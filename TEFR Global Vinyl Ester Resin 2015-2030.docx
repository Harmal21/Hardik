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drawings/drawing2.xml" ContentType="application/vnd.openxmlformats-officedocument.drawingml.chartshapes+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drawings/drawing3.xml" ContentType="application/vnd.openxmlformats-officedocument.drawingml.chartshapes+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drawings/drawing4.xml" ContentType="application/vnd.openxmlformats-officedocument.drawingml.chartshapes+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1.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2.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53.xml" ContentType="application/vnd.openxmlformats-officedocument.drawingml.chart+xml"/>
  <Override PartName="/word/charts/style53.xml" ContentType="application/vnd.ms-office.chartstyle+xml"/>
  <Override PartName="/word/charts/colors53.xml" ContentType="application/vnd.ms-office.chartcolorstyle+xml"/>
  <Override PartName="/word/drawings/drawing5.xml" ContentType="application/vnd.openxmlformats-officedocument.drawingml.chartshapes+xml"/>
  <Override PartName="/word/charts/chart54.xml" ContentType="application/vnd.openxmlformats-officedocument.drawingml.chart+xml"/>
  <Override PartName="/word/charts/style54.xml" ContentType="application/vnd.ms-office.chartstyle+xml"/>
  <Override PartName="/word/charts/colors54.xml" ContentType="application/vnd.ms-office.chartcolorstyle+xml"/>
  <Override PartName="/word/drawings/drawing6.xml" ContentType="application/vnd.openxmlformats-officedocument.drawingml.chartshap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chart350.xml" ContentType="application/vnd.openxmlformats-officedocument.drawingml.chart+xml"/>
  <Override PartName="/word/charts/colors350.xml" ContentType="application/vnd.ms-office.chartcolorstyle+xml"/>
  <Override PartName="/word/charts/style350.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9E0A7" w14:textId="2894A069" w:rsidR="00A14586" w:rsidRPr="000B521B" w:rsidRDefault="00984D26" w:rsidP="00812BE4">
      <w:pPr>
        <w:pStyle w:val="NoSpacing"/>
        <w:rPr>
          <w:rFonts w:ascii="Arial" w:hAnsi="Arial" w:cs="Arial"/>
          <w:color w:val="000000" w:themeColor="text1"/>
        </w:rPr>
      </w:pPr>
      <w:r w:rsidRPr="000B521B">
        <w:rPr>
          <w:rFonts w:ascii="Arial" w:hAnsi="Arial" w:cs="Arial"/>
          <w:noProof/>
        </w:rPr>
        <w:drawing>
          <wp:anchor distT="0" distB="0" distL="114300" distR="114300" simplePos="0" relativeHeight="251654140" behindDoc="0" locked="0" layoutInCell="1" allowOverlap="1" wp14:anchorId="59FA2D1F" wp14:editId="46889E95">
            <wp:simplePos x="0" y="0"/>
            <wp:positionH relativeFrom="page">
              <wp:posOffset>0</wp:posOffset>
            </wp:positionH>
            <wp:positionV relativeFrom="paragraph">
              <wp:posOffset>-1090295</wp:posOffset>
            </wp:positionV>
            <wp:extent cx="7542656" cy="10668000"/>
            <wp:effectExtent l="0" t="0" r="1270" b="0"/>
            <wp:wrapNone/>
            <wp:docPr id="41" name="Picture 4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background patter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42656"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4DC" w:rsidRPr="000B521B">
        <w:rPr>
          <w:rFonts w:ascii="Arial" w:hAnsi="Arial" w:cs="Arial"/>
          <w:noProof/>
        </w:rPr>
        <w:drawing>
          <wp:inline distT="0" distB="0" distL="0" distR="0" wp14:anchorId="3FE14934" wp14:editId="0DA24993">
            <wp:extent cx="446405" cy="138430"/>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205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1704DC" w:rsidRPr="000B521B">
        <w:rPr>
          <w:rFonts w:ascii="Arial" w:hAnsi="Arial" w:cs="Arial"/>
          <w:noProof/>
        </w:rPr>
        <w:drawing>
          <wp:inline distT="0" distB="0" distL="0" distR="0" wp14:anchorId="43801C5A" wp14:editId="6B08179F">
            <wp:extent cx="446405" cy="13843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3C6DF1" w:rsidRPr="000B521B">
        <w:rPr>
          <w:rFonts w:ascii="Arial" w:hAnsi="Arial" w:cs="Arial"/>
          <w:noProof/>
        </w:rPr>
        <w:drawing>
          <wp:inline distT="0" distB="0" distL="0" distR="0" wp14:anchorId="7F7EEC48" wp14:editId="07B392F1">
            <wp:extent cx="446405" cy="13843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205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3C6DF1" w:rsidRPr="000B521B">
        <w:rPr>
          <w:rFonts w:ascii="Arial" w:hAnsi="Arial" w:cs="Arial"/>
          <w:noProof/>
        </w:rPr>
        <w:drawing>
          <wp:inline distT="0" distB="0" distL="0" distR="0" wp14:anchorId="1759FD9F" wp14:editId="516F3232">
            <wp:extent cx="446405" cy="13843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2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A14586" w:rsidRPr="000B521B">
        <w:rPr>
          <w:rFonts w:ascii="Arial" w:hAnsi="Arial" w:cs="Arial"/>
          <w:color w:val="000000" w:themeColor="text1"/>
        </w:rPr>
        <w:t xml:space="preserve">                                                                                                                                                                           </w:t>
      </w:r>
    </w:p>
    <w:p w14:paraId="6272E95D" w14:textId="5299A4AC" w:rsidR="00A14586" w:rsidRPr="000B521B" w:rsidRDefault="00A14586" w:rsidP="00A14586">
      <w:pPr>
        <w:rPr>
          <w:rFonts w:ascii="Arial" w:hAnsi="Arial" w:cs="Arial"/>
          <w:color w:val="000000" w:themeColor="text1"/>
        </w:rPr>
      </w:pPr>
    </w:p>
    <w:p w14:paraId="74DA861F" w14:textId="47D36004" w:rsidR="00A14586" w:rsidRPr="000B521B" w:rsidRDefault="00A14586" w:rsidP="00A14586">
      <w:pPr>
        <w:rPr>
          <w:rFonts w:ascii="Arial" w:hAnsi="Arial" w:cs="Arial"/>
          <w:color w:val="000000" w:themeColor="text1"/>
        </w:rPr>
      </w:pPr>
      <w:r w:rsidRPr="000B521B">
        <w:rPr>
          <w:rFonts w:ascii="Arial" w:hAnsi="Arial" w:cs="Arial"/>
          <w:color w:val="000000" w:themeColor="text1"/>
        </w:rPr>
        <w:t xml:space="preserve">                                                                                                                                                                          </w:t>
      </w:r>
    </w:p>
    <w:p w14:paraId="4AEE6C61" w14:textId="6ADDD068" w:rsidR="00A14586" w:rsidRPr="000B521B" w:rsidRDefault="00A14586" w:rsidP="0068477D">
      <w:pPr>
        <w:pStyle w:val="BodyText"/>
        <w:rPr>
          <w:b/>
          <w:color w:val="000000" w:themeColor="text1"/>
        </w:rPr>
      </w:pPr>
    </w:p>
    <w:p w14:paraId="13C77016" w14:textId="3A51FB25" w:rsidR="00A14586" w:rsidRPr="000B521B" w:rsidRDefault="00A14586" w:rsidP="0068477D">
      <w:pPr>
        <w:pStyle w:val="BodyText"/>
        <w:rPr>
          <w:b/>
          <w:color w:val="000000" w:themeColor="text1"/>
        </w:rPr>
      </w:pPr>
    </w:p>
    <w:p w14:paraId="284B3B06" w14:textId="4E73AA21" w:rsidR="00A14586" w:rsidRPr="000B521B" w:rsidRDefault="00A14586" w:rsidP="0068477D">
      <w:pPr>
        <w:pStyle w:val="BodyText"/>
        <w:rPr>
          <w:b/>
          <w:color w:val="000000" w:themeColor="text1"/>
        </w:rPr>
      </w:pPr>
    </w:p>
    <w:p w14:paraId="54EAB2D2" w14:textId="16C4185A" w:rsidR="00C0308C" w:rsidRPr="000B521B" w:rsidRDefault="00C0308C" w:rsidP="0068477D">
      <w:pPr>
        <w:pStyle w:val="BodyText"/>
        <w:rPr>
          <w:b/>
          <w:color w:val="000000" w:themeColor="text1"/>
        </w:rPr>
      </w:pPr>
    </w:p>
    <w:p w14:paraId="6ACD5315" w14:textId="0F14BEF8" w:rsidR="00C0308C" w:rsidRPr="000B521B" w:rsidRDefault="00C0308C" w:rsidP="0068477D">
      <w:pPr>
        <w:pStyle w:val="BodyText"/>
        <w:rPr>
          <w:b/>
          <w:color w:val="000000" w:themeColor="text1"/>
        </w:rPr>
      </w:pPr>
    </w:p>
    <w:p w14:paraId="30454452" w14:textId="17DF6C1E" w:rsidR="00C0308C" w:rsidRPr="000B521B" w:rsidRDefault="00C0308C" w:rsidP="0068477D">
      <w:pPr>
        <w:pStyle w:val="BodyText"/>
        <w:rPr>
          <w:b/>
          <w:color w:val="000000" w:themeColor="text1"/>
        </w:rPr>
      </w:pPr>
    </w:p>
    <w:p w14:paraId="7456E9ED" w14:textId="78354920" w:rsidR="00C0308C" w:rsidRPr="000B521B" w:rsidRDefault="00C0308C" w:rsidP="0068477D">
      <w:pPr>
        <w:pStyle w:val="BodyText"/>
        <w:rPr>
          <w:b/>
          <w:color w:val="000000" w:themeColor="text1"/>
        </w:rPr>
      </w:pPr>
    </w:p>
    <w:p w14:paraId="0492EEC3" w14:textId="49775D44" w:rsidR="00C0308C" w:rsidRPr="000B521B" w:rsidRDefault="00C0308C" w:rsidP="0068477D">
      <w:pPr>
        <w:pStyle w:val="BodyText"/>
        <w:rPr>
          <w:b/>
          <w:color w:val="000000" w:themeColor="text1"/>
        </w:rPr>
      </w:pPr>
    </w:p>
    <w:p w14:paraId="57CD13CF" w14:textId="2FF1C7DE" w:rsidR="00C0308C" w:rsidRPr="000B521B" w:rsidRDefault="00C0308C" w:rsidP="0068477D">
      <w:pPr>
        <w:pStyle w:val="BodyText"/>
        <w:rPr>
          <w:b/>
          <w:color w:val="000000" w:themeColor="text1"/>
        </w:rPr>
      </w:pPr>
      <w:bookmarkStart w:id="0" w:name="_Hlk82083980"/>
      <w:bookmarkEnd w:id="0"/>
    </w:p>
    <w:p w14:paraId="02FD89F8" w14:textId="256E2A2F" w:rsidR="00C0308C" w:rsidRPr="000B521B" w:rsidRDefault="00C0308C" w:rsidP="0068477D">
      <w:pPr>
        <w:pStyle w:val="BodyText"/>
        <w:rPr>
          <w:b/>
          <w:color w:val="000000" w:themeColor="text1"/>
        </w:rPr>
      </w:pPr>
    </w:p>
    <w:p w14:paraId="22CA7B21" w14:textId="3D5A5A7A" w:rsidR="00C0308C" w:rsidRPr="000B521B" w:rsidRDefault="00C0308C" w:rsidP="0068477D">
      <w:pPr>
        <w:pStyle w:val="BodyText"/>
        <w:rPr>
          <w:b/>
          <w:color w:val="000000" w:themeColor="text1"/>
        </w:rPr>
      </w:pPr>
    </w:p>
    <w:p w14:paraId="21AF8C54" w14:textId="5F1B2CAE" w:rsidR="00C0308C" w:rsidRPr="000B521B" w:rsidRDefault="00C0308C" w:rsidP="0068477D">
      <w:pPr>
        <w:pStyle w:val="BodyText"/>
        <w:rPr>
          <w:b/>
          <w:color w:val="000000" w:themeColor="text1"/>
        </w:rPr>
      </w:pPr>
    </w:p>
    <w:p w14:paraId="366367B2" w14:textId="6B12AF4C" w:rsidR="00C0308C" w:rsidRPr="000B521B" w:rsidRDefault="00C0308C" w:rsidP="0068477D">
      <w:pPr>
        <w:pStyle w:val="BodyText"/>
        <w:rPr>
          <w:b/>
          <w:color w:val="000000" w:themeColor="text1"/>
        </w:rPr>
      </w:pPr>
    </w:p>
    <w:p w14:paraId="4468AB34" w14:textId="02FDD1A3" w:rsidR="00C0308C" w:rsidRPr="000B521B" w:rsidRDefault="00C0308C" w:rsidP="0068477D">
      <w:pPr>
        <w:pStyle w:val="BodyText"/>
        <w:rPr>
          <w:b/>
          <w:color w:val="000000" w:themeColor="text1"/>
        </w:rPr>
      </w:pPr>
    </w:p>
    <w:p w14:paraId="11656604" w14:textId="678D4709" w:rsidR="00C0308C" w:rsidRPr="000B521B" w:rsidRDefault="00C0308C" w:rsidP="0068477D">
      <w:pPr>
        <w:pStyle w:val="BodyText"/>
        <w:rPr>
          <w:b/>
          <w:color w:val="000000" w:themeColor="text1"/>
        </w:rPr>
      </w:pPr>
    </w:p>
    <w:p w14:paraId="09B6516D" w14:textId="0E648743" w:rsidR="00C0308C" w:rsidRPr="000B521B" w:rsidRDefault="00C0308C" w:rsidP="0068477D">
      <w:pPr>
        <w:pStyle w:val="BodyText"/>
        <w:rPr>
          <w:b/>
          <w:color w:val="000000" w:themeColor="text1"/>
        </w:rPr>
      </w:pPr>
    </w:p>
    <w:p w14:paraId="6DB37F43" w14:textId="0BD716C3" w:rsidR="00C0308C" w:rsidRPr="000B521B" w:rsidRDefault="00C0308C" w:rsidP="0068477D">
      <w:pPr>
        <w:pStyle w:val="BodyText"/>
        <w:rPr>
          <w:b/>
          <w:color w:val="000000" w:themeColor="text1"/>
        </w:rPr>
      </w:pPr>
    </w:p>
    <w:p w14:paraId="4163F0A5" w14:textId="68E8FF73" w:rsidR="00C0308C" w:rsidRPr="000B521B" w:rsidRDefault="00C0308C" w:rsidP="0068477D">
      <w:pPr>
        <w:pStyle w:val="BodyText"/>
        <w:rPr>
          <w:b/>
          <w:color w:val="000000" w:themeColor="text1"/>
        </w:rPr>
      </w:pPr>
    </w:p>
    <w:p w14:paraId="3C7873C0" w14:textId="567E67DB" w:rsidR="00C0308C" w:rsidRPr="000B521B" w:rsidRDefault="00C0308C" w:rsidP="0068477D">
      <w:pPr>
        <w:pStyle w:val="BodyText"/>
        <w:rPr>
          <w:b/>
          <w:color w:val="000000" w:themeColor="text1"/>
        </w:rPr>
      </w:pPr>
    </w:p>
    <w:p w14:paraId="5138641E" w14:textId="4CDAB92C" w:rsidR="00C0308C" w:rsidRPr="000B521B" w:rsidRDefault="00C0308C" w:rsidP="0068477D">
      <w:pPr>
        <w:pStyle w:val="BodyText"/>
        <w:rPr>
          <w:b/>
          <w:color w:val="000000" w:themeColor="text1"/>
        </w:rPr>
      </w:pPr>
    </w:p>
    <w:p w14:paraId="08CE473F" w14:textId="0C19832E" w:rsidR="00C0308C" w:rsidRPr="000B521B" w:rsidRDefault="00C0308C" w:rsidP="0068477D">
      <w:pPr>
        <w:pStyle w:val="BodyText"/>
        <w:rPr>
          <w:b/>
          <w:color w:val="000000" w:themeColor="text1"/>
        </w:rPr>
      </w:pPr>
    </w:p>
    <w:p w14:paraId="69B90AA0" w14:textId="58B46C22" w:rsidR="00C0308C" w:rsidRPr="000B521B" w:rsidRDefault="00C0308C" w:rsidP="0068477D">
      <w:pPr>
        <w:pStyle w:val="BodyText"/>
        <w:rPr>
          <w:b/>
          <w:color w:val="000000" w:themeColor="text1"/>
        </w:rPr>
      </w:pPr>
    </w:p>
    <w:p w14:paraId="61B2EC77" w14:textId="0360BB28" w:rsidR="00932517" w:rsidRPr="000B521B" w:rsidRDefault="00360EFB" w:rsidP="00522867">
      <w:pPr>
        <w:pStyle w:val="BodyText"/>
        <w:jc w:val="center"/>
        <w:rPr>
          <w:b/>
          <w:color w:val="000000" w:themeColor="text1"/>
          <w:sz w:val="40"/>
          <w:szCs w:val="40"/>
        </w:rPr>
      </w:pPr>
      <w:r w:rsidRPr="000B521B">
        <w:rPr>
          <w:b/>
          <w:noProof/>
          <w:color w:val="000000" w:themeColor="text1"/>
        </w:rPr>
        <mc:AlternateContent>
          <mc:Choice Requires="wps">
            <w:drawing>
              <wp:anchor distT="0" distB="0" distL="114300" distR="114300" simplePos="0" relativeHeight="252095488" behindDoc="0" locked="0" layoutInCell="1" allowOverlap="1" wp14:anchorId="5DE82A12" wp14:editId="588ABE34">
                <wp:simplePos x="0" y="0"/>
                <wp:positionH relativeFrom="column">
                  <wp:posOffset>-135890</wp:posOffset>
                </wp:positionH>
                <wp:positionV relativeFrom="paragraph">
                  <wp:posOffset>2394423</wp:posOffset>
                </wp:positionV>
                <wp:extent cx="6700520" cy="0"/>
                <wp:effectExtent l="0" t="0" r="0" b="0"/>
                <wp:wrapNone/>
                <wp:docPr id="137" name="Straight Connector 137"/>
                <wp:cNvGraphicFramePr/>
                <a:graphic xmlns:a="http://schemas.openxmlformats.org/drawingml/2006/main">
                  <a:graphicData uri="http://schemas.microsoft.com/office/word/2010/wordprocessingShape">
                    <wps:wsp>
                      <wps:cNvCnPr/>
                      <wps:spPr>
                        <a:xfrm>
                          <a:off x="0" y="0"/>
                          <a:ext cx="670052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B1FBCE" id="Straight Connector 137" o:spid="_x0000_s1026" style="position:absolute;z-index:252095488;visibility:visible;mso-wrap-style:square;mso-wrap-distance-left:9pt;mso-wrap-distance-top:0;mso-wrap-distance-right:9pt;mso-wrap-distance-bottom:0;mso-position-horizontal:absolute;mso-position-horizontal-relative:text;mso-position-vertical:absolute;mso-position-vertical-relative:text" from="-10.7pt,188.55pt" to="516.9pt,18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" strokecolor="black [3200]" strokeweight=".5pt">
                <v:stroke joinstyle="miter"/>
              </v:line>
            </w:pict>
          </mc:Fallback>
        </mc:AlternateContent>
      </w:r>
      <w:r w:rsidRPr="000B521B">
        <w:rPr>
          <w:noProof/>
          <w:color w:val="000000" w:themeColor="text1"/>
        </w:rPr>
        <mc:AlternateContent>
          <mc:Choice Requires="wps">
            <w:drawing>
              <wp:anchor distT="45720" distB="45720" distL="114300" distR="114300" simplePos="0" relativeHeight="252094464" behindDoc="0" locked="0" layoutInCell="1" allowOverlap="1" wp14:anchorId="46B1317E" wp14:editId="58465F43">
                <wp:simplePos x="0" y="0"/>
                <wp:positionH relativeFrom="margin">
                  <wp:align>center</wp:align>
                </wp:positionH>
                <wp:positionV relativeFrom="paragraph">
                  <wp:posOffset>617220</wp:posOffset>
                </wp:positionV>
                <wp:extent cx="6942455" cy="2466975"/>
                <wp:effectExtent l="0" t="0" r="0" b="0"/>
                <wp:wrapSquare wrapText="bothSides"/>
                <wp:docPr id="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2455" cy="2466975"/>
                        </a:xfrm>
                        <a:prstGeom prst="rect">
                          <a:avLst/>
                        </a:prstGeom>
                        <a:noFill/>
                        <a:ln w="9525">
                          <a:noFill/>
                          <a:miter lim="800000"/>
                          <a:headEnd/>
                          <a:tailEnd/>
                        </a:ln>
                      </wps:spPr>
                      <wps:txbx>
                        <w:txbxContent>
                          <w:p w14:paraId="10CC66B5"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GLOBAL VINYL ESTER</w:t>
                            </w:r>
                          </w:p>
                          <w:p w14:paraId="0C8CFAEF"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RESIN MARKET</w:t>
                            </w:r>
                          </w:p>
                          <w:p w14:paraId="178359C0"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FORECAST &amp; OPPORTUNITIES, 2030</w:t>
                            </w:r>
                          </w:p>
                          <w:p w14:paraId="6EC40F98" w14:textId="1C5CE75F" w:rsidR="00932517" w:rsidRPr="00E23B7C" w:rsidRDefault="00932517" w:rsidP="00040724">
                            <w:pPr>
                              <w:spacing w:after="0"/>
                              <w:jc w:val="center"/>
                              <w:rPr>
                                <w:color w:val="404040" w:themeColor="text1" w:themeTint="BF"/>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B1317E" id="_x0000_t202" coordsize="21600,21600" o:spt="202" path="m,l,21600r21600,l21600,xe">
                <v:stroke joinstyle="miter"/>
                <v:path gradientshapeok="t" o:connecttype="rect"/>
              </v:shapetype>
              <v:shape id="Text Box 2" o:spid="_x0000_s1026" type="#_x0000_t202" style="position:absolute;left:0;text-align:left;margin-left:0;margin-top:48.6pt;width:546.65pt;height:194.25pt;z-index:252094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" filled="f" stroked="f">
                <v:textbox>
                  <w:txbxContent>
                    <w:p w14:paraId="10CC66B5"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GLOBAL VINYL ESTER</w:t>
                      </w:r>
                    </w:p>
                    <w:p w14:paraId="0C8CFAEF"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RESIN MARKET</w:t>
                      </w:r>
                    </w:p>
                    <w:p w14:paraId="178359C0"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FORECAST &amp; OPPORTUNITIES, 2030</w:t>
                      </w:r>
                    </w:p>
                    <w:p w14:paraId="6EC40F98" w14:textId="1C5CE75F" w:rsidR="00932517" w:rsidRPr="00E23B7C" w:rsidRDefault="00932517" w:rsidP="00040724">
                      <w:pPr>
                        <w:spacing w:after="0"/>
                        <w:jc w:val="center"/>
                        <w:rPr>
                          <w:color w:val="404040" w:themeColor="text1" w:themeTint="BF"/>
                          <w:sz w:val="28"/>
                          <w:szCs w:val="28"/>
                        </w:rPr>
                      </w:pPr>
                    </w:p>
                  </w:txbxContent>
                </v:textbox>
                <w10:wrap type="square" anchorx="margin"/>
              </v:shape>
            </w:pict>
          </mc:Fallback>
        </mc:AlternateContent>
      </w:r>
    </w:p>
    <w:p w14:paraId="65F776EC" w14:textId="18A12FB5" w:rsidR="00932517" w:rsidRPr="000B521B" w:rsidRDefault="00932517" w:rsidP="00522867">
      <w:pPr>
        <w:pStyle w:val="BodyText"/>
        <w:jc w:val="center"/>
        <w:rPr>
          <w:b/>
          <w:color w:val="000000" w:themeColor="text1"/>
          <w:sz w:val="40"/>
          <w:szCs w:val="40"/>
        </w:rPr>
      </w:pPr>
    </w:p>
    <w:p w14:paraId="73BB2636" w14:textId="7B3AC4EA" w:rsidR="00932517" w:rsidRPr="000B521B" w:rsidRDefault="003C6DF1" w:rsidP="00522867">
      <w:pPr>
        <w:pStyle w:val="BodyText"/>
        <w:jc w:val="center"/>
        <w:rPr>
          <w:b/>
          <w:color w:val="000000" w:themeColor="text1"/>
          <w:sz w:val="40"/>
          <w:szCs w:val="40"/>
        </w:rPr>
      </w:pPr>
      <w:r w:rsidRPr="000B521B">
        <w:rPr>
          <w:noProof/>
        </w:rPr>
        <w:drawing>
          <wp:anchor distT="0" distB="0" distL="114300" distR="114300" simplePos="0" relativeHeight="252237824" behindDoc="0" locked="0" layoutInCell="1" allowOverlap="1" wp14:anchorId="71BE3CB2" wp14:editId="4CE60BA7">
            <wp:simplePos x="0" y="0"/>
            <wp:positionH relativeFrom="margin">
              <wp:align>right</wp:align>
            </wp:positionH>
            <wp:positionV relativeFrom="paragraph">
              <wp:posOffset>42604</wp:posOffset>
            </wp:positionV>
            <wp:extent cx="2365840" cy="733646"/>
            <wp:effectExtent l="0" t="0" r="0" b="9525"/>
            <wp:wrapNone/>
            <wp:docPr id="2058" name="Picture 20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2058"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5840" cy="7336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4DC" w:rsidRPr="000B521B">
        <w:rPr>
          <w:b/>
          <w:noProof/>
          <w:color w:val="000000" w:themeColor="text1"/>
          <w:sz w:val="40"/>
          <w:szCs w:val="40"/>
        </w:rPr>
        <w:drawing>
          <wp:inline distT="0" distB="0" distL="0" distR="0" wp14:anchorId="0B3C763D" wp14:editId="0D411FCA">
            <wp:extent cx="446405" cy="138430"/>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B02DE3" w:rsidRPr="000B521B">
        <w:rPr>
          <w:b/>
          <w:noProof/>
          <w:color w:val="000000" w:themeColor="text1"/>
          <w:sz w:val="40"/>
          <w:szCs w:val="40"/>
          <w:lang w:val="en-IN"/>
        </w:rPr>
        <mc:AlternateContent>
          <mc:Choice Requires="wps">
            <w:drawing>
              <wp:anchor distT="0" distB="0" distL="114300" distR="114300" simplePos="0" relativeHeight="252101632" behindDoc="0" locked="0" layoutInCell="1" allowOverlap="1" wp14:anchorId="5115BCC2" wp14:editId="1740B16F">
                <wp:simplePos x="0" y="0"/>
                <wp:positionH relativeFrom="column">
                  <wp:posOffset>-21590</wp:posOffset>
                </wp:positionH>
                <wp:positionV relativeFrom="paragraph">
                  <wp:posOffset>317500</wp:posOffset>
                </wp:positionV>
                <wp:extent cx="3119120" cy="245745"/>
                <wp:effectExtent l="0" t="0" r="0" b="0"/>
                <wp:wrapNone/>
                <wp:docPr id="141" name="TextBox 12"/>
                <wp:cNvGraphicFramePr/>
                <a:graphic xmlns:a="http://schemas.openxmlformats.org/drawingml/2006/main">
                  <a:graphicData uri="http://schemas.microsoft.com/office/word/2010/wordprocessingShape">
                    <wps:wsp>
                      <wps:cNvSpPr txBox="1"/>
                      <wps:spPr>
                        <a:xfrm>
                          <a:off x="0" y="0"/>
                          <a:ext cx="3119120" cy="245745"/>
                        </a:xfrm>
                        <a:prstGeom prst="rect">
                          <a:avLst/>
                        </a:prstGeom>
                        <a:noFill/>
                      </wps:spPr>
                      <wps:txbx>
                        <w:txbxContent>
                          <w:p w14:paraId="019D42F6" w14:textId="635A0C30" w:rsidR="00CB0FBC" w:rsidRPr="00B02DE3" w:rsidRDefault="00CB0FBC" w:rsidP="00CB0FBC">
                            <w:pPr>
                              <w:rPr>
                                <w:rFonts w:ascii="Arial" w:eastAsia="Verdana" w:hAnsi="Arial" w:cs="Arial"/>
                                <w:b/>
                                <w:bCs/>
                                <w:color w:val="404040" w:themeColor="text1" w:themeTint="BF"/>
                                <w:spacing w:val="60"/>
                                <w:kern w:val="24"/>
                                <w:sz w:val="20"/>
                                <w:szCs w:val="20"/>
                              </w:rPr>
                            </w:pPr>
                            <w:r w:rsidRPr="00B02DE3">
                              <w:rPr>
                                <w:rFonts w:ascii="Arial" w:eastAsia="Verdana" w:hAnsi="Arial" w:cs="Arial"/>
                                <w:b/>
                                <w:bCs/>
                                <w:color w:val="404040" w:themeColor="text1" w:themeTint="BF"/>
                                <w:spacing w:val="60"/>
                                <w:kern w:val="24"/>
                                <w:sz w:val="20"/>
                                <w:szCs w:val="20"/>
                              </w:rPr>
                              <w:t xml:space="preserve">PUBLISHED: </w:t>
                            </w:r>
                            <w:r w:rsidR="0060300B" w:rsidRPr="00B02DE3">
                              <w:rPr>
                                <w:rFonts w:ascii="Arial" w:eastAsia="Verdana" w:hAnsi="Arial" w:cs="Arial"/>
                                <w:b/>
                                <w:bCs/>
                                <w:color w:val="404040" w:themeColor="text1" w:themeTint="BF"/>
                                <w:spacing w:val="60"/>
                                <w:kern w:val="24"/>
                                <w:sz w:val="20"/>
                                <w:szCs w:val="20"/>
                              </w:rPr>
                              <w:t>September</w:t>
                            </w:r>
                            <w:r w:rsidR="00A05C8F" w:rsidRPr="00B02DE3">
                              <w:rPr>
                                <w:rFonts w:ascii="Arial" w:eastAsia="Verdana" w:hAnsi="Arial" w:cs="Arial"/>
                                <w:b/>
                                <w:bCs/>
                                <w:color w:val="404040" w:themeColor="text1" w:themeTint="BF"/>
                                <w:spacing w:val="60"/>
                                <w:kern w:val="24"/>
                                <w:sz w:val="20"/>
                                <w:szCs w:val="20"/>
                              </w:rPr>
                              <w:t xml:space="preserve"> 2021</w:t>
                            </w:r>
                          </w:p>
                        </w:txbxContent>
                      </wps:txbx>
                      <wps:bodyPr wrap="square" rtlCol="0">
                        <a:spAutoFit/>
                      </wps:bodyPr>
                    </wps:wsp>
                  </a:graphicData>
                </a:graphic>
              </wp:anchor>
            </w:drawing>
          </mc:Choice>
          <mc:Fallback>
            <w:pict>
              <v:shape w14:anchorId="5115BCC2" id="TextBox 12" o:spid="_x0000_s1027" type="#_x0000_t202" style="position:absolute;left:0;text-align:left;margin-left:-1.7pt;margin-top:25pt;width:245.6pt;height:19.3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" filled="f" stroked="f">
                <v:textbox style="mso-fit-shape-to-text:t">
                  <w:txbxContent>
                    <w:p w14:paraId="019D42F6" w14:textId="635A0C30" w:rsidR="00CB0FBC" w:rsidRPr="00B02DE3" w:rsidRDefault="00CB0FBC" w:rsidP="00CB0FBC">
                      <w:pPr>
                        <w:rPr>
                          <w:rFonts w:ascii="Arial" w:eastAsia="Verdana" w:hAnsi="Arial" w:cs="Arial"/>
                          <w:b/>
                          <w:bCs/>
                          <w:color w:val="404040" w:themeColor="text1" w:themeTint="BF"/>
                          <w:spacing w:val="60"/>
                          <w:kern w:val="24"/>
                          <w:sz w:val="20"/>
                          <w:szCs w:val="20"/>
                        </w:rPr>
                      </w:pPr>
                      <w:r w:rsidRPr="00B02DE3">
                        <w:rPr>
                          <w:rFonts w:ascii="Arial" w:eastAsia="Verdana" w:hAnsi="Arial" w:cs="Arial"/>
                          <w:b/>
                          <w:bCs/>
                          <w:color w:val="404040" w:themeColor="text1" w:themeTint="BF"/>
                          <w:spacing w:val="60"/>
                          <w:kern w:val="24"/>
                          <w:sz w:val="20"/>
                          <w:szCs w:val="20"/>
                        </w:rPr>
                        <w:t xml:space="preserve">PUBLISHED: </w:t>
                      </w:r>
                      <w:r w:rsidR="0060300B" w:rsidRPr="00B02DE3">
                        <w:rPr>
                          <w:rFonts w:ascii="Arial" w:eastAsia="Verdana" w:hAnsi="Arial" w:cs="Arial"/>
                          <w:b/>
                          <w:bCs/>
                          <w:color w:val="404040" w:themeColor="text1" w:themeTint="BF"/>
                          <w:spacing w:val="60"/>
                          <w:kern w:val="24"/>
                          <w:sz w:val="20"/>
                          <w:szCs w:val="20"/>
                        </w:rPr>
                        <w:t>September</w:t>
                      </w:r>
                      <w:r w:rsidR="00A05C8F" w:rsidRPr="00B02DE3">
                        <w:rPr>
                          <w:rFonts w:ascii="Arial" w:eastAsia="Verdana" w:hAnsi="Arial" w:cs="Arial"/>
                          <w:b/>
                          <w:bCs/>
                          <w:color w:val="404040" w:themeColor="text1" w:themeTint="BF"/>
                          <w:spacing w:val="60"/>
                          <w:kern w:val="24"/>
                          <w:sz w:val="20"/>
                          <w:szCs w:val="20"/>
                        </w:rPr>
                        <w:t xml:space="preserve"> 2021</w:t>
                      </w:r>
                    </w:p>
                  </w:txbxContent>
                </v:textbox>
              </v:shape>
            </w:pict>
          </mc:Fallback>
        </mc:AlternateContent>
      </w:r>
    </w:p>
    <w:p w14:paraId="75BD20ED" w14:textId="0D7E631E" w:rsidR="00932517" w:rsidRPr="000B521B" w:rsidRDefault="00B02DE3" w:rsidP="00522867">
      <w:pPr>
        <w:pStyle w:val="BodyText"/>
        <w:jc w:val="center"/>
        <w:rPr>
          <w:b/>
          <w:color w:val="000000" w:themeColor="text1"/>
          <w:sz w:val="40"/>
          <w:szCs w:val="40"/>
        </w:rPr>
      </w:pPr>
      <w:r w:rsidRPr="000B521B">
        <w:rPr>
          <w:b/>
          <w:noProof/>
          <w:color w:val="000000" w:themeColor="text1"/>
          <w:sz w:val="40"/>
          <w:szCs w:val="40"/>
          <w:lang w:val="en-IN"/>
        </w:rPr>
        <mc:AlternateContent>
          <mc:Choice Requires="wps">
            <w:drawing>
              <wp:anchor distT="0" distB="0" distL="114300" distR="114300" simplePos="0" relativeHeight="252099584" behindDoc="0" locked="0" layoutInCell="1" allowOverlap="1" wp14:anchorId="6CEF9C76" wp14:editId="0C0CB601">
                <wp:simplePos x="0" y="0"/>
                <wp:positionH relativeFrom="column">
                  <wp:posOffset>52543</wp:posOffset>
                </wp:positionH>
                <wp:positionV relativeFrom="paragraph">
                  <wp:posOffset>285750</wp:posOffset>
                </wp:positionV>
                <wp:extent cx="3543300" cy="0"/>
                <wp:effectExtent l="0" t="0" r="0" b="0"/>
                <wp:wrapNone/>
                <wp:docPr id="140"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433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0B50A3" id="Straight Connector 13"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pt,22.5pt" to="283.1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" strokecolor="black [3200]" strokeweight=".5pt">
                <v:stroke joinstyle="miter"/>
                <o:lock v:ext="edit" shapetype="f"/>
              </v:line>
            </w:pict>
          </mc:Fallback>
        </mc:AlternateContent>
      </w:r>
      <w:r w:rsidR="001B02CD" w:rsidRPr="000B521B">
        <w:rPr>
          <w:b/>
          <w:noProof/>
          <w:color w:val="000000" w:themeColor="text1"/>
          <w:sz w:val="40"/>
          <w:szCs w:val="40"/>
          <w:lang w:val="en-IN"/>
        </w:rPr>
        <mc:AlternateContent>
          <mc:Choice Requires="wps">
            <w:drawing>
              <wp:anchor distT="0" distB="0" distL="114300" distR="114300" simplePos="0" relativeHeight="252098560" behindDoc="0" locked="0" layoutInCell="1" allowOverlap="1" wp14:anchorId="4C1CDFE4" wp14:editId="36948B25">
                <wp:simplePos x="0" y="0"/>
                <wp:positionH relativeFrom="column">
                  <wp:posOffset>-40943</wp:posOffset>
                </wp:positionH>
                <wp:positionV relativeFrom="paragraph">
                  <wp:posOffset>285968</wp:posOffset>
                </wp:positionV>
                <wp:extent cx="4492451" cy="246221"/>
                <wp:effectExtent l="0" t="0" r="0" b="0"/>
                <wp:wrapNone/>
                <wp:docPr id="139" name="TextBox 11"/>
                <wp:cNvGraphicFramePr/>
                <a:graphic xmlns:a="http://schemas.openxmlformats.org/drawingml/2006/main">
                  <a:graphicData uri="http://schemas.microsoft.com/office/word/2010/wordprocessingShape">
                    <wps:wsp>
                      <wps:cNvSpPr txBox="1"/>
                      <wps:spPr>
                        <a:xfrm>
                          <a:off x="0" y="0"/>
                          <a:ext cx="4492451" cy="246221"/>
                        </a:xfrm>
                        <a:prstGeom prst="rect">
                          <a:avLst/>
                        </a:prstGeom>
                        <a:noFill/>
                      </wps:spPr>
                      <wps:txbx>
                        <w:txbxContent>
                          <w:p w14:paraId="01C893D7" w14:textId="0097D50A" w:rsidR="001B02CD" w:rsidRPr="00B02DE3" w:rsidRDefault="001B02CD" w:rsidP="001B02CD">
                            <w:pPr>
                              <w:rPr>
                                <w:rFonts w:ascii="Arial" w:eastAsia="Verdana" w:hAnsi="Arial" w:cs="Arial"/>
                                <w:b/>
                                <w:bCs/>
                                <w:color w:val="404040" w:themeColor="text1" w:themeTint="BF"/>
                                <w:spacing w:val="60"/>
                                <w:kern w:val="24"/>
                                <w:sz w:val="18"/>
                                <w:szCs w:val="18"/>
                              </w:rPr>
                            </w:pPr>
                            <w:r w:rsidRPr="00B02DE3">
                              <w:rPr>
                                <w:rFonts w:ascii="Arial" w:eastAsia="Verdana" w:hAnsi="Arial" w:cs="Arial"/>
                                <w:b/>
                                <w:bCs/>
                                <w:color w:val="404040" w:themeColor="text1" w:themeTint="BF"/>
                                <w:spacing w:val="60"/>
                                <w:kern w:val="24"/>
                                <w:sz w:val="18"/>
                                <w:szCs w:val="18"/>
                              </w:rPr>
                              <w:t xml:space="preserve">MARKET </w:t>
                            </w:r>
                            <w:r w:rsidRPr="00B02DE3">
                              <w:rPr>
                                <w:rFonts w:ascii="Arial" w:eastAsia="Verdana" w:hAnsi="Arial" w:cs="Arial"/>
                                <w:b/>
                                <w:bCs/>
                                <w:color w:val="404040" w:themeColor="text1" w:themeTint="BF"/>
                                <w:spacing w:val="60"/>
                                <w:kern w:val="24"/>
                                <w:sz w:val="20"/>
                                <w:szCs w:val="20"/>
                              </w:rPr>
                              <w:t>INTELLIGENCE</w:t>
                            </w:r>
                            <w:r w:rsidRPr="00B02DE3">
                              <w:rPr>
                                <w:rFonts w:ascii="Arial" w:eastAsia="Verdana" w:hAnsi="Arial" w:cs="Arial"/>
                                <w:b/>
                                <w:bCs/>
                                <w:color w:val="404040" w:themeColor="text1" w:themeTint="BF"/>
                                <w:spacing w:val="60"/>
                                <w:kern w:val="24"/>
                                <w:sz w:val="18"/>
                                <w:szCs w:val="18"/>
                              </w:rPr>
                              <w:t>. CONSULTING</w:t>
                            </w:r>
                          </w:p>
                        </w:txbxContent>
                      </wps:txbx>
                      <wps:bodyPr wrap="square" rtlCol="0">
                        <a:spAutoFit/>
                      </wps:bodyPr>
                    </wps:wsp>
                  </a:graphicData>
                </a:graphic>
                <wp14:sizeRelH relativeFrom="margin">
                  <wp14:pctWidth>0</wp14:pctWidth>
                </wp14:sizeRelH>
              </wp:anchor>
            </w:drawing>
          </mc:Choice>
          <mc:Fallback>
            <w:pict>
              <v:shape w14:anchorId="4C1CDFE4" id="TextBox 11" o:spid="_x0000_s1028" type="#_x0000_t202" style="position:absolute;left:0;text-align:left;margin-left:-3.2pt;margin-top:22.5pt;width:353.75pt;height:19.4pt;z-index:25209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" filled="f" stroked="f">
                <v:textbox style="mso-fit-shape-to-text:t">
                  <w:txbxContent>
                    <w:p w14:paraId="01C893D7" w14:textId="0097D50A" w:rsidR="001B02CD" w:rsidRPr="00B02DE3" w:rsidRDefault="001B02CD" w:rsidP="001B02CD">
                      <w:pPr>
                        <w:rPr>
                          <w:rFonts w:ascii="Arial" w:eastAsia="Verdana" w:hAnsi="Arial" w:cs="Arial"/>
                          <w:b/>
                          <w:bCs/>
                          <w:color w:val="404040" w:themeColor="text1" w:themeTint="BF"/>
                          <w:spacing w:val="60"/>
                          <w:kern w:val="24"/>
                          <w:sz w:val="18"/>
                          <w:szCs w:val="18"/>
                        </w:rPr>
                      </w:pPr>
                      <w:r w:rsidRPr="00B02DE3">
                        <w:rPr>
                          <w:rFonts w:ascii="Arial" w:eastAsia="Verdana" w:hAnsi="Arial" w:cs="Arial"/>
                          <w:b/>
                          <w:bCs/>
                          <w:color w:val="404040" w:themeColor="text1" w:themeTint="BF"/>
                          <w:spacing w:val="60"/>
                          <w:kern w:val="24"/>
                          <w:sz w:val="18"/>
                          <w:szCs w:val="18"/>
                        </w:rPr>
                        <w:t xml:space="preserve">MARKET </w:t>
                      </w:r>
                      <w:r w:rsidRPr="00B02DE3">
                        <w:rPr>
                          <w:rFonts w:ascii="Arial" w:eastAsia="Verdana" w:hAnsi="Arial" w:cs="Arial"/>
                          <w:b/>
                          <w:bCs/>
                          <w:color w:val="404040" w:themeColor="text1" w:themeTint="BF"/>
                          <w:spacing w:val="60"/>
                          <w:kern w:val="24"/>
                          <w:sz w:val="20"/>
                          <w:szCs w:val="20"/>
                        </w:rPr>
                        <w:t>INTELLIGENCE</w:t>
                      </w:r>
                      <w:r w:rsidRPr="00B02DE3">
                        <w:rPr>
                          <w:rFonts w:ascii="Arial" w:eastAsia="Verdana" w:hAnsi="Arial" w:cs="Arial"/>
                          <w:b/>
                          <w:bCs/>
                          <w:color w:val="404040" w:themeColor="text1" w:themeTint="BF"/>
                          <w:spacing w:val="60"/>
                          <w:kern w:val="24"/>
                          <w:sz w:val="18"/>
                          <w:szCs w:val="18"/>
                        </w:rPr>
                        <w:t>. CONSULTING</w:t>
                      </w:r>
                    </w:p>
                  </w:txbxContent>
                </v:textbox>
              </v:shape>
            </w:pict>
          </mc:Fallback>
        </mc:AlternateContent>
      </w:r>
    </w:p>
    <w:p w14:paraId="1E085371" w14:textId="16B6658E" w:rsidR="00040724" w:rsidRPr="000B521B" w:rsidRDefault="00040724" w:rsidP="00686E33">
      <w:pPr>
        <w:pStyle w:val="BodyText"/>
        <w:rPr>
          <w:b/>
          <w:color w:val="000000" w:themeColor="text1"/>
          <w:sz w:val="40"/>
          <w:szCs w:val="40"/>
        </w:rPr>
      </w:pPr>
      <w:bookmarkStart w:id="1" w:name="_Hlk82606546"/>
    </w:p>
    <w:p w14:paraId="27007331" w14:textId="77777777" w:rsidR="00984D26" w:rsidRPr="000B521B" w:rsidRDefault="00984D26" w:rsidP="00566275">
      <w:pPr>
        <w:pStyle w:val="BodyText"/>
        <w:ind w:left="720"/>
        <w:rPr>
          <w:b/>
          <w:color w:val="000000" w:themeColor="text1"/>
        </w:rPr>
      </w:pPr>
    </w:p>
    <w:tbl>
      <w:tblPr>
        <w:tblW w:w="9587" w:type="dxa"/>
        <w:tblInd w:w="-90" w:type="dxa"/>
        <w:tblCellMar>
          <w:left w:w="0" w:type="dxa"/>
          <w:right w:w="0" w:type="dxa"/>
        </w:tblCellMar>
        <w:tblLook w:val="04A0" w:firstRow="1" w:lastRow="0" w:firstColumn="1" w:lastColumn="0" w:noHBand="0" w:noVBand="1"/>
      </w:tblPr>
      <w:tblGrid>
        <w:gridCol w:w="706"/>
        <w:gridCol w:w="982"/>
        <w:gridCol w:w="950"/>
        <w:gridCol w:w="1048"/>
        <w:gridCol w:w="4916"/>
        <w:gridCol w:w="985"/>
      </w:tblGrid>
      <w:tr w:rsidR="00B03E75" w:rsidRPr="000B521B" w14:paraId="08DA9028" w14:textId="77777777" w:rsidTr="00B03E75">
        <w:trPr>
          <w:trHeight w:val="723"/>
        </w:trPr>
        <w:tc>
          <w:tcPr>
            <w:tcW w:w="706" w:type="dxa"/>
            <w:tcMar>
              <w:top w:w="0" w:type="dxa"/>
              <w:left w:w="108" w:type="dxa"/>
              <w:bottom w:w="0" w:type="dxa"/>
              <w:right w:w="108" w:type="dxa"/>
            </w:tcMar>
            <w:hideMark/>
          </w:tcPr>
          <w:p w14:paraId="236B58DD" w14:textId="77777777" w:rsidR="00B03E75" w:rsidRPr="000B521B" w:rsidRDefault="00B03E75">
            <w:pPr>
              <w:pStyle w:val="BodyText"/>
              <w:jc w:val="center"/>
              <w:rPr>
                <w:b/>
                <w:bCs/>
                <w:color w:val="000000"/>
              </w:rPr>
            </w:pPr>
            <w:r w:rsidRPr="000B521B">
              <w:rPr>
                <w:b/>
                <w:bCs/>
                <w:color w:val="000000"/>
              </w:rPr>
              <w:t>S. No.</w:t>
            </w:r>
          </w:p>
        </w:tc>
        <w:tc>
          <w:tcPr>
            <w:tcW w:w="7896" w:type="dxa"/>
            <w:gridSpan w:val="4"/>
            <w:tcMar>
              <w:top w:w="0" w:type="dxa"/>
              <w:left w:w="108" w:type="dxa"/>
              <w:bottom w:w="0" w:type="dxa"/>
              <w:right w:w="108" w:type="dxa"/>
            </w:tcMar>
            <w:hideMark/>
          </w:tcPr>
          <w:p w14:paraId="683CCDF5" w14:textId="77777777" w:rsidR="00B03E75" w:rsidRPr="000B521B" w:rsidRDefault="00B03E75">
            <w:pPr>
              <w:pStyle w:val="BodyText"/>
              <w:jc w:val="center"/>
              <w:rPr>
                <w:b/>
                <w:bCs/>
                <w:color w:val="000000"/>
              </w:rPr>
            </w:pPr>
            <w:r w:rsidRPr="000B521B">
              <w:rPr>
                <w:b/>
                <w:bCs/>
                <w:color w:val="000000"/>
              </w:rPr>
              <w:t>Contents</w:t>
            </w:r>
          </w:p>
        </w:tc>
        <w:tc>
          <w:tcPr>
            <w:tcW w:w="985" w:type="dxa"/>
            <w:tcMar>
              <w:top w:w="0" w:type="dxa"/>
              <w:left w:w="108" w:type="dxa"/>
              <w:bottom w:w="0" w:type="dxa"/>
              <w:right w:w="108" w:type="dxa"/>
            </w:tcMar>
            <w:hideMark/>
          </w:tcPr>
          <w:p w14:paraId="7FB61F45" w14:textId="77777777" w:rsidR="00B03E75" w:rsidRPr="000B521B" w:rsidRDefault="00B03E75">
            <w:pPr>
              <w:pStyle w:val="BodyText"/>
              <w:jc w:val="center"/>
              <w:rPr>
                <w:b/>
                <w:bCs/>
                <w:color w:val="000000"/>
              </w:rPr>
            </w:pPr>
            <w:r w:rsidRPr="000B521B">
              <w:rPr>
                <w:b/>
                <w:bCs/>
                <w:color w:val="000000"/>
              </w:rPr>
              <w:t>Page No.</w:t>
            </w:r>
          </w:p>
        </w:tc>
      </w:tr>
      <w:tr w:rsidR="00B03E75" w:rsidRPr="000B521B" w14:paraId="332C714B" w14:textId="77777777" w:rsidTr="00B03E75">
        <w:trPr>
          <w:trHeight w:val="351"/>
        </w:trPr>
        <w:tc>
          <w:tcPr>
            <w:tcW w:w="706" w:type="dxa"/>
            <w:tcMar>
              <w:top w:w="0" w:type="dxa"/>
              <w:left w:w="108" w:type="dxa"/>
              <w:bottom w:w="0" w:type="dxa"/>
              <w:right w:w="108" w:type="dxa"/>
            </w:tcMar>
            <w:hideMark/>
          </w:tcPr>
          <w:p w14:paraId="43D90C33" w14:textId="77777777" w:rsidR="00B03E75" w:rsidRPr="000B521B" w:rsidRDefault="00B03E75">
            <w:pPr>
              <w:pStyle w:val="BodyText"/>
              <w:jc w:val="center"/>
              <w:rPr>
                <w:b/>
                <w:bCs/>
                <w:color w:val="000000"/>
              </w:rPr>
            </w:pPr>
            <w:r w:rsidRPr="000B521B">
              <w:rPr>
                <w:b/>
                <w:bCs/>
                <w:color w:val="000000"/>
              </w:rPr>
              <w:t>1.</w:t>
            </w:r>
          </w:p>
        </w:tc>
        <w:tc>
          <w:tcPr>
            <w:tcW w:w="7896" w:type="dxa"/>
            <w:gridSpan w:val="4"/>
            <w:tcMar>
              <w:top w:w="0" w:type="dxa"/>
              <w:left w:w="108" w:type="dxa"/>
              <w:bottom w:w="0" w:type="dxa"/>
              <w:right w:w="108" w:type="dxa"/>
            </w:tcMar>
            <w:hideMark/>
          </w:tcPr>
          <w:p w14:paraId="78B5C6CF" w14:textId="77777777" w:rsidR="00B03E75" w:rsidRPr="000B521B" w:rsidRDefault="00B03E75">
            <w:pPr>
              <w:pStyle w:val="BodyText"/>
              <w:rPr>
                <w:color w:val="000000"/>
              </w:rPr>
            </w:pPr>
            <w:r w:rsidRPr="000B521B">
              <w:rPr>
                <w:color w:val="000000"/>
              </w:rPr>
              <w:t xml:space="preserve">Executive Summary </w:t>
            </w:r>
          </w:p>
        </w:tc>
        <w:tc>
          <w:tcPr>
            <w:tcW w:w="985" w:type="dxa"/>
            <w:tcMar>
              <w:top w:w="0" w:type="dxa"/>
              <w:left w:w="108" w:type="dxa"/>
              <w:bottom w:w="0" w:type="dxa"/>
              <w:right w:w="108" w:type="dxa"/>
            </w:tcMar>
            <w:hideMark/>
          </w:tcPr>
          <w:p w14:paraId="7098DB92" w14:textId="03A39685" w:rsidR="00B03E75" w:rsidRPr="000B521B" w:rsidRDefault="003221BA">
            <w:pPr>
              <w:pStyle w:val="BodyText"/>
              <w:jc w:val="center"/>
              <w:rPr>
                <w:b/>
                <w:bCs/>
                <w:color w:val="000000"/>
              </w:rPr>
            </w:pPr>
            <w:r w:rsidRPr="000B521B">
              <w:rPr>
                <w:b/>
                <w:bCs/>
                <w:color w:val="000000"/>
              </w:rPr>
              <w:t>4</w:t>
            </w:r>
          </w:p>
        </w:tc>
      </w:tr>
      <w:tr w:rsidR="00B03E75" w:rsidRPr="000B521B" w14:paraId="6449E676" w14:textId="77777777" w:rsidTr="00110D4F">
        <w:trPr>
          <w:trHeight w:val="351"/>
        </w:trPr>
        <w:tc>
          <w:tcPr>
            <w:tcW w:w="706" w:type="dxa"/>
            <w:tcMar>
              <w:top w:w="0" w:type="dxa"/>
              <w:left w:w="108" w:type="dxa"/>
              <w:bottom w:w="0" w:type="dxa"/>
              <w:right w:w="108" w:type="dxa"/>
            </w:tcMar>
          </w:tcPr>
          <w:p w14:paraId="4B030A76"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hideMark/>
          </w:tcPr>
          <w:p w14:paraId="4EB51DE5" w14:textId="77777777" w:rsidR="00B03E75" w:rsidRPr="000B521B" w:rsidRDefault="00B03E75">
            <w:pPr>
              <w:pStyle w:val="BodyText"/>
              <w:jc w:val="center"/>
              <w:rPr>
                <w:b/>
                <w:bCs/>
                <w:color w:val="000000"/>
              </w:rPr>
            </w:pPr>
            <w:r w:rsidRPr="000B521B">
              <w:rPr>
                <w:b/>
                <w:bCs/>
                <w:color w:val="000000"/>
              </w:rPr>
              <w:t>1.1</w:t>
            </w:r>
          </w:p>
        </w:tc>
        <w:tc>
          <w:tcPr>
            <w:tcW w:w="6914" w:type="dxa"/>
            <w:gridSpan w:val="3"/>
            <w:tcMar>
              <w:top w:w="0" w:type="dxa"/>
              <w:left w:w="108" w:type="dxa"/>
              <w:bottom w:w="0" w:type="dxa"/>
              <w:right w:w="108" w:type="dxa"/>
            </w:tcMar>
            <w:vAlign w:val="center"/>
            <w:hideMark/>
          </w:tcPr>
          <w:p w14:paraId="1548A98B" w14:textId="77777777" w:rsidR="00B03E75" w:rsidRPr="000B521B" w:rsidRDefault="00B03E75">
            <w:pPr>
              <w:pStyle w:val="BodyText"/>
              <w:rPr>
                <w:color w:val="000000"/>
              </w:rPr>
            </w:pPr>
            <w:r w:rsidRPr="000B521B">
              <w:rPr>
                <w:color w:val="000000"/>
              </w:rPr>
              <w:t>Overview of the Company</w:t>
            </w:r>
          </w:p>
        </w:tc>
        <w:tc>
          <w:tcPr>
            <w:tcW w:w="985" w:type="dxa"/>
            <w:tcMar>
              <w:top w:w="0" w:type="dxa"/>
              <w:left w:w="108" w:type="dxa"/>
              <w:bottom w:w="0" w:type="dxa"/>
              <w:right w:w="108" w:type="dxa"/>
            </w:tcMar>
          </w:tcPr>
          <w:p w14:paraId="1F9CFAB0" w14:textId="22CD72B9" w:rsidR="00B03E75" w:rsidRPr="000B521B" w:rsidRDefault="00B03E75">
            <w:pPr>
              <w:pStyle w:val="BodyText"/>
              <w:jc w:val="center"/>
              <w:rPr>
                <w:color w:val="000000"/>
              </w:rPr>
            </w:pPr>
          </w:p>
        </w:tc>
      </w:tr>
      <w:tr w:rsidR="00B03E75" w:rsidRPr="000B521B" w14:paraId="4B555120" w14:textId="77777777" w:rsidTr="00110D4F">
        <w:trPr>
          <w:trHeight w:val="351"/>
        </w:trPr>
        <w:tc>
          <w:tcPr>
            <w:tcW w:w="706" w:type="dxa"/>
            <w:tcMar>
              <w:top w:w="0" w:type="dxa"/>
              <w:left w:w="108" w:type="dxa"/>
              <w:bottom w:w="0" w:type="dxa"/>
              <w:right w:w="108" w:type="dxa"/>
            </w:tcMar>
          </w:tcPr>
          <w:p w14:paraId="021B2360"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hideMark/>
          </w:tcPr>
          <w:p w14:paraId="6628B991" w14:textId="77777777" w:rsidR="00B03E75" w:rsidRPr="000B521B" w:rsidRDefault="00B03E75">
            <w:pPr>
              <w:pStyle w:val="BodyText"/>
              <w:jc w:val="center"/>
              <w:rPr>
                <w:b/>
                <w:bCs/>
                <w:color w:val="000000"/>
              </w:rPr>
            </w:pPr>
            <w:r w:rsidRPr="000B521B">
              <w:rPr>
                <w:b/>
                <w:bCs/>
                <w:color w:val="000000"/>
              </w:rPr>
              <w:t xml:space="preserve">1.2 </w:t>
            </w:r>
          </w:p>
        </w:tc>
        <w:tc>
          <w:tcPr>
            <w:tcW w:w="6914" w:type="dxa"/>
            <w:gridSpan w:val="3"/>
            <w:tcMar>
              <w:top w:w="0" w:type="dxa"/>
              <w:left w:w="108" w:type="dxa"/>
              <w:bottom w:w="0" w:type="dxa"/>
              <w:right w:w="108" w:type="dxa"/>
            </w:tcMar>
            <w:vAlign w:val="center"/>
            <w:hideMark/>
          </w:tcPr>
          <w:p w14:paraId="4363E983" w14:textId="77777777" w:rsidR="00B03E75" w:rsidRPr="000B521B" w:rsidRDefault="00B03E75">
            <w:pPr>
              <w:pStyle w:val="BodyText"/>
              <w:rPr>
                <w:color w:val="000000"/>
              </w:rPr>
            </w:pPr>
            <w:r w:rsidRPr="000B521B">
              <w:rPr>
                <w:color w:val="000000"/>
              </w:rPr>
              <w:t>Brief Profile of Board of Directors</w:t>
            </w:r>
          </w:p>
        </w:tc>
        <w:tc>
          <w:tcPr>
            <w:tcW w:w="985" w:type="dxa"/>
            <w:tcMar>
              <w:top w:w="0" w:type="dxa"/>
              <w:left w:w="108" w:type="dxa"/>
              <w:bottom w:w="0" w:type="dxa"/>
              <w:right w:w="108" w:type="dxa"/>
            </w:tcMar>
          </w:tcPr>
          <w:p w14:paraId="6B021E67" w14:textId="3EB6E06D" w:rsidR="00B03E75" w:rsidRPr="000B521B" w:rsidRDefault="00B03E75">
            <w:pPr>
              <w:pStyle w:val="BodyText"/>
              <w:jc w:val="center"/>
              <w:rPr>
                <w:color w:val="000000"/>
              </w:rPr>
            </w:pPr>
          </w:p>
        </w:tc>
      </w:tr>
      <w:tr w:rsidR="00B03E75" w:rsidRPr="000B521B" w14:paraId="65F8262F" w14:textId="77777777" w:rsidTr="00110D4F">
        <w:trPr>
          <w:trHeight w:val="351"/>
        </w:trPr>
        <w:tc>
          <w:tcPr>
            <w:tcW w:w="706" w:type="dxa"/>
            <w:tcMar>
              <w:top w:w="0" w:type="dxa"/>
              <w:left w:w="108" w:type="dxa"/>
              <w:bottom w:w="0" w:type="dxa"/>
              <w:right w:w="108" w:type="dxa"/>
            </w:tcMar>
          </w:tcPr>
          <w:p w14:paraId="23160E45"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hideMark/>
          </w:tcPr>
          <w:p w14:paraId="202E3826" w14:textId="77777777" w:rsidR="00B03E75" w:rsidRPr="000B521B" w:rsidRDefault="00B03E75">
            <w:pPr>
              <w:pStyle w:val="BodyText"/>
              <w:jc w:val="center"/>
              <w:rPr>
                <w:b/>
                <w:bCs/>
                <w:color w:val="000000"/>
              </w:rPr>
            </w:pPr>
            <w:r w:rsidRPr="000B521B">
              <w:rPr>
                <w:b/>
                <w:bCs/>
                <w:color w:val="000000"/>
              </w:rPr>
              <w:t>1.3</w:t>
            </w:r>
          </w:p>
        </w:tc>
        <w:tc>
          <w:tcPr>
            <w:tcW w:w="6914" w:type="dxa"/>
            <w:gridSpan w:val="3"/>
            <w:tcMar>
              <w:top w:w="0" w:type="dxa"/>
              <w:left w:w="108" w:type="dxa"/>
              <w:bottom w:w="0" w:type="dxa"/>
              <w:right w:w="108" w:type="dxa"/>
            </w:tcMar>
            <w:vAlign w:val="center"/>
            <w:hideMark/>
          </w:tcPr>
          <w:p w14:paraId="282CBD6F" w14:textId="77777777" w:rsidR="00B03E75" w:rsidRPr="000B521B" w:rsidRDefault="00B03E75">
            <w:pPr>
              <w:pStyle w:val="BodyText"/>
              <w:rPr>
                <w:color w:val="000000"/>
              </w:rPr>
            </w:pPr>
            <w:r w:rsidRPr="000B521B">
              <w:rPr>
                <w:color w:val="000000"/>
              </w:rPr>
              <w:t>Brief Project summary &amp; Key Highlights of The Project</w:t>
            </w:r>
          </w:p>
        </w:tc>
        <w:tc>
          <w:tcPr>
            <w:tcW w:w="985" w:type="dxa"/>
            <w:tcMar>
              <w:top w:w="0" w:type="dxa"/>
              <w:left w:w="108" w:type="dxa"/>
              <w:bottom w:w="0" w:type="dxa"/>
              <w:right w:w="108" w:type="dxa"/>
            </w:tcMar>
          </w:tcPr>
          <w:p w14:paraId="576C0491" w14:textId="08CC7870" w:rsidR="00B03E75" w:rsidRPr="000B521B" w:rsidRDefault="00B03E75">
            <w:pPr>
              <w:pStyle w:val="BodyText"/>
              <w:jc w:val="center"/>
              <w:rPr>
                <w:color w:val="000000"/>
              </w:rPr>
            </w:pPr>
          </w:p>
        </w:tc>
      </w:tr>
      <w:tr w:rsidR="00B03E75" w:rsidRPr="000B521B" w14:paraId="1E906475" w14:textId="77777777" w:rsidTr="00110D4F">
        <w:trPr>
          <w:trHeight w:val="351"/>
        </w:trPr>
        <w:tc>
          <w:tcPr>
            <w:tcW w:w="706" w:type="dxa"/>
            <w:tcMar>
              <w:top w:w="0" w:type="dxa"/>
              <w:left w:w="108" w:type="dxa"/>
              <w:bottom w:w="0" w:type="dxa"/>
              <w:right w:w="108" w:type="dxa"/>
            </w:tcMar>
            <w:hideMark/>
          </w:tcPr>
          <w:p w14:paraId="7BDDCE69" w14:textId="77777777" w:rsidR="00B03E75" w:rsidRPr="000B521B" w:rsidRDefault="00B03E75">
            <w:pPr>
              <w:pStyle w:val="BodyText"/>
              <w:jc w:val="center"/>
              <w:rPr>
                <w:b/>
                <w:bCs/>
                <w:color w:val="000000"/>
              </w:rPr>
            </w:pPr>
            <w:r w:rsidRPr="000B521B">
              <w:rPr>
                <w:b/>
                <w:bCs/>
                <w:color w:val="000000"/>
              </w:rPr>
              <w:t xml:space="preserve">2. </w:t>
            </w:r>
          </w:p>
        </w:tc>
        <w:tc>
          <w:tcPr>
            <w:tcW w:w="7896" w:type="dxa"/>
            <w:gridSpan w:val="4"/>
            <w:tcMar>
              <w:top w:w="0" w:type="dxa"/>
              <w:left w:w="108" w:type="dxa"/>
              <w:bottom w:w="0" w:type="dxa"/>
              <w:right w:w="108" w:type="dxa"/>
            </w:tcMar>
            <w:hideMark/>
          </w:tcPr>
          <w:p w14:paraId="07447D39" w14:textId="77777777" w:rsidR="00B03E75" w:rsidRPr="000B521B" w:rsidRDefault="00B03E75">
            <w:pPr>
              <w:pStyle w:val="BodyText"/>
              <w:rPr>
                <w:b/>
                <w:bCs/>
                <w:color w:val="000000"/>
              </w:rPr>
            </w:pPr>
            <w:r w:rsidRPr="000B521B">
              <w:rPr>
                <w:color w:val="000000"/>
              </w:rPr>
              <w:t xml:space="preserve">Product Profile </w:t>
            </w:r>
          </w:p>
        </w:tc>
        <w:tc>
          <w:tcPr>
            <w:tcW w:w="985" w:type="dxa"/>
            <w:tcMar>
              <w:top w:w="0" w:type="dxa"/>
              <w:left w:w="108" w:type="dxa"/>
              <w:bottom w:w="0" w:type="dxa"/>
              <w:right w:w="108" w:type="dxa"/>
            </w:tcMar>
          </w:tcPr>
          <w:p w14:paraId="6984968C" w14:textId="5B454775" w:rsidR="00B03E75" w:rsidRPr="000B521B" w:rsidRDefault="003221BA">
            <w:pPr>
              <w:pStyle w:val="BodyText"/>
              <w:jc w:val="center"/>
              <w:rPr>
                <w:color w:val="000000"/>
              </w:rPr>
            </w:pPr>
            <w:r w:rsidRPr="000B521B">
              <w:rPr>
                <w:color w:val="000000"/>
              </w:rPr>
              <w:t>8</w:t>
            </w:r>
          </w:p>
        </w:tc>
      </w:tr>
      <w:tr w:rsidR="00B03E75" w:rsidRPr="000B521B" w14:paraId="40353A49" w14:textId="77777777" w:rsidTr="00B03E75">
        <w:trPr>
          <w:trHeight w:val="370"/>
        </w:trPr>
        <w:tc>
          <w:tcPr>
            <w:tcW w:w="706" w:type="dxa"/>
            <w:tcMar>
              <w:top w:w="0" w:type="dxa"/>
              <w:left w:w="108" w:type="dxa"/>
              <w:bottom w:w="0" w:type="dxa"/>
              <w:right w:w="108" w:type="dxa"/>
            </w:tcMar>
            <w:hideMark/>
          </w:tcPr>
          <w:p w14:paraId="246AB00D" w14:textId="77777777" w:rsidR="00B03E75" w:rsidRPr="000B521B" w:rsidRDefault="00B03E75">
            <w:pPr>
              <w:pStyle w:val="BodyText"/>
              <w:jc w:val="center"/>
              <w:rPr>
                <w:b/>
                <w:bCs/>
                <w:color w:val="000000"/>
              </w:rPr>
            </w:pPr>
            <w:r w:rsidRPr="000B521B">
              <w:rPr>
                <w:b/>
                <w:bCs/>
                <w:color w:val="000000"/>
              </w:rPr>
              <w:t xml:space="preserve">3. </w:t>
            </w:r>
          </w:p>
        </w:tc>
        <w:tc>
          <w:tcPr>
            <w:tcW w:w="7896" w:type="dxa"/>
            <w:gridSpan w:val="4"/>
            <w:tcMar>
              <w:top w:w="0" w:type="dxa"/>
              <w:left w:w="108" w:type="dxa"/>
              <w:bottom w:w="0" w:type="dxa"/>
              <w:right w:w="108" w:type="dxa"/>
            </w:tcMar>
            <w:hideMark/>
          </w:tcPr>
          <w:p w14:paraId="2BF0AA81" w14:textId="77777777" w:rsidR="00B03E75" w:rsidRPr="000B521B" w:rsidRDefault="00B03E75">
            <w:pPr>
              <w:pStyle w:val="BodyText"/>
              <w:rPr>
                <w:color w:val="000000"/>
              </w:rPr>
            </w:pPr>
            <w:r w:rsidRPr="000B521B">
              <w:rPr>
                <w:color w:val="000000"/>
              </w:rPr>
              <w:t>Market Outlook and Relevance of the Project</w:t>
            </w:r>
          </w:p>
        </w:tc>
        <w:tc>
          <w:tcPr>
            <w:tcW w:w="985" w:type="dxa"/>
            <w:tcMar>
              <w:top w:w="0" w:type="dxa"/>
              <w:left w:w="108" w:type="dxa"/>
              <w:bottom w:w="0" w:type="dxa"/>
              <w:right w:w="108" w:type="dxa"/>
            </w:tcMar>
            <w:hideMark/>
          </w:tcPr>
          <w:p w14:paraId="4AC9F127" w14:textId="40F7E9B3" w:rsidR="00B03E75" w:rsidRPr="000B521B" w:rsidRDefault="00110D4F">
            <w:pPr>
              <w:pStyle w:val="BodyText"/>
              <w:jc w:val="center"/>
              <w:rPr>
                <w:color w:val="000000"/>
              </w:rPr>
            </w:pPr>
            <w:r w:rsidRPr="000B521B">
              <w:rPr>
                <w:color w:val="000000"/>
              </w:rPr>
              <w:t>1</w:t>
            </w:r>
            <w:r w:rsidR="003221BA" w:rsidRPr="000B521B">
              <w:rPr>
                <w:color w:val="000000"/>
              </w:rPr>
              <w:t>3</w:t>
            </w:r>
          </w:p>
        </w:tc>
      </w:tr>
      <w:tr w:rsidR="00B03E75" w:rsidRPr="000B521B" w14:paraId="6D212A9E" w14:textId="77777777" w:rsidTr="00B03E75">
        <w:trPr>
          <w:trHeight w:val="351"/>
        </w:trPr>
        <w:tc>
          <w:tcPr>
            <w:tcW w:w="706" w:type="dxa"/>
            <w:tcMar>
              <w:top w:w="0" w:type="dxa"/>
              <w:left w:w="108" w:type="dxa"/>
              <w:bottom w:w="0" w:type="dxa"/>
              <w:right w:w="108" w:type="dxa"/>
            </w:tcMar>
          </w:tcPr>
          <w:p w14:paraId="5509E98C"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hideMark/>
          </w:tcPr>
          <w:p w14:paraId="78517054" w14:textId="77777777" w:rsidR="00B03E75" w:rsidRPr="000B521B" w:rsidRDefault="00B03E75">
            <w:pPr>
              <w:pStyle w:val="BodyText"/>
              <w:rPr>
                <w:b/>
                <w:bCs/>
                <w:color w:val="000000"/>
              </w:rPr>
            </w:pPr>
            <w:r w:rsidRPr="000B521B">
              <w:rPr>
                <w:b/>
                <w:bCs/>
                <w:color w:val="000000"/>
              </w:rPr>
              <w:t>3.1</w:t>
            </w:r>
          </w:p>
        </w:tc>
        <w:tc>
          <w:tcPr>
            <w:tcW w:w="6914" w:type="dxa"/>
            <w:gridSpan w:val="3"/>
            <w:tcMar>
              <w:top w:w="0" w:type="dxa"/>
              <w:left w:w="108" w:type="dxa"/>
              <w:bottom w:w="0" w:type="dxa"/>
              <w:right w:w="108" w:type="dxa"/>
            </w:tcMar>
            <w:hideMark/>
          </w:tcPr>
          <w:p w14:paraId="674F49DD" w14:textId="77777777" w:rsidR="00B03E75" w:rsidRPr="000B521B" w:rsidRDefault="00B03E75">
            <w:pPr>
              <w:pStyle w:val="BodyText"/>
              <w:rPr>
                <w:color w:val="000000"/>
              </w:rPr>
            </w:pPr>
            <w:r w:rsidRPr="000B521B">
              <w:rPr>
                <w:color w:val="000000"/>
              </w:rPr>
              <w:t>Demand Supply Outlook – Global Vinyl Ester Resin Market</w:t>
            </w:r>
          </w:p>
        </w:tc>
        <w:tc>
          <w:tcPr>
            <w:tcW w:w="985" w:type="dxa"/>
            <w:tcMar>
              <w:top w:w="0" w:type="dxa"/>
              <w:left w:w="108" w:type="dxa"/>
              <w:bottom w:w="0" w:type="dxa"/>
              <w:right w:w="108" w:type="dxa"/>
            </w:tcMar>
            <w:hideMark/>
          </w:tcPr>
          <w:p w14:paraId="67D18D28" w14:textId="3C4EE8E2" w:rsidR="00B03E75" w:rsidRPr="000B521B" w:rsidRDefault="00110D4F">
            <w:pPr>
              <w:pStyle w:val="BodyText"/>
              <w:jc w:val="center"/>
              <w:rPr>
                <w:color w:val="000000"/>
              </w:rPr>
            </w:pPr>
            <w:r w:rsidRPr="000B521B">
              <w:rPr>
                <w:color w:val="000000"/>
              </w:rPr>
              <w:t>1</w:t>
            </w:r>
            <w:r w:rsidR="003221BA" w:rsidRPr="000B521B">
              <w:rPr>
                <w:color w:val="000000"/>
              </w:rPr>
              <w:t>3</w:t>
            </w:r>
          </w:p>
        </w:tc>
      </w:tr>
      <w:tr w:rsidR="00B03E75" w:rsidRPr="000B521B" w14:paraId="7977B5F1" w14:textId="77777777" w:rsidTr="00B03E75">
        <w:trPr>
          <w:trHeight w:val="351"/>
        </w:trPr>
        <w:tc>
          <w:tcPr>
            <w:tcW w:w="706" w:type="dxa"/>
            <w:tcMar>
              <w:top w:w="0" w:type="dxa"/>
              <w:left w:w="108" w:type="dxa"/>
              <w:bottom w:w="0" w:type="dxa"/>
              <w:right w:w="108" w:type="dxa"/>
            </w:tcMar>
          </w:tcPr>
          <w:p w14:paraId="2C6CEF9A"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tcPr>
          <w:p w14:paraId="6A30B8B1" w14:textId="77777777" w:rsidR="00B03E75" w:rsidRPr="000B521B" w:rsidRDefault="00B03E75">
            <w:pPr>
              <w:pStyle w:val="BodyText"/>
              <w:rPr>
                <w:color w:val="000000"/>
              </w:rPr>
            </w:pPr>
          </w:p>
        </w:tc>
        <w:tc>
          <w:tcPr>
            <w:tcW w:w="950" w:type="dxa"/>
            <w:tcMar>
              <w:top w:w="0" w:type="dxa"/>
              <w:left w:w="108" w:type="dxa"/>
              <w:bottom w:w="0" w:type="dxa"/>
              <w:right w:w="108" w:type="dxa"/>
            </w:tcMar>
            <w:hideMark/>
          </w:tcPr>
          <w:p w14:paraId="6A2A3EA8" w14:textId="77777777" w:rsidR="00B03E75" w:rsidRPr="000B521B" w:rsidRDefault="00B03E75">
            <w:pPr>
              <w:pStyle w:val="BodyText"/>
              <w:rPr>
                <w:color w:val="000000"/>
              </w:rPr>
            </w:pPr>
            <w:r w:rsidRPr="000B521B">
              <w:rPr>
                <w:color w:val="000000"/>
              </w:rPr>
              <w:t>3.1.1.</w:t>
            </w:r>
          </w:p>
        </w:tc>
        <w:tc>
          <w:tcPr>
            <w:tcW w:w="5964" w:type="dxa"/>
            <w:gridSpan w:val="2"/>
            <w:tcMar>
              <w:top w:w="0" w:type="dxa"/>
              <w:left w:w="108" w:type="dxa"/>
              <w:bottom w:w="0" w:type="dxa"/>
              <w:right w:w="108" w:type="dxa"/>
            </w:tcMar>
            <w:hideMark/>
          </w:tcPr>
          <w:p w14:paraId="71B2A37F" w14:textId="77777777" w:rsidR="00B03E75" w:rsidRPr="000B521B" w:rsidRDefault="00B03E75">
            <w:pPr>
              <w:pStyle w:val="BodyText"/>
              <w:rPr>
                <w:color w:val="000000"/>
              </w:rPr>
            </w:pPr>
            <w:r w:rsidRPr="000B521B">
              <w:rPr>
                <w:color w:val="000000"/>
              </w:rPr>
              <w:t>Capacity By Company</w:t>
            </w:r>
          </w:p>
        </w:tc>
        <w:tc>
          <w:tcPr>
            <w:tcW w:w="985" w:type="dxa"/>
            <w:tcMar>
              <w:top w:w="0" w:type="dxa"/>
              <w:left w:w="108" w:type="dxa"/>
              <w:bottom w:w="0" w:type="dxa"/>
              <w:right w:w="108" w:type="dxa"/>
            </w:tcMar>
          </w:tcPr>
          <w:p w14:paraId="6D3731A0" w14:textId="77777777" w:rsidR="00B03E75" w:rsidRPr="000B521B" w:rsidRDefault="00B03E75">
            <w:pPr>
              <w:pStyle w:val="BodyText"/>
              <w:jc w:val="center"/>
              <w:rPr>
                <w:color w:val="000000"/>
              </w:rPr>
            </w:pPr>
          </w:p>
        </w:tc>
      </w:tr>
      <w:tr w:rsidR="00B03E75" w:rsidRPr="000B521B" w14:paraId="3C9383EA" w14:textId="77777777" w:rsidTr="00B03E75">
        <w:trPr>
          <w:trHeight w:val="351"/>
        </w:trPr>
        <w:tc>
          <w:tcPr>
            <w:tcW w:w="706" w:type="dxa"/>
            <w:tcMar>
              <w:top w:w="0" w:type="dxa"/>
              <w:left w:w="108" w:type="dxa"/>
              <w:bottom w:w="0" w:type="dxa"/>
              <w:right w:w="108" w:type="dxa"/>
            </w:tcMar>
          </w:tcPr>
          <w:p w14:paraId="008BD145"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tcPr>
          <w:p w14:paraId="0EE7FB24" w14:textId="77777777" w:rsidR="00B03E75" w:rsidRPr="000B521B" w:rsidRDefault="00B03E75">
            <w:pPr>
              <w:pStyle w:val="BodyText"/>
              <w:rPr>
                <w:color w:val="000000"/>
              </w:rPr>
            </w:pPr>
          </w:p>
        </w:tc>
        <w:tc>
          <w:tcPr>
            <w:tcW w:w="950" w:type="dxa"/>
            <w:tcMar>
              <w:top w:w="0" w:type="dxa"/>
              <w:left w:w="108" w:type="dxa"/>
              <w:bottom w:w="0" w:type="dxa"/>
              <w:right w:w="108" w:type="dxa"/>
            </w:tcMar>
            <w:hideMark/>
          </w:tcPr>
          <w:p w14:paraId="749A5AF5" w14:textId="77777777" w:rsidR="00B03E75" w:rsidRPr="000B521B" w:rsidRDefault="00B03E75">
            <w:pPr>
              <w:pStyle w:val="BodyText"/>
              <w:rPr>
                <w:color w:val="000000"/>
              </w:rPr>
            </w:pPr>
            <w:r w:rsidRPr="000B521B">
              <w:rPr>
                <w:color w:val="000000"/>
              </w:rPr>
              <w:t>3.1.2.</w:t>
            </w:r>
          </w:p>
        </w:tc>
        <w:tc>
          <w:tcPr>
            <w:tcW w:w="5964" w:type="dxa"/>
            <w:gridSpan w:val="2"/>
            <w:tcMar>
              <w:top w:w="0" w:type="dxa"/>
              <w:left w:w="108" w:type="dxa"/>
              <w:bottom w:w="0" w:type="dxa"/>
              <w:right w:w="108" w:type="dxa"/>
            </w:tcMar>
            <w:hideMark/>
          </w:tcPr>
          <w:p w14:paraId="60A06E43" w14:textId="77777777" w:rsidR="00B03E75" w:rsidRPr="000B521B" w:rsidRDefault="00B03E75">
            <w:pPr>
              <w:pStyle w:val="BodyText"/>
              <w:rPr>
                <w:color w:val="000000"/>
              </w:rPr>
            </w:pPr>
            <w:r w:rsidRPr="000B521B">
              <w:rPr>
                <w:color w:val="000000"/>
              </w:rPr>
              <w:t>Production By Company</w:t>
            </w:r>
          </w:p>
        </w:tc>
        <w:tc>
          <w:tcPr>
            <w:tcW w:w="985" w:type="dxa"/>
            <w:tcMar>
              <w:top w:w="0" w:type="dxa"/>
              <w:left w:w="108" w:type="dxa"/>
              <w:bottom w:w="0" w:type="dxa"/>
              <w:right w:w="108" w:type="dxa"/>
            </w:tcMar>
          </w:tcPr>
          <w:p w14:paraId="05B2EF50" w14:textId="77777777" w:rsidR="00B03E75" w:rsidRPr="000B521B" w:rsidRDefault="00B03E75">
            <w:pPr>
              <w:pStyle w:val="BodyText"/>
              <w:jc w:val="center"/>
              <w:rPr>
                <w:color w:val="000000"/>
              </w:rPr>
            </w:pPr>
          </w:p>
        </w:tc>
      </w:tr>
      <w:tr w:rsidR="00B03E75" w:rsidRPr="000B521B" w14:paraId="65A5BDED" w14:textId="77777777" w:rsidTr="00B03E75">
        <w:trPr>
          <w:trHeight w:val="351"/>
        </w:trPr>
        <w:tc>
          <w:tcPr>
            <w:tcW w:w="706" w:type="dxa"/>
            <w:tcMar>
              <w:top w:w="0" w:type="dxa"/>
              <w:left w:w="108" w:type="dxa"/>
              <w:bottom w:w="0" w:type="dxa"/>
              <w:right w:w="108" w:type="dxa"/>
            </w:tcMar>
          </w:tcPr>
          <w:p w14:paraId="0238762A"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tcPr>
          <w:p w14:paraId="4B19C7AE" w14:textId="77777777" w:rsidR="00B03E75" w:rsidRPr="000B521B" w:rsidRDefault="00B03E75">
            <w:pPr>
              <w:pStyle w:val="BodyText"/>
              <w:rPr>
                <w:color w:val="000000"/>
              </w:rPr>
            </w:pPr>
          </w:p>
        </w:tc>
        <w:tc>
          <w:tcPr>
            <w:tcW w:w="950" w:type="dxa"/>
            <w:tcMar>
              <w:top w:w="0" w:type="dxa"/>
              <w:left w:w="108" w:type="dxa"/>
              <w:bottom w:w="0" w:type="dxa"/>
              <w:right w:w="108" w:type="dxa"/>
            </w:tcMar>
            <w:vAlign w:val="center"/>
            <w:hideMark/>
          </w:tcPr>
          <w:p w14:paraId="370E2E50" w14:textId="77777777" w:rsidR="00B03E75" w:rsidRPr="000B521B" w:rsidRDefault="00B03E75">
            <w:pPr>
              <w:pStyle w:val="BodyText"/>
              <w:rPr>
                <w:color w:val="000000"/>
              </w:rPr>
            </w:pPr>
            <w:r w:rsidRPr="000B521B">
              <w:rPr>
                <w:color w:val="000000"/>
              </w:rPr>
              <w:t xml:space="preserve">3.1.3. </w:t>
            </w:r>
          </w:p>
        </w:tc>
        <w:tc>
          <w:tcPr>
            <w:tcW w:w="5964" w:type="dxa"/>
            <w:gridSpan w:val="2"/>
            <w:tcMar>
              <w:top w:w="0" w:type="dxa"/>
              <w:left w:w="108" w:type="dxa"/>
              <w:bottom w:w="0" w:type="dxa"/>
              <w:right w:w="108" w:type="dxa"/>
            </w:tcMar>
            <w:hideMark/>
          </w:tcPr>
          <w:p w14:paraId="36138436" w14:textId="77777777" w:rsidR="00B03E75" w:rsidRPr="000B521B" w:rsidRDefault="00B03E75">
            <w:pPr>
              <w:pStyle w:val="BodyText"/>
              <w:rPr>
                <w:color w:val="000000"/>
              </w:rPr>
            </w:pPr>
            <w:r w:rsidRPr="000B521B">
              <w:rPr>
                <w:color w:val="000000"/>
              </w:rPr>
              <w:t>Capacity By Location / Country</w:t>
            </w:r>
          </w:p>
        </w:tc>
        <w:tc>
          <w:tcPr>
            <w:tcW w:w="985" w:type="dxa"/>
            <w:tcMar>
              <w:top w:w="0" w:type="dxa"/>
              <w:left w:w="108" w:type="dxa"/>
              <w:bottom w:w="0" w:type="dxa"/>
              <w:right w:w="108" w:type="dxa"/>
            </w:tcMar>
          </w:tcPr>
          <w:p w14:paraId="25C3DA98" w14:textId="77777777" w:rsidR="00B03E75" w:rsidRPr="000B521B" w:rsidRDefault="00B03E75">
            <w:pPr>
              <w:pStyle w:val="BodyText"/>
              <w:jc w:val="center"/>
              <w:rPr>
                <w:color w:val="000000"/>
              </w:rPr>
            </w:pPr>
          </w:p>
        </w:tc>
      </w:tr>
      <w:tr w:rsidR="00B03E75" w:rsidRPr="000B521B" w14:paraId="5A702927" w14:textId="77777777" w:rsidTr="00B03E75">
        <w:trPr>
          <w:trHeight w:val="351"/>
        </w:trPr>
        <w:tc>
          <w:tcPr>
            <w:tcW w:w="706" w:type="dxa"/>
            <w:tcMar>
              <w:top w:w="0" w:type="dxa"/>
              <w:left w:w="108" w:type="dxa"/>
              <w:bottom w:w="0" w:type="dxa"/>
              <w:right w:w="108" w:type="dxa"/>
            </w:tcMar>
          </w:tcPr>
          <w:p w14:paraId="22741C98"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tcPr>
          <w:p w14:paraId="5B79B17C" w14:textId="77777777" w:rsidR="00B03E75" w:rsidRPr="000B521B" w:rsidRDefault="00B03E75">
            <w:pPr>
              <w:pStyle w:val="BodyText"/>
              <w:rPr>
                <w:color w:val="000000"/>
              </w:rPr>
            </w:pPr>
          </w:p>
        </w:tc>
        <w:tc>
          <w:tcPr>
            <w:tcW w:w="950" w:type="dxa"/>
            <w:tcMar>
              <w:top w:w="0" w:type="dxa"/>
              <w:left w:w="108" w:type="dxa"/>
              <w:bottom w:w="0" w:type="dxa"/>
              <w:right w:w="108" w:type="dxa"/>
            </w:tcMar>
            <w:vAlign w:val="center"/>
            <w:hideMark/>
          </w:tcPr>
          <w:p w14:paraId="669AB9B6" w14:textId="77777777" w:rsidR="00B03E75" w:rsidRPr="000B521B" w:rsidRDefault="00B03E75">
            <w:pPr>
              <w:pStyle w:val="BodyText"/>
              <w:rPr>
                <w:color w:val="000000"/>
              </w:rPr>
            </w:pPr>
            <w:r w:rsidRPr="000B521B">
              <w:rPr>
                <w:color w:val="000000"/>
              </w:rPr>
              <w:t xml:space="preserve">3.1.4. </w:t>
            </w:r>
          </w:p>
        </w:tc>
        <w:tc>
          <w:tcPr>
            <w:tcW w:w="5964" w:type="dxa"/>
            <w:gridSpan w:val="2"/>
            <w:tcMar>
              <w:top w:w="0" w:type="dxa"/>
              <w:left w:w="108" w:type="dxa"/>
              <w:bottom w:w="0" w:type="dxa"/>
              <w:right w:w="108" w:type="dxa"/>
            </w:tcMar>
            <w:hideMark/>
          </w:tcPr>
          <w:p w14:paraId="58D368E3" w14:textId="77777777" w:rsidR="00B03E75" w:rsidRPr="000B521B" w:rsidRDefault="00B03E75">
            <w:pPr>
              <w:pStyle w:val="BodyText"/>
              <w:rPr>
                <w:color w:val="000000"/>
              </w:rPr>
            </w:pPr>
            <w:r w:rsidRPr="000B521B">
              <w:rPr>
                <w:color w:val="000000"/>
              </w:rPr>
              <w:t>Operating Efficiency</w:t>
            </w:r>
          </w:p>
        </w:tc>
        <w:tc>
          <w:tcPr>
            <w:tcW w:w="985" w:type="dxa"/>
            <w:tcMar>
              <w:top w:w="0" w:type="dxa"/>
              <w:left w:w="108" w:type="dxa"/>
              <w:bottom w:w="0" w:type="dxa"/>
              <w:right w:w="108" w:type="dxa"/>
            </w:tcMar>
          </w:tcPr>
          <w:p w14:paraId="416BAA46" w14:textId="77777777" w:rsidR="00B03E75" w:rsidRPr="000B521B" w:rsidRDefault="00B03E75">
            <w:pPr>
              <w:pStyle w:val="BodyText"/>
              <w:jc w:val="center"/>
              <w:rPr>
                <w:color w:val="000000"/>
              </w:rPr>
            </w:pPr>
          </w:p>
        </w:tc>
      </w:tr>
      <w:tr w:rsidR="00B03E75" w:rsidRPr="000B521B" w14:paraId="1F58909A" w14:textId="77777777" w:rsidTr="00B03E75">
        <w:trPr>
          <w:trHeight w:val="351"/>
        </w:trPr>
        <w:tc>
          <w:tcPr>
            <w:tcW w:w="706" w:type="dxa"/>
            <w:tcMar>
              <w:top w:w="0" w:type="dxa"/>
              <w:left w:w="108" w:type="dxa"/>
              <w:bottom w:w="0" w:type="dxa"/>
              <w:right w:w="108" w:type="dxa"/>
            </w:tcMar>
          </w:tcPr>
          <w:p w14:paraId="1BE7A253"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tcPr>
          <w:p w14:paraId="204B05DF" w14:textId="77777777" w:rsidR="00B03E75" w:rsidRPr="000B521B" w:rsidRDefault="00B03E75">
            <w:pPr>
              <w:pStyle w:val="BodyText"/>
              <w:rPr>
                <w:color w:val="000000"/>
              </w:rPr>
            </w:pPr>
          </w:p>
        </w:tc>
        <w:tc>
          <w:tcPr>
            <w:tcW w:w="950" w:type="dxa"/>
            <w:tcMar>
              <w:top w:w="0" w:type="dxa"/>
              <w:left w:w="108" w:type="dxa"/>
              <w:bottom w:w="0" w:type="dxa"/>
              <w:right w:w="108" w:type="dxa"/>
            </w:tcMar>
            <w:vAlign w:val="center"/>
            <w:hideMark/>
          </w:tcPr>
          <w:p w14:paraId="792D0CEE" w14:textId="77777777" w:rsidR="00B03E75" w:rsidRPr="000B521B" w:rsidRDefault="00B03E75">
            <w:pPr>
              <w:pStyle w:val="BodyText"/>
              <w:rPr>
                <w:color w:val="000000"/>
              </w:rPr>
            </w:pPr>
            <w:r w:rsidRPr="000B521B">
              <w:rPr>
                <w:color w:val="000000"/>
              </w:rPr>
              <w:t xml:space="preserve">3.1.5. </w:t>
            </w:r>
          </w:p>
        </w:tc>
        <w:tc>
          <w:tcPr>
            <w:tcW w:w="5964" w:type="dxa"/>
            <w:gridSpan w:val="2"/>
            <w:tcMar>
              <w:top w:w="0" w:type="dxa"/>
              <w:left w:w="108" w:type="dxa"/>
              <w:bottom w:w="0" w:type="dxa"/>
              <w:right w:w="108" w:type="dxa"/>
            </w:tcMar>
            <w:hideMark/>
          </w:tcPr>
          <w:p w14:paraId="50560D42" w14:textId="77777777" w:rsidR="00B03E75" w:rsidRPr="000B521B" w:rsidRDefault="00B03E75">
            <w:pPr>
              <w:pStyle w:val="BodyText"/>
              <w:rPr>
                <w:color w:val="000000"/>
              </w:rPr>
            </w:pPr>
            <w:r w:rsidRPr="000B521B">
              <w:rPr>
                <w:color w:val="000000"/>
              </w:rPr>
              <w:t>Demand By Type</w:t>
            </w:r>
          </w:p>
        </w:tc>
        <w:tc>
          <w:tcPr>
            <w:tcW w:w="985" w:type="dxa"/>
            <w:tcMar>
              <w:top w:w="0" w:type="dxa"/>
              <w:left w:w="108" w:type="dxa"/>
              <w:bottom w:w="0" w:type="dxa"/>
              <w:right w:w="108" w:type="dxa"/>
            </w:tcMar>
          </w:tcPr>
          <w:p w14:paraId="10476E21" w14:textId="77777777" w:rsidR="00B03E75" w:rsidRPr="000B521B" w:rsidRDefault="00B03E75">
            <w:pPr>
              <w:pStyle w:val="BodyText"/>
              <w:jc w:val="center"/>
              <w:rPr>
                <w:color w:val="000000"/>
              </w:rPr>
            </w:pPr>
          </w:p>
        </w:tc>
      </w:tr>
      <w:tr w:rsidR="00B03E75" w:rsidRPr="000B521B" w14:paraId="1BDD108C" w14:textId="77777777" w:rsidTr="00B03E75">
        <w:trPr>
          <w:trHeight w:val="351"/>
        </w:trPr>
        <w:tc>
          <w:tcPr>
            <w:tcW w:w="706" w:type="dxa"/>
            <w:tcMar>
              <w:top w:w="0" w:type="dxa"/>
              <w:left w:w="108" w:type="dxa"/>
              <w:bottom w:w="0" w:type="dxa"/>
              <w:right w:w="108" w:type="dxa"/>
            </w:tcMar>
          </w:tcPr>
          <w:p w14:paraId="23B028A8"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tcPr>
          <w:p w14:paraId="38147E29" w14:textId="77777777" w:rsidR="00B03E75" w:rsidRPr="000B521B" w:rsidRDefault="00B03E75">
            <w:pPr>
              <w:pStyle w:val="BodyText"/>
              <w:rPr>
                <w:color w:val="000000"/>
              </w:rPr>
            </w:pPr>
          </w:p>
        </w:tc>
        <w:tc>
          <w:tcPr>
            <w:tcW w:w="950" w:type="dxa"/>
            <w:tcMar>
              <w:top w:w="0" w:type="dxa"/>
              <w:left w:w="108" w:type="dxa"/>
              <w:bottom w:w="0" w:type="dxa"/>
              <w:right w:w="108" w:type="dxa"/>
            </w:tcMar>
            <w:vAlign w:val="center"/>
            <w:hideMark/>
          </w:tcPr>
          <w:p w14:paraId="0538CF87" w14:textId="77777777" w:rsidR="00B03E75" w:rsidRPr="000B521B" w:rsidRDefault="00B03E75">
            <w:pPr>
              <w:pStyle w:val="BodyText"/>
              <w:rPr>
                <w:color w:val="000000"/>
              </w:rPr>
            </w:pPr>
            <w:r w:rsidRPr="000B521B">
              <w:rPr>
                <w:color w:val="000000"/>
              </w:rPr>
              <w:t>3.1.6.</w:t>
            </w:r>
          </w:p>
        </w:tc>
        <w:tc>
          <w:tcPr>
            <w:tcW w:w="5964" w:type="dxa"/>
            <w:gridSpan w:val="2"/>
            <w:tcMar>
              <w:top w:w="0" w:type="dxa"/>
              <w:left w:w="108" w:type="dxa"/>
              <w:bottom w:w="0" w:type="dxa"/>
              <w:right w:w="108" w:type="dxa"/>
            </w:tcMar>
            <w:hideMark/>
          </w:tcPr>
          <w:p w14:paraId="6F7E1F58" w14:textId="77777777" w:rsidR="00B03E75" w:rsidRPr="000B521B" w:rsidRDefault="00B03E75">
            <w:pPr>
              <w:pStyle w:val="BodyText"/>
              <w:rPr>
                <w:color w:val="000000"/>
              </w:rPr>
            </w:pPr>
            <w:r w:rsidRPr="000B521B">
              <w:rPr>
                <w:color w:val="000000"/>
              </w:rPr>
              <w:t>Demand By Application</w:t>
            </w:r>
          </w:p>
        </w:tc>
        <w:tc>
          <w:tcPr>
            <w:tcW w:w="985" w:type="dxa"/>
            <w:tcMar>
              <w:top w:w="0" w:type="dxa"/>
              <w:left w:w="108" w:type="dxa"/>
              <w:bottom w:w="0" w:type="dxa"/>
              <w:right w:w="108" w:type="dxa"/>
            </w:tcMar>
          </w:tcPr>
          <w:p w14:paraId="548560BD" w14:textId="77777777" w:rsidR="00B03E75" w:rsidRPr="000B521B" w:rsidRDefault="00B03E75">
            <w:pPr>
              <w:pStyle w:val="BodyText"/>
              <w:jc w:val="center"/>
              <w:rPr>
                <w:color w:val="000000"/>
              </w:rPr>
            </w:pPr>
          </w:p>
        </w:tc>
      </w:tr>
      <w:tr w:rsidR="00B03E75" w:rsidRPr="000B521B" w14:paraId="4FFE9CDE" w14:textId="77777777" w:rsidTr="00B03E75">
        <w:trPr>
          <w:trHeight w:val="351"/>
        </w:trPr>
        <w:tc>
          <w:tcPr>
            <w:tcW w:w="706" w:type="dxa"/>
            <w:tcMar>
              <w:top w:w="0" w:type="dxa"/>
              <w:left w:w="108" w:type="dxa"/>
              <w:bottom w:w="0" w:type="dxa"/>
              <w:right w:w="108" w:type="dxa"/>
            </w:tcMar>
          </w:tcPr>
          <w:p w14:paraId="0AD09531"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tcPr>
          <w:p w14:paraId="7EF83377" w14:textId="77777777" w:rsidR="00B03E75" w:rsidRPr="000B521B" w:rsidRDefault="00B03E75">
            <w:pPr>
              <w:pStyle w:val="BodyText"/>
              <w:rPr>
                <w:color w:val="000000"/>
              </w:rPr>
            </w:pPr>
          </w:p>
        </w:tc>
        <w:tc>
          <w:tcPr>
            <w:tcW w:w="950" w:type="dxa"/>
            <w:tcMar>
              <w:top w:w="0" w:type="dxa"/>
              <w:left w:w="108" w:type="dxa"/>
              <w:bottom w:w="0" w:type="dxa"/>
              <w:right w:w="108" w:type="dxa"/>
            </w:tcMar>
            <w:vAlign w:val="center"/>
            <w:hideMark/>
          </w:tcPr>
          <w:p w14:paraId="12DB650D" w14:textId="77777777" w:rsidR="00B03E75" w:rsidRPr="000B521B" w:rsidRDefault="00B03E75">
            <w:pPr>
              <w:pStyle w:val="BodyText"/>
              <w:rPr>
                <w:color w:val="000000"/>
              </w:rPr>
            </w:pPr>
            <w:r w:rsidRPr="000B521B">
              <w:rPr>
                <w:color w:val="000000"/>
              </w:rPr>
              <w:t>3.1.7.</w:t>
            </w:r>
          </w:p>
        </w:tc>
        <w:tc>
          <w:tcPr>
            <w:tcW w:w="5964" w:type="dxa"/>
            <w:gridSpan w:val="2"/>
            <w:tcMar>
              <w:top w:w="0" w:type="dxa"/>
              <w:left w:w="108" w:type="dxa"/>
              <w:bottom w:w="0" w:type="dxa"/>
              <w:right w:w="108" w:type="dxa"/>
            </w:tcMar>
            <w:hideMark/>
          </w:tcPr>
          <w:p w14:paraId="05C07147" w14:textId="77777777" w:rsidR="00B03E75" w:rsidRPr="000B521B" w:rsidRDefault="00B03E75">
            <w:pPr>
              <w:pStyle w:val="BodyText"/>
              <w:rPr>
                <w:color w:val="000000"/>
              </w:rPr>
            </w:pPr>
            <w:r w:rsidRPr="000B521B">
              <w:rPr>
                <w:color w:val="000000"/>
              </w:rPr>
              <w:t>Demand By Sales Channel</w:t>
            </w:r>
          </w:p>
        </w:tc>
        <w:tc>
          <w:tcPr>
            <w:tcW w:w="985" w:type="dxa"/>
            <w:tcMar>
              <w:top w:w="0" w:type="dxa"/>
              <w:left w:w="108" w:type="dxa"/>
              <w:bottom w:w="0" w:type="dxa"/>
              <w:right w:w="108" w:type="dxa"/>
            </w:tcMar>
          </w:tcPr>
          <w:p w14:paraId="42C66432" w14:textId="77777777" w:rsidR="00B03E75" w:rsidRPr="000B521B" w:rsidRDefault="00B03E75">
            <w:pPr>
              <w:pStyle w:val="BodyText"/>
              <w:jc w:val="center"/>
              <w:rPr>
                <w:color w:val="000000"/>
              </w:rPr>
            </w:pPr>
          </w:p>
        </w:tc>
      </w:tr>
      <w:tr w:rsidR="00B03E75" w:rsidRPr="000B521B" w14:paraId="632ABF3C" w14:textId="77777777" w:rsidTr="00B03E75">
        <w:trPr>
          <w:trHeight w:val="351"/>
        </w:trPr>
        <w:tc>
          <w:tcPr>
            <w:tcW w:w="706" w:type="dxa"/>
            <w:tcMar>
              <w:top w:w="0" w:type="dxa"/>
              <w:left w:w="108" w:type="dxa"/>
              <w:bottom w:w="0" w:type="dxa"/>
              <w:right w:w="108" w:type="dxa"/>
            </w:tcMar>
          </w:tcPr>
          <w:p w14:paraId="75D4CE28"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tcPr>
          <w:p w14:paraId="7FF5C8BE" w14:textId="77777777" w:rsidR="00B03E75" w:rsidRPr="000B521B" w:rsidRDefault="00B03E75">
            <w:pPr>
              <w:pStyle w:val="BodyText"/>
              <w:rPr>
                <w:color w:val="000000"/>
              </w:rPr>
            </w:pPr>
          </w:p>
        </w:tc>
        <w:tc>
          <w:tcPr>
            <w:tcW w:w="950" w:type="dxa"/>
            <w:tcMar>
              <w:top w:w="0" w:type="dxa"/>
              <w:left w:w="108" w:type="dxa"/>
              <w:bottom w:w="0" w:type="dxa"/>
              <w:right w:w="108" w:type="dxa"/>
            </w:tcMar>
            <w:vAlign w:val="center"/>
            <w:hideMark/>
          </w:tcPr>
          <w:p w14:paraId="132316BD" w14:textId="77777777" w:rsidR="00B03E75" w:rsidRPr="000B521B" w:rsidRDefault="00B03E75">
            <w:pPr>
              <w:pStyle w:val="BodyText"/>
              <w:rPr>
                <w:color w:val="000000"/>
              </w:rPr>
            </w:pPr>
            <w:r w:rsidRPr="000B521B">
              <w:rPr>
                <w:color w:val="000000"/>
              </w:rPr>
              <w:t>3.1.8.</w:t>
            </w:r>
          </w:p>
        </w:tc>
        <w:tc>
          <w:tcPr>
            <w:tcW w:w="5964" w:type="dxa"/>
            <w:gridSpan w:val="2"/>
            <w:tcMar>
              <w:top w:w="0" w:type="dxa"/>
              <w:left w:w="108" w:type="dxa"/>
              <w:bottom w:w="0" w:type="dxa"/>
              <w:right w:w="108" w:type="dxa"/>
            </w:tcMar>
            <w:hideMark/>
          </w:tcPr>
          <w:p w14:paraId="442C11EC" w14:textId="77777777" w:rsidR="00B03E75" w:rsidRPr="000B521B" w:rsidRDefault="00B03E75">
            <w:pPr>
              <w:pStyle w:val="BodyText"/>
              <w:rPr>
                <w:color w:val="000000"/>
              </w:rPr>
            </w:pPr>
            <w:r w:rsidRPr="000B521B">
              <w:rPr>
                <w:color w:val="000000"/>
              </w:rPr>
              <w:t>Demand By Region- Global</w:t>
            </w:r>
          </w:p>
        </w:tc>
        <w:tc>
          <w:tcPr>
            <w:tcW w:w="985" w:type="dxa"/>
            <w:tcMar>
              <w:top w:w="0" w:type="dxa"/>
              <w:left w:w="108" w:type="dxa"/>
              <w:bottom w:w="0" w:type="dxa"/>
              <w:right w:w="108" w:type="dxa"/>
            </w:tcMar>
          </w:tcPr>
          <w:p w14:paraId="69B86C97" w14:textId="77777777" w:rsidR="00B03E75" w:rsidRPr="000B521B" w:rsidRDefault="00B03E75">
            <w:pPr>
              <w:pStyle w:val="BodyText"/>
              <w:jc w:val="center"/>
              <w:rPr>
                <w:color w:val="000000"/>
              </w:rPr>
            </w:pPr>
          </w:p>
        </w:tc>
      </w:tr>
      <w:tr w:rsidR="00B03E75" w:rsidRPr="000B521B" w14:paraId="796DF09B" w14:textId="77777777" w:rsidTr="00B03E75">
        <w:trPr>
          <w:trHeight w:val="351"/>
        </w:trPr>
        <w:tc>
          <w:tcPr>
            <w:tcW w:w="706" w:type="dxa"/>
            <w:tcMar>
              <w:top w:w="0" w:type="dxa"/>
              <w:left w:w="108" w:type="dxa"/>
              <w:bottom w:w="0" w:type="dxa"/>
              <w:right w:w="108" w:type="dxa"/>
            </w:tcMar>
          </w:tcPr>
          <w:p w14:paraId="79F74D97"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tcPr>
          <w:p w14:paraId="1F68902B" w14:textId="77777777" w:rsidR="00B03E75" w:rsidRPr="000B521B" w:rsidRDefault="00B03E75">
            <w:pPr>
              <w:pStyle w:val="BodyText"/>
              <w:rPr>
                <w:color w:val="000000"/>
              </w:rPr>
            </w:pPr>
          </w:p>
        </w:tc>
        <w:tc>
          <w:tcPr>
            <w:tcW w:w="950" w:type="dxa"/>
            <w:tcMar>
              <w:top w:w="0" w:type="dxa"/>
              <w:left w:w="108" w:type="dxa"/>
              <w:bottom w:w="0" w:type="dxa"/>
              <w:right w:w="108" w:type="dxa"/>
            </w:tcMar>
            <w:vAlign w:val="center"/>
          </w:tcPr>
          <w:p w14:paraId="096F9445" w14:textId="77777777" w:rsidR="00B03E75" w:rsidRPr="000B521B" w:rsidRDefault="00B03E75">
            <w:pPr>
              <w:pStyle w:val="BodyText"/>
              <w:rPr>
                <w:color w:val="000000"/>
              </w:rPr>
            </w:pPr>
          </w:p>
        </w:tc>
        <w:tc>
          <w:tcPr>
            <w:tcW w:w="1048" w:type="dxa"/>
            <w:tcMar>
              <w:top w:w="0" w:type="dxa"/>
              <w:left w:w="108" w:type="dxa"/>
              <w:bottom w:w="0" w:type="dxa"/>
              <w:right w:w="108" w:type="dxa"/>
            </w:tcMar>
            <w:hideMark/>
          </w:tcPr>
          <w:p w14:paraId="1897DBF5" w14:textId="77777777" w:rsidR="00B03E75" w:rsidRPr="000B521B" w:rsidRDefault="00B03E75">
            <w:pPr>
              <w:pStyle w:val="BodyText"/>
              <w:rPr>
                <w:color w:val="000000"/>
              </w:rPr>
            </w:pPr>
            <w:r w:rsidRPr="000B521B">
              <w:rPr>
                <w:color w:val="000000"/>
              </w:rPr>
              <w:t>3.1.8.1.</w:t>
            </w:r>
          </w:p>
        </w:tc>
        <w:tc>
          <w:tcPr>
            <w:tcW w:w="4916" w:type="dxa"/>
            <w:tcMar>
              <w:top w:w="0" w:type="dxa"/>
              <w:left w:w="108" w:type="dxa"/>
              <w:bottom w:w="0" w:type="dxa"/>
              <w:right w:w="108" w:type="dxa"/>
            </w:tcMar>
            <w:hideMark/>
          </w:tcPr>
          <w:p w14:paraId="14DE0506" w14:textId="77777777" w:rsidR="00B03E75" w:rsidRPr="000B521B" w:rsidRDefault="00B03E75">
            <w:pPr>
              <w:pStyle w:val="BodyText"/>
              <w:rPr>
                <w:color w:val="000000"/>
              </w:rPr>
            </w:pPr>
            <w:r w:rsidRPr="000B521B">
              <w:rPr>
                <w:color w:val="000000"/>
              </w:rPr>
              <w:t>Demand By Country- Asia Pacific</w:t>
            </w:r>
          </w:p>
        </w:tc>
        <w:tc>
          <w:tcPr>
            <w:tcW w:w="985" w:type="dxa"/>
            <w:tcMar>
              <w:top w:w="0" w:type="dxa"/>
              <w:left w:w="108" w:type="dxa"/>
              <w:bottom w:w="0" w:type="dxa"/>
              <w:right w:w="108" w:type="dxa"/>
            </w:tcMar>
          </w:tcPr>
          <w:p w14:paraId="24736171" w14:textId="77777777" w:rsidR="00B03E75" w:rsidRPr="000B521B" w:rsidRDefault="00B03E75">
            <w:pPr>
              <w:pStyle w:val="BodyText"/>
              <w:jc w:val="center"/>
              <w:rPr>
                <w:color w:val="000000"/>
              </w:rPr>
            </w:pPr>
          </w:p>
        </w:tc>
      </w:tr>
      <w:tr w:rsidR="00B03E75" w:rsidRPr="000B521B" w14:paraId="0530B4C4" w14:textId="77777777" w:rsidTr="00B03E75">
        <w:trPr>
          <w:trHeight w:val="351"/>
        </w:trPr>
        <w:tc>
          <w:tcPr>
            <w:tcW w:w="706" w:type="dxa"/>
            <w:tcMar>
              <w:top w:w="0" w:type="dxa"/>
              <w:left w:w="108" w:type="dxa"/>
              <w:bottom w:w="0" w:type="dxa"/>
              <w:right w:w="108" w:type="dxa"/>
            </w:tcMar>
          </w:tcPr>
          <w:p w14:paraId="09B4723B"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tcPr>
          <w:p w14:paraId="6A8F0817" w14:textId="77777777" w:rsidR="00B03E75" w:rsidRPr="000B521B" w:rsidRDefault="00B03E75">
            <w:pPr>
              <w:pStyle w:val="BodyText"/>
              <w:rPr>
                <w:color w:val="000000"/>
              </w:rPr>
            </w:pPr>
          </w:p>
        </w:tc>
        <w:tc>
          <w:tcPr>
            <w:tcW w:w="950" w:type="dxa"/>
            <w:tcMar>
              <w:top w:w="0" w:type="dxa"/>
              <w:left w:w="108" w:type="dxa"/>
              <w:bottom w:w="0" w:type="dxa"/>
              <w:right w:w="108" w:type="dxa"/>
            </w:tcMar>
            <w:vAlign w:val="center"/>
          </w:tcPr>
          <w:p w14:paraId="0C363F36" w14:textId="77777777" w:rsidR="00B03E75" w:rsidRPr="000B521B" w:rsidRDefault="00B03E75">
            <w:pPr>
              <w:pStyle w:val="BodyText"/>
              <w:rPr>
                <w:color w:val="000000"/>
              </w:rPr>
            </w:pPr>
          </w:p>
        </w:tc>
        <w:tc>
          <w:tcPr>
            <w:tcW w:w="1048" w:type="dxa"/>
            <w:tcMar>
              <w:top w:w="0" w:type="dxa"/>
              <w:left w:w="108" w:type="dxa"/>
              <w:bottom w:w="0" w:type="dxa"/>
              <w:right w:w="108" w:type="dxa"/>
            </w:tcMar>
            <w:hideMark/>
          </w:tcPr>
          <w:p w14:paraId="1823C0D4" w14:textId="77777777" w:rsidR="00B03E75" w:rsidRPr="000B521B" w:rsidRDefault="00B03E75">
            <w:pPr>
              <w:pStyle w:val="BodyText"/>
              <w:rPr>
                <w:color w:val="000000"/>
              </w:rPr>
            </w:pPr>
            <w:r w:rsidRPr="000B521B">
              <w:rPr>
                <w:color w:val="000000"/>
              </w:rPr>
              <w:t>3.1.8.2.</w:t>
            </w:r>
          </w:p>
        </w:tc>
        <w:tc>
          <w:tcPr>
            <w:tcW w:w="4916" w:type="dxa"/>
            <w:tcMar>
              <w:top w:w="0" w:type="dxa"/>
              <w:left w:w="108" w:type="dxa"/>
              <w:bottom w:w="0" w:type="dxa"/>
              <w:right w:w="108" w:type="dxa"/>
            </w:tcMar>
            <w:hideMark/>
          </w:tcPr>
          <w:p w14:paraId="2EA9400F" w14:textId="77777777" w:rsidR="00B03E75" w:rsidRPr="000B521B" w:rsidRDefault="00B03E75">
            <w:pPr>
              <w:pStyle w:val="BodyText"/>
              <w:rPr>
                <w:color w:val="000000"/>
              </w:rPr>
            </w:pPr>
            <w:r w:rsidRPr="000B521B">
              <w:rPr>
                <w:color w:val="000000"/>
              </w:rPr>
              <w:t>Demand By Country- Europe</w:t>
            </w:r>
          </w:p>
        </w:tc>
        <w:tc>
          <w:tcPr>
            <w:tcW w:w="985" w:type="dxa"/>
            <w:tcMar>
              <w:top w:w="0" w:type="dxa"/>
              <w:left w:w="108" w:type="dxa"/>
              <w:bottom w:w="0" w:type="dxa"/>
              <w:right w:w="108" w:type="dxa"/>
            </w:tcMar>
          </w:tcPr>
          <w:p w14:paraId="2E0B5E63" w14:textId="77777777" w:rsidR="00B03E75" w:rsidRPr="000B521B" w:rsidRDefault="00B03E75">
            <w:pPr>
              <w:pStyle w:val="BodyText"/>
              <w:jc w:val="center"/>
              <w:rPr>
                <w:color w:val="000000"/>
              </w:rPr>
            </w:pPr>
          </w:p>
        </w:tc>
      </w:tr>
      <w:tr w:rsidR="00B03E75" w:rsidRPr="000B521B" w14:paraId="6FEB6637" w14:textId="77777777" w:rsidTr="00B03E75">
        <w:trPr>
          <w:trHeight w:val="351"/>
        </w:trPr>
        <w:tc>
          <w:tcPr>
            <w:tcW w:w="706" w:type="dxa"/>
            <w:tcMar>
              <w:top w:w="0" w:type="dxa"/>
              <w:left w:w="108" w:type="dxa"/>
              <w:bottom w:w="0" w:type="dxa"/>
              <w:right w:w="108" w:type="dxa"/>
            </w:tcMar>
          </w:tcPr>
          <w:p w14:paraId="38936A8B"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tcPr>
          <w:p w14:paraId="0A6B17D6" w14:textId="77777777" w:rsidR="00B03E75" w:rsidRPr="000B521B" w:rsidRDefault="00B03E75">
            <w:pPr>
              <w:pStyle w:val="BodyText"/>
              <w:rPr>
                <w:color w:val="000000"/>
              </w:rPr>
            </w:pPr>
          </w:p>
        </w:tc>
        <w:tc>
          <w:tcPr>
            <w:tcW w:w="950" w:type="dxa"/>
            <w:tcMar>
              <w:top w:w="0" w:type="dxa"/>
              <w:left w:w="108" w:type="dxa"/>
              <w:bottom w:w="0" w:type="dxa"/>
              <w:right w:w="108" w:type="dxa"/>
            </w:tcMar>
            <w:vAlign w:val="center"/>
          </w:tcPr>
          <w:p w14:paraId="497E2F34" w14:textId="77777777" w:rsidR="00B03E75" w:rsidRPr="000B521B" w:rsidRDefault="00B03E75">
            <w:pPr>
              <w:pStyle w:val="BodyText"/>
              <w:rPr>
                <w:color w:val="000000"/>
              </w:rPr>
            </w:pPr>
          </w:p>
        </w:tc>
        <w:tc>
          <w:tcPr>
            <w:tcW w:w="1048" w:type="dxa"/>
            <w:tcMar>
              <w:top w:w="0" w:type="dxa"/>
              <w:left w:w="108" w:type="dxa"/>
              <w:bottom w:w="0" w:type="dxa"/>
              <w:right w:w="108" w:type="dxa"/>
            </w:tcMar>
            <w:hideMark/>
          </w:tcPr>
          <w:p w14:paraId="08E5BC27" w14:textId="77777777" w:rsidR="00B03E75" w:rsidRPr="000B521B" w:rsidRDefault="00B03E75">
            <w:pPr>
              <w:pStyle w:val="BodyText"/>
              <w:rPr>
                <w:color w:val="000000"/>
              </w:rPr>
            </w:pPr>
            <w:r w:rsidRPr="000B521B">
              <w:rPr>
                <w:color w:val="000000"/>
              </w:rPr>
              <w:t>3.1.8.3.</w:t>
            </w:r>
          </w:p>
        </w:tc>
        <w:tc>
          <w:tcPr>
            <w:tcW w:w="4916" w:type="dxa"/>
            <w:tcMar>
              <w:top w:w="0" w:type="dxa"/>
              <w:left w:w="108" w:type="dxa"/>
              <w:bottom w:w="0" w:type="dxa"/>
              <w:right w:w="108" w:type="dxa"/>
            </w:tcMar>
            <w:hideMark/>
          </w:tcPr>
          <w:p w14:paraId="706FEAF9" w14:textId="77777777" w:rsidR="00B03E75" w:rsidRPr="000B521B" w:rsidRDefault="00B03E75">
            <w:pPr>
              <w:pStyle w:val="BodyText"/>
              <w:rPr>
                <w:color w:val="000000"/>
              </w:rPr>
            </w:pPr>
            <w:r w:rsidRPr="000B521B">
              <w:rPr>
                <w:color w:val="000000"/>
              </w:rPr>
              <w:t>Demand By Country- North America</w:t>
            </w:r>
          </w:p>
        </w:tc>
        <w:tc>
          <w:tcPr>
            <w:tcW w:w="985" w:type="dxa"/>
            <w:tcMar>
              <w:top w:w="0" w:type="dxa"/>
              <w:left w:w="108" w:type="dxa"/>
              <w:bottom w:w="0" w:type="dxa"/>
              <w:right w:w="108" w:type="dxa"/>
            </w:tcMar>
          </w:tcPr>
          <w:p w14:paraId="10964540" w14:textId="77777777" w:rsidR="00B03E75" w:rsidRPr="000B521B" w:rsidRDefault="00B03E75">
            <w:pPr>
              <w:pStyle w:val="BodyText"/>
              <w:jc w:val="center"/>
              <w:rPr>
                <w:color w:val="000000"/>
              </w:rPr>
            </w:pPr>
          </w:p>
        </w:tc>
      </w:tr>
      <w:tr w:rsidR="00B03E75" w:rsidRPr="000B521B" w14:paraId="6DEC30B6" w14:textId="77777777" w:rsidTr="00B03E75">
        <w:trPr>
          <w:trHeight w:val="351"/>
        </w:trPr>
        <w:tc>
          <w:tcPr>
            <w:tcW w:w="706" w:type="dxa"/>
            <w:tcMar>
              <w:top w:w="0" w:type="dxa"/>
              <w:left w:w="108" w:type="dxa"/>
              <w:bottom w:w="0" w:type="dxa"/>
              <w:right w:w="108" w:type="dxa"/>
            </w:tcMar>
          </w:tcPr>
          <w:p w14:paraId="34BD2E23"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tcPr>
          <w:p w14:paraId="589FCCC1" w14:textId="77777777" w:rsidR="00B03E75" w:rsidRPr="000B521B" w:rsidRDefault="00B03E75">
            <w:pPr>
              <w:pStyle w:val="BodyText"/>
              <w:rPr>
                <w:color w:val="000000"/>
              </w:rPr>
            </w:pPr>
          </w:p>
        </w:tc>
        <w:tc>
          <w:tcPr>
            <w:tcW w:w="950" w:type="dxa"/>
            <w:tcMar>
              <w:top w:w="0" w:type="dxa"/>
              <w:left w:w="108" w:type="dxa"/>
              <w:bottom w:w="0" w:type="dxa"/>
              <w:right w:w="108" w:type="dxa"/>
            </w:tcMar>
            <w:vAlign w:val="center"/>
          </w:tcPr>
          <w:p w14:paraId="057EF25E" w14:textId="77777777" w:rsidR="00B03E75" w:rsidRPr="000B521B" w:rsidRDefault="00B03E75">
            <w:pPr>
              <w:pStyle w:val="BodyText"/>
              <w:rPr>
                <w:color w:val="000000"/>
              </w:rPr>
            </w:pPr>
          </w:p>
        </w:tc>
        <w:tc>
          <w:tcPr>
            <w:tcW w:w="1048" w:type="dxa"/>
            <w:tcMar>
              <w:top w:w="0" w:type="dxa"/>
              <w:left w:w="108" w:type="dxa"/>
              <w:bottom w:w="0" w:type="dxa"/>
              <w:right w:w="108" w:type="dxa"/>
            </w:tcMar>
            <w:hideMark/>
          </w:tcPr>
          <w:p w14:paraId="7224A2FD" w14:textId="77777777" w:rsidR="00B03E75" w:rsidRPr="000B521B" w:rsidRDefault="00B03E75">
            <w:pPr>
              <w:pStyle w:val="BodyText"/>
              <w:rPr>
                <w:color w:val="000000"/>
              </w:rPr>
            </w:pPr>
            <w:r w:rsidRPr="000B521B">
              <w:rPr>
                <w:color w:val="000000"/>
              </w:rPr>
              <w:t>3.1.8.4.</w:t>
            </w:r>
          </w:p>
        </w:tc>
        <w:tc>
          <w:tcPr>
            <w:tcW w:w="4916" w:type="dxa"/>
            <w:tcMar>
              <w:top w:w="0" w:type="dxa"/>
              <w:left w:w="108" w:type="dxa"/>
              <w:bottom w:w="0" w:type="dxa"/>
              <w:right w:w="108" w:type="dxa"/>
            </w:tcMar>
            <w:hideMark/>
          </w:tcPr>
          <w:p w14:paraId="028DAF83" w14:textId="77777777" w:rsidR="00B03E75" w:rsidRPr="000B521B" w:rsidRDefault="00B03E75">
            <w:pPr>
              <w:pStyle w:val="BodyText"/>
              <w:rPr>
                <w:color w:val="000000"/>
              </w:rPr>
            </w:pPr>
            <w:r w:rsidRPr="000B521B">
              <w:rPr>
                <w:color w:val="000000"/>
              </w:rPr>
              <w:t>Demand By Country- South America</w:t>
            </w:r>
          </w:p>
        </w:tc>
        <w:tc>
          <w:tcPr>
            <w:tcW w:w="985" w:type="dxa"/>
            <w:tcMar>
              <w:top w:w="0" w:type="dxa"/>
              <w:left w:w="108" w:type="dxa"/>
              <w:bottom w:w="0" w:type="dxa"/>
              <w:right w:w="108" w:type="dxa"/>
            </w:tcMar>
          </w:tcPr>
          <w:p w14:paraId="1092E1C6" w14:textId="77777777" w:rsidR="00B03E75" w:rsidRPr="000B521B" w:rsidRDefault="00B03E75">
            <w:pPr>
              <w:pStyle w:val="BodyText"/>
              <w:jc w:val="center"/>
              <w:rPr>
                <w:color w:val="000000"/>
              </w:rPr>
            </w:pPr>
          </w:p>
        </w:tc>
      </w:tr>
      <w:tr w:rsidR="00B03E75" w:rsidRPr="000B521B" w14:paraId="1B6C21D1" w14:textId="77777777" w:rsidTr="00B03E75">
        <w:trPr>
          <w:trHeight w:val="351"/>
        </w:trPr>
        <w:tc>
          <w:tcPr>
            <w:tcW w:w="706" w:type="dxa"/>
            <w:tcMar>
              <w:top w:w="0" w:type="dxa"/>
              <w:left w:w="108" w:type="dxa"/>
              <w:bottom w:w="0" w:type="dxa"/>
              <w:right w:w="108" w:type="dxa"/>
            </w:tcMar>
          </w:tcPr>
          <w:p w14:paraId="1915A769"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tcPr>
          <w:p w14:paraId="6EC43332" w14:textId="77777777" w:rsidR="00B03E75" w:rsidRPr="000B521B" w:rsidRDefault="00B03E75">
            <w:pPr>
              <w:pStyle w:val="BodyText"/>
              <w:rPr>
                <w:color w:val="000000"/>
              </w:rPr>
            </w:pPr>
          </w:p>
        </w:tc>
        <w:tc>
          <w:tcPr>
            <w:tcW w:w="950" w:type="dxa"/>
            <w:tcMar>
              <w:top w:w="0" w:type="dxa"/>
              <w:left w:w="108" w:type="dxa"/>
              <w:bottom w:w="0" w:type="dxa"/>
              <w:right w:w="108" w:type="dxa"/>
            </w:tcMar>
            <w:vAlign w:val="center"/>
          </w:tcPr>
          <w:p w14:paraId="77ECED03" w14:textId="77777777" w:rsidR="00B03E75" w:rsidRPr="000B521B" w:rsidRDefault="00B03E75">
            <w:pPr>
              <w:pStyle w:val="BodyText"/>
              <w:rPr>
                <w:color w:val="000000"/>
              </w:rPr>
            </w:pPr>
          </w:p>
        </w:tc>
        <w:tc>
          <w:tcPr>
            <w:tcW w:w="1048" w:type="dxa"/>
            <w:tcMar>
              <w:top w:w="0" w:type="dxa"/>
              <w:left w:w="108" w:type="dxa"/>
              <w:bottom w:w="0" w:type="dxa"/>
              <w:right w:w="108" w:type="dxa"/>
            </w:tcMar>
            <w:hideMark/>
          </w:tcPr>
          <w:p w14:paraId="574D8300" w14:textId="77777777" w:rsidR="00B03E75" w:rsidRPr="000B521B" w:rsidRDefault="00B03E75">
            <w:pPr>
              <w:pStyle w:val="BodyText"/>
              <w:rPr>
                <w:color w:val="000000"/>
              </w:rPr>
            </w:pPr>
            <w:r w:rsidRPr="000B521B">
              <w:rPr>
                <w:color w:val="000000"/>
              </w:rPr>
              <w:t>3.1.8.5.</w:t>
            </w:r>
          </w:p>
        </w:tc>
        <w:tc>
          <w:tcPr>
            <w:tcW w:w="4916" w:type="dxa"/>
            <w:tcMar>
              <w:top w:w="0" w:type="dxa"/>
              <w:left w:w="108" w:type="dxa"/>
              <w:bottom w:w="0" w:type="dxa"/>
              <w:right w:w="108" w:type="dxa"/>
            </w:tcMar>
            <w:hideMark/>
          </w:tcPr>
          <w:p w14:paraId="53A77B07" w14:textId="77777777" w:rsidR="00B03E75" w:rsidRPr="000B521B" w:rsidRDefault="00B03E75">
            <w:pPr>
              <w:pStyle w:val="BodyText"/>
              <w:rPr>
                <w:color w:val="000000"/>
              </w:rPr>
            </w:pPr>
            <w:r w:rsidRPr="000B521B">
              <w:rPr>
                <w:color w:val="000000"/>
              </w:rPr>
              <w:t>Demand By Country- Middle East &amp; Africa</w:t>
            </w:r>
          </w:p>
        </w:tc>
        <w:tc>
          <w:tcPr>
            <w:tcW w:w="985" w:type="dxa"/>
            <w:tcMar>
              <w:top w:w="0" w:type="dxa"/>
              <w:left w:w="108" w:type="dxa"/>
              <w:bottom w:w="0" w:type="dxa"/>
              <w:right w:w="108" w:type="dxa"/>
            </w:tcMar>
          </w:tcPr>
          <w:p w14:paraId="5B27A830" w14:textId="77777777" w:rsidR="00B03E75" w:rsidRPr="000B521B" w:rsidRDefault="00B03E75">
            <w:pPr>
              <w:pStyle w:val="BodyText"/>
              <w:jc w:val="center"/>
              <w:rPr>
                <w:color w:val="000000"/>
              </w:rPr>
            </w:pPr>
          </w:p>
        </w:tc>
      </w:tr>
      <w:tr w:rsidR="00B03E75" w:rsidRPr="000B521B" w14:paraId="63340BEC" w14:textId="77777777" w:rsidTr="00B03E75">
        <w:trPr>
          <w:trHeight w:val="370"/>
        </w:trPr>
        <w:tc>
          <w:tcPr>
            <w:tcW w:w="706" w:type="dxa"/>
            <w:tcMar>
              <w:top w:w="0" w:type="dxa"/>
              <w:left w:w="108" w:type="dxa"/>
              <w:bottom w:w="0" w:type="dxa"/>
              <w:right w:w="108" w:type="dxa"/>
            </w:tcMar>
          </w:tcPr>
          <w:p w14:paraId="1E5A0361"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tcPr>
          <w:p w14:paraId="7E405968" w14:textId="77777777" w:rsidR="00B03E75" w:rsidRPr="000B521B" w:rsidRDefault="00B03E75">
            <w:pPr>
              <w:pStyle w:val="BodyText"/>
              <w:rPr>
                <w:color w:val="000000"/>
              </w:rPr>
            </w:pPr>
          </w:p>
        </w:tc>
        <w:tc>
          <w:tcPr>
            <w:tcW w:w="950" w:type="dxa"/>
            <w:tcMar>
              <w:top w:w="0" w:type="dxa"/>
              <w:left w:w="108" w:type="dxa"/>
              <w:bottom w:w="0" w:type="dxa"/>
              <w:right w:w="108" w:type="dxa"/>
            </w:tcMar>
            <w:vAlign w:val="center"/>
            <w:hideMark/>
          </w:tcPr>
          <w:p w14:paraId="05B2DB54" w14:textId="77777777" w:rsidR="00B03E75" w:rsidRPr="000B521B" w:rsidRDefault="00B03E75">
            <w:pPr>
              <w:pStyle w:val="BodyText"/>
              <w:rPr>
                <w:color w:val="000000"/>
              </w:rPr>
            </w:pPr>
            <w:r w:rsidRPr="000B521B">
              <w:rPr>
                <w:color w:val="000000"/>
              </w:rPr>
              <w:t>3.1.10.</w:t>
            </w:r>
          </w:p>
        </w:tc>
        <w:tc>
          <w:tcPr>
            <w:tcW w:w="5964" w:type="dxa"/>
            <w:gridSpan w:val="2"/>
            <w:tcMar>
              <w:top w:w="0" w:type="dxa"/>
              <w:left w:w="108" w:type="dxa"/>
              <w:bottom w:w="0" w:type="dxa"/>
              <w:right w:w="108" w:type="dxa"/>
            </w:tcMar>
            <w:hideMark/>
          </w:tcPr>
          <w:p w14:paraId="3994D266" w14:textId="77777777" w:rsidR="00B03E75" w:rsidRPr="000B521B" w:rsidRDefault="00B03E75">
            <w:pPr>
              <w:pStyle w:val="BodyText"/>
              <w:rPr>
                <w:color w:val="000000"/>
              </w:rPr>
            </w:pPr>
            <w:r w:rsidRPr="000B521B">
              <w:rPr>
                <w:color w:val="000000"/>
              </w:rPr>
              <w:t>Sales By Company</w:t>
            </w:r>
          </w:p>
        </w:tc>
        <w:tc>
          <w:tcPr>
            <w:tcW w:w="985" w:type="dxa"/>
            <w:tcMar>
              <w:top w:w="0" w:type="dxa"/>
              <w:left w:w="108" w:type="dxa"/>
              <w:bottom w:w="0" w:type="dxa"/>
              <w:right w:w="108" w:type="dxa"/>
            </w:tcMar>
          </w:tcPr>
          <w:p w14:paraId="1D586554" w14:textId="77777777" w:rsidR="00B03E75" w:rsidRPr="000B521B" w:rsidRDefault="00B03E75">
            <w:pPr>
              <w:pStyle w:val="BodyText"/>
              <w:jc w:val="center"/>
              <w:rPr>
                <w:color w:val="000000"/>
              </w:rPr>
            </w:pPr>
          </w:p>
        </w:tc>
      </w:tr>
      <w:tr w:rsidR="00B03E75" w:rsidRPr="000B521B" w14:paraId="61B8EB02" w14:textId="77777777" w:rsidTr="00B03E75">
        <w:trPr>
          <w:trHeight w:val="351"/>
        </w:trPr>
        <w:tc>
          <w:tcPr>
            <w:tcW w:w="706" w:type="dxa"/>
            <w:tcMar>
              <w:top w:w="0" w:type="dxa"/>
              <w:left w:w="108" w:type="dxa"/>
              <w:bottom w:w="0" w:type="dxa"/>
              <w:right w:w="108" w:type="dxa"/>
            </w:tcMar>
          </w:tcPr>
          <w:p w14:paraId="5EBA56B7"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hideMark/>
          </w:tcPr>
          <w:p w14:paraId="2D9D9F98" w14:textId="77777777" w:rsidR="00B03E75" w:rsidRPr="000B521B" w:rsidRDefault="00B03E75">
            <w:pPr>
              <w:pStyle w:val="BodyText"/>
              <w:rPr>
                <w:b/>
                <w:bCs/>
                <w:color w:val="000000"/>
              </w:rPr>
            </w:pPr>
            <w:r w:rsidRPr="000B521B">
              <w:rPr>
                <w:b/>
                <w:bCs/>
                <w:color w:val="000000"/>
              </w:rPr>
              <w:t>3.2</w:t>
            </w:r>
          </w:p>
        </w:tc>
        <w:tc>
          <w:tcPr>
            <w:tcW w:w="6914" w:type="dxa"/>
            <w:gridSpan w:val="3"/>
            <w:tcMar>
              <w:top w:w="0" w:type="dxa"/>
              <w:left w:w="108" w:type="dxa"/>
              <w:bottom w:w="0" w:type="dxa"/>
              <w:right w:w="108" w:type="dxa"/>
            </w:tcMar>
            <w:vAlign w:val="center"/>
            <w:hideMark/>
          </w:tcPr>
          <w:p w14:paraId="13006064" w14:textId="2B15A07C" w:rsidR="00B03E75" w:rsidRPr="000B521B" w:rsidRDefault="00B03E75">
            <w:pPr>
              <w:pStyle w:val="BodyText"/>
              <w:rPr>
                <w:color w:val="000000"/>
              </w:rPr>
            </w:pPr>
            <w:r w:rsidRPr="000B521B">
              <w:rPr>
                <w:color w:val="000000"/>
              </w:rPr>
              <w:t>Demand Supply Outlook – Regional</w:t>
            </w:r>
            <w:r w:rsidR="00110D4F" w:rsidRPr="000B521B">
              <w:rPr>
                <w:color w:val="000000"/>
              </w:rPr>
              <w:t xml:space="preserve"> / Country</w:t>
            </w:r>
            <w:r w:rsidRPr="000B521B">
              <w:rPr>
                <w:color w:val="000000"/>
              </w:rPr>
              <w:t xml:space="preserve"> Market</w:t>
            </w:r>
          </w:p>
        </w:tc>
        <w:tc>
          <w:tcPr>
            <w:tcW w:w="985" w:type="dxa"/>
            <w:tcMar>
              <w:top w:w="0" w:type="dxa"/>
              <w:left w:w="108" w:type="dxa"/>
              <w:bottom w:w="0" w:type="dxa"/>
              <w:right w:w="108" w:type="dxa"/>
            </w:tcMar>
          </w:tcPr>
          <w:p w14:paraId="107E8B76" w14:textId="77777777" w:rsidR="00B03E75" w:rsidRPr="000B521B" w:rsidRDefault="00B03E75">
            <w:pPr>
              <w:pStyle w:val="BodyText"/>
              <w:jc w:val="center"/>
              <w:rPr>
                <w:color w:val="000000"/>
              </w:rPr>
            </w:pPr>
          </w:p>
        </w:tc>
      </w:tr>
      <w:tr w:rsidR="00B03E75" w:rsidRPr="000B521B" w14:paraId="146BC7A8" w14:textId="77777777" w:rsidTr="00B03E75">
        <w:trPr>
          <w:trHeight w:val="351"/>
        </w:trPr>
        <w:tc>
          <w:tcPr>
            <w:tcW w:w="706" w:type="dxa"/>
            <w:tcMar>
              <w:top w:w="0" w:type="dxa"/>
              <w:left w:w="108" w:type="dxa"/>
              <w:bottom w:w="0" w:type="dxa"/>
              <w:right w:w="108" w:type="dxa"/>
            </w:tcMar>
          </w:tcPr>
          <w:p w14:paraId="0E1C8DF6"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tcPr>
          <w:p w14:paraId="787ECEDC" w14:textId="77777777" w:rsidR="00B03E75" w:rsidRPr="000B521B" w:rsidRDefault="00B03E75">
            <w:pPr>
              <w:pStyle w:val="BodyText"/>
              <w:rPr>
                <w:color w:val="000000"/>
              </w:rPr>
            </w:pPr>
          </w:p>
        </w:tc>
        <w:tc>
          <w:tcPr>
            <w:tcW w:w="950" w:type="dxa"/>
            <w:tcMar>
              <w:top w:w="0" w:type="dxa"/>
              <w:left w:w="108" w:type="dxa"/>
              <w:bottom w:w="0" w:type="dxa"/>
              <w:right w:w="108" w:type="dxa"/>
            </w:tcMar>
            <w:hideMark/>
          </w:tcPr>
          <w:p w14:paraId="33D2CC7A" w14:textId="77777777" w:rsidR="00B03E75" w:rsidRPr="000B521B" w:rsidRDefault="00B03E75">
            <w:pPr>
              <w:pStyle w:val="BodyText"/>
              <w:rPr>
                <w:color w:val="000000"/>
              </w:rPr>
            </w:pPr>
            <w:r w:rsidRPr="000B521B">
              <w:rPr>
                <w:color w:val="000000"/>
              </w:rPr>
              <w:t>3.2.1.</w:t>
            </w:r>
          </w:p>
        </w:tc>
        <w:tc>
          <w:tcPr>
            <w:tcW w:w="5964" w:type="dxa"/>
            <w:gridSpan w:val="2"/>
            <w:tcMar>
              <w:top w:w="0" w:type="dxa"/>
              <w:left w:w="108" w:type="dxa"/>
              <w:bottom w:w="0" w:type="dxa"/>
              <w:right w:w="108" w:type="dxa"/>
            </w:tcMar>
            <w:hideMark/>
          </w:tcPr>
          <w:p w14:paraId="38FB3638" w14:textId="77777777" w:rsidR="00B03E75" w:rsidRPr="000B521B" w:rsidRDefault="00B03E75">
            <w:pPr>
              <w:pStyle w:val="BodyText"/>
              <w:rPr>
                <w:color w:val="000000"/>
              </w:rPr>
            </w:pPr>
            <w:r w:rsidRPr="000B521B">
              <w:rPr>
                <w:color w:val="000000"/>
              </w:rPr>
              <w:t>India Vinyl Ester Resin Demand Supply Outlook</w:t>
            </w:r>
          </w:p>
        </w:tc>
        <w:tc>
          <w:tcPr>
            <w:tcW w:w="985" w:type="dxa"/>
            <w:tcMar>
              <w:top w:w="0" w:type="dxa"/>
              <w:left w:w="108" w:type="dxa"/>
              <w:bottom w:w="0" w:type="dxa"/>
              <w:right w:w="108" w:type="dxa"/>
            </w:tcMar>
            <w:hideMark/>
          </w:tcPr>
          <w:p w14:paraId="185BCA47" w14:textId="1B4DE339" w:rsidR="00B03E75" w:rsidRPr="000B521B" w:rsidRDefault="00110D4F">
            <w:pPr>
              <w:pStyle w:val="BodyText"/>
              <w:jc w:val="center"/>
              <w:rPr>
                <w:color w:val="000000"/>
              </w:rPr>
            </w:pPr>
            <w:r w:rsidRPr="000B521B">
              <w:rPr>
                <w:color w:val="000000"/>
              </w:rPr>
              <w:t>2</w:t>
            </w:r>
            <w:r w:rsidR="003221BA" w:rsidRPr="000B521B">
              <w:rPr>
                <w:color w:val="000000"/>
              </w:rPr>
              <w:t>6</w:t>
            </w:r>
          </w:p>
        </w:tc>
      </w:tr>
      <w:tr w:rsidR="00B03E75" w:rsidRPr="000B521B" w14:paraId="40345C4D" w14:textId="77777777" w:rsidTr="00B03E75">
        <w:trPr>
          <w:trHeight w:val="351"/>
        </w:trPr>
        <w:tc>
          <w:tcPr>
            <w:tcW w:w="706" w:type="dxa"/>
            <w:tcMar>
              <w:top w:w="0" w:type="dxa"/>
              <w:left w:w="108" w:type="dxa"/>
              <w:bottom w:w="0" w:type="dxa"/>
              <w:right w:w="108" w:type="dxa"/>
            </w:tcMar>
          </w:tcPr>
          <w:p w14:paraId="05D744E9"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tcPr>
          <w:p w14:paraId="2E7B600F" w14:textId="77777777" w:rsidR="00B03E75" w:rsidRPr="000B521B" w:rsidRDefault="00B03E75">
            <w:pPr>
              <w:pStyle w:val="BodyText"/>
              <w:rPr>
                <w:color w:val="000000"/>
              </w:rPr>
            </w:pPr>
          </w:p>
        </w:tc>
        <w:tc>
          <w:tcPr>
            <w:tcW w:w="950" w:type="dxa"/>
            <w:tcMar>
              <w:top w:w="0" w:type="dxa"/>
              <w:left w:w="108" w:type="dxa"/>
              <w:bottom w:w="0" w:type="dxa"/>
              <w:right w:w="108" w:type="dxa"/>
            </w:tcMar>
          </w:tcPr>
          <w:p w14:paraId="4E20E8E1" w14:textId="77777777" w:rsidR="00B03E75" w:rsidRPr="000B521B" w:rsidRDefault="00B03E75">
            <w:pPr>
              <w:pStyle w:val="BodyText"/>
              <w:rPr>
                <w:color w:val="000000"/>
              </w:rPr>
            </w:pPr>
          </w:p>
        </w:tc>
        <w:tc>
          <w:tcPr>
            <w:tcW w:w="1048" w:type="dxa"/>
            <w:tcMar>
              <w:top w:w="0" w:type="dxa"/>
              <w:left w:w="108" w:type="dxa"/>
              <w:bottom w:w="0" w:type="dxa"/>
              <w:right w:w="108" w:type="dxa"/>
            </w:tcMar>
            <w:hideMark/>
          </w:tcPr>
          <w:p w14:paraId="5F92D9E0" w14:textId="77777777" w:rsidR="00B03E75" w:rsidRPr="000B521B" w:rsidRDefault="00B03E75">
            <w:pPr>
              <w:pStyle w:val="BodyText"/>
              <w:rPr>
                <w:color w:val="000000"/>
              </w:rPr>
            </w:pPr>
            <w:r w:rsidRPr="000B521B">
              <w:rPr>
                <w:color w:val="000000"/>
              </w:rPr>
              <w:t>3.2.1.1.</w:t>
            </w:r>
          </w:p>
        </w:tc>
        <w:tc>
          <w:tcPr>
            <w:tcW w:w="4916" w:type="dxa"/>
            <w:tcMar>
              <w:top w:w="0" w:type="dxa"/>
              <w:left w:w="108" w:type="dxa"/>
              <w:bottom w:w="0" w:type="dxa"/>
              <w:right w:w="108" w:type="dxa"/>
            </w:tcMar>
            <w:hideMark/>
          </w:tcPr>
          <w:p w14:paraId="1FBD53EC" w14:textId="77777777" w:rsidR="00B03E75" w:rsidRPr="000B521B" w:rsidRDefault="00B03E75">
            <w:pPr>
              <w:pStyle w:val="BodyText"/>
              <w:rPr>
                <w:color w:val="000000"/>
              </w:rPr>
            </w:pPr>
            <w:r w:rsidRPr="000B521B">
              <w:rPr>
                <w:color w:val="000000"/>
              </w:rPr>
              <w:t>Capacity, Production</w:t>
            </w:r>
          </w:p>
        </w:tc>
        <w:tc>
          <w:tcPr>
            <w:tcW w:w="985" w:type="dxa"/>
            <w:tcMar>
              <w:top w:w="0" w:type="dxa"/>
              <w:left w:w="108" w:type="dxa"/>
              <w:bottom w:w="0" w:type="dxa"/>
              <w:right w:w="108" w:type="dxa"/>
            </w:tcMar>
          </w:tcPr>
          <w:p w14:paraId="3D494DA4" w14:textId="77777777" w:rsidR="00B03E75" w:rsidRPr="000B521B" w:rsidRDefault="00B03E75">
            <w:pPr>
              <w:pStyle w:val="BodyText"/>
              <w:jc w:val="center"/>
              <w:rPr>
                <w:color w:val="000000"/>
              </w:rPr>
            </w:pPr>
          </w:p>
        </w:tc>
      </w:tr>
      <w:tr w:rsidR="00B03E75" w:rsidRPr="000B521B" w14:paraId="0D136891" w14:textId="77777777" w:rsidTr="00B03E75">
        <w:trPr>
          <w:trHeight w:val="351"/>
        </w:trPr>
        <w:tc>
          <w:tcPr>
            <w:tcW w:w="706" w:type="dxa"/>
            <w:tcMar>
              <w:top w:w="0" w:type="dxa"/>
              <w:left w:w="108" w:type="dxa"/>
              <w:bottom w:w="0" w:type="dxa"/>
              <w:right w:w="108" w:type="dxa"/>
            </w:tcMar>
          </w:tcPr>
          <w:p w14:paraId="33C5DA01"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tcPr>
          <w:p w14:paraId="48491EA5" w14:textId="77777777" w:rsidR="00B03E75" w:rsidRPr="000B521B" w:rsidRDefault="00B03E75">
            <w:pPr>
              <w:pStyle w:val="BodyText"/>
              <w:rPr>
                <w:color w:val="000000"/>
              </w:rPr>
            </w:pPr>
          </w:p>
        </w:tc>
        <w:tc>
          <w:tcPr>
            <w:tcW w:w="950" w:type="dxa"/>
            <w:tcMar>
              <w:top w:w="0" w:type="dxa"/>
              <w:left w:w="108" w:type="dxa"/>
              <w:bottom w:w="0" w:type="dxa"/>
              <w:right w:w="108" w:type="dxa"/>
            </w:tcMar>
            <w:vAlign w:val="center"/>
          </w:tcPr>
          <w:p w14:paraId="38298851" w14:textId="77777777" w:rsidR="00B03E75" w:rsidRPr="000B521B" w:rsidRDefault="00B03E75">
            <w:pPr>
              <w:pStyle w:val="BodyText"/>
              <w:rPr>
                <w:color w:val="000000"/>
              </w:rPr>
            </w:pPr>
          </w:p>
        </w:tc>
        <w:tc>
          <w:tcPr>
            <w:tcW w:w="1048" w:type="dxa"/>
            <w:tcMar>
              <w:top w:w="0" w:type="dxa"/>
              <w:left w:w="108" w:type="dxa"/>
              <w:bottom w:w="0" w:type="dxa"/>
              <w:right w:w="108" w:type="dxa"/>
            </w:tcMar>
            <w:hideMark/>
          </w:tcPr>
          <w:p w14:paraId="2C5F663E" w14:textId="77777777" w:rsidR="00B03E75" w:rsidRPr="000B521B" w:rsidRDefault="00B03E75">
            <w:pPr>
              <w:pStyle w:val="BodyText"/>
              <w:rPr>
                <w:color w:val="000000"/>
              </w:rPr>
            </w:pPr>
            <w:r w:rsidRPr="000B521B">
              <w:rPr>
                <w:color w:val="000000"/>
              </w:rPr>
              <w:t>3.2.1.2.</w:t>
            </w:r>
          </w:p>
        </w:tc>
        <w:tc>
          <w:tcPr>
            <w:tcW w:w="4916" w:type="dxa"/>
            <w:tcMar>
              <w:top w:w="0" w:type="dxa"/>
              <w:left w:w="108" w:type="dxa"/>
              <w:bottom w:w="0" w:type="dxa"/>
              <w:right w:w="108" w:type="dxa"/>
            </w:tcMar>
            <w:hideMark/>
          </w:tcPr>
          <w:p w14:paraId="62E211B1" w14:textId="77777777" w:rsidR="00B03E75" w:rsidRPr="000B521B" w:rsidRDefault="00B03E75">
            <w:pPr>
              <w:pStyle w:val="BodyText"/>
              <w:rPr>
                <w:color w:val="000000"/>
              </w:rPr>
            </w:pPr>
            <w:r w:rsidRPr="000B521B">
              <w:rPr>
                <w:color w:val="000000"/>
              </w:rPr>
              <w:t>Operating Efficiency</w:t>
            </w:r>
          </w:p>
        </w:tc>
        <w:tc>
          <w:tcPr>
            <w:tcW w:w="985" w:type="dxa"/>
            <w:tcMar>
              <w:top w:w="0" w:type="dxa"/>
              <w:left w:w="108" w:type="dxa"/>
              <w:bottom w:w="0" w:type="dxa"/>
              <w:right w:w="108" w:type="dxa"/>
            </w:tcMar>
          </w:tcPr>
          <w:p w14:paraId="15CDA3D9" w14:textId="77777777" w:rsidR="00B03E75" w:rsidRPr="000B521B" w:rsidRDefault="00B03E75">
            <w:pPr>
              <w:pStyle w:val="BodyText"/>
              <w:jc w:val="center"/>
              <w:rPr>
                <w:color w:val="000000"/>
              </w:rPr>
            </w:pPr>
          </w:p>
        </w:tc>
      </w:tr>
      <w:tr w:rsidR="00B03E75" w:rsidRPr="000B521B" w14:paraId="56DEE4CF" w14:textId="77777777" w:rsidTr="00B03E75">
        <w:trPr>
          <w:trHeight w:val="351"/>
        </w:trPr>
        <w:tc>
          <w:tcPr>
            <w:tcW w:w="706" w:type="dxa"/>
            <w:tcMar>
              <w:top w:w="0" w:type="dxa"/>
              <w:left w:w="108" w:type="dxa"/>
              <w:bottom w:w="0" w:type="dxa"/>
              <w:right w:w="108" w:type="dxa"/>
            </w:tcMar>
          </w:tcPr>
          <w:p w14:paraId="3C9F4703"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tcPr>
          <w:p w14:paraId="45740ABE" w14:textId="77777777" w:rsidR="00B03E75" w:rsidRPr="000B521B" w:rsidRDefault="00B03E75">
            <w:pPr>
              <w:pStyle w:val="BodyText"/>
              <w:rPr>
                <w:color w:val="000000"/>
              </w:rPr>
            </w:pPr>
          </w:p>
        </w:tc>
        <w:tc>
          <w:tcPr>
            <w:tcW w:w="950" w:type="dxa"/>
            <w:tcMar>
              <w:top w:w="0" w:type="dxa"/>
              <w:left w:w="108" w:type="dxa"/>
              <w:bottom w:w="0" w:type="dxa"/>
              <w:right w:w="108" w:type="dxa"/>
            </w:tcMar>
            <w:vAlign w:val="center"/>
          </w:tcPr>
          <w:p w14:paraId="0FCCEDE6" w14:textId="77777777" w:rsidR="00B03E75" w:rsidRPr="000B521B" w:rsidRDefault="00B03E75">
            <w:pPr>
              <w:pStyle w:val="BodyText"/>
              <w:rPr>
                <w:color w:val="000000"/>
              </w:rPr>
            </w:pPr>
          </w:p>
        </w:tc>
        <w:tc>
          <w:tcPr>
            <w:tcW w:w="1048" w:type="dxa"/>
            <w:tcMar>
              <w:top w:w="0" w:type="dxa"/>
              <w:left w:w="108" w:type="dxa"/>
              <w:bottom w:w="0" w:type="dxa"/>
              <w:right w:w="108" w:type="dxa"/>
            </w:tcMar>
            <w:hideMark/>
          </w:tcPr>
          <w:p w14:paraId="43CF3FFC" w14:textId="77777777" w:rsidR="00B03E75" w:rsidRPr="000B521B" w:rsidRDefault="00B03E75">
            <w:pPr>
              <w:pStyle w:val="BodyText"/>
              <w:rPr>
                <w:color w:val="000000"/>
              </w:rPr>
            </w:pPr>
            <w:r w:rsidRPr="000B521B">
              <w:rPr>
                <w:color w:val="000000"/>
              </w:rPr>
              <w:t>3.2.1.3.</w:t>
            </w:r>
          </w:p>
        </w:tc>
        <w:tc>
          <w:tcPr>
            <w:tcW w:w="4916" w:type="dxa"/>
            <w:tcMar>
              <w:top w:w="0" w:type="dxa"/>
              <w:left w:w="108" w:type="dxa"/>
              <w:bottom w:w="0" w:type="dxa"/>
              <w:right w:w="108" w:type="dxa"/>
            </w:tcMar>
            <w:hideMark/>
          </w:tcPr>
          <w:p w14:paraId="00D67F91" w14:textId="77777777" w:rsidR="00B03E75" w:rsidRPr="000B521B" w:rsidRDefault="00B03E75">
            <w:pPr>
              <w:pStyle w:val="BodyText"/>
              <w:rPr>
                <w:color w:val="000000"/>
              </w:rPr>
            </w:pPr>
            <w:r w:rsidRPr="000B521B">
              <w:rPr>
                <w:color w:val="000000"/>
              </w:rPr>
              <w:t>Demand By Application</w:t>
            </w:r>
          </w:p>
        </w:tc>
        <w:tc>
          <w:tcPr>
            <w:tcW w:w="985" w:type="dxa"/>
            <w:tcMar>
              <w:top w:w="0" w:type="dxa"/>
              <w:left w:w="108" w:type="dxa"/>
              <w:bottom w:w="0" w:type="dxa"/>
              <w:right w:w="108" w:type="dxa"/>
            </w:tcMar>
          </w:tcPr>
          <w:p w14:paraId="3FE8890F" w14:textId="77777777" w:rsidR="00B03E75" w:rsidRPr="000B521B" w:rsidRDefault="00B03E75">
            <w:pPr>
              <w:pStyle w:val="BodyText"/>
              <w:jc w:val="center"/>
              <w:rPr>
                <w:color w:val="000000"/>
              </w:rPr>
            </w:pPr>
          </w:p>
        </w:tc>
      </w:tr>
      <w:tr w:rsidR="00B03E75" w:rsidRPr="000B521B" w14:paraId="518BDB6B" w14:textId="77777777" w:rsidTr="00B03E75">
        <w:trPr>
          <w:trHeight w:val="351"/>
        </w:trPr>
        <w:tc>
          <w:tcPr>
            <w:tcW w:w="706" w:type="dxa"/>
            <w:tcMar>
              <w:top w:w="0" w:type="dxa"/>
              <w:left w:w="108" w:type="dxa"/>
              <w:bottom w:w="0" w:type="dxa"/>
              <w:right w:w="108" w:type="dxa"/>
            </w:tcMar>
          </w:tcPr>
          <w:p w14:paraId="3FFCAEC5"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tcPr>
          <w:p w14:paraId="5BC97FAD" w14:textId="77777777" w:rsidR="00B03E75" w:rsidRPr="000B521B" w:rsidRDefault="00B03E75">
            <w:pPr>
              <w:pStyle w:val="BodyText"/>
              <w:rPr>
                <w:color w:val="000000"/>
              </w:rPr>
            </w:pPr>
          </w:p>
        </w:tc>
        <w:tc>
          <w:tcPr>
            <w:tcW w:w="950" w:type="dxa"/>
            <w:tcMar>
              <w:top w:w="0" w:type="dxa"/>
              <w:left w:w="108" w:type="dxa"/>
              <w:bottom w:w="0" w:type="dxa"/>
              <w:right w:w="108" w:type="dxa"/>
            </w:tcMar>
            <w:vAlign w:val="center"/>
          </w:tcPr>
          <w:p w14:paraId="5C33EDF5" w14:textId="77777777" w:rsidR="00B03E75" w:rsidRPr="000B521B" w:rsidRDefault="00B03E75">
            <w:pPr>
              <w:pStyle w:val="BodyText"/>
              <w:rPr>
                <w:color w:val="000000"/>
              </w:rPr>
            </w:pPr>
          </w:p>
        </w:tc>
        <w:tc>
          <w:tcPr>
            <w:tcW w:w="1048" w:type="dxa"/>
            <w:tcMar>
              <w:top w:w="0" w:type="dxa"/>
              <w:left w:w="108" w:type="dxa"/>
              <w:bottom w:w="0" w:type="dxa"/>
              <w:right w:w="108" w:type="dxa"/>
            </w:tcMar>
            <w:hideMark/>
          </w:tcPr>
          <w:p w14:paraId="4F3CAF3D" w14:textId="77777777" w:rsidR="00B03E75" w:rsidRPr="000B521B" w:rsidRDefault="00B03E75">
            <w:pPr>
              <w:pStyle w:val="BodyText"/>
              <w:rPr>
                <w:color w:val="000000"/>
              </w:rPr>
            </w:pPr>
            <w:r w:rsidRPr="000B521B">
              <w:rPr>
                <w:color w:val="000000"/>
              </w:rPr>
              <w:t>3.2.1.4.</w:t>
            </w:r>
          </w:p>
        </w:tc>
        <w:tc>
          <w:tcPr>
            <w:tcW w:w="4916" w:type="dxa"/>
            <w:tcMar>
              <w:top w:w="0" w:type="dxa"/>
              <w:left w:w="108" w:type="dxa"/>
              <w:bottom w:w="0" w:type="dxa"/>
              <w:right w:w="108" w:type="dxa"/>
            </w:tcMar>
            <w:hideMark/>
          </w:tcPr>
          <w:p w14:paraId="661B8BD4" w14:textId="77777777" w:rsidR="00B03E75" w:rsidRPr="000B521B" w:rsidRDefault="00B03E75">
            <w:pPr>
              <w:pStyle w:val="BodyText"/>
              <w:rPr>
                <w:color w:val="000000"/>
              </w:rPr>
            </w:pPr>
            <w:r w:rsidRPr="000B521B">
              <w:rPr>
                <w:color w:val="000000"/>
              </w:rPr>
              <w:t>Demand By Type</w:t>
            </w:r>
          </w:p>
        </w:tc>
        <w:tc>
          <w:tcPr>
            <w:tcW w:w="985" w:type="dxa"/>
            <w:tcMar>
              <w:top w:w="0" w:type="dxa"/>
              <w:left w:w="108" w:type="dxa"/>
              <w:bottom w:w="0" w:type="dxa"/>
              <w:right w:w="108" w:type="dxa"/>
            </w:tcMar>
          </w:tcPr>
          <w:p w14:paraId="49D02798" w14:textId="77777777" w:rsidR="00B03E75" w:rsidRPr="000B521B" w:rsidRDefault="00B03E75">
            <w:pPr>
              <w:pStyle w:val="BodyText"/>
              <w:jc w:val="center"/>
              <w:rPr>
                <w:color w:val="000000"/>
              </w:rPr>
            </w:pPr>
          </w:p>
        </w:tc>
      </w:tr>
      <w:tr w:rsidR="00B03E75" w:rsidRPr="000B521B" w14:paraId="48FC03D0" w14:textId="77777777" w:rsidTr="00B03E75">
        <w:trPr>
          <w:trHeight w:val="351"/>
        </w:trPr>
        <w:tc>
          <w:tcPr>
            <w:tcW w:w="706" w:type="dxa"/>
            <w:tcMar>
              <w:top w:w="0" w:type="dxa"/>
              <w:left w:w="108" w:type="dxa"/>
              <w:bottom w:w="0" w:type="dxa"/>
              <w:right w:w="108" w:type="dxa"/>
            </w:tcMar>
          </w:tcPr>
          <w:p w14:paraId="7D6D729B"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tcPr>
          <w:p w14:paraId="6AD2A33C" w14:textId="77777777" w:rsidR="00B03E75" w:rsidRPr="000B521B" w:rsidRDefault="00B03E75">
            <w:pPr>
              <w:pStyle w:val="BodyText"/>
              <w:rPr>
                <w:color w:val="000000"/>
              </w:rPr>
            </w:pPr>
          </w:p>
        </w:tc>
        <w:tc>
          <w:tcPr>
            <w:tcW w:w="950" w:type="dxa"/>
            <w:tcMar>
              <w:top w:w="0" w:type="dxa"/>
              <w:left w:w="108" w:type="dxa"/>
              <w:bottom w:w="0" w:type="dxa"/>
              <w:right w:w="108" w:type="dxa"/>
            </w:tcMar>
            <w:vAlign w:val="center"/>
          </w:tcPr>
          <w:p w14:paraId="2DCD299D" w14:textId="77777777" w:rsidR="00B03E75" w:rsidRPr="000B521B" w:rsidRDefault="00B03E75">
            <w:pPr>
              <w:pStyle w:val="BodyText"/>
              <w:rPr>
                <w:color w:val="000000"/>
              </w:rPr>
            </w:pPr>
          </w:p>
        </w:tc>
        <w:tc>
          <w:tcPr>
            <w:tcW w:w="1048" w:type="dxa"/>
            <w:tcMar>
              <w:top w:w="0" w:type="dxa"/>
              <w:left w:w="108" w:type="dxa"/>
              <w:bottom w:w="0" w:type="dxa"/>
              <w:right w:w="108" w:type="dxa"/>
            </w:tcMar>
            <w:hideMark/>
          </w:tcPr>
          <w:p w14:paraId="32C22668" w14:textId="77777777" w:rsidR="00B03E75" w:rsidRPr="000B521B" w:rsidRDefault="00B03E75">
            <w:pPr>
              <w:pStyle w:val="BodyText"/>
              <w:rPr>
                <w:color w:val="000000"/>
              </w:rPr>
            </w:pPr>
            <w:r w:rsidRPr="000B521B">
              <w:rPr>
                <w:color w:val="000000"/>
              </w:rPr>
              <w:t>3.2.1.5.</w:t>
            </w:r>
          </w:p>
        </w:tc>
        <w:tc>
          <w:tcPr>
            <w:tcW w:w="4916" w:type="dxa"/>
            <w:tcMar>
              <w:top w:w="0" w:type="dxa"/>
              <w:left w:w="108" w:type="dxa"/>
              <w:bottom w:w="0" w:type="dxa"/>
              <w:right w:w="108" w:type="dxa"/>
            </w:tcMar>
            <w:hideMark/>
          </w:tcPr>
          <w:p w14:paraId="5D482A5D" w14:textId="77777777" w:rsidR="00B03E75" w:rsidRPr="000B521B" w:rsidRDefault="00B03E75">
            <w:pPr>
              <w:pStyle w:val="BodyText"/>
              <w:rPr>
                <w:color w:val="000000"/>
              </w:rPr>
            </w:pPr>
            <w:r w:rsidRPr="000B521B">
              <w:rPr>
                <w:color w:val="000000"/>
              </w:rPr>
              <w:t>Demand By Sales Channel</w:t>
            </w:r>
          </w:p>
        </w:tc>
        <w:tc>
          <w:tcPr>
            <w:tcW w:w="985" w:type="dxa"/>
            <w:tcMar>
              <w:top w:w="0" w:type="dxa"/>
              <w:left w:w="108" w:type="dxa"/>
              <w:bottom w:w="0" w:type="dxa"/>
              <w:right w:w="108" w:type="dxa"/>
            </w:tcMar>
          </w:tcPr>
          <w:p w14:paraId="348E0FAC" w14:textId="77777777" w:rsidR="00B03E75" w:rsidRPr="000B521B" w:rsidRDefault="00B03E75">
            <w:pPr>
              <w:pStyle w:val="BodyText"/>
              <w:jc w:val="center"/>
              <w:rPr>
                <w:color w:val="000000"/>
              </w:rPr>
            </w:pPr>
          </w:p>
        </w:tc>
      </w:tr>
      <w:tr w:rsidR="00B03E75" w:rsidRPr="000B521B" w14:paraId="63678D21" w14:textId="77777777" w:rsidTr="00B03E75">
        <w:trPr>
          <w:trHeight w:val="351"/>
        </w:trPr>
        <w:tc>
          <w:tcPr>
            <w:tcW w:w="706" w:type="dxa"/>
            <w:tcMar>
              <w:top w:w="0" w:type="dxa"/>
              <w:left w:w="108" w:type="dxa"/>
              <w:bottom w:w="0" w:type="dxa"/>
              <w:right w:w="108" w:type="dxa"/>
            </w:tcMar>
          </w:tcPr>
          <w:p w14:paraId="072B2399"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tcPr>
          <w:p w14:paraId="1D0160AD" w14:textId="77777777" w:rsidR="00B03E75" w:rsidRPr="000B521B" w:rsidRDefault="00B03E75">
            <w:pPr>
              <w:pStyle w:val="BodyText"/>
              <w:rPr>
                <w:color w:val="000000"/>
              </w:rPr>
            </w:pPr>
          </w:p>
        </w:tc>
        <w:tc>
          <w:tcPr>
            <w:tcW w:w="950" w:type="dxa"/>
            <w:tcMar>
              <w:top w:w="0" w:type="dxa"/>
              <w:left w:w="108" w:type="dxa"/>
              <w:bottom w:w="0" w:type="dxa"/>
              <w:right w:w="108" w:type="dxa"/>
            </w:tcMar>
            <w:vAlign w:val="center"/>
          </w:tcPr>
          <w:p w14:paraId="58E69A3F" w14:textId="77777777" w:rsidR="00B03E75" w:rsidRPr="000B521B" w:rsidRDefault="00B03E75">
            <w:pPr>
              <w:pStyle w:val="BodyText"/>
              <w:rPr>
                <w:color w:val="000000"/>
              </w:rPr>
            </w:pPr>
          </w:p>
        </w:tc>
        <w:tc>
          <w:tcPr>
            <w:tcW w:w="1048" w:type="dxa"/>
            <w:tcMar>
              <w:top w:w="0" w:type="dxa"/>
              <w:left w:w="108" w:type="dxa"/>
              <w:bottom w:w="0" w:type="dxa"/>
              <w:right w:w="108" w:type="dxa"/>
            </w:tcMar>
            <w:hideMark/>
          </w:tcPr>
          <w:p w14:paraId="21B85514" w14:textId="77777777" w:rsidR="00B03E75" w:rsidRPr="000B521B" w:rsidRDefault="00B03E75">
            <w:pPr>
              <w:pStyle w:val="BodyText"/>
              <w:rPr>
                <w:color w:val="000000"/>
              </w:rPr>
            </w:pPr>
            <w:r w:rsidRPr="000B521B">
              <w:rPr>
                <w:color w:val="000000"/>
              </w:rPr>
              <w:t>3.2.1.6.</w:t>
            </w:r>
          </w:p>
        </w:tc>
        <w:tc>
          <w:tcPr>
            <w:tcW w:w="4916" w:type="dxa"/>
            <w:tcMar>
              <w:top w:w="0" w:type="dxa"/>
              <w:left w:w="108" w:type="dxa"/>
              <w:bottom w:w="0" w:type="dxa"/>
              <w:right w:w="108" w:type="dxa"/>
            </w:tcMar>
            <w:hideMark/>
          </w:tcPr>
          <w:p w14:paraId="37A4B336" w14:textId="77777777" w:rsidR="00B03E75" w:rsidRPr="000B521B" w:rsidRDefault="00B03E75">
            <w:pPr>
              <w:pStyle w:val="BodyText"/>
              <w:rPr>
                <w:color w:val="000000"/>
              </w:rPr>
            </w:pPr>
            <w:r w:rsidRPr="000B521B">
              <w:rPr>
                <w:color w:val="000000"/>
              </w:rPr>
              <w:t>Sales By Company</w:t>
            </w:r>
          </w:p>
        </w:tc>
        <w:tc>
          <w:tcPr>
            <w:tcW w:w="985" w:type="dxa"/>
            <w:tcMar>
              <w:top w:w="0" w:type="dxa"/>
              <w:left w:w="108" w:type="dxa"/>
              <w:bottom w:w="0" w:type="dxa"/>
              <w:right w:w="108" w:type="dxa"/>
            </w:tcMar>
          </w:tcPr>
          <w:p w14:paraId="447BFB61" w14:textId="77777777" w:rsidR="00B03E75" w:rsidRPr="000B521B" w:rsidRDefault="00B03E75">
            <w:pPr>
              <w:pStyle w:val="BodyText"/>
              <w:jc w:val="center"/>
              <w:rPr>
                <w:color w:val="000000"/>
              </w:rPr>
            </w:pPr>
          </w:p>
        </w:tc>
      </w:tr>
      <w:tr w:rsidR="00B03E75" w:rsidRPr="000B521B" w14:paraId="20AB0202" w14:textId="77777777" w:rsidTr="00B03E75">
        <w:trPr>
          <w:trHeight w:val="370"/>
        </w:trPr>
        <w:tc>
          <w:tcPr>
            <w:tcW w:w="706" w:type="dxa"/>
            <w:tcMar>
              <w:top w:w="0" w:type="dxa"/>
              <w:left w:w="108" w:type="dxa"/>
              <w:bottom w:w="0" w:type="dxa"/>
              <w:right w:w="108" w:type="dxa"/>
            </w:tcMar>
          </w:tcPr>
          <w:p w14:paraId="169E237A"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tcPr>
          <w:p w14:paraId="4BC3B5CB" w14:textId="77777777" w:rsidR="00B03E75" w:rsidRPr="000B521B" w:rsidRDefault="00B03E75">
            <w:pPr>
              <w:pStyle w:val="BodyText"/>
              <w:rPr>
                <w:color w:val="000000"/>
              </w:rPr>
            </w:pPr>
          </w:p>
        </w:tc>
        <w:tc>
          <w:tcPr>
            <w:tcW w:w="950" w:type="dxa"/>
            <w:tcMar>
              <w:top w:w="0" w:type="dxa"/>
              <w:left w:w="108" w:type="dxa"/>
              <w:bottom w:w="0" w:type="dxa"/>
              <w:right w:w="108" w:type="dxa"/>
            </w:tcMar>
            <w:vAlign w:val="center"/>
            <w:hideMark/>
          </w:tcPr>
          <w:p w14:paraId="2E22089C" w14:textId="77777777" w:rsidR="00B03E75" w:rsidRPr="000B521B" w:rsidRDefault="00B03E75">
            <w:pPr>
              <w:pStyle w:val="BodyText"/>
              <w:rPr>
                <w:color w:val="000000"/>
              </w:rPr>
            </w:pPr>
            <w:r w:rsidRPr="000B521B">
              <w:rPr>
                <w:color w:val="000000"/>
              </w:rPr>
              <w:t>3.2.2.</w:t>
            </w:r>
          </w:p>
        </w:tc>
        <w:tc>
          <w:tcPr>
            <w:tcW w:w="5964" w:type="dxa"/>
            <w:gridSpan w:val="2"/>
            <w:tcMar>
              <w:top w:w="0" w:type="dxa"/>
              <w:left w:w="108" w:type="dxa"/>
              <w:bottom w:w="0" w:type="dxa"/>
              <w:right w:w="108" w:type="dxa"/>
            </w:tcMar>
            <w:hideMark/>
          </w:tcPr>
          <w:p w14:paraId="6AB116AC" w14:textId="77777777" w:rsidR="00B03E75" w:rsidRPr="000B521B" w:rsidRDefault="00B03E75">
            <w:pPr>
              <w:pStyle w:val="BodyText"/>
              <w:rPr>
                <w:color w:val="000000"/>
              </w:rPr>
            </w:pPr>
            <w:r w:rsidRPr="000B521B">
              <w:rPr>
                <w:color w:val="000000"/>
              </w:rPr>
              <w:t>APAC Vinyl Ester Resin Demand Supply Outlook</w:t>
            </w:r>
          </w:p>
        </w:tc>
        <w:tc>
          <w:tcPr>
            <w:tcW w:w="985" w:type="dxa"/>
            <w:tcMar>
              <w:top w:w="0" w:type="dxa"/>
              <w:left w:w="108" w:type="dxa"/>
              <w:bottom w:w="0" w:type="dxa"/>
              <w:right w:w="108" w:type="dxa"/>
            </w:tcMar>
            <w:hideMark/>
          </w:tcPr>
          <w:p w14:paraId="26BFA1B2" w14:textId="68B786FC" w:rsidR="00B03E75" w:rsidRPr="000B521B" w:rsidRDefault="00110D4F">
            <w:pPr>
              <w:pStyle w:val="BodyText"/>
              <w:jc w:val="center"/>
              <w:rPr>
                <w:color w:val="000000"/>
              </w:rPr>
            </w:pPr>
            <w:r w:rsidRPr="000B521B">
              <w:rPr>
                <w:color w:val="000000"/>
              </w:rPr>
              <w:t>3</w:t>
            </w:r>
            <w:r w:rsidR="003221BA" w:rsidRPr="000B521B">
              <w:rPr>
                <w:color w:val="000000"/>
              </w:rPr>
              <w:t>1</w:t>
            </w:r>
          </w:p>
        </w:tc>
      </w:tr>
      <w:tr w:rsidR="00B03E75" w:rsidRPr="000B521B" w14:paraId="3377FE52" w14:textId="77777777" w:rsidTr="00B03E75">
        <w:trPr>
          <w:trHeight w:val="370"/>
        </w:trPr>
        <w:tc>
          <w:tcPr>
            <w:tcW w:w="706" w:type="dxa"/>
            <w:tcMar>
              <w:top w:w="0" w:type="dxa"/>
              <w:left w:w="108" w:type="dxa"/>
              <w:bottom w:w="0" w:type="dxa"/>
              <w:right w:w="108" w:type="dxa"/>
            </w:tcMar>
          </w:tcPr>
          <w:p w14:paraId="09353860"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tcPr>
          <w:p w14:paraId="59C08295" w14:textId="77777777" w:rsidR="00B03E75" w:rsidRPr="000B521B" w:rsidRDefault="00B03E75">
            <w:pPr>
              <w:pStyle w:val="BodyText"/>
              <w:rPr>
                <w:color w:val="000000"/>
              </w:rPr>
            </w:pPr>
          </w:p>
        </w:tc>
        <w:tc>
          <w:tcPr>
            <w:tcW w:w="950" w:type="dxa"/>
            <w:tcMar>
              <w:top w:w="0" w:type="dxa"/>
              <w:left w:w="108" w:type="dxa"/>
              <w:bottom w:w="0" w:type="dxa"/>
              <w:right w:w="108" w:type="dxa"/>
            </w:tcMar>
            <w:vAlign w:val="center"/>
            <w:hideMark/>
          </w:tcPr>
          <w:p w14:paraId="495E7871" w14:textId="77777777" w:rsidR="00B03E75" w:rsidRPr="000B521B" w:rsidRDefault="00B03E75">
            <w:pPr>
              <w:pStyle w:val="BodyText"/>
              <w:rPr>
                <w:color w:val="000000"/>
              </w:rPr>
            </w:pPr>
            <w:r w:rsidRPr="000B521B">
              <w:rPr>
                <w:color w:val="000000"/>
              </w:rPr>
              <w:t>3.2.3.</w:t>
            </w:r>
          </w:p>
        </w:tc>
        <w:tc>
          <w:tcPr>
            <w:tcW w:w="5964" w:type="dxa"/>
            <w:gridSpan w:val="2"/>
            <w:tcMar>
              <w:top w:w="0" w:type="dxa"/>
              <w:left w:w="108" w:type="dxa"/>
              <w:bottom w:w="0" w:type="dxa"/>
              <w:right w:w="108" w:type="dxa"/>
            </w:tcMar>
            <w:hideMark/>
          </w:tcPr>
          <w:p w14:paraId="483F6E4D" w14:textId="77777777" w:rsidR="00B03E75" w:rsidRPr="000B521B" w:rsidRDefault="00B03E75">
            <w:pPr>
              <w:pStyle w:val="BodyText"/>
              <w:rPr>
                <w:color w:val="000000"/>
              </w:rPr>
            </w:pPr>
            <w:r w:rsidRPr="000B521B">
              <w:rPr>
                <w:color w:val="000000"/>
              </w:rPr>
              <w:t>Europe Vinyl Ester Resin Demand Supply Outlook</w:t>
            </w:r>
          </w:p>
        </w:tc>
        <w:tc>
          <w:tcPr>
            <w:tcW w:w="985" w:type="dxa"/>
            <w:tcMar>
              <w:top w:w="0" w:type="dxa"/>
              <w:left w:w="108" w:type="dxa"/>
              <w:bottom w:w="0" w:type="dxa"/>
              <w:right w:w="108" w:type="dxa"/>
            </w:tcMar>
            <w:hideMark/>
          </w:tcPr>
          <w:p w14:paraId="4477655A" w14:textId="64FC350C" w:rsidR="00B03E75" w:rsidRPr="000B521B" w:rsidRDefault="003221BA">
            <w:pPr>
              <w:pStyle w:val="BodyText"/>
              <w:jc w:val="center"/>
              <w:rPr>
                <w:color w:val="000000"/>
              </w:rPr>
            </w:pPr>
            <w:r w:rsidRPr="000B521B">
              <w:rPr>
                <w:color w:val="000000"/>
              </w:rPr>
              <w:t>39</w:t>
            </w:r>
          </w:p>
        </w:tc>
      </w:tr>
      <w:tr w:rsidR="00B03E75" w:rsidRPr="000B521B" w14:paraId="6551A0EF" w14:textId="77777777" w:rsidTr="00B03E75">
        <w:trPr>
          <w:trHeight w:val="370"/>
        </w:trPr>
        <w:tc>
          <w:tcPr>
            <w:tcW w:w="706" w:type="dxa"/>
            <w:tcMar>
              <w:top w:w="0" w:type="dxa"/>
              <w:left w:w="108" w:type="dxa"/>
              <w:bottom w:w="0" w:type="dxa"/>
              <w:right w:w="108" w:type="dxa"/>
            </w:tcMar>
          </w:tcPr>
          <w:p w14:paraId="7F4543F7"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tcPr>
          <w:p w14:paraId="1F4D54B7" w14:textId="77777777" w:rsidR="00B03E75" w:rsidRPr="000B521B" w:rsidRDefault="00B03E75">
            <w:pPr>
              <w:pStyle w:val="BodyText"/>
              <w:rPr>
                <w:color w:val="000000"/>
              </w:rPr>
            </w:pPr>
          </w:p>
        </w:tc>
        <w:tc>
          <w:tcPr>
            <w:tcW w:w="950" w:type="dxa"/>
            <w:tcMar>
              <w:top w:w="0" w:type="dxa"/>
              <w:left w:w="108" w:type="dxa"/>
              <w:bottom w:w="0" w:type="dxa"/>
              <w:right w:w="108" w:type="dxa"/>
            </w:tcMar>
            <w:vAlign w:val="center"/>
            <w:hideMark/>
          </w:tcPr>
          <w:p w14:paraId="74B7BF3A" w14:textId="77777777" w:rsidR="00B03E75" w:rsidRPr="000B521B" w:rsidRDefault="00B03E75">
            <w:pPr>
              <w:pStyle w:val="BodyText"/>
              <w:rPr>
                <w:color w:val="000000"/>
              </w:rPr>
            </w:pPr>
            <w:r w:rsidRPr="000B521B">
              <w:rPr>
                <w:color w:val="000000"/>
              </w:rPr>
              <w:t>3.2.4.</w:t>
            </w:r>
          </w:p>
        </w:tc>
        <w:tc>
          <w:tcPr>
            <w:tcW w:w="5964" w:type="dxa"/>
            <w:gridSpan w:val="2"/>
            <w:tcMar>
              <w:top w:w="0" w:type="dxa"/>
              <w:left w:w="108" w:type="dxa"/>
              <w:bottom w:w="0" w:type="dxa"/>
              <w:right w:w="108" w:type="dxa"/>
            </w:tcMar>
            <w:hideMark/>
          </w:tcPr>
          <w:p w14:paraId="4830109A" w14:textId="77777777" w:rsidR="00B03E75" w:rsidRPr="000B521B" w:rsidRDefault="00B03E75">
            <w:pPr>
              <w:pStyle w:val="BodyText"/>
              <w:rPr>
                <w:color w:val="000000"/>
              </w:rPr>
            </w:pPr>
            <w:r w:rsidRPr="000B521B">
              <w:rPr>
                <w:color w:val="000000"/>
              </w:rPr>
              <w:t>North America Vinyl Ester Resin Demand Supply Outlook</w:t>
            </w:r>
          </w:p>
        </w:tc>
        <w:tc>
          <w:tcPr>
            <w:tcW w:w="985" w:type="dxa"/>
            <w:tcMar>
              <w:top w:w="0" w:type="dxa"/>
              <w:left w:w="108" w:type="dxa"/>
              <w:bottom w:w="0" w:type="dxa"/>
              <w:right w:w="108" w:type="dxa"/>
            </w:tcMar>
            <w:hideMark/>
          </w:tcPr>
          <w:p w14:paraId="76F9B996" w14:textId="28A96DBB" w:rsidR="00B03E75" w:rsidRPr="000B521B" w:rsidRDefault="00B03E75">
            <w:pPr>
              <w:pStyle w:val="BodyText"/>
              <w:jc w:val="center"/>
              <w:rPr>
                <w:color w:val="000000"/>
              </w:rPr>
            </w:pPr>
            <w:r w:rsidRPr="000B521B">
              <w:rPr>
                <w:color w:val="000000"/>
              </w:rPr>
              <w:t>4</w:t>
            </w:r>
            <w:r w:rsidR="003221BA" w:rsidRPr="000B521B">
              <w:rPr>
                <w:color w:val="000000"/>
              </w:rPr>
              <w:t>5</w:t>
            </w:r>
          </w:p>
        </w:tc>
      </w:tr>
      <w:tr w:rsidR="00B03E75" w:rsidRPr="000B521B" w14:paraId="2EEA91E5" w14:textId="77777777" w:rsidTr="00B03E75">
        <w:trPr>
          <w:trHeight w:val="370"/>
        </w:trPr>
        <w:tc>
          <w:tcPr>
            <w:tcW w:w="706" w:type="dxa"/>
            <w:tcMar>
              <w:top w:w="0" w:type="dxa"/>
              <w:left w:w="108" w:type="dxa"/>
              <w:bottom w:w="0" w:type="dxa"/>
              <w:right w:w="108" w:type="dxa"/>
            </w:tcMar>
          </w:tcPr>
          <w:p w14:paraId="7EDCDB87"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tcPr>
          <w:p w14:paraId="79DEB7E2" w14:textId="77777777" w:rsidR="00B03E75" w:rsidRPr="000B521B" w:rsidRDefault="00B03E75">
            <w:pPr>
              <w:pStyle w:val="BodyText"/>
              <w:rPr>
                <w:color w:val="000000"/>
              </w:rPr>
            </w:pPr>
          </w:p>
        </w:tc>
        <w:tc>
          <w:tcPr>
            <w:tcW w:w="950" w:type="dxa"/>
            <w:tcMar>
              <w:top w:w="0" w:type="dxa"/>
              <w:left w:w="108" w:type="dxa"/>
              <w:bottom w:w="0" w:type="dxa"/>
              <w:right w:w="108" w:type="dxa"/>
            </w:tcMar>
            <w:vAlign w:val="center"/>
            <w:hideMark/>
          </w:tcPr>
          <w:p w14:paraId="70416464" w14:textId="77777777" w:rsidR="00B03E75" w:rsidRPr="000B521B" w:rsidRDefault="00B03E75">
            <w:pPr>
              <w:pStyle w:val="BodyText"/>
              <w:rPr>
                <w:color w:val="000000"/>
              </w:rPr>
            </w:pPr>
            <w:r w:rsidRPr="000B521B">
              <w:rPr>
                <w:color w:val="000000"/>
              </w:rPr>
              <w:t>3.2.5.</w:t>
            </w:r>
          </w:p>
        </w:tc>
        <w:tc>
          <w:tcPr>
            <w:tcW w:w="5964" w:type="dxa"/>
            <w:gridSpan w:val="2"/>
            <w:tcMar>
              <w:top w:w="0" w:type="dxa"/>
              <w:left w:w="108" w:type="dxa"/>
              <w:bottom w:w="0" w:type="dxa"/>
              <w:right w:w="108" w:type="dxa"/>
            </w:tcMar>
            <w:hideMark/>
          </w:tcPr>
          <w:p w14:paraId="2024535D" w14:textId="77777777" w:rsidR="00B03E75" w:rsidRPr="000B521B" w:rsidRDefault="00B03E75">
            <w:pPr>
              <w:pStyle w:val="BodyText"/>
              <w:rPr>
                <w:color w:val="000000"/>
              </w:rPr>
            </w:pPr>
            <w:r w:rsidRPr="000B521B">
              <w:rPr>
                <w:color w:val="000000"/>
              </w:rPr>
              <w:t>South America Vinyl Ester Resin Demand Supply Outlook</w:t>
            </w:r>
          </w:p>
          <w:p w14:paraId="656B7F5C" w14:textId="77777777" w:rsidR="00686E33" w:rsidRPr="000B521B" w:rsidRDefault="00686E33">
            <w:pPr>
              <w:pStyle w:val="BodyText"/>
              <w:rPr>
                <w:color w:val="000000"/>
              </w:rPr>
            </w:pPr>
          </w:p>
          <w:p w14:paraId="17B543F2" w14:textId="2C9EDC05" w:rsidR="00686E33" w:rsidRPr="000B521B" w:rsidRDefault="00686E33">
            <w:pPr>
              <w:pStyle w:val="BodyText"/>
              <w:rPr>
                <w:color w:val="000000"/>
              </w:rPr>
            </w:pPr>
          </w:p>
        </w:tc>
        <w:tc>
          <w:tcPr>
            <w:tcW w:w="985" w:type="dxa"/>
            <w:tcMar>
              <w:top w:w="0" w:type="dxa"/>
              <w:left w:w="108" w:type="dxa"/>
              <w:bottom w:w="0" w:type="dxa"/>
              <w:right w:w="108" w:type="dxa"/>
            </w:tcMar>
            <w:hideMark/>
          </w:tcPr>
          <w:p w14:paraId="1FFC58E2" w14:textId="755077FB" w:rsidR="00B03E75" w:rsidRPr="000B521B" w:rsidRDefault="003221BA">
            <w:pPr>
              <w:pStyle w:val="BodyText"/>
              <w:jc w:val="center"/>
              <w:rPr>
                <w:color w:val="000000"/>
              </w:rPr>
            </w:pPr>
            <w:r w:rsidRPr="000B521B">
              <w:rPr>
                <w:color w:val="000000"/>
              </w:rPr>
              <w:t>52</w:t>
            </w:r>
          </w:p>
        </w:tc>
      </w:tr>
      <w:tr w:rsidR="00B03E75" w:rsidRPr="000B521B" w14:paraId="0AA39A47" w14:textId="77777777" w:rsidTr="00B03E75">
        <w:trPr>
          <w:trHeight w:val="370"/>
        </w:trPr>
        <w:tc>
          <w:tcPr>
            <w:tcW w:w="706" w:type="dxa"/>
            <w:tcMar>
              <w:top w:w="0" w:type="dxa"/>
              <w:left w:w="108" w:type="dxa"/>
              <w:bottom w:w="0" w:type="dxa"/>
              <w:right w:w="108" w:type="dxa"/>
            </w:tcMar>
          </w:tcPr>
          <w:p w14:paraId="40769771"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tcPr>
          <w:p w14:paraId="209C9834" w14:textId="77777777" w:rsidR="00B03E75" w:rsidRPr="000B521B" w:rsidRDefault="00B03E75">
            <w:pPr>
              <w:pStyle w:val="BodyText"/>
              <w:rPr>
                <w:color w:val="000000"/>
              </w:rPr>
            </w:pPr>
          </w:p>
        </w:tc>
        <w:tc>
          <w:tcPr>
            <w:tcW w:w="950" w:type="dxa"/>
            <w:tcMar>
              <w:top w:w="0" w:type="dxa"/>
              <w:left w:w="108" w:type="dxa"/>
              <w:bottom w:w="0" w:type="dxa"/>
              <w:right w:w="108" w:type="dxa"/>
            </w:tcMar>
            <w:vAlign w:val="center"/>
            <w:hideMark/>
          </w:tcPr>
          <w:p w14:paraId="3287C7AD" w14:textId="77777777" w:rsidR="00B03E75" w:rsidRPr="000B521B" w:rsidRDefault="00B03E75">
            <w:pPr>
              <w:pStyle w:val="BodyText"/>
              <w:rPr>
                <w:color w:val="000000"/>
              </w:rPr>
            </w:pPr>
            <w:r w:rsidRPr="000B521B">
              <w:rPr>
                <w:color w:val="000000"/>
              </w:rPr>
              <w:t>3.2.6.</w:t>
            </w:r>
          </w:p>
        </w:tc>
        <w:tc>
          <w:tcPr>
            <w:tcW w:w="5964" w:type="dxa"/>
            <w:gridSpan w:val="2"/>
            <w:tcMar>
              <w:top w:w="0" w:type="dxa"/>
              <w:left w:w="108" w:type="dxa"/>
              <w:bottom w:w="0" w:type="dxa"/>
              <w:right w:w="108" w:type="dxa"/>
            </w:tcMar>
            <w:hideMark/>
          </w:tcPr>
          <w:p w14:paraId="1E0407F3" w14:textId="77777777" w:rsidR="00B03E75" w:rsidRPr="000B521B" w:rsidRDefault="00B03E75">
            <w:pPr>
              <w:pStyle w:val="BodyText"/>
              <w:rPr>
                <w:color w:val="000000"/>
              </w:rPr>
            </w:pPr>
            <w:r w:rsidRPr="000B521B">
              <w:rPr>
                <w:color w:val="000000"/>
              </w:rPr>
              <w:t>Middle East &amp; Africa Vinyl Ester Resin Demand Supply Outlook</w:t>
            </w:r>
          </w:p>
        </w:tc>
        <w:tc>
          <w:tcPr>
            <w:tcW w:w="985" w:type="dxa"/>
            <w:tcMar>
              <w:top w:w="0" w:type="dxa"/>
              <w:left w:w="108" w:type="dxa"/>
              <w:bottom w:w="0" w:type="dxa"/>
              <w:right w:w="108" w:type="dxa"/>
            </w:tcMar>
            <w:hideMark/>
          </w:tcPr>
          <w:p w14:paraId="1BB1AF6D" w14:textId="13F79A5E" w:rsidR="00B03E75" w:rsidRPr="000B521B" w:rsidRDefault="003221BA">
            <w:pPr>
              <w:pStyle w:val="BodyText"/>
              <w:jc w:val="center"/>
              <w:rPr>
                <w:color w:val="000000"/>
              </w:rPr>
            </w:pPr>
            <w:r w:rsidRPr="000B521B">
              <w:rPr>
                <w:color w:val="000000"/>
              </w:rPr>
              <w:t>58</w:t>
            </w:r>
          </w:p>
        </w:tc>
      </w:tr>
      <w:tr w:rsidR="00B03E75" w:rsidRPr="000B521B" w14:paraId="2E82F346" w14:textId="77777777" w:rsidTr="00B03E75">
        <w:trPr>
          <w:trHeight w:val="351"/>
        </w:trPr>
        <w:tc>
          <w:tcPr>
            <w:tcW w:w="706" w:type="dxa"/>
            <w:tcMar>
              <w:top w:w="0" w:type="dxa"/>
              <w:left w:w="108" w:type="dxa"/>
              <w:bottom w:w="0" w:type="dxa"/>
              <w:right w:w="108" w:type="dxa"/>
            </w:tcMar>
          </w:tcPr>
          <w:p w14:paraId="19D96D4A"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hideMark/>
          </w:tcPr>
          <w:p w14:paraId="45425FFD" w14:textId="77777777" w:rsidR="00B03E75" w:rsidRPr="000B521B" w:rsidRDefault="00B03E75">
            <w:pPr>
              <w:pStyle w:val="BodyText"/>
              <w:rPr>
                <w:b/>
                <w:bCs/>
                <w:color w:val="000000"/>
              </w:rPr>
            </w:pPr>
            <w:r w:rsidRPr="000B521B">
              <w:rPr>
                <w:b/>
                <w:bCs/>
                <w:color w:val="000000"/>
              </w:rPr>
              <w:t>3.3</w:t>
            </w:r>
          </w:p>
        </w:tc>
        <w:tc>
          <w:tcPr>
            <w:tcW w:w="6914" w:type="dxa"/>
            <w:gridSpan w:val="3"/>
            <w:tcMar>
              <w:top w:w="0" w:type="dxa"/>
              <w:left w:w="108" w:type="dxa"/>
              <w:bottom w:w="0" w:type="dxa"/>
              <w:right w:w="108" w:type="dxa"/>
            </w:tcMar>
            <w:vAlign w:val="center"/>
            <w:hideMark/>
          </w:tcPr>
          <w:p w14:paraId="1E6937EA" w14:textId="77777777" w:rsidR="00B03E75" w:rsidRPr="000B521B" w:rsidRDefault="00B03E75">
            <w:pPr>
              <w:pStyle w:val="BodyText"/>
              <w:rPr>
                <w:color w:val="000000"/>
              </w:rPr>
            </w:pPr>
            <w:r w:rsidRPr="000B521B">
              <w:rPr>
                <w:color w:val="000000"/>
              </w:rPr>
              <w:t>Market Dynamics</w:t>
            </w:r>
          </w:p>
        </w:tc>
        <w:tc>
          <w:tcPr>
            <w:tcW w:w="985" w:type="dxa"/>
            <w:tcMar>
              <w:top w:w="0" w:type="dxa"/>
              <w:left w:w="108" w:type="dxa"/>
              <w:bottom w:w="0" w:type="dxa"/>
              <w:right w:w="108" w:type="dxa"/>
            </w:tcMar>
            <w:hideMark/>
          </w:tcPr>
          <w:p w14:paraId="4592DF07" w14:textId="26D31DA3" w:rsidR="00B03E75" w:rsidRPr="000B521B" w:rsidRDefault="003221BA">
            <w:pPr>
              <w:pStyle w:val="BodyText"/>
              <w:jc w:val="center"/>
              <w:rPr>
                <w:color w:val="000000"/>
              </w:rPr>
            </w:pPr>
            <w:r w:rsidRPr="000B521B">
              <w:rPr>
                <w:color w:val="000000"/>
              </w:rPr>
              <w:t>64</w:t>
            </w:r>
          </w:p>
        </w:tc>
      </w:tr>
      <w:tr w:rsidR="00B03E75" w:rsidRPr="000B521B" w14:paraId="558EE645" w14:textId="77777777" w:rsidTr="00B03E75">
        <w:trPr>
          <w:trHeight w:val="351"/>
        </w:trPr>
        <w:tc>
          <w:tcPr>
            <w:tcW w:w="706" w:type="dxa"/>
            <w:tcMar>
              <w:top w:w="0" w:type="dxa"/>
              <w:left w:w="108" w:type="dxa"/>
              <w:bottom w:w="0" w:type="dxa"/>
              <w:right w:w="108" w:type="dxa"/>
            </w:tcMar>
          </w:tcPr>
          <w:p w14:paraId="70BB9533"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hideMark/>
          </w:tcPr>
          <w:p w14:paraId="6757BE62" w14:textId="77777777" w:rsidR="00B03E75" w:rsidRPr="000B521B" w:rsidRDefault="00B03E75">
            <w:pPr>
              <w:pStyle w:val="BodyText"/>
              <w:rPr>
                <w:b/>
                <w:bCs/>
                <w:color w:val="000000"/>
              </w:rPr>
            </w:pPr>
            <w:r w:rsidRPr="000B521B">
              <w:rPr>
                <w:b/>
                <w:bCs/>
                <w:color w:val="000000"/>
              </w:rPr>
              <w:t>3.4</w:t>
            </w:r>
          </w:p>
        </w:tc>
        <w:tc>
          <w:tcPr>
            <w:tcW w:w="6914" w:type="dxa"/>
            <w:gridSpan w:val="3"/>
            <w:tcMar>
              <w:top w:w="0" w:type="dxa"/>
              <w:left w:w="108" w:type="dxa"/>
              <w:bottom w:w="0" w:type="dxa"/>
              <w:right w:w="108" w:type="dxa"/>
            </w:tcMar>
            <w:vAlign w:val="center"/>
            <w:hideMark/>
          </w:tcPr>
          <w:p w14:paraId="2C2FB55B" w14:textId="77777777" w:rsidR="00B03E75" w:rsidRPr="000B521B" w:rsidRDefault="00B03E75">
            <w:pPr>
              <w:pStyle w:val="BodyText"/>
              <w:rPr>
                <w:color w:val="000000"/>
              </w:rPr>
            </w:pPr>
            <w:r w:rsidRPr="000B521B">
              <w:rPr>
                <w:color w:val="000000"/>
              </w:rPr>
              <w:t>Market Trends and Developments</w:t>
            </w:r>
          </w:p>
        </w:tc>
        <w:tc>
          <w:tcPr>
            <w:tcW w:w="985" w:type="dxa"/>
            <w:tcMar>
              <w:top w:w="0" w:type="dxa"/>
              <w:left w:w="108" w:type="dxa"/>
              <w:bottom w:w="0" w:type="dxa"/>
              <w:right w:w="108" w:type="dxa"/>
            </w:tcMar>
            <w:hideMark/>
          </w:tcPr>
          <w:p w14:paraId="3D4D3249" w14:textId="007ED386" w:rsidR="00B03E75" w:rsidRPr="000B521B" w:rsidRDefault="003221BA">
            <w:pPr>
              <w:pStyle w:val="BodyText"/>
              <w:jc w:val="center"/>
              <w:rPr>
                <w:color w:val="000000"/>
              </w:rPr>
            </w:pPr>
            <w:r w:rsidRPr="000B521B">
              <w:rPr>
                <w:color w:val="000000"/>
              </w:rPr>
              <w:t>67</w:t>
            </w:r>
          </w:p>
        </w:tc>
      </w:tr>
      <w:tr w:rsidR="00B03E75" w:rsidRPr="000B521B" w14:paraId="55969BD7" w14:textId="77777777" w:rsidTr="003221BA">
        <w:trPr>
          <w:trHeight w:val="351"/>
        </w:trPr>
        <w:tc>
          <w:tcPr>
            <w:tcW w:w="706" w:type="dxa"/>
            <w:tcMar>
              <w:top w:w="0" w:type="dxa"/>
              <w:left w:w="108" w:type="dxa"/>
              <w:bottom w:w="0" w:type="dxa"/>
              <w:right w:w="108" w:type="dxa"/>
            </w:tcMar>
          </w:tcPr>
          <w:p w14:paraId="6624D768"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hideMark/>
          </w:tcPr>
          <w:p w14:paraId="2E6891AA" w14:textId="77777777" w:rsidR="00B03E75" w:rsidRPr="000B521B" w:rsidRDefault="00B03E75">
            <w:pPr>
              <w:pStyle w:val="BodyText"/>
              <w:rPr>
                <w:b/>
                <w:bCs/>
                <w:color w:val="000000"/>
              </w:rPr>
            </w:pPr>
            <w:r w:rsidRPr="000B521B">
              <w:rPr>
                <w:b/>
                <w:bCs/>
                <w:color w:val="000000"/>
              </w:rPr>
              <w:t>3.5</w:t>
            </w:r>
          </w:p>
        </w:tc>
        <w:tc>
          <w:tcPr>
            <w:tcW w:w="6914" w:type="dxa"/>
            <w:gridSpan w:val="3"/>
            <w:tcMar>
              <w:top w:w="0" w:type="dxa"/>
              <w:left w:w="108" w:type="dxa"/>
              <w:bottom w:w="0" w:type="dxa"/>
              <w:right w:w="108" w:type="dxa"/>
            </w:tcMar>
            <w:vAlign w:val="center"/>
            <w:hideMark/>
          </w:tcPr>
          <w:p w14:paraId="7CA8FB46" w14:textId="77777777" w:rsidR="00B03E75" w:rsidRPr="000B521B" w:rsidRDefault="00B03E75">
            <w:pPr>
              <w:pStyle w:val="BodyText"/>
              <w:rPr>
                <w:color w:val="000000"/>
              </w:rPr>
            </w:pPr>
            <w:r w:rsidRPr="000B521B">
              <w:rPr>
                <w:color w:val="000000"/>
              </w:rPr>
              <w:t>Technology Evaluation</w:t>
            </w:r>
          </w:p>
        </w:tc>
        <w:tc>
          <w:tcPr>
            <w:tcW w:w="985" w:type="dxa"/>
            <w:tcMar>
              <w:top w:w="0" w:type="dxa"/>
              <w:left w:w="108" w:type="dxa"/>
              <w:bottom w:w="0" w:type="dxa"/>
              <w:right w:w="108" w:type="dxa"/>
            </w:tcMar>
          </w:tcPr>
          <w:p w14:paraId="79BCA86F" w14:textId="45C1264F" w:rsidR="00B03E75" w:rsidRPr="000B521B" w:rsidRDefault="003221BA">
            <w:pPr>
              <w:pStyle w:val="BodyText"/>
              <w:jc w:val="center"/>
              <w:rPr>
                <w:color w:val="000000"/>
              </w:rPr>
            </w:pPr>
            <w:r w:rsidRPr="000B521B">
              <w:rPr>
                <w:color w:val="000000"/>
              </w:rPr>
              <w:t>70</w:t>
            </w:r>
          </w:p>
        </w:tc>
      </w:tr>
      <w:tr w:rsidR="00B03E75" w:rsidRPr="000B521B" w14:paraId="062A95B2" w14:textId="77777777" w:rsidTr="003221BA">
        <w:trPr>
          <w:trHeight w:val="351"/>
        </w:trPr>
        <w:tc>
          <w:tcPr>
            <w:tcW w:w="706" w:type="dxa"/>
            <w:tcMar>
              <w:top w:w="0" w:type="dxa"/>
              <w:left w:w="108" w:type="dxa"/>
              <w:bottom w:w="0" w:type="dxa"/>
              <w:right w:w="108" w:type="dxa"/>
            </w:tcMar>
          </w:tcPr>
          <w:p w14:paraId="0DE56824"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hideMark/>
          </w:tcPr>
          <w:p w14:paraId="34D8E92C" w14:textId="77777777" w:rsidR="00B03E75" w:rsidRPr="000B521B" w:rsidRDefault="00B03E75">
            <w:pPr>
              <w:pStyle w:val="BodyText"/>
              <w:rPr>
                <w:b/>
                <w:bCs/>
                <w:color w:val="000000"/>
              </w:rPr>
            </w:pPr>
            <w:r w:rsidRPr="000B521B">
              <w:rPr>
                <w:b/>
                <w:bCs/>
                <w:color w:val="000000"/>
              </w:rPr>
              <w:t>3.6</w:t>
            </w:r>
          </w:p>
        </w:tc>
        <w:tc>
          <w:tcPr>
            <w:tcW w:w="6914" w:type="dxa"/>
            <w:gridSpan w:val="3"/>
            <w:tcMar>
              <w:top w:w="0" w:type="dxa"/>
              <w:left w:w="108" w:type="dxa"/>
              <w:bottom w:w="0" w:type="dxa"/>
              <w:right w:w="108" w:type="dxa"/>
            </w:tcMar>
            <w:vAlign w:val="center"/>
            <w:hideMark/>
          </w:tcPr>
          <w:p w14:paraId="00760A64" w14:textId="77777777" w:rsidR="00B03E75" w:rsidRPr="000B521B" w:rsidRDefault="00B03E75">
            <w:pPr>
              <w:pStyle w:val="BodyText"/>
              <w:rPr>
                <w:color w:val="000000"/>
              </w:rPr>
            </w:pPr>
            <w:r w:rsidRPr="000B521B">
              <w:rPr>
                <w:color w:val="000000"/>
              </w:rPr>
              <w:t>Pricing Analysis</w:t>
            </w:r>
          </w:p>
        </w:tc>
        <w:tc>
          <w:tcPr>
            <w:tcW w:w="985" w:type="dxa"/>
            <w:tcMar>
              <w:top w:w="0" w:type="dxa"/>
              <w:left w:w="108" w:type="dxa"/>
              <w:bottom w:w="0" w:type="dxa"/>
              <w:right w:w="108" w:type="dxa"/>
            </w:tcMar>
          </w:tcPr>
          <w:p w14:paraId="4B7943CB" w14:textId="54295EB3" w:rsidR="00B03E75" w:rsidRPr="000B521B" w:rsidRDefault="003221BA">
            <w:pPr>
              <w:pStyle w:val="BodyText"/>
              <w:jc w:val="center"/>
              <w:rPr>
                <w:color w:val="000000"/>
              </w:rPr>
            </w:pPr>
            <w:r w:rsidRPr="000B521B">
              <w:rPr>
                <w:color w:val="000000"/>
              </w:rPr>
              <w:t>72</w:t>
            </w:r>
          </w:p>
        </w:tc>
      </w:tr>
      <w:tr w:rsidR="00B03E75" w:rsidRPr="000B521B" w14:paraId="5321BFEF" w14:textId="77777777" w:rsidTr="003221BA">
        <w:trPr>
          <w:trHeight w:val="351"/>
        </w:trPr>
        <w:tc>
          <w:tcPr>
            <w:tcW w:w="706" w:type="dxa"/>
            <w:tcMar>
              <w:top w:w="0" w:type="dxa"/>
              <w:left w:w="108" w:type="dxa"/>
              <w:bottom w:w="0" w:type="dxa"/>
              <w:right w:w="108" w:type="dxa"/>
            </w:tcMar>
          </w:tcPr>
          <w:p w14:paraId="2ABD8F87"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hideMark/>
          </w:tcPr>
          <w:p w14:paraId="4537FAEB" w14:textId="77777777" w:rsidR="00B03E75" w:rsidRPr="000B521B" w:rsidRDefault="00B03E75">
            <w:pPr>
              <w:pStyle w:val="BodyText"/>
              <w:rPr>
                <w:b/>
                <w:bCs/>
                <w:color w:val="000000"/>
              </w:rPr>
            </w:pPr>
            <w:r w:rsidRPr="000B521B">
              <w:rPr>
                <w:b/>
                <w:bCs/>
                <w:color w:val="000000"/>
              </w:rPr>
              <w:t>3.7</w:t>
            </w:r>
          </w:p>
        </w:tc>
        <w:tc>
          <w:tcPr>
            <w:tcW w:w="6914" w:type="dxa"/>
            <w:gridSpan w:val="3"/>
            <w:tcMar>
              <w:top w:w="0" w:type="dxa"/>
              <w:left w:w="108" w:type="dxa"/>
              <w:bottom w:w="0" w:type="dxa"/>
              <w:right w:w="108" w:type="dxa"/>
            </w:tcMar>
            <w:vAlign w:val="center"/>
            <w:hideMark/>
          </w:tcPr>
          <w:p w14:paraId="0FA1F126" w14:textId="77777777" w:rsidR="00B03E75" w:rsidRPr="000B521B" w:rsidRDefault="00B03E75">
            <w:pPr>
              <w:pStyle w:val="BodyText"/>
              <w:rPr>
                <w:color w:val="000000"/>
              </w:rPr>
            </w:pPr>
            <w:r w:rsidRPr="000B521B">
              <w:rPr>
                <w:color w:val="000000"/>
              </w:rPr>
              <w:t>Value Chain Analysis</w:t>
            </w:r>
          </w:p>
        </w:tc>
        <w:tc>
          <w:tcPr>
            <w:tcW w:w="985" w:type="dxa"/>
            <w:tcMar>
              <w:top w:w="0" w:type="dxa"/>
              <w:left w:w="108" w:type="dxa"/>
              <w:bottom w:w="0" w:type="dxa"/>
              <w:right w:w="108" w:type="dxa"/>
            </w:tcMar>
          </w:tcPr>
          <w:p w14:paraId="52AD083C" w14:textId="1F84435B" w:rsidR="00B03E75" w:rsidRPr="000B521B" w:rsidRDefault="003221BA">
            <w:pPr>
              <w:pStyle w:val="BodyText"/>
              <w:jc w:val="center"/>
              <w:rPr>
                <w:color w:val="000000"/>
              </w:rPr>
            </w:pPr>
            <w:r w:rsidRPr="000B521B">
              <w:rPr>
                <w:color w:val="000000"/>
              </w:rPr>
              <w:t>74</w:t>
            </w:r>
          </w:p>
        </w:tc>
      </w:tr>
      <w:tr w:rsidR="00B03E75" w:rsidRPr="000B521B" w14:paraId="61B91E9B" w14:textId="77777777" w:rsidTr="003221BA">
        <w:trPr>
          <w:trHeight w:val="351"/>
        </w:trPr>
        <w:tc>
          <w:tcPr>
            <w:tcW w:w="706" w:type="dxa"/>
            <w:tcMar>
              <w:top w:w="0" w:type="dxa"/>
              <w:left w:w="108" w:type="dxa"/>
              <w:bottom w:w="0" w:type="dxa"/>
              <w:right w:w="108" w:type="dxa"/>
            </w:tcMar>
          </w:tcPr>
          <w:p w14:paraId="50CD215E"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hideMark/>
          </w:tcPr>
          <w:p w14:paraId="6886026A" w14:textId="77777777" w:rsidR="00B03E75" w:rsidRPr="000B521B" w:rsidRDefault="00B03E75">
            <w:pPr>
              <w:pStyle w:val="BodyText"/>
              <w:rPr>
                <w:b/>
                <w:bCs/>
                <w:color w:val="000000"/>
              </w:rPr>
            </w:pPr>
            <w:r w:rsidRPr="000B521B">
              <w:rPr>
                <w:b/>
                <w:bCs/>
                <w:color w:val="000000"/>
              </w:rPr>
              <w:t>3.8</w:t>
            </w:r>
          </w:p>
        </w:tc>
        <w:tc>
          <w:tcPr>
            <w:tcW w:w="6914" w:type="dxa"/>
            <w:gridSpan w:val="3"/>
            <w:tcMar>
              <w:top w:w="0" w:type="dxa"/>
              <w:left w:w="108" w:type="dxa"/>
              <w:bottom w:w="0" w:type="dxa"/>
              <w:right w:w="108" w:type="dxa"/>
            </w:tcMar>
            <w:vAlign w:val="center"/>
            <w:hideMark/>
          </w:tcPr>
          <w:p w14:paraId="78179297" w14:textId="77777777" w:rsidR="00B03E75" w:rsidRPr="000B521B" w:rsidRDefault="00B03E75">
            <w:pPr>
              <w:pStyle w:val="BodyText"/>
              <w:rPr>
                <w:color w:val="000000"/>
              </w:rPr>
            </w:pPr>
            <w:r w:rsidRPr="000B521B">
              <w:rPr>
                <w:color w:val="000000"/>
              </w:rPr>
              <w:t>Cost of Production</w:t>
            </w:r>
          </w:p>
        </w:tc>
        <w:tc>
          <w:tcPr>
            <w:tcW w:w="985" w:type="dxa"/>
            <w:tcMar>
              <w:top w:w="0" w:type="dxa"/>
              <w:left w:w="108" w:type="dxa"/>
              <w:bottom w:w="0" w:type="dxa"/>
              <w:right w:w="108" w:type="dxa"/>
            </w:tcMar>
          </w:tcPr>
          <w:p w14:paraId="3B5FB540" w14:textId="3D58F75B" w:rsidR="00B03E75" w:rsidRPr="000B521B" w:rsidRDefault="003221BA">
            <w:pPr>
              <w:pStyle w:val="BodyText"/>
              <w:jc w:val="center"/>
              <w:rPr>
                <w:color w:val="000000"/>
              </w:rPr>
            </w:pPr>
            <w:r w:rsidRPr="000B521B">
              <w:rPr>
                <w:color w:val="000000"/>
              </w:rPr>
              <w:t>76</w:t>
            </w:r>
          </w:p>
        </w:tc>
      </w:tr>
      <w:tr w:rsidR="00B03E75" w:rsidRPr="00B370EC" w14:paraId="315E44B3" w14:textId="77777777" w:rsidTr="003221BA">
        <w:trPr>
          <w:trHeight w:val="351"/>
        </w:trPr>
        <w:tc>
          <w:tcPr>
            <w:tcW w:w="706" w:type="dxa"/>
            <w:tcMar>
              <w:top w:w="0" w:type="dxa"/>
              <w:left w:w="108" w:type="dxa"/>
              <w:bottom w:w="0" w:type="dxa"/>
              <w:right w:w="108" w:type="dxa"/>
            </w:tcMar>
          </w:tcPr>
          <w:p w14:paraId="15D80FA8" w14:textId="77777777" w:rsidR="00B03E75" w:rsidRPr="00B370EC" w:rsidRDefault="00B03E75">
            <w:pPr>
              <w:pStyle w:val="BodyText"/>
              <w:jc w:val="center"/>
              <w:rPr>
                <w:b/>
                <w:bCs/>
                <w:color w:val="000000"/>
                <w:u w:val="single"/>
              </w:rPr>
            </w:pPr>
          </w:p>
        </w:tc>
        <w:tc>
          <w:tcPr>
            <w:tcW w:w="982" w:type="dxa"/>
            <w:tcMar>
              <w:top w:w="0" w:type="dxa"/>
              <w:left w:w="108" w:type="dxa"/>
              <w:bottom w:w="0" w:type="dxa"/>
              <w:right w:w="108" w:type="dxa"/>
            </w:tcMar>
            <w:hideMark/>
          </w:tcPr>
          <w:p w14:paraId="1CDD505D" w14:textId="77777777" w:rsidR="00B03E75" w:rsidRPr="00B370EC" w:rsidRDefault="00B03E75">
            <w:pPr>
              <w:pStyle w:val="BodyText"/>
              <w:rPr>
                <w:b/>
                <w:bCs/>
                <w:color w:val="000000"/>
              </w:rPr>
            </w:pPr>
            <w:r w:rsidRPr="00B370EC">
              <w:rPr>
                <w:b/>
                <w:bCs/>
                <w:color w:val="000000"/>
              </w:rPr>
              <w:t>3.9</w:t>
            </w:r>
          </w:p>
        </w:tc>
        <w:tc>
          <w:tcPr>
            <w:tcW w:w="6914" w:type="dxa"/>
            <w:gridSpan w:val="3"/>
            <w:tcMar>
              <w:top w:w="0" w:type="dxa"/>
              <w:left w:w="108" w:type="dxa"/>
              <w:bottom w:w="0" w:type="dxa"/>
              <w:right w:w="108" w:type="dxa"/>
            </w:tcMar>
            <w:vAlign w:val="center"/>
            <w:hideMark/>
          </w:tcPr>
          <w:p w14:paraId="7160B954" w14:textId="77777777" w:rsidR="00B03E75" w:rsidRPr="00B370EC" w:rsidRDefault="00B03E75">
            <w:pPr>
              <w:pStyle w:val="BodyText"/>
              <w:rPr>
                <w:color w:val="000000"/>
              </w:rPr>
            </w:pPr>
            <w:r w:rsidRPr="00B370EC">
              <w:rPr>
                <w:color w:val="000000"/>
              </w:rPr>
              <w:t>Customer Analysis</w:t>
            </w:r>
          </w:p>
        </w:tc>
        <w:tc>
          <w:tcPr>
            <w:tcW w:w="985" w:type="dxa"/>
            <w:tcMar>
              <w:top w:w="0" w:type="dxa"/>
              <w:left w:w="108" w:type="dxa"/>
              <w:bottom w:w="0" w:type="dxa"/>
              <w:right w:w="108" w:type="dxa"/>
            </w:tcMar>
          </w:tcPr>
          <w:p w14:paraId="26B2B88A" w14:textId="04D2BF93" w:rsidR="00B03E75" w:rsidRPr="00B370EC" w:rsidRDefault="003221BA">
            <w:pPr>
              <w:pStyle w:val="BodyText"/>
              <w:jc w:val="center"/>
              <w:rPr>
                <w:color w:val="000000"/>
                <w:u w:val="single"/>
              </w:rPr>
            </w:pPr>
            <w:r w:rsidRPr="00B370EC">
              <w:rPr>
                <w:color w:val="000000"/>
                <w:u w:val="single"/>
              </w:rPr>
              <w:t>77</w:t>
            </w:r>
          </w:p>
        </w:tc>
      </w:tr>
      <w:tr w:rsidR="00B03E75" w:rsidRPr="000B521B" w14:paraId="630C8894" w14:textId="77777777" w:rsidTr="003221BA">
        <w:trPr>
          <w:trHeight w:val="351"/>
        </w:trPr>
        <w:tc>
          <w:tcPr>
            <w:tcW w:w="706" w:type="dxa"/>
            <w:tcMar>
              <w:top w:w="0" w:type="dxa"/>
              <w:left w:w="108" w:type="dxa"/>
              <w:bottom w:w="0" w:type="dxa"/>
              <w:right w:w="108" w:type="dxa"/>
            </w:tcMar>
          </w:tcPr>
          <w:p w14:paraId="087E5435"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hideMark/>
          </w:tcPr>
          <w:p w14:paraId="71712C2C" w14:textId="77777777" w:rsidR="00B03E75" w:rsidRPr="000B521B" w:rsidRDefault="00B03E75">
            <w:pPr>
              <w:pStyle w:val="BodyText"/>
              <w:rPr>
                <w:b/>
                <w:bCs/>
                <w:color w:val="000000"/>
              </w:rPr>
            </w:pPr>
            <w:r w:rsidRPr="000B521B">
              <w:rPr>
                <w:b/>
                <w:bCs/>
                <w:color w:val="000000"/>
              </w:rPr>
              <w:t>3.10</w:t>
            </w:r>
          </w:p>
        </w:tc>
        <w:tc>
          <w:tcPr>
            <w:tcW w:w="6914" w:type="dxa"/>
            <w:gridSpan w:val="3"/>
            <w:tcMar>
              <w:top w:w="0" w:type="dxa"/>
              <w:left w:w="108" w:type="dxa"/>
              <w:bottom w:w="0" w:type="dxa"/>
              <w:right w:w="108" w:type="dxa"/>
            </w:tcMar>
            <w:vAlign w:val="center"/>
            <w:hideMark/>
          </w:tcPr>
          <w:p w14:paraId="1DB899A9" w14:textId="77777777" w:rsidR="00B03E75" w:rsidRPr="000B521B" w:rsidRDefault="00B03E75">
            <w:pPr>
              <w:pStyle w:val="BodyText"/>
              <w:rPr>
                <w:color w:val="000000"/>
              </w:rPr>
            </w:pPr>
            <w:r w:rsidRPr="000B521B">
              <w:rPr>
                <w:color w:val="000000"/>
              </w:rPr>
              <w:t>Global Foreign Trade Analysis</w:t>
            </w:r>
          </w:p>
        </w:tc>
        <w:tc>
          <w:tcPr>
            <w:tcW w:w="985" w:type="dxa"/>
            <w:tcMar>
              <w:top w:w="0" w:type="dxa"/>
              <w:left w:w="108" w:type="dxa"/>
              <w:bottom w:w="0" w:type="dxa"/>
              <w:right w:w="108" w:type="dxa"/>
            </w:tcMar>
          </w:tcPr>
          <w:p w14:paraId="4DEB9DAB" w14:textId="1CF1BAAA" w:rsidR="00B03E75" w:rsidRPr="000B521B" w:rsidRDefault="003221BA">
            <w:pPr>
              <w:pStyle w:val="BodyText"/>
              <w:jc w:val="center"/>
              <w:rPr>
                <w:color w:val="000000"/>
              </w:rPr>
            </w:pPr>
            <w:r w:rsidRPr="000B521B">
              <w:rPr>
                <w:color w:val="000000"/>
              </w:rPr>
              <w:t>79</w:t>
            </w:r>
          </w:p>
        </w:tc>
      </w:tr>
      <w:tr w:rsidR="00B03E75" w:rsidRPr="000B521B" w14:paraId="6F4774E1" w14:textId="77777777" w:rsidTr="003221BA">
        <w:trPr>
          <w:trHeight w:val="351"/>
        </w:trPr>
        <w:tc>
          <w:tcPr>
            <w:tcW w:w="706" w:type="dxa"/>
            <w:tcMar>
              <w:top w:w="0" w:type="dxa"/>
              <w:left w:w="108" w:type="dxa"/>
              <w:bottom w:w="0" w:type="dxa"/>
              <w:right w:w="108" w:type="dxa"/>
            </w:tcMar>
          </w:tcPr>
          <w:p w14:paraId="72E07F56"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hideMark/>
          </w:tcPr>
          <w:p w14:paraId="298203D3" w14:textId="77777777" w:rsidR="00B03E75" w:rsidRPr="000B521B" w:rsidRDefault="00B03E75">
            <w:pPr>
              <w:pStyle w:val="BodyText"/>
              <w:rPr>
                <w:b/>
                <w:bCs/>
                <w:color w:val="000000"/>
              </w:rPr>
            </w:pPr>
            <w:r w:rsidRPr="000B521B">
              <w:rPr>
                <w:b/>
                <w:bCs/>
                <w:color w:val="000000"/>
              </w:rPr>
              <w:t>3.11</w:t>
            </w:r>
          </w:p>
        </w:tc>
        <w:tc>
          <w:tcPr>
            <w:tcW w:w="6914" w:type="dxa"/>
            <w:gridSpan w:val="3"/>
            <w:tcMar>
              <w:top w:w="0" w:type="dxa"/>
              <w:left w:w="108" w:type="dxa"/>
              <w:bottom w:w="0" w:type="dxa"/>
              <w:right w:w="108" w:type="dxa"/>
            </w:tcMar>
            <w:vAlign w:val="center"/>
            <w:hideMark/>
          </w:tcPr>
          <w:p w14:paraId="7BD9799C" w14:textId="77777777" w:rsidR="00B03E75" w:rsidRPr="000B521B" w:rsidRDefault="00B03E75">
            <w:pPr>
              <w:pStyle w:val="BodyText"/>
              <w:rPr>
                <w:color w:val="000000"/>
              </w:rPr>
            </w:pPr>
            <w:r w:rsidRPr="000B521B">
              <w:rPr>
                <w:color w:val="000000"/>
              </w:rPr>
              <w:t>Global Demand-Supply Gap Analysis</w:t>
            </w:r>
          </w:p>
        </w:tc>
        <w:tc>
          <w:tcPr>
            <w:tcW w:w="985" w:type="dxa"/>
            <w:tcMar>
              <w:top w:w="0" w:type="dxa"/>
              <w:left w:w="108" w:type="dxa"/>
              <w:bottom w:w="0" w:type="dxa"/>
              <w:right w:w="108" w:type="dxa"/>
            </w:tcMar>
          </w:tcPr>
          <w:p w14:paraId="611B4C35" w14:textId="1DA19A37" w:rsidR="00B03E75" w:rsidRPr="000B521B" w:rsidRDefault="003221BA">
            <w:pPr>
              <w:pStyle w:val="BodyText"/>
              <w:jc w:val="center"/>
              <w:rPr>
                <w:color w:val="000000"/>
              </w:rPr>
            </w:pPr>
            <w:r w:rsidRPr="000B521B">
              <w:rPr>
                <w:color w:val="000000"/>
              </w:rPr>
              <w:t>81</w:t>
            </w:r>
          </w:p>
        </w:tc>
      </w:tr>
      <w:tr w:rsidR="00B03E75" w:rsidRPr="000B521B" w14:paraId="0C94BD6B" w14:textId="77777777" w:rsidTr="003221BA">
        <w:trPr>
          <w:trHeight w:val="351"/>
        </w:trPr>
        <w:tc>
          <w:tcPr>
            <w:tcW w:w="706" w:type="dxa"/>
            <w:tcMar>
              <w:top w:w="0" w:type="dxa"/>
              <w:left w:w="108" w:type="dxa"/>
              <w:bottom w:w="0" w:type="dxa"/>
              <w:right w:w="108" w:type="dxa"/>
            </w:tcMar>
          </w:tcPr>
          <w:p w14:paraId="235BBD99"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hideMark/>
          </w:tcPr>
          <w:p w14:paraId="118552C1" w14:textId="77777777" w:rsidR="00B03E75" w:rsidRPr="000B521B" w:rsidRDefault="00B03E75">
            <w:pPr>
              <w:pStyle w:val="BodyText"/>
              <w:rPr>
                <w:b/>
                <w:bCs/>
                <w:color w:val="000000"/>
              </w:rPr>
            </w:pPr>
            <w:r w:rsidRPr="000B521B">
              <w:rPr>
                <w:b/>
                <w:bCs/>
                <w:color w:val="000000"/>
              </w:rPr>
              <w:t>3.12</w:t>
            </w:r>
          </w:p>
        </w:tc>
        <w:tc>
          <w:tcPr>
            <w:tcW w:w="6914" w:type="dxa"/>
            <w:gridSpan w:val="3"/>
            <w:tcMar>
              <w:top w:w="0" w:type="dxa"/>
              <w:left w:w="108" w:type="dxa"/>
              <w:bottom w:w="0" w:type="dxa"/>
              <w:right w:w="108" w:type="dxa"/>
            </w:tcMar>
            <w:vAlign w:val="center"/>
            <w:hideMark/>
          </w:tcPr>
          <w:p w14:paraId="42C4641F" w14:textId="77777777" w:rsidR="00B03E75" w:rsidRPr="000B521B" w:rsidRDefault="00B03E75">
            <w:pPr>
              <w:pStyle w:val="BodyText"/>
              <w:rPr>
                <w:color w:val="000000"/>
              </w:rPr>
            </w:pPr>
            <w:r w:rsidRPr="000B521B">
              <w:rPr>
                <w:color w:val="000000"/>
              </w:rPr>
              <w:t>Suggested Capacities</w:t>
            </w:r>
          </w:p>
        </w:tc>
        <w:tc>
          <w:tcPr>
            <w:tcW w:w="985" w:type="dxa"/>
            <w:tcMar>
              <w:top w:w="0" w:type="dxa"/>
              <w:left w:w="108" w:type="dxa"/>
              <w:bottom w:w="0" w:type="dxa"/>
              <w:right w:w="108" w:type="dxa"/>
            </w:tcMar>
          </w:tcPr>
          <w:p w14:paraId="0341C0F9" w14:textId="07922B7B" w:rsidR="00B03E75" w:rsidRPr="000B521B" w:rsidRDefault="003221BA">
            <w:pPr>
              <w:pStyle w:val="BodyText"/>
              <w:jc w:val="center"/>
              <w:rPr>
                <w:color w:val="000000"/>
              </w:rPr>
            </w:pPr>
            <w:r w:rsidRPr="000B521B">
              <w:rPr>
                <w:color w:val="000000"/>
              </w:rPr>
              <w:t>86</w:t>
            </w:r>
          </w:p>
        </w:tc>
      </w:tr>
      <w:tr w:rsidR="00B03E75" w:rsidRPr="000B521B" w14:paraId="7E6A5CEB" w14:textId="77777777" w:rsidTr="003221BA">
        <w:trPr>
          <w:trHeight w:val="351"/>
        </w:trPr>
        <w:tc>
          <w:tcPr>
            <w:tcW w:w="706" w:type="dxa"/>
            <w:tcMar>
              <w:top w:w="0" w:type="dxa"/>
              <w:left w:w="108" w:type="dxa"/>
              <w:bottom w:w="0" w:type="dxa"/>
              <w:right w:w="108" w:type="dxa"/>
            </w:tcMar>
          </w:tcPr>
          <w:p w14:paraId="413364C0"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hideMark/>
          </w:tcPr>
          <w:p w14:paraId="6BACF108" w14:textId="0CC73FCD" w:rsidR="00B03E75" w:rsidRPr="000B521B" w:rsidRDefault="00C75EB9">
            <w:pPr>
              <w:pStyle w:val="BodyText"/>
              <w:rPr>
                <w:b/>
                <w:bCs/>
                <w:color w:val="000000"/>
              </w:rPr>
            </w:pPr>
            <w:r w:rsidRPr="000B521B">
              <w:rPr>
                <w:b/>
                <w:bCs/>
                <w:color w:val="000000"/>
              </w:rPr>
              <w:t>4.3.5</w:t>
            </w:r>
          </w:p>
        </w:tc>
        <w:tc>
          <w:tcPr>
            <w:tcW w:w="6914" w:type="dxa"/>
            <w:gridSpan w:val="3"/>
            <w:tcMar>
              <w:top w:w="0" w:type="dxa"/>
              <w:left w:w="108" w:type="dxa"/>
              <w:bottom w:w="0" w:type="dxa"/>
              <w:right w:w="108" w:type="dxa"/>
            </w:tcMar>
            <w:vAlign w:val="center"/>
            <w:hideMark/>
          </w:tcPr>
          <w:p w14:paraId="64A7A1E9" w14:textId="77777777" w:rsidR="00B03E75" w:rsidRPr="000B521B" w:rsidRDefault="00B03E75">
            <w:pPr>
              <w:pStyle w:val="BodyText"/>
              <w:rPr>
                <w:color w:val="000000"/>
              </w:rPr>
            </w:pPr>
            <w:r w:rsidRPr="000B521B">
              <w:rPr>
                <w:color w:val="000000"/>
              </w:rPr>
              <w:t>Major Equipment List</w:t>
            </w:r>
          </w:p>
        </w:tc>
        <w:tc>
          <w:tcPr>
            <w:tcW w:w="985" w:type="dxa"/>
            <w:tcMar>
              <w:top w:w="0" w:type="dxa"/>
              <w:left w:w="108" w:type="dxa"/>
              <w:bottom w:w="0" w:type="dxa"/>
              <w:right w:w="108" w:type="dxa"/>
            </w:tcMar>
          </w:tcPr>
          <w:p w14:paraId="0DFB57F7" w14:textId="056CAE02" w:rsidR="00B03E75" w:rsidRPr="000B521B" w:rsidRDefault="003221BA">
            <w:pPr>
              <w:pStyle w:val="BodyText"/>
              <w:jc w:val="center"/>
              <w:rPr>
                <w:color w:val="000000"/>
              </w:rPr>
            </w:pPr>
            <w:r w:rsidRPr="000B521B">
              <w:rPr>
                <w:color w:val="000000"/>
              </w:rPr>
              <w:t>87</w:t>
            </w:r>
          </w:p>
        </w:tc>
      </w:tr>
      <w:tr w:rsidR="00B03E75" w:rsidRPr="000B521B" w14:paraId="439AABF8" w14:textId="77777777" w:rsidTr="003221BA">
        <w:trPr>
          <w:trHeight w:val="351"/>
        </w:trPr>
        <w:tc>
          <w:tcPr>
            <w:tcW w:w="706" w:type="dxa"/>
            <w:tcMar>
              <w:top w:w="0" w:type="dxa"/>
              <w:left w:w="108" w:type="dxa"/>
              <w:bottom w:w="0" w:type="dxa"/>
              <w:right w:w="108" w:type="dxa"/>
            </w:tcMar>
          </w:tcPr>
          <w:p w14:paraId="517B9A6E" w14:textId="77777777" w:rsidR="00B03E75" w:rsidRPr="000B521B" w:rsidRDefault="00B03E75">
            <w:pPr>
              <w:pStyle w:val="BodyText"/>
              <w:jc w:val="center"/>
              <w:rPr>
                <w:b/>
                <w:bCs/>
                <w:color w:val="000000"/>
              </w:rPr>
            </w:pPr>
          </w:p>
        </w:tc>
        <w:tc>
          <w:tcPr>
            <w:tcW w:w="982" w:type="dxa"/>
            <w:tcMar>
              <w:top w:w="0" w:type="dxa"/>
              <w:left w:w="108" w:type="dxa"/>
              <w:bottom w:w="0" w:type="dxa"/>
              <w:right w:w="108" w:type="dxa"/>
            </w:tcMar>
            <w:hideMark/>
          </w:tcPr>
          <w:p w14:paraId="0DE05FEE" w14:textId="545980CF" w:rsidR="00B03E75" w:rsidRPr="000B521B" w:rsidRDefault="005C1BF1">
            <w:pPr>
              <w:pStyle w:val="BodyText"/>
              <w:rPr>
                <w:b/>
                <w:bCs/>
                <w:color w:val="000000"/>
              </w:rPr>
            </w:pPr>
            <w:r w:rsidRPr="000B521B">
              <w:rPr>
                <w:b/>
                <w:bCs/>
                <w:color w:val="000000"/>
              </w:rPr>
              <w:t>4.3.8</w:t>
            </w:r>
          </w:p>
        </w:tc>
        <w:tc>
          <w:tcPr>
            <w:tcW w:w="6914" w:type="dxa"/>
            <w:gridSpan w:val="3"/>
            <w:tcMar>
              <w:top w:w="0" w:type="dxa"/>
              <w:left w:w="108" w:type="dxa"/>
              <w:bottom w:w="0" w:type="dxa"/>
              <w:right w:w="108" w:type="dxa"/>
            </w:tcMar>
            <w:vAlign w:val="center"/>
            <w:hideMark/>
          </w:tcPr>
          <w:p w14:paraId="73CCEB80" w14:textId="77777777" w:rsidR="00B03E75" w:rsidRPr="000B521B" w:rsidRDefault="00B03E75">
            <w:pPr>
              <w:pStyle w:val="BodyText"/>
              <w:rPr>
                <w:color w:val="000000"/>
              </w:rPr>
            </w:pPr>
            <w:r w:rsidRPr="000B521B">
              <w:rPr>
                <w:color w:val="000000"/>
              </w:rPr>
              <w:t>Raw Materials Required</w:t>
            </w:r>
          </w:p>
        </w:tc>
        <w:tc>
          <w:tcPr>
            <w:tcW w:w="985" w:type="dxa"/>
            <w:tcMar>
              <w:top w:w="0" w:type="dxa"/>
              <w:left w:w="108" w:type="dxa"/>
              <w:bottom w:w="0" w:type="dxa"/>
              <w:right w:w="108" w:type="dxa"/>
            </w:tcMar>
          </w:tcPr>
          <w:p w14:paraId="177376A1" w14:textId="2FB7821F" w:rsidR="00B03E75" w:rsidRPr="000B521B" w:rsidRDefault="003221BA">
            <w:pPr>
              <w:pStyle w:val="BodyText"/>
              <w:jc w:val="center"/>
              <w:rPr>
                <w:color w:val="000000"/>
              </w:rPr>
            </w:pPr>
            <w:r w:rsidRPr="000B521B">
              <w:rPr>
                <w:color w:val="000000"/>
              </w:rPr>
              <w:t>88</w:t>
            </w:r>
          </w:p>
        </w:tc>
      </w:tr>
    </w:tbl>
    <w:p w14:paraId="79F9C99E" w14:textId="394D47E6" w:rsidR="00B370EC" w:rsidRPr="00B370EC" w:rsidRDefault="00B370EC" w:rsidP="00B370EC">
      <w:pPr>
        <w:tabs>
          <w:tab w:val="left" w:pos="1365"/>
        </w:tabs>
        <w:spacing w:line="360" w:lineRule="auto"/>
        <w:jc w:val="both"/>
        <w:rPr>
          <w:rFonts w:ascii="Arial" w:hAnsi="Arial" w:cs="Arial"/>
          <w:sz w:val="24"/>
          <w:szCs w:val="24"/>
        </w:rPr>
      </w:pPr>
      <w:r w:rsidRPr="00B370EC">
        <w:rPr>
          <w:rFonts w:ascii="Arial" w:hAnsi="Arial" w:cs="Arial"/>
          <w:color w:val="000000" w:themeColor="text1"/>
          <w:sz w:val="24"/>
          <w:szCs w:val="24"/>
        </w:rPr>
        <w:t xml:space="preserve">          </w:t>
      </w:r>
    </w:p>
    <w:p w14:paraId="437C3A92" w14:textId="3201F4F6" w:rsidR="00B370EC" w:rsidRPr="00B370EC" w:rsidRDefault="00B370EC" w:rsidP="00B370EC">
      <w:pPr>
        <w:tabs>
          <w:tab w:val="left" w:pos="1365"/>
        </w:tabs>
        <w:spacing w:line="360" w:lineRule="auto"/>
        <w:jc w:val="both"/>
        <w:rPr>
          <w:rFonts w:ascii="Arial" w:hAnsi="Arial" w:cs="Arial"/>
          <w:sz w:val="24"/>
          <w:szCs w:val="24"/>
        </w:rPr>
      </w:pPr>
    </w:p>
    <w:p w14:paraId="1E52904E" w14:textId="3BFE3CBE" w:rsidR="00984D26" w:rsidRPr="000B521B" w:rsidRDefault="00984D26" w:rsidP="00566275">
      <w:pPr>
        <w:pStyle w:val="BodyText"/>
        <w:ind w:left="720"/>
        <w:jc w:val="center"/>
        <w:rPr>
          <w:b/>
          <w:color w:val="000000" w:themeColor="text1"/>
        </w:rPr>
      </w:pPr>
    </w:p>
    <w:p w14:paraId="236D229C" w14:textId="05F93F38" w:rsidR="002E02DE" w:rsidRPr="000B521B" w:rsidRDefault="002E02DE" w:rsidP="00566275">
      <w:pPr>
        <w:pStyle w:val="BodyText"/>
        <w:ind w:left="720"/>
        <w:jc w:val="center"/>
        <w:rPr>
          <w:b/>
          <w:color w:val="000000" w:themeColor="text1"/>
        </w:rPr>
      </w:pPr>
    </w:p>
    <w:p w14:paraId="45FAFDF7" w14:textId="65A35A37" w:rsidR="00B03E75" w:rsidRPr="000B521B" w:rsidRDefault="00B03E75" w:rsidP="00566275">
      <w:pPr>
        <w:pStyle w:val="BodyText"/>
        <w:ind w:left="720"/>
        <w:jc w:val="center"/>
        <w:rPr>
          <w:b/>
          <w:color w:val="000000" w:themeColor="text1"/>
        </w:rPr>
      </w:pPr>
    </w:p>
    <w:p w14:paraId="46C8E7A4" w14:textId="667FED67" w:rsidR="00B03E75" w:rsidRPr="000B521B" w:rsidRDefault="00B03E75" w:rsidP="00566275">
      <w:pPr>
        <w:pStyle w:val="BodyText"/>
        <w:ind w:left="720"/>
        <w:jc w:val="center"/>
        <w:rPr>
          <w:b/>
          <w:color w:val="000000" w:themeColor="text1"/>
        </w:rPr>
      </w:pPr>
    </w:p>
    <w:p w14:paraId="54C36601" w14:textId="5C0F6107" w:rsidR="00B03E75" w:rsidRPr="000B521B" w:rsidRDefault="00B03E75" w:rsidP="00566275">
      <w:pPr>
        <w:pStyle w:val="BodyText"/>
        <w:ind w:left="720"/>
        <w:jc w:val="center"/>
        <w:rPr>
          <w:b/>
          <w:color w:val="000000" w:themeColor="text1"/>
        </w:rPr>
      </w:pPr>
    </w:p>
    <w:p w14:paraId="550A2508" w14:textId="755960F9" w:rsidR="00B03E75" w:rsidRPr="000B521B" w:rsidRDefault="00B03E75" w:rsidP="00566275">
      <w:pPr>
        <w:pStyle w:val="BodyText"/>
        <w:ind w:left="720"/>
        <w:jc w:val="center"/>
        <w:rPr>
          <w:b/>
          <w:color w:val="000000" w:themeColor="text1"/>
        </w:rPr>
      </w:pPr>
    </w:p>
    <w:p w14:paraId="00EA2D4B" w14:textId="2031FD10" w:rsidR="00B03E75" w:rsidRPr="000B521B" w:rsidRDefault="00B03E75" w:rsidP="00566275">
      <w:pPr>
        <w:pStyle w:val="BodyText"/>
        <w:ind w:left="720"/>
        <w:jc w:val="center"/>
        <w:rPr>
          <w:b/>
          <w:color w:val="000000" w:themeColor="text1"/>
        </w:rPr>
      </w:pPr>
    </w:p>
    <w:p w14:paraId="38C6089F" w14:textId="5585001D" w:rsidR="00B03E75" w:rsidRPr="000B521B" w:rsidRDefault="00B03E75" w:rsidP="00566275">
      <w:pPr>
        <w:pStyle w:val="BodyText"/>
        <w:ind w:left="720"/>
        <w:jc w:val="center"/>
        <w:rPr>
          <w:b/>
          <w:color w:val="000000" w:themeColor="text1"/>
        </w:rPr>
      </w:pPr>
    </w:p>
    <w:p w14:paraId="6A623EBC" w14:textId="46C2E8EE" w:rsidR="00B03E75" w:rsidRPr="000B521B" w:rsidRDefault="00B03E75" w:rsidP="00566275">
      <w:pPr>
        <w:pStyle w:val="BodyText"/>
        <w:ind w:left="720"/>
        <w:jc w:val="center"/>
        <w:rPr>
          <w:b/>
          <w:color w:val="000000" w:themeColor="text1"/>
        </w:rPr>
      </w:pPr>
    </w:p>
    <w:p w14:paraId="3E6EDEF5" w14:textId="52A46398" w:rsidR="00B03E75" w:rsidRPr="000B521B" w:rsidRDefault="00B03E75" w:rsidP="00566275">
      <w:pPr>
        <w:pStyle w:val="BodyText"/>
        <w:ind w:left="720"/>
        <w:jc w:val="center"/>
        <w:rPr>
          <w:b/>
          <w:color w:val="000000" w:themeColor="text1"/>
        </w:rPr>
      </w:pPr>
    </w:p>
    <w:p w14:paraId="078D8F72" w14:textId="27D1E494" w:rsidR="00B03E75" w:rsidRPr="000B521B" w:rsidRDefault="00B03E75" w:rsidP="00566275">
      <w:pPr>
        <w:pStyle w:val="BodyText"/>
        <w:ind w:left="720"/>
        <w:jc w:val="center"/>
        <w:rPr>
          <w:b/>
          <w:color w:val="000000" w:themeColor="text1"/>
        </w:rPr>
      </w:pPr>
    </w:p>
    <w:p w14:paraId="3A3ABC83" w14:textId="1F6095FE" w:rsidR="00B03E75" w:rsidRPr="000B521B" w:rsidRDefault="00B03E75" w:rsidP="00566275">
      <w:pPr>
        <w:pStyle w:val="BodyText"/>
        <w:ind w:left="720"/>
        <w:jc w:val="center"/>
        <w:rPr>
          <w:b/>
          <w:color w:val="000000" w:themeColor="text1"/>
        </w:rPr>
      </w:pPr>
    </w:p>
    <w:p w14:paraId="5766E13A" w14:textId="5D22F9D2" w:rsidR="00B03E75" w:rsidRPr="000B521B" w:rsidRDefault="00B03E75" w:rsidP="00566275">
      <w:pPr>
        <w:pStyle w:val="BodyText"/>
        <w:ind w:left="720"/>
        <w:jc w:val="center"/>
        <w:rPr>
          <w:b/>
          <w:color w:val="000000" w:themeColor="text1"/>
        </w:rPr>
      </w:pPr>
    </w:p>
    <w:p w14:paraId="21D6C51B" w14:textId="1E1771C6" w:rsidR="00B03E75" w:rsidRPr="000B521B" w:rsidRDefault="00B03E75" w:rsidP="00566275">
      <w:pPr>
        <w:pStyle w:val="BodyText"/>
        <w:ind w:left="720"/>
        <w:jc w:val="center"/>
        <w:rPr>
          <w:b/>
          <w:color w:val="000000" w:themeColor="text1"/>
        </w:rPr>
      </w:pPr>
    </w:p>
    <w:p w14:paraId="047470AE" w14:textId="56DA7531" w:rsidR="00B03E75" w:rsidRPr="000B521B" w:rsidRDefault="00B03E75" w:rsidP="00566275">
      <w:pPr>
        <w:pStyle w:val="BodyText"/>
        <w:ind w:left="720"/>
        <w:jc w:val="center"/>
        <w:rPr>
          <w:b/>
          <w:color w:val="000000" w:themeColor="text1"/>
        </w:rPr>
      </w:pPr>
    </w:p>
    <w:p w14:paraId="15CEB2A5" w14:textId="2BF2D8CE" w:rsidR="00B03E75" w:rsidRPr="000B521B" w:rsidRDefault="00B03E75" w:rsidP="00566275">
      <w:pPr>
        <w:pStyle w:val="BodyText"/>
        <w:ind w:left="720"/>
        <w:jc w:val="center"/>
        <w:rPr>
          <w:b/>
          <w:color w:val="000000" w:themeColor="text1"/>
        </w:rPr>
      </w:pPr>
    </w:p>
    <w:p w14:paraId="1E742297" w14:textId="030570DD" w:rsidR="00B03E75" w:rsidRPr="000B521B" w:rsidRDefault="00B03E75" w:rsidP="00566275">
      <w:pPr>
        <w:pStyle w:val="BodyText"/>
        <w:ind w:left="720"/>
        <w:jc w:val="center"/>
        <w:rPr>
          <w:b/>
          <w:color w:val="000000" w:themeColor="text1"/>
        </w:rPr>
      </w:pPr>
    </w:p>
    <w:p w14:paraId="02C77D92" w14:textId="23ECDB59" w:rsidR="00B03E75" w:rsidRPr="000B521B" w:rsidRDefault="00B03E75" w:rsidP="00566275">
      <w:pPr>
        <w:pStyle w:val="BodyText"/>
        <w:ind w:left="720"/>
        <w:jc w:val="center"/>
        <w:rPr>
          <w:b/>
          <w:color w:val="000000" w:themeColor="text1"/>
        </w:rPr>
      </w:pPr>
    </w:p>
    <w:p w14:paraId="50A7A312" w14:textId="4A27DD27" w:rsidR="00B03E75" w:rsidRPr="000B521B" w:rsidRDefault="00B03E75" w:rsidP="00566275">
      <w:pPr>
        <w:pStyle w:val="BodyText"/>
        <w:ind w:left="720"/>
        <w:jc w:val="center"/>
        <w:rPr>
          <w:b/>
          <w:color w:val="000000" w:themeColor="text1"/>
        </w:rPr>
      </w:pPr>
    </w:p>
    <w:p w14:paraId="765C056B" w14:textId="4348DB6C" w:rsidR="00B03E75" w:rsidRPr="000B521B" w:rsidRDefault="00B03E75" w:rsidP="00566275">
      <w:pPr>
        <w:pStyle w:val="BodyText"/>
        <w:ind w:left="720"/>
        <w:jc w:val="center"/>
        <w:rPr>
          <w:b/>
          <w:color w:val="000000" w:themeColor="text1"/>
        </w:rPr>
      </w:pPr>
    </w:p>
    <w:p w14:paraId="5D169A52" w14:textId="472B1EB2" w:rsidR="00B03E75" w:rsidRPr="000B521B" w:rsidRDefault="00B03E75" w:rsidP="00566275">
      <w:pPr>
        <w:pStyle w:val="BodyText"/>
        <w:ind w:left="720"/>
        <w:jc w:val="center"/>
        <w:rPr>
          <w:b/>
          <w:color w:val="000000" w:themeColor="text1"/>
        </w:rPr>
      </w:pPr>
    </w:p>
    <w:p w14:paraId="5C456383" w14:textId="6D07720D" w:rsidR="00B03E75" w:rsidRPr="000B521B" w:rsidRDefault="00B03E75" w:rsidP="00566275">
      <w:pPr>
        <w:pStyle w:val="BodyText"/>
        <w:ind w:left="720"/>
        <w:jc w:val="center"/>
        <w:rPr>
          <w:b/>
          <w:color w:val="000000" w:themeColor="text1"/>
        </w:rPr>
      </w:pPr>
    </w:p>
    <w:p w14:paraId="51AF5847" w14:textId="4EDA89DD" w:rsidR="00B03E75" w:rsidRPr="000B521B" w:rsidRDefault="00B03E75" w:rsidP="00566275">
      <w:pPr>
        <w:pStyle w:val="BodyText"/>
        <w:ind w:left="720"/>
        <w:jc w:val="center"/>
        <w:rPr>
          <w:b/>
          <w:color w:val="000000" w:themeColor="text1"/>
        </w:rPr>
      </w:pPr>
    </w:p>
    <w:p w14:paraId="30E7B69B" w14:textId="4455318C" w:rsidR="00B03E75" w:rsidRPr="000B521B" w:rsidRDefault="00B03E75" w:rsidP="00566275">
      <w:pPr>
        <w:pStyle w:val="BodyText"/>
        <w:ind w:left="720"/>
        <w:jc w:val="center"/>
        <w:rPr>
          <w:b/>
          <w:color w:val="000000" w:themeColor="text1"/>
        </w:rPr>
      </w:pPr>
    </w:p>
    <w:p w14:paraId="135AAE84" w14:textId="18E5AB96" w:rsidR="00B03E75" w:rsidRPr="000B521B" w:rsidRDefault="00B03E75" w:rsidP="00566275">
      <w:pPr>
        <w:pStyle w:val="BodyText"/>
        <w:ind w:left="720"/>
        <w:jc w:val="center"/>
        <w:rPr>
          <w:b/>
          <w:color w:val="000000" w:themeColor="text1"/>
        </w:rPr>
      </w:pPr>
    </w:p>
    <w:p w14:paraId="3DF464B8" w14:textId="63C8CEC4" w:rsidR="00B03E75" w:rsidRPr="000B521B" w:rsidRDefault="00B03E75" w:rsidP="00566275">
      <w:pPr>
        <w:pStyle w:val="BodyText"/>
        <w:ind w:left="720"/>
        <w:jc w:val="center"/>
        <w:rPr>
          <w:b/>
          <w:color w:val="000000" w:themeColor="text1"/>
        </w:rPr>
      </w:pPr>
    </w:p>
    <w:p w14:paraId="29B132EF" w14:textId="0DFBCCB9" w:rsidR="00B03E75" w:rsidRPr="000B521B" w:rsidRDefault="00B03E75" w:rsidP="00566275">
      <w:pPr>
        <w:pStyle w:val="BodyText"/>
        <w:ind w:left="720"/>
        <w:jc w:val="center"/>
        <w:rPr>
          <w:b/>
          <w:color w:val="000000" w:themeColor="text1"/>
        </w:rPr>
      </w:pPr>
    </w:p>
    <w:p w14:paraId="0FE99D24" w14:textId="103E2FF1" w:rsidR="00B03E75" w:rsidRPr="000B521B" w:rsidRDefault="00B03E75" w:rsidP="00566275">
      <w:pPr>
        <w:pStyle w:val="BodyText"/>
        <w:ind w:left="720"/>
        <w:jc w:val="center"/>
        <w:rPr>
          <w:b/>
          <w:color w:val="000000" w:themeColor="text1"/>
        </w:rPr>
      </w:pPr>
    </w:p>
    <w:p w14:paraId="511F3F01" w14:textId="207FE23C" w:rsidR="0041115A" w:rsidRPr="000B521B" w:rsidRDefault="00110D4F" w:rsidP="00110D4F">
      <w:pPr>
        <w:pStyle w:val="BodyText"/>
        <w:spacing w:line="360" w:lineRule="auto"/>
        <w:rPr>
          <w:b/>
          <w:color w:val="000000" w:themeColor="text1"/>
          <w:sz w:val="20"/>
          <w:szCs w:val="20"/>
          <w:lang w:val="en-IN"/>
        </w:rPr>
      </w:pPr>
      <w:r w:rsidRPr="000B521B">
        <w:rPr>
          <w:b/>
          <w:color w:val="000000" w:themeColor="text1"/>
          <w:sz w:val="20"/>
          <w:szCs w:val="20"/>
          <w:lang w:val="en-IN"/>
        </w:rPr>
        <w:lastRenderedPageBreak/>
        <w:tab/>
      </w:r>
      <w:r w:rsidRPr="000B521B">
        <w:rPr>
          <w:b/>
          <w:color w:val="000000" w:themeColor="text1"/>
          <w:sz w:val="20"/>
          <w:szCs w:val="20"/>
          <w:lang w:val="en-IN"/>
        </w:rPr>
        <w:tab/>
      </w:r>
    </w:p>
    <w:p w14:paraId="22E9FBC5" w14:textId="77777777" w:rsidR="0041115A" w:rsidRPr="000B521B" w:rsidRDefault="0041115A" w:rsidP="00110D4F">
      <w:pPr>
        <w:pStyle w:val="BodyText"/>
        <w:spacing w:line="360" w:lineRule="auto"/>
        <w:rPr>
          <w:b/>
          <w:color w:val="000000" w:themeColor="text1"/>
          <w:sz w:val="20"/>
          <w:szCs w:val="20"/>
          <w:lang w:val="en-IN"/>
        </w:rPr>
      </w:pPr>
    </w:p>
    <w:p w14:paraId="19D96CE7" w14:textId="77777777" w:rsidR="00B74A97" w:rsidRDefault="00B74A97" w:rsidP="00110D4F">
      <w:pPr>
        <w:pStyle w:val="BodyText"/>
        <w:spacing w:line="360" w:lineRule="auto"/>
        <w:rPr>
          <w:b/>
          <w:color w:val="000000" w:themeColor="text1"/>
          <w:sz w:val="20"/>
          <w:szCs w:val="20"/>
          <w:lang w:val="en-IN"/>
        </w:rPr>
      </w:pPr>
    </w:p>
    <w:p w14:paraId="523D2BE4" w14:textId="3DA79DD2" w:rsidR="00110D4F" w:rsidRPr="001C6629" w:rsidRDefault="00110D4F" w:rsidP="001C6629">
      <w:pPr>
        <w:pStyle w:val="BodyText"/>
        <w:numPr>
          <w:ilvl w:val="0"/>
          <w:numId w:val="24"/>
        </w:numPr>
        <w:spacing w:line="360" w:lineRule="auto"/>
        <w:rPr>
          <w:b/>
          <w:color w:val="000000" w:themeColor="text1"/>
          <w:lang w:val="en-IN"/>
        </w:rPr>
      </w:pPr>
      <w:r w:rsidRPr="001C6629">
        <w:rPr>
          <w:b/>
          <w:color w:val="000000" w:themeColor="text1"/>
          <w:lang w:val="en-IN"/>
        </w:rPr>
        <w:t>Executive Summary</w:t>
      </w:r>
    </w:p>
    <w:p w14:paraId="3EEC7D14" w14:textId="77777777" w:rsidR="00110D4F" w:rsidRPr="000B521B" w:rsidRDefault="00110D4F" w:rsidP="00110D4F">
      <w:pPr>
        <w:pStyle w:val="BodyText"/>
        <w:spacing w:line="360" w:lineRule="auto"/>
        <w:rPr>
          <w:b/>
          <w:color w:val="000000" w:themeColor="text1"/>
          <w:sz w:val="20"/>
          <w:szCs w:val="20"/>
          <w:lang w:val="en-IN"/>
        </w:rPr>
      </w:pPr>
    </w:p>
    <w:p w14:paraId="710B971A" w14:textId="75A36F15" w:rsidR="00B03E75" w:rsidRPr="001C6629" w:rsidRDefault="00B03E75" w:rsidP="001C6629">
      <w:pPr>
        <w:pStyle w:val="BodyText"/>
        <w:spacing w:line="360" w:lineRule="auto"/>
        <w:rPr>
          <w:b/>
          <w:color w:val="000000" w:themeColor="text1"/>
          <w:lang w:val="en-IN"/>
        </w:rPr>
      </w:pPr>
      <w:r w:rsidRPr="001C6629">
        <w:rPr>
          <w:b/>
          <w:color w:val="000000" w:themeColor="text1"/>
          <w:lang w:val="en-IN"/>
        </w:rPr>
        <w:t xml:space="preserve">Brief insight about the company and project: </w:t>
      </w:r>
    </w:p>
    <w:p w14:paraId="64B0A945" w14:textId="77777777" w:rsidR="00B03E75" w:rsidRPr="000B521B" w:rsidRDefault="00B03E75" w:rsidP="00B03E75">
      <w:pPr>
        <w:pStyle w:val="BodyText"/>
        <w:spacing w:line="360" w:lineRule="auto"/>
        <w:rPr>
          <w:b/>
          <w:color w:val="000000" w:themeColor="text1"/>
          <w:sz w:val="20"/>
          <w:szCs w:val="20"/>
          <w:lang w:val="en-IN"/>
        </w:rPr>
      </w:pPr>
      <w:r w:rsidRPr="000B521B">
        <w:rPr>
          <w:b/>
          <w:color w:val="000000" w:themeColor="text1"/>
          <w:sz w:val="20"/>
          <w:szCs w:val="20"/>
          <w:lang w:val="en-IN"/>
        </w:rPr>
        <w:tab/>
      </w:r>
      <w:r w:rsidRPr="000B521B">
        <w:rPr>
          <w:b/>
          <w:noProof/>
          <w:color w:val="000000" w:themeColor="text1"/>
          <w:sz w:val="20"/>
          <w:szCs w:val="20"/>
          <w:lang w:val="en-IN"/>
        </w:rPr>
        <w:drawing>
          <wp:inline distT="0" distB="0" distL="0" distR="0" wp14:anchorId="3152EA1C" wp14:editId="54EBF3A3">
            <wp:extent cx="1209675" cy="495300"/>
            <wp:effectExtent l="0" t="0" r="9525" b="0"/>
            <wp:docPr id="29" name="Picture 29" descr="Reliance Industries Li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iance Industries Limi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9675" cy="495300"/>
                    </a:xfrm>
                    <a:prstGeom prst="rect">
                      <a:avLst/>
                    </a:prstGeom>
                    <a:noFill/>
                    <a:ln>
                      <a:noFill/>
                    </a:ln>
                  </pic:spPr>
                </pic:pic>
              </a:graphicData>
            </a:graphic>
          </wp:inline>
        </w:drawing>
      </w:r>
      <w:r w:rsidRPr="000B521B">
        <w:rPr>
          <w:b/>
          <w:color w:val="000000" w:themeColor="text1"/>
          <w:sz w:val="20"/>
          <w:szCs w:val="20"/>
          <w:lang w:val="en-IN"/>
        </w:rPr>
        <w:t xml:space="preserve">                      </w:t>
      </w:r>
    </w:p>
    <w:p w14:paraId="685A9A66" w14:textId="77777777" w:rsidR="00B03E75" w:rsidRPr="001C6629" w:rsidRDefault="00B03E75" w:rsidP="00B03E75">
      <w:pPr>
        <w:pStyle w:val="BodyText"/>
        <w:spacing w:line="360" w:lineRule="auto"/>
        <w:rPr>
          <w:b/>
          <w:color w:val="000000" w:themeColor="text1"/>
          <w:lang w:val="en-IN"/>
        </w:rPr>
      </w:pPr>
      <w:r w:rsidRPr="001C6629">
        <w:rPr>
          <w:b/>
          <w:color w:val="000000" w:themeColor="text1"/>
          <w:lang w:val="en-IN"/>
        </w:rPr>
        <w:t xml:space="preserve">Established - 1973          Turnover (Consolidated) - INR 5,39,238 Crore (FY </w:t>
      </w:r>
      <w:commentRangeStart w:id="2"/>
      <w:r w:rsidRPr="001C6629">
        <w:rPr>
          <w:b/>
          <w:color w:val="000000" w:themeColor="text1"/>
          <w:lang w:val="en-IN"/>
        </w:rPr>
        <w:t>Year</w:t>
      </w:r>
      <w:commentRangeEnd w:id="2"/>
      <w:r w:rsidRPr="001C6629">
        <w:rPr>
          <w:rStyle w:val="CommentReference"/>
          <w:rFonts w:eastAsiaTheme="minorHAnsi"/>
          <w:sz w:val="20"/>
          <w:szCs w:val="20"/>
          <w:lang w:val="en-IN"/>
        </w:rPr>
        <w:commentReference w:id="2"/>
      </w:r>
      <w:r w:rsidRPr="001C6629">
        <w:rPr>
          <w:b/>
          <w:color w:val="000000" w:themeColor="text1"/>
          <w:lang w:val="en-IN"/>
        </w:rPr>
        <w:t xml:space="preserve"> 2020-21)                   </w:t>
      </w:r>
    </w:p>
    <w:p w14:paraId="76E22F31" w14:textId="77777777" w:rsidR="00B03E75" w:rsidRPr="000B521B" w:rsidRDefault="00B03E75" w:rsidP="00B03E75">
      <w:pPr>
        <w:pStyle w:val="BodyText"/>
        <w:spacing w:line="360" w:lineRule="auto"/>
        <w:rPr>
          <w:b/>
          <w:color w:val="000000" w:themeColor="text1"/>
          <w:sz w:val="20"/>
          <w:szCs w:val="20"/>
          <w:lang w:val="en-IN"/>
        </w:rPr>
      </w:pPr>
    </w:p>
    <w:p w14:paraId="5E395978" w14:textId="77777777" w:rsidR="00B03E75" w:rsidRPr="001C6629" w:rsidRDefault="00B03E75" w:rsidP="002B5226">
      <w:pPr>
        <w:pStyle w:val="BodyText"/>
        <w:numPr>
          <w:ilvl w:val="1"/>
          <w:numId w:val="22"/>
        </w:numPr>
        <w:spacing w:line="360" w:lineRule="auto"/>
        <w:rPr>
          <w:b/>
          <w:color w:val="000000" w:themeColor="text1"/>
        </w:rPr>
      </w:pPr>
      <w:r w:rsidRPr="001C6629">
        <w:rPr>
          <w:b/>
          <w:color w:val="000000" w:themeColor="text1"/>
        </w:rPr>
        <w:t xml:space="preserve">Overview of the Company:  </w:t>
      </w:r>
    </w:p>
    <w:p w14:paraId="535D7359" w14:textId="77777777" w:rsidR="00A03ADD" w:rsidRPr="000B521B" w:rsidRDefault="00A03ADD" w:rsidP="002B5226">
      <w:pPr>
        <w:pStyle w:val="ListParagraph"/>
        <w:widowControl/>
        <w:numPr>
          <w:ilvl w:val="0"/>
          <w:numId w:val="1"/>
        </w:numPr>
        <w:autoSpaceDE/>
        <w:spacing w:line="360" w:lineRule="auto"/>
        <w:contextualSpacing/>
        <w:jc w:val="both"/>
        <w:rPr>
          <w:rFonts w:eastAsia="Verdana"/>
          <w:sz w:val="24"/>
          <w:szCs w:val="24"/>
          <w:lang w:val="en-IN"/>
        </w:rPr>
      </w:pPr>
      <w:r w:rsidRPr="000B521B">
        <w:rPr>
          <w:rFonts w:eastAsia="Verdana"/>
          <w:sz w:val="24"/>
          <w:szCs w:val="24"/>
          <w:lang w:val="en-IN"/>
        </w:rPr>
        <w:t xml:space="preserve">India based Reliance Industries Limited, one of the well-known MNCs which manufacture and sale diverse range of products including polymers, aromatics, elastomers etc. globally. </w:t>
      </w:r>
    </w:p>
    <w:p w14:paraId="434E631D" w14:textId="2C8A5EA4" w:rsidR="00B03E75" w:rsidRPr="000B521B" w:rsidRDefault="00B03E75" w:rsidP="002B5226">
      <w:pPr>
        <w:pStyle w:val="ListParagraph"/>
        <w:widowControl/>
        <w:numPr>
          <w:ilvl w:val="0"/>
          <w:numId w:val="1"/>
        </w:numPr>
        <w:autoSpaceDE/>
        <w:spacing w:line="360" w:lineRule="auto"/>
        <w:contextualSpacing/>
        <w:jc w:val="both"/>
        <w:rPr>
          <w:rFonts w:eastAsia="Verdana"/>
          <w:sz w:val="24"/>
          <w:szCs w:val="24"/>
          <w:lang w:val="en-IN"/>
        </w:rPr>
      </w:pPr>
      <w:r w:rsidRPr="000B521B">
        <w:rPr>
          <w:rFonts w:eastAsia="Verdana"/>
          <w:sz w:val="24"/>
          <w:szCs w:val="24"/>
          <w:lang w:val="en-IN"/>
        </w:rPr>
        <w:t>The company caters customers and various industries viz., healthcare, automotive, packaging etc across over 70 countries worldwide.</w:t>
      </w:r>
    </w:p>
    <w:p w14:paraId="2E07A24A" w14:textId="77777777" w:rsidR="00A03ADD" w:rsidRPr="000B521B" w:rsidRDefault="00A03ADD" w:rsidP="005D6645">
      <w:pPr>
        <w:pStyle w:val="ListParagraph"/>
        <w:widowControl/>
        <w:numPr>
          <w:ilvl w:val="0"/>
          <w:numId w:val="1"/>
        </w:numPr>
        <w:autoSpaceDE/>
        <w:spacing w:line="360" w:lineRule="auto"/>
        <w:contextualSpacing/>
        <w:jc w:val="both"/>
        <w:rPr>
          <w:rFonts w:eastAsia="Verdana"/>
          <w:sz w:val="24"/>
          <w:szCs w:val="24"/>
          <w:lang w:val="en-IN"/>
        </w:rPr>
      </w:pPr>
      <w:r w:rsidRPr="000B521B">
        <w:rPr>
          <w:rFonts w:eastAsia="Verdana"/>
          <w:sz w:val="24"/>
          <w:szCs w:val="24"/>
          <w:lang w:val="en-IN"/>
        </w:rPr>
        <w:t>The company’s total production capacity of PE, PP and PVC is 2.3, 2.9 and 0.7 million MT per annum, respectively as of 2019.</w:t>
      </w:r>
    </w:p>
    <w:p w14:paraId="14298560" w14:textId="279F86EB" w:rsidR="00B03E75" w:rsidRPr="000B521B" w:rsidRDefault="00B03E75" w:rsidP="005D6645">
      <w:pPr>
        <w:pStyle w:val="ListParagraph"/>
        <w:widowControl/>
        <w:numPr>
          <w:ilvl w:val="0"/>
          <w:numId w:val="1"/>
        </w:numPr>
        <w:autoSpaceDE/>
        <w:spacing w:line="360" w:lineRule="auto"/>
        <w:contextualSpacing/>
        <w:jc w:val="both"/>
        <w:rPr>
          <w:rFonts w:eastAsia="Verdana"/>
          <w:sz w:val="24"/>
          <w:szCs w:val="24"/>
          <w:lang w:val="en-IN"/>
        </w:rPr>
      </w:pPr>
      <w:r w:rsidRPr="000B521B">
        <w:rPr>
          <w:rFonts w:eastAsia="Verdana"/>
          <w:sz w:val="24"/>
          <w:szCs w:val="24"/>
          <w:lang w:val="en-IN"/>
        </w:rPr>
        <w:t>The company exported 1.1 million MT of polymers globally in 2019.</w:t>
      </w:r>
    </w:p>
    <w:p w14:paraId="17EE7032" w14:textId="77777777" w:rsidR="00B03E75" w:rsidRPr="000B521B" w:rsidRDefault="00B03E75" w:rsidP="002B5226">
      <w:pPr>
        <w:pStyle w:val="ListParagraph"/>
        <w:widowControl/>
        <w:numPr>
          <w:ilvl w:val="0"/>
          <w:numId w:val="1"/>
        </w:numPr>
        <w:autoSpaceDE/>
        <w:spacing w:line="360" w:lineRule="auto"/>
        <w:contextualSpacing/>
        <w:jc w:val="both"/>
        <w:rPr>
          <w:rFonts w:eastAsia="Verdana"/>
          <w:sz w:val="24"/>
          <w:szCs w:val="24"/>
          <w:lang w:val="en-IN"/>
        </w:rPr>
      </w:pPr>
      <w:r w:rsidRPr="000B521B">
        <w:rPr>
          <w:rFonts w:eastAsia="Verdana"/>
          <w:sz w:val="24"/>
          <w:szCs w:val="24"/>
          <w:lang w:val="en-IN"/>
        </w:rPr>
        <w:t>The company has 6 state-of-the-art manufacturing facilities to produce polymers.</w:t>
      </w:r>
    </w:p>
    <w:p w14:paraId="0E98C2B5" w14:textId="027E7ADE" w:rsidR="00DE31A8" w:rsidRPr="000B521B" w:rsidRDefault="00F6018B" w:rsidP="00F42DBE">
      <w:pPr>
        <w:spacing w:line="360" w:lineRule="auto"/>
        <w:jc w:val="both"/>
        <w:rPr>
          <w:rFonts w:ascii="Arial" w:eastAsia="Verdana" w:hAnsi="Arial" w:cs="Arial"/>
          <w:b/>
          <w:bCs/>
          <w:color w:val="000000" w:themeColor="text1"/>
          <w:kern w:val="24"/>
          <w:sz w:val="20"/>
          <w:szCs w:val="20"/>
        </w:rPr>
      </w:pPr>
      <w:r w:rsidRPr="000B521B">
        <w:rPr>
          <w:rFonts w:ascii="Arial" w:eastAsia="Verdana" w:hAnsi="Arial" w:cs="Arial"/>
          <w:b/>
          <w:bCs/>
          <w:color w:val="000000" w:themeColor="text1"/>
          <w:kern w:val="24"/>
          <w:sz w:val="20"/>
          <w:szCs w:val="20"/>
        </w:rPr>
        <w:t xml:space="preserve">1.2 </w:t>
      </w:r>
      <w:r w:rsidR="00DE31A8" w:rsidRPr="000B521B">
        <w:rPr>
          <w:rFonts w:ascii="Arial" w:eastAsia="Verdana" w:hAnsi="Arial" w:cs="Arial"/>
          <w:b/>
          <w:bCs/>
          <w:color w:val="000000" w:themeColor="text1"/>
          <w:kern w:val="24"/>
          <w:sz w:val="20"/>
          <w:szCs w:val="20"/>
        </w:rPr>
        <w:t>Brief Profile of Board of Directors:</w:t>
      </w:r>
    </w:p>
    <w:p w14:paraId="2752CA67" w14:textId="77777777" w:rsidR="00376389" w:rsidRPr="000B521B" w:rsidRDefault="00376389" w:rsidP="004D184B">
      <w:pPr>
        <w:spacing w:line="360" w:lineRule="auto"/>
        <w:jc w:val="both"/>
        <w:rPr>
          <w:rFonts w:ascii="Arial" w:eastAsia="Verdana" w:hAnsi="Arial" w:cs="Arial"/>
          <w:b/>
          <w:bCs/>
          <w:color w:val="000000" w:themeColor="text1"/>
          <w:kern w:val="24"/>
          <w:sz w:val="24"/>
          <w:szCs w:val="24"/>
        </w:rPr>
        <w:sectPr w:rsidR="00376389" w:rsidRPr="000B521B" w:rsidSect="00600A5E">
          <w:headerReference w:type="default" r:id="rId16"/>
          <w:footerReference w:type="default" r:id="rId17"/>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5BB9254" w14:textId="6F6F9923" w:rsidR="00DE31A8" w:rsidRPr="000B521B" w:rsidRDefault="00DE31A8" w:rsidP="004D184B">
      <w:pPr>
        <w:spacing w:line="360" w:lineRule="auto"/>
        <w:jc w:val="both"/>
        <w:rPr>
          <w:rFonts w:ascii="Arial" w:eastAsia="Verdana" w:hAnsi="Arial" w:cs="Arial"/>
          <w:color w:val="000000" w:themeColor="text1"/>
          <w:kern w:val="24"/>
          <w:sz w:val="24"/>
          <w:szCs w:val="24"/>
        </w:rPr>
      </w:pPr>
      <w:r w:rsidRPr="000B521B">
        <w:rPr>
          <w:rFonts w:ascii="Arial" w:eastAsia="Verdana" w:hAnsi="Arial" w:cs="Arial"/>
          <w:b/>
          <w:bCs/>
          <w:color w:val="000000" w:themeColor="text1"/>
          <w:kern w:val="24"/>
          <w:sz w:val="24"/>
          <w:szCs w:val="24"/>
        </w:rPr>
        <w:t xml:space="preserve">Mukesh Ambani: </w:t>
      </w:r>
      <w:r w:rsidRPr="000B521B">
        <w:rPr>
          <w:rFonts w:ascii="Arial" w:eastAsia="Verdana" w:hAnsi="Arial" w:cs="Arial"/>
          <w:color w:val="000000" w:themeColor="text1"/>
          <w:kern w:val="24"/>
          <w:sz w:val="24"/>
          <w:szCs w:val="24"/>
        </w:rPr>
        <w:t>Mr. Mukesh D. Ambani (DIN 00001695) is a Chemical Engineer from the Institute of Chemical Technology, Mumbai (erstwhile the University Department of Chemical Technology, University of Mumbai). He pursued an MBA from Stanford University in the US. He has been on the Board of Reliance since 1977.</w:t>
      </w:r>
    </w:p>
    <w:p w14:paraId="17E986F2" w14:textId="77777777" w:rsidR="00DE31A8" w:rsidRPr="000B521B" w:rsidRDefault="00DE31A8" w:rsidP="004D184B">
      <w:pPr>
        <w:spacing w:line="360" w:lineRule="auto"/>
        <w:jc w:val="both"/>
        <w:rPr>
          <w:rFonts w:ascii="Arial" w:eastAsia="Verdana" w:hAnsi="Arial" w:cs="Arial"/>
          <w:color w:val="000000" w:themeColor="text1"/>
          <w:kern w:val="24"/>
          <w:sz w:val="24"/>
          <w:szCs w:val="24"/>
        </w:rPr>
      </w:pPr>
      <w:r w:rsidRPr="000B521B">
        <w:rPr>
          <w:rFonts w:ascii="Arial" w:eastAsia="Verdana" w:hAnsi="Arial" w:cs="Arial"/>
          <w:b/>
          <w:bCs/>
          <w:color w:val="000000" w:themeColor="text1"/>
          <w:kern w:val="24"/>
          <w:sz w:val="24"/>
          <w:szCs w:val="24"/>
        </w:rPr>
        <w:t xml:space="preserve">Nita M. Ambani: </w:t>
      </w:r>
      <w:r w:rsidRPr="000B521B">
        <w:rPr>
          <w:rFonts w:ascii="Arial" w:eastAsia="Verdana" w:hAnsi="Arial" w:cs="Arial"/>
          <w:color w:val="000000" w:themeColor="text1"/>
          <w:kern w:val="24"/>
          <w:sz w:val="24"/>
          <w:szCs w:val="24"/>
        </w:rPr>
        <w:t>Mrs. Nita M. Ambani (DIN 03115198) is a Commerce Graduate from Mumbai University and a diploma holder in Early Childhood Education.</w:t>
      </w:r>
    </w:p>
    <w:p w14:paraId="74EAB100" w14:textId="17A7A146" w:rsidR="00DE31A8" w:rsidRPr="000B521B" w:rsidRDefault="00DE31A8" w:rsidP="004D184B">
      <w:pPr>
        <w:spacing w:line="360" w:lineRule="auto"/>
        <w:jc w:val="both"/>
        <w:rPr>
          <w:rFonts w:ascii="Arial" w:eastAsia="Verdana" w:hAnsi="Arial" w:cs="Arial"/>
          <w:color w:val="000000" w:themeColor="text1"/>
          <w:kern w:val="24"/>
          <w:sz w:val="24"/>
          <w:szCs w:val="24"/>
        </w:rPr>
      </w:pPr>
      <w:proofErr w:type="spellStart"/>
      <w:r w:rsidRPr="000B521B">
        <w:rPr>
          <w:rFonts w:ascii="Arial" w:eastAsia="Verdana" w:hAnsi="Arial" w:cs="Arial"/>
          <w:b/>
          <w:bCs/>
          <w:color w:val="000000" w:themeColor="text1"/>
          <w:kern w:val="24"/>
          <w:sz w:val="24"/>
          <w:szCs w:val="24"/>
        </w:rPr>
        <w:t>Hital</w:t>
      </w:r>
      <w:proofErr w:type="spellEnd"/>
      <w:r w:rsidRPr="000B521B">
        <w:rPr>
          <w:rFonts w:ascii="Arial" w:eastAsia="Verdana" w:hAnsi="Arial" w:cs="Arial"/>
          <w:b/>
          <w:bCs/>
          <w:color w:val="000000" w:themeColor="text1"/>
          <w:kern w:val="24"/>
          <w:sz w:val="24"/>
          <w:szCs w:val="24"/>
        </w:rPr>
        <w:t xml:space="preserve"> R. </w:t>
      </w:r>
      <w:proofErr w:type="spellStart"/>
      <w:r w:rsidRPr="000B521B">
        <w:rPr>
          <w:rFonts w:ascii="Arial" w:eastAsia="Verdana" w:hAnsi="Arial" w:cs="Arial"/>
          <w:b/>
          <w:bCs/>
          <w:color w:val="000000" w:themeColor="text1"/>
          <w:kern w:val="24"/>
          <w:sz w:val="24"/>
          <w:szCs w:val="24"/>
        </w:rPr>
        <w:t>Meswani</w:t>
      </w:r>
      <w:proofErr w:type="spellEnd"/>
      <w:r w:rsidRPr="000B521B">
        <w:rPr>
          <w:rFonts w:ascii="Arial" w:eastAsia="Verdana" w:hAnsi="Arial" w:cs="Arial"/>
          <w:b/>
          <w:bCs/>
          <w:color w:val="000000" w:themeColor="text1"/>
          <w:kern w:val="24"/>
          <w:sz w:val="24"/>
          <w:szCs w:val="24"/>
        </w:rPr>
        <w:t xml:space="preserve">: </w:t>
      </w:r>
      <w:r w:rsidRPr="000B521B">
        <w:rPr>
          <w:rFonts w:ascii="Arial" w:eastAsia="Verdana" w:hAnsi="Arial" w:cs="Arial"/>
          <w:color w:val="000000" w:themeColor="text1"/>
          <w:kern w:val="24"/>
          <w:sz w:val="24"/>
          <w:szCs w:val="24"/>
        </w:rPr>
        <w:t xml:space="preserve">Mr. </w:t>
      </w:r>
      <w:proofErr w:type="spellStart"/>
      <w:r w:rsidRPr="000B521B">
        <w:rPr>
          <w:rFonts w:ascii="Arial" w:eastAsia="Verdana" w:hAnsi="Arial" w:cs="Arial"/>
          <w:color w:val="000000" w:themeColor="text1"/>
          <w:kern w:val="24"/>
          <w:sz w:val="24"/>
          <w:szCs w:val="24"/>
        </w:rPr>
        <w:t>Hital</w:t>
      </w:r>
      <w:proofErr w:type="spellEnd"/>
      <w:r w:rsidRPr="000B521B">
        <w:rPr>
          <w:rFonts w:ascii="Arial" w:eastAsia="Verdana" w:hAnsi="Arial" w:cs="Arial"/>
          <w:color w:val="000000" w:themeColor="text1"/>
          <w:kern w:val="24"/>
          <w:sz w:val="24"/>
          <w:szCs w:val="24"/>
        </w:rPr>
        <w:t xml:space="preserve"> R. </w:t>
      </w:r>
      <w:proofErr w:type="spellStart"/>
      <w:r w:rsidRPr="000B521B">
        <w:rPr>
          <w:rFonts w:ascii="Arial" w:eastAsia="Verdana" w:hAnsi="Arial" w:cs="Arial"/>
          <w:color w:val="000000" w:themeColor="text1"/>
          <w:kern w:val="24"/>
          <w:sz w:val="24"/>
          <w:szCs w:val="24"/>
        </w:rPr>
        <w:t>Meswani</w:t>
      </w:r>
      <w:proofErr w:type="spellEnd"/>
      <w:r w:rsidRPr="000B521B">
        <w:rPr>
          <w:rFonts w:ascii="Arial" w:eastAsia="Verdana" w:hAnsi="Arial" w:cs="Arial"/>
          <w:color w:val="000000" w:themeColor="text1"/>
          <w:kern w:val="24"/>
          <w:sz w:val="24"/>
          <w:szCs w:val="24"/>
        </w:rPr>
        <w:t xml:space="preserve"> (DIN 00001623) is a Management &amp; Technology graduate from the University of Pennsylvania (UPenn) in the USA.</w:t>
      </w:r>
    </w:p>
    <w:p w14:paraId="30033E28" w14:textId="63706BF4" w:rsidR="00DE31A8" w:rsidRPr="000B521B" w:rsidRDefault="00DE31A8" w:rsidP="004D184B">
      <w:pPr>
        <w:spacing w:line="360" w:lineRule="auto"/>
        <w:jc w:val="both"/>
        <w:rPr>
          <w:rFonts w:ascii="Arial" w:eastAsia="Verdana" w:hAnsi="Arial" w:cs="Arial"/>
          <w:color w:val="000000" w:themeColor="text1"/>
          <w:kern w:val="24"/>
          <w:sz w:val="24"/>
          <w:szCs w:val="24"/>
        </w:rPr>
      </w:pPr>
      <w:r w:rsidRPr="000B521B">
        <w:rPr>
          <w:rFonts w:ascii="Arial" w:eastAsia="Verdana" w:hAnsi="Arial" w:cs="Arial"/>
          <w:b/>
          <w:bCs/>
          <w:color w:val="000000" w:themeColor="text1"/>
          <w:kern w:val="24"/>
          <w:sz w:val="24"/>
          <w:szCs w:val="24"/>
        </w:rPr>
        <w:t xml:space="preserve">Nikhil R. </w:t>
      </w:r>
      <w:proofErr w:type="spellStart"/>
      <w:r w:rsidRPr="000B521B">
        <w:rPr>
          <w:rFonts w:ascii="Arial" w:eastAsia="Verdana" w:hAnsi="Arial" w:cs="Arial"/>
          <w:b/>
          <w:bCs/>
          <w:color w:val="000000" w:themeColor="text1"/>
          <w:kern w:val="24"/>
          <w:sz w:val="24"/>
          <w:szCs w:val="24"/>
        </w:rPr>
        <w:t>Meswani</w:t>
      </w:r>
      <w:proofErr w:type="spellEnd"/>
      <w:r w:rsidRPr="000B521B">
        <w:rPr>
          <w:rFonts w:ascii="Arial" w:eastAsia="Verdana" w:hAnsi="Arial" w:cs="Arial"/>
          <w:b/>
          <w:bCs/>
          <w:color w:val="000000" w:themeColor="text1"/>
          <w:kern w:val="24"/>
          <w:sz w:val="24"/>
          <w:szCs w:val="24"/>
        </w:rPr>
        <w:t>:</w:t>
      </w:r>
      <w:r w:rsidRPr="000B521B">
        <w:rPr>
          <w:rFonts w:ascii="Arial" w:hAnsi="Arial" w:cs="Arial"/>
        </w:rPr>
        <w:t xml:space="preserve"> </w:t>
      </w:r>
      <w:r w:rsidRPr="000B521B">
        <w:rPr>
          <w:rFonts w:ascii="Arial" w:eastAsia="Verdana" w:hAnsi="Arial" w:cs="Arial"/>
          <w:color w:val="000000" w:themeColor="text1"/>
          <w:kern w:val="24"/>
          <w:sz w:val="24"/>
          <w:szCs w:val="24"/>
        </w:rPr>
        <w:t xml:space="preserve">Nikhil </w:t>
      </w:r>
      <w:proofErr w:type="spellStart"/>
      <w:r w:rsidRPr="000B521B">
        <w:rPr>
          <w:rFonts w:ascii="Arial" w:eastAsia="Verdana" w:hAnsi="Arial" w:cs="Arial"/>
          <w:color w:val="000000" w:themeColor="text1"/>
          <w:kern w:val="24"/>
          <w:sz w:val="24"/>
          <w:szCs w:val="24"/>
        </w:rPr>
        <w:t>Meswani</w:t>
      </w:r>
      <w:proofErr w:type="spellEnd"/>
      <w:r w:rsidRPr="000B521B">
        <w:rPr>
          <w:rFonts w:ascii="Arial" w:eastAsia="Verdana" w:hAnsi="Arial" w:cs="Arial"/>
          <w:color w:val="000000" w:themeColor="text1"/>
          <w:kern w:val="24"/>
          <w:sz w:val="24"/>
          <w:szCs w:val="24"/>
        </w:rPr>
        <w:t xml:space="preserve"> is an Executive Director on the Board of Reliance. A chemical engineer from the University Institute of Chemical Technology (UICT) Mumbai, he joined Reliance in 1986. </w:t>
      </w:r>
    </w:p>
    <w:p w14:paraId="6AEA6593" w14:textId="537CE29D" w:rsidR="00DE31A8" w:rsidRPr="000B521B" w:rsidRDefault="00DE31A8" w:rsidP="004D184B">
      <w:pPr>
        <w:spacing w:line="360" w:lineRule="auto"/>
        <w:jc w:val="both"/>
        <w:rPr>
          <w:rFonts w:ascii="Arial" w:eastAsia="Verdana" w:hAnsi="Arial" w:cs="Arial"/>
          <w:color w:val="000000" w:themeColor="text1"/>
          <w:kern w:val="24"/>
          <w:sz w:val="24"/>
          <w:szCs w:val="24"/>
        </w:rPr>
      </w:pPr>
      <w:r w:rsidRPr="000B521B">
        <w:rPr>
          <w:rFonts w:ascii="Arial" w:eastAsia="Verdana" w:hAnsi="Arial" w:cs="Arial"/>
          <w:b/>
          <w:bCs/>
          <w:color w:val="000000" w:themeColor="text1"/>
          <w:kern w:val="24"/>
          <w:sz w:val="24"/>
          <w:szCs w:val="24"/>
        </w:rPr>
        <w:t xml:space="preserve">P.M.S. Prasad: </w:t>
      </w:r>
      <w:r w:rsidRPr="000B521B">
        <w:rPr>
          <w:rFonts w:ascii="Arial" w:eastAsia="Verdana" w:hAnsi="Arial" w:cs="Arial"/>
          <w:color w:val="000000" w:themeColor="text1"/>
          <w:kern w:val="24"/>
          <w:sz w:val="24"/>
          <w:szCs w:val="24"/>
        </w:rPr>
        <w:t xml:space="preserve">PMS Prasad is an Executive Director at Reliance and one of the longest serving </w:t>
      </w:r>
      <w:r w:rsidRPr="000B521B">
        <w:rPr>
          <w:rFonts w:ascii="Arial" w:eastAsia="Verdana" w:hAnsi="Arial" w:cs="Arial"/>
          <w:color w:val="000000" w:themeColor="text1"/>
          <w:kern w:val="24"/>
          <w:sz w:val="24"/>
          <w:szCs w:val="24"/>
        </w:rPr>
        <w:lastRenderedPageBreak/>
        <w:t>members on the Board and the company.</w:t>
      </w:r>
    </w:p>
    <w:p w14:paraId="790E8FDA" w14:textId="0BF448D7" w:rsidR="00DE31A8" w:rsidRPr="000B521B" w:rsidRDefault="00DE31A8" w:rsidP="004D184B">
      <w:pPr>
        <w:spacing w:line="360" w:lineRule="auto"/>
        <w:jc w:val="both"/>
        <w:rPr>
          <w:rFonts w:ascii="Arial" w:eastAsia="Verdana" w:hAnsi="Arial" w:cs="Arial"/>
          <w:color w:val="000000" w:themeColor="text1"/>
          <w:kern w:val="24"/>
          <w:sz w:val="24"/>
          <w:szCs w:val="24"/>
        </w:rPr>
      </w:pPr>
      <w:r w:rsidRPr="000B521B">
        <w:rPr>
          <w:rFonts w:ascii="Arial" w:eastAsia="Verdana" w:hAnsi="Arial" w:cs="Arial"/>
          <w:b/>
          <w:bCs/>
          <w:color w:val="000000" w:themeColor="text1"/>
          <w:kern w:val="24"/>
          <w:sz w:val="24"/>
          <w:szCs w:val="24"/>
        </w:rPr>
        <w:t xml:space="preserve">P.K. Kapil: </w:t>
      </w:r>
      <w:r w:rsidRPr="000B521B">
        <w:rPr>
          <w:rFonts w:ascii="Arial" w:eastAsia="Verdana" w:hAnsi="Arial" w:cs="Arial"/>
          <w:color w:val="000000" w:themeColor="text1"/>
          <w:kern w:val="24"/>
          <w:sz w:val="24"/>
          <w:szCs w:val="24"/>
        </w:rPr>
        <w:t>PK Kapil is an Executive Director on the Board of Reliance. With experience spanning four decades, he is a driving force in the HSE, Technology, Reliability and Operations of all manufacturing sites.</w:t>
      </w:r>
    </w:p>
    <w:p w14:paraId="5775CBC5" w14:textId="795A278B" w:rsidR="00DE31A8" w:rsidRPr="000B521B" w:rsidRDefault="00F42DBE" w:rsidP="004D184B">
      <w:pPr>
        <w:spacing w:line="360" w:lineRule="auto"/>
        <w:jc w:val="both"/>
        <w:rPr>
          <w:rFonts w:ascii="Arial" w:eastAsia="Verdana" w:hAnsi="Arial" w:cs="Arial"/>
          <w:b/>
          <w:bCs/>
          <w:color w:val="000000" w:themeColor="text1"/>
          <w:kern w:val="24"/>
          <w:sz w:val="24"/>
          <w:szCs w:val="24"/>
        </w:rPr>
      </w:pPr>
      <w:r w:rsidRPr="000B521B">
        <w:rPr>
          <w:rFonts w:ascii="Arial" w:eastAsia="Verdana" w:hAnsi="Arial" w:cs="Arial"/>
          <w:b/>
          <w:bCs/>
          <w:color w:val="000000" w:themeColor="text1"/>
          <w:kern w:val="24"/>
          <w:sz w:val="24"/>
          <w:szCs w:val="24"/>
        </w:rPr>
        <w:t xml:space="preserve">R.A. </w:t>
      </w:r>
      <w:proofErr w:type="spellStart"/>
      <w:r w:rsidRPr="000B521B">
        <w:rPr>
          <w:rFonts w:ascii="Arial" w:eastAsia="Verdana" w:hAnsi="Arial" w:cs="Arial"/>
          <w:b/>
          <w:bCs/>
          <w:color w:val="000000" w:themeColor="text1"/>
          <w:kern w:val="24"/>
          <w:sz w:val="24"/>
          <w:szCs w:val="24"/>
        </w:rPr>
        <w:t>Mashelkar</w:t>
      </w:r>
      <w:proofErr w:type="spellEnd"/>
      <w:r w:rsidRPr="000B521B">
        <w:rPr>
          <w:rFonts w:ascii="Arial" w:eastAsia="Verdana" w:hAnsi="Arial" w:cs="Arial"/>
          <w:b/>
          <w:bCs/>
          <w:color w:val="000000" w:themeColor="text1"/>
          <w:kern w:val="24"/>
          <w:sz w:val="24"/>
          <w:szCs w:val="24"/>
        </w:rPr>
        <w:t xml:space="preserve">: </w:t>
      </w:r>
      <w:r w:rsidRPr="000B521B">
        <w:rPr>
          <w:rFonts w:ascii="Arial" w:eastAsia="Verdana" w:hAnsi="Arial" w:cs="Arial"/>
          <w:color w:val="000000" w:themeColor="text1"/>
          <w:kern w:val="24"/>
          <w:sz w:val="24"/>
          <w:szCs w:val="24"/>
        </w:rPr>
        <w:t>R</w:t>
      </w:r>
      <w:r w:rsidR="009B2A94" w:rsidRPr="000B521B">
        <w:rPr>
          <w:rFonts w:ascii="Arial" w:eastAsia="Verdana" w:hAnsi="Arial" w:cs="Arial"/>
          <w:color w:val="000000" w:themeColor="text1"/>
          <w:kern w:val="24"/>
          <w:sz w:val="24"/>
          <w:szCs w:val="24"/>
        </w:rPr>
        <w:t>.</w:t>
      </w:r>
      <w:r w:rsidRPr="000B521B">
        <w:rPr>
          <w:rFonts w:ascii="Arial" w:eastAsia="Verdana" w:hAnsi="Arial" w:cs="Arial"/>
          <w:color w:val="000000" w:themeColor="text1"/>
          <w:kern w:val="24"/>
          <w:sz w:val="24"/>
          <w:szCs w:val="24"/>
        </w:rPr>
        <w:t>A</w:t>
      </w:r>
      <w:r w:rsidR="009B2A94" w:rsidRPr="000B521B">
        <w:rPr>
          <w:rFonts w:ascii="Arial" w:eastAsia="Verdana" w:hAnsi="Arial" w:cs="Arial"/>
          <w:color w:val="000000" w:themeColor="text1"/>
          <w:kern w:val="24"/>
          <w:sz w:val="24"/>
          <w:szCs w:val="24"/>
        </w:rPr>
        <w:t>.</w:t>
      </w:r>
      <w:r w:rsidRPr="000B521B">
        <w:rPr>
          <w:rFonts w:ascii="Arial" w:eastAsia="Verdana" w:hAnsi="Arial" w:cs="Arial"/>
          <w:color w:val="000000" w:themeColor="text1"/>
          <w:kern w:val="24"/>
          <w:sz w:val="24"/>
          <w:szCs w:val="24"/>
        </w:rPr>
        <w:t xml:space="preserve"> </w:t>
      </w:r>
      <w:proofErr w:type="spellStart"/>
      <w:r w:rsidRPr="000B521B">
        <w:rPr>
          <w:rFonts w:ascii="Arial" w:eastAsia="Verdana" w:hAnsi="Arial" w:cs="Arial"/>
          <w:color w:val="000000" w:themeColor="text1"/>
          <w:kern w:val="24"/>
          <w:sz w:val="24"/>
          <w:szCs w:val="24"/>
        </w:rPr>
        <w:t>Mashelkar</w:t>
      </w:r>
      <w:proofErr w:type="spellEnd"/>
      <w:r w:rsidRPr="000B521B">
        <w:rPr>
          <w:rFonts w:ascii="Arial" w:eastAsia="Verdana" w:hAnsi="Arial" w:cs="Arial"/>
          <w:color w:val="000000" w:themeColor="text1"/>
          <w:kern w:val="24"/>
          <w:sz w:val="24"/>
          <w:szCs w:val="24"/>
        </w:rPr>
        <w:t xml:space="preserve"> is an independent Director on the Board of Reliance. An eminent scientist and champion of the Innovation Movement in India, he is the Chairman of Reliance Innovation Council.</w:t>
      </w:r>
    </w:p>
    <w:p w14:paraId="5A5A3CBF" w14:textId="0B794E04" w:rsidR="00984D26" w:rsidRPr="000B521B" w:rsidRDefault="00F42DBE" w:rsidP="004D184B">
      <w:pPr>
        <w:pStyle w:val="BodyText"/>
        <w:spacing w:line="360" w:lineRule="auto"/>
        <w:jc w:val="both"/>
        <w:rPr>
          <w:rFonts w:eastAsia="Verdana"/>
          <w:color w:val="000000" w:themeColor="text1"/>
          <w:kern w:val="24"/>
          <w:lang w:val="en-IN"/>
        </w:rPr>
      </w:pPr>
      <w:r w:rsidRPr="000B521B">
        <w:rPr>
          <w:rFonts w:eastAsia="Verdana"/>
          <w:b/>
          <w:bCs/>
          <w:color w:val="000000" w:themeColor="text1"/>
          <w:kern w:val="24"/>
          <w:lang w:val="en-IN"/>
        </w:rPr>
        <w:t xml:space="preserve">Adil </w:t>
      </w:r>
      <w:proofErr w:type="spellStart"/>
      <w:r w:rsidRPr="000B521B">
        <w:rPr>
          <w:rFonts w:eastAsia="Verdana"/>
          <w:b/>
          <w:bCs/>
          <w:color w:val="000000" w:themeColor="text1"/>
          <w:kern w:val="24"/>
          <w:lang w:val="en-IN"/>
        </w:rPr>
        <w:t>Zainulbhai</w:t>
      </w:r>
      <w:proofErr w:type="spellEnd"/>
      <w:r w:rsidRPr="000B521B">
        <w:rPr>
          <w:rFonts w:eastAsia="Verdana"/>
          <w:b/>
          <w:bCs/>
          <w:color w:val="000000" w:themeColor="text1"/>
          <w:kern w:val="24"/>
          <w:lang w:val="en-IN"/>
        </w:rPr>
        <w:t xml:space="preserve">: </w:t>
      </w:r>
      <w:r w:rsidRPr="000B521B">
        <w:rPr>
          <w:rFonts w:eastAsia="Verdana"/>
          <w:color w:val="000000" w:themeColor="text1"/>
          <w:kern w:val="24"/>
          <w:lang w:val="en-IN"/>
        </w:rPr>
        <w:t xml:space="preserve">Adil </w:t>
      </w:r>
      <w:proofErr w:type="spellStart"/>
      <w:r w:rsidRPr="000B521B">
        <w:rPr>
          <w:rFonts w:eastAsia="Verdana"/>
          <w:color w:val="000000" w:themeColor="text1"/>
          <w:kern w:val="24"/>
          <w:lang w:val="en-IN"/>
        </w:rPr>
        <w:t>Zainulbhai</w:t>
      </w:r>
      <w:proofErr w:type="spellEnd"/>
      <w:r w:rsidRPr="000B521B">
        <w:rPr>
          <w:rFonts w:eastAsia="Verdana"/>
          <w:color w:val="000000" w:themeColor="text1"/>
          <w:kern w:val="24"/>
          <w:lang w:val="en-IN"/>
        </w:rPr>
        <w:t xml:space="preserve"> is an independent Director on the Board of Reliance. One of the world’s foremost consultants, he is a mechanical engineering graduate from IIT and holds an MBA from Harvard.</w:t>
      </w:r>
    </w:p>
    <w:p w14:paraId="47B2A52D" w14:textId="77777777" w:rsidR="00F42DBE" w:rsidRPr="000B521B" w:rsidRDefault="00F42DBE" w:rsidP="00F42DBE">
      <w:pPr>
        <w:pStyle w:val="BodyText"/>
        <w:spacing w:line="360" w:lineRule="auto"/>
        <w:rPr>
          <w:rFonts w:eastAsia="Verdana"/>
          <w:b/>
          <w:bCs/>
          <w:color w:val="000000" w:themeColor="text1"/>
          <w:kern w:val="24"/>
          <w:lang w:val="en-IN"/>
        </w:rPr>
      </w:pPr>
    </w:p>
    <w:p w14:paraId="76555BD0" w14:textId="278ED05D" w:rsidR="00984D26" w:rsidRPr="000B521B" w:rsidRDefault="00F42DBE" w:rsidP="004D184B">
      <w:pPr>
        <w:pStyle w:val="BodyText"/>
        <w:spacing w:line="360" w:lineRule="auto"/>
        <w:jc w:val="both"/>
        <w:rPr>
          <w:rFonts w:eastAsia="Verdana"/>
          <w:color w:val="000000" w:themeColor="text1"/>
          <w:kern w:val="24"/>
          <w:lang w:val="en-IN"/>
        </w:rPr>
      </w:pPr>
      <w:proofErr w:type="spellStart"/>
      <w:r w:rsidRPr="000B521B">
        <w:rPr>
          <w:rFonts w:eastAsia="Verdana"/>
          <w:b/>
          <w:bCs/>
          <w:color w:val="000000" w:themeColor="text1"/>
          <w:kern w:val="24"/>
          <w:lang w:val="en-IN"/>
        </w:rPr>
        <w:t>Mansingh</w:t>
      </w:r>
      <w:proofErr w:type="spellEnd"/>
      <w:r w:rsidRPr="000B521B">
        <w:rPr>
          <w:rFonts w:eastAsia="Verdana"/>
          <w:b/>
          <w:bCs/>
          <w:color w:val="000000" w:themeColor="text1"/>
          <w:kern w:val="24"/>
          <w:lang w:val="en-IN"/>
        </w:rPr>
        <w:t xml:space="preserve"> L. Bhakta: </w:t>
      </w:r>
      <w:proofErr w:type="spellStart"/>
      <w:r w:rsidRPr="000B521B">
        <w:rPr>
          <w:rFonts w:eastAsia="Verdana"/>
          <w:color w:val="000000" w:themeColor="text1"/>
          <w:kern w:val="24"/>
          <w:lang w:val="en-IN"/>
        </w:rPr>
        <w:t>Mansingh</w:t>
      </w:r>
      <w:proofErr w:type="spellEnd"/>
      <w:r w:rsidRPr="000B521B">
        <w:rPr>
          <w:rFonts w:eastAsia="Verdana"/>
          <w:color w:val="000000" w:themeColor="text1"/>
          <w:kern w:val="24"/>
          <w:lang w:val="en-IN"/>
        </w:rPr>
        <w:t xml:space="preserve"> Bhakta is an independent Director on the Board of Reliance. An advocate par excellence, he has almost six decades of experience.</w:t>
      </w:r>
    </w:p>
    <w:p w14:paraId="2CDC528C" w14:textId="77777777" w:rsidR="00F42DBE" w:rsidRPr="000B521B" w:rsidRDefault="00F42DBE" w:rsidP="004D184B">
      <w:pPr>
        <w:pStyle w:val="BodyText"/>
        <w:spacing w:line="360" w:lineRule="auto"/>
        <w:jc w:val="both"/>
        <w:rPr>
          <w:rFonts w:eastAsia="Verdana"/>
          <w:color w:val="000000" w:themeColor="text1"/>
          <w:kern w:val="24"/>
          <w:lang w:val="en-IN"/>
        </w:rPr>
      </w:pPr>
    </w:p>
    <w:p w14:paraId="5B74DB65" w14:textId="40E32582" w:rsidR="00984D26" w:rsidRPr="000B521B" w:rsidRDefault="00F42DBE" w:rsidP="004D184B">
      <w:pPr>
        <w:pStyle w:val="BodyText"/>
        <w:spacing w:line="360" w:lineRule="auto"/>
        <w:jc w:val="both"/>
        <w:rPr>
          <w:rFonts w:eastAsia="Verdana"/>
          <w:color w:val="000000" w:themeColor="text1"/>
          <w:kern w:val="24"/>
          <w:lang w:val="en-IN"/>
        </w:rPr>
      </w:pPr>
      <w:r w:rsidRPr="000B521B">
        <w:rPr>
          <w:rFonts w:eastAsia="Verdana"/>
          <w:b/>
          <w:bCs/>
          <w:color w:val="000000" w:themeColor="text1"/>
          <w:kern w:val="24"/>
          <w:lang w:val="en-IN"/>
        </w:rPr>
        <w:t xml:space="preserve">Dipak C. Jain: </w:t>
      </w:r>
      <w:r w:rsidRPr="000B521B">
        <w:rPr>
          <w:rFonts w:eastAsia="Verdana"/>
          <w:color w:val="000000" w:themeColor="text1"/>
          <w:kern w:val="24"/>
          <w:lang w:val="en-IN"/>
        </w:rPr>
        <w:t>Dipak Jain is an independent Director on the Board of Reliance. One of the world’s top educationalists, he is a former Dean of Kellogg School of Management and INSEAD.</w:t>
      </w:r>
    </w:p>
    <w:p w14:paraId="6522C431" w14:textId="01CD6F16" w:rsidR="00F42DBE" w:rsidRPr="000B521B" w:rsidRDefault="00F42DBE" w:rsidP="004D184B">
      <w:pPr>
        <w:pStyle w:val="BodyText"/>
        <w:spacing w:line="360" w:lineRule="auto"/>
        <w:jc w:val="both"/>
        <w:rPr>
          <w:rFonts w:eastAsia="Verdana"/>
          <w:color w:val="000000" w:themeColor="text1"/>
          <w:kern w:val="24"/>
          <w:lang w:val="en-IN"/>
        </w:rPr>
      </w:pPr>
    </w:p>
    <w:p w14:paraId="1536D12D" w14:textId="4BBD082D" w:rsidR="00984D26" w:rsidRPr="000B521B" w:rsidRDefault="00F42DBE" w:rsidP="004D184B">
      <w:pPr>
        <w:pStyle w:val="BodyText"/>
        <w:spacing w:line="360" w:lineRule="auto"/>
        <w:jc w:val="both"/>
        <w:rPr>
          <w:rFonts w:eastAsia="Verdana"/>
          <w:color w:val="000000" w:themeColor="text1"/>
          <w:kern w:val="24"/>
          <w:lang w:val="en-IN"/>
        </w:rPr>
      </w:pPr>
      <w:r w:rsidRPr="000B521B">
        <w:rPr>
          <w:rFonts w:eastAsia="Verdana"/>
          <w:b/>
          <w:bCs/>
          <w:color w:val="000000" w:themeColor="text1"/>
          <w:kern w:val="24"/>
          <w:lang w:val="en-IN"/>
        </w:rPr>
        <w:t xml:space="preserve">Dharam </w:t>
      </w:r>
      <w:proofErr w:type="spellStart"/>
      <w:r w:rsidRPr="000B521B">
        <w:rPr>
          <w:rFonts w:eastAsia="Verdana"/>
          <w:b/>
          <w:bCs/>
          <w:color w:val="000000" w:themeColor="text1"/>
          <w:kern w:val="24"/>
          <w:lang w:val="en-IN"/>
        </w:rPr>
        <w:t>Vir</w:t>
      </w:r>
      <w:proofErr w:type="spellEnd"/>
      <w:r w:rsidRPr="000B521B">
        <w:rPr>
          <w:rFonts w:eastAsia="Verdana"/>
          <w:b/>
          <w:bCs/>
          <w:color w:val="000000" w:themeColor="text1"/>
          <w:kern w:val="24"/>
          <w:lang w:val="en-IN"/>
        </w:rPr>
        <w:t xml:space="preserve"> </w:t>
      </w:r>
      <w:proofErr w:type="spellStart"/>
      <w:r w:rsidRPr="000B521B">
        <w:rPr>
          <w:rFonts w:eastAsia="Verdana"/>
          <w:b/>
          <w:bCs/>
          <w:color w:val="000000" w:themeColor="text1"/>
          <w:kern w:val="24"/>
          <w:lang w:val="en-IN"/>
        </w:rPr>
        <w:t>Kapur</w:t>
      </w:r>
      <w:proofErr w:type="spellEnd"/>
      <w:r w:rsidRPr="000B521B">
        <w:rPr>
          <w:rFonts w:eastAsia="Verdana"/>
          <w:b/>
          <w:bCs/>
          <w:color w:val="000000" w:themeColor="text1"/>
          <w:kern w:val="24"/>
          <w:lang w:val="en-IN"/>
        </w:rPr>
        <w:t xml:space="preserve">: </w:t>
      </w:r>
      <w:r w:rsidRPr="000B521B">
        <w:rPr>
          <w:rFonts w:eastAsia="Verdana"/>
          <w:color w:val="000000" w:themeColor="text1"/>
          <w:kern w:val="24"/>
          <w:lang w:val="en-IN"/>
        </w:rPr>
        <w:t xml:space="preserve">Dharam </w:t>
      </w:r>
      <w:proofErr w:type="spellStart"/>
      <w:r w:rsidRPr="000B521B">
        <w:rPr>
          <w:rFonts w:eastAsia="Verdana"/>
          <w:color w:val="000000" w:themeColor="text1"/>
          <w:kern w:val="24"/>
          <w:lang w:val="en-IN"/>
        </w:rPr>
        <w:t>Vir</w:t>
      </w:r>
      <w:proofErr w:type="spellEnd"/>
      <w:r w:rsidRPr="000B521B">
        <w:rPr>
          <w:rFonts w:eastAsia="Verdana"/>
          <w:color w:val="000000" w:themeColor="text1"/>
          <w:kern w:val="24"/>
          <w:lang w:val="en-IN"/>
        </w:rPr>
        <w:t xml:space="preserve"> </w:t>
      </w:r>
      <w:proofErr w:type="spellStart"/>
      <w:r w:rsidRPr="000B521B">
        <w:rPr>
          <w:rFonts w:eastAsia="Verdana"/>
          <w:color w:val="000000" w:themeColor="text1"/>
          <w:kern w:val="24"/>
          <w:lang w:val="en-IN"/>
        </w:rPr>
        <w:t>Kapur</w:t>
      </w:r>
      <w:proofErr w:type="spellEnd"/>
      <w:r w:rsidRPr="000B521B">
        <w:rPr>
          <w:rFonts w:eastAsia="Verdana"/>
          <w:color w:val="000000" w:themeColor="text1"/>
          <w:kern w:val="24"/>
          <w:lang w:val="en-IN"/>
        </w:rPr>
        <w:t xml:space="preserve"> is an independent Director on the Board of Reliance. A technology, industrial </w:t>
      </w:r>
      <w:r w:rsidR="006B261A" w:rsidRPr="000B521B">
        <w:rPr>
          <w:rFonts w:eastAsia="Verdana"/>
          <w:color w:val="000000" w:themeColor="text1"/>
          <w:kern w:val="24"/>
          <w:lang w:val="en-IN"/>
        </w:rPr>
        <w:t>development,</w:t>
      </w:r>
      <w:r w:rsidRPr="000B521B">
        <w:rPr>
          <w:rFonts w:eastAsia="Verdana"/>
          <w:color w:val="000000" w:themeColor="text1"/>
          <w:kern w:val="24"/>
          <w:lang w:val="en-IN"/>
        </w:rPr>
        <w:t xml:space="preserve"> and project implementation expert, he has a long and illustrious career in the Indian government.</w:t>
      </w:r>
    </w:p>
    <w:p w14:paraId="33B48526" w14:textId="77777777" w:rsidR="00F42DBE" w:rsidRPr="000B521B" w:rsidRDefault="00F42DBE" w:rsidP="004D184B">
      <w:pPr>
        <w:pStyle w:val="BodyText"/>
        <w:spacing w:line="360" w:lineRule="auto"/>
        <w:jc w:val="both"/>
        <w:rPr>
          <w:rFonts w:eastAsia="Verdana"/>
          <w:color w:val="000000" w:themeColor="text1"/>
          <w:kern w:val="24"/>
          <w:lang w:val="en-IN"/>
        </w:rPr>
      </w:pPr>
    </w:p>
    <w:p w14:paraId="3F4C06B1" w14:textId="77777777" w:rsidR="00376389" w:rsidRPr="000B521B" w:rsidRDefault="00376389" w:rsidP="004D184B">
      <w:pPr>
        <w:pStyle w:val="BodyText"/>
        <w:spacing w:line="360" w:lineRule="auto"/>
        <w:jc w:val="both"/>
        <w:rPr>
          <w:rFonts w:eastAsia="Verdana"/>
          <w:b/>
          <w:bCs/>
          <w:color w:val="000000" w:themeColor="text1"/>
          <w:kern w:val="24"/>
          <w:lang w:val="en-IN"/>
        </w:rPr>
      </w:pPr>
    </w:p>
    <w:p w14:paraId="2DA2C817" w14:textId="5C302D70" w:rsidR="00F42DBE" w:rsidRPr="000B521B" w:rsidRDefault="00F42DBE" w:rsidP="004D184B">
      <w:pPr>
        <w:pStyle w:val="BodyText"/>
        <w:spacing w:line="360" w:lineRule="auto"/>
        <w:jc w:val="both"/>
        <w:rPr>
          <w:rFonts w:eastAsia="Verdana"/>
          <w:color w:val="000000" w:themeColor="text1"/>
          <w:kern w:val="24"/>
          <w:lang w:val="en-IN"/>
        </w:rPr>
      </w:pPr>
      <w:r w:rsidRPr="000B521B">
        <w:rPr>
          <w:rFonts w:eastAsia="Verdana"/>
          <w:b/>
          <w:bCs/>
          <w:color w:val="000000" w:themeColor="text1"/>
          <w:kern w:val="24"/>
          <w:lang w:val="en-IN"/>
        </w:rPr>
        <w:t xml:space="preserve">Mahesh P. Modi: </w:t>
      </w:r>
      <w:r w:rsidRPr="000B521B">
        <w:rPr>
          <w:rFonts w:eastAsia="Verdana"/>
          <w:color w:val="000000" w:themeColor="text1"/>
          <w:kern w:val="24"/>
          <w:lang w:val="en-IN"/>
        </w:rPr>
        <w:t xml:space="preserve">Mahesh Modi is an independent Director on the Board of Reliance. He has in-depth management experience in the petrochemical, telecommunications, </w:t>
      </w:r>
      <w:r w:rsidR="006B261A" w:rsidRPr="000B521B">
        <w:rPr>
          <w:rFonts w:eastAsia="Verdana"/>
          <w:color w:val="000000" w:themeColor="text1"/>
          <w:kern w:val="24"/>
          <w:lang w:val="en-IN"/>
        </w:rPr>
        <w:t>energy,</w:t>
      </w:r>
      <w:r w:rsidRPr="000B521B">
        <w:rPr>
          <w:rFonts w:eastAsia="Verdana"/>
          <w:color w:val="000000" w:themeColor="text1"/>
          <w:kern w:val="24"/>
          <w:lang w:val="en-IN"/>
        </w:rPr>
        <w:t xml:space="preserve"> and insurance industries.</w:t>
      </w:r>
    </w:p>
    <w:p w14:paraId="1191A3F3" w14:textId="6850372D" w:rsidR="00F42DBE" w:rsidRPr="000B521B" w:rsidRDefault="00F42DBE" w:rsidP="004D184B">
      <w:pPr>
        <w:pStyle w:val="BodyText"/>
        <w:spacing w:line="360" w:lineRule="auto"/>
        <w:jc w:val="both"/>
        <w:rPr>
          <w:rFonts w:eastAsia="Verdana"/>
          <w:b/>
          <w:bCs/>
          <w:color w:val="000000" w:themeColor="text1"/>
          <w:kern w:val="24"/>
          <w:lang w:val="en-IN"/>
        </w:rPr>
      </w:pPr>
    </w:p>
    <w:p w14:paraId="6861AB16" w14:textId="7447325A" w:rsidR="00F42DBE" w:rsidRPr="000B521B" w:rsidRDefault="00F42DBE" w:rsidP="004D184B">
      <w:pPr>
        <w:pStyle w:val="BodyText"/>
        <w:spacing w:line="360" w:lineRule="auto"/>
        <w:jc w:val="both"/>
        <w:rPr>
          <w:rFonts w:eastAsia="Verdana"/>
          <w:color w:val="000000" w:themeColor="text1"/>
          <w:kern w:val="24"/>
          <w:lang w:val="en-IN"/>
        </w:rPr>
      </w:pPr>
      <w:r w:rsidRPr="000B521B">
        <w:rPr>
          <w:rFonts w:eastAsia="Verdana"/>
          <w:b/>
          <w:bCs/>
          <w:color w:val="000000" w:themeColor="text1"/>
          <w:kern w:val="24"/>
          <w:lang w:val="en-IN"/>
        </w:rPr>
        <w:t xml:space="preserve">Yogendra P. Trivedi: </w:t>
      </w:r>
      <w:r w:rsidRPr="000B521B">
        <w:rPr>
          <w:rFonts w:eastAsia="Verdana"/>
          <w:color w:val="000000" w:themeColor="text1"/>
          <w:kern w:val="24"/>
          <w:lang w:val="en-IN"/>
        </w:rPr>
        <w:t>Yogendra Trivedi is an independent Director on the Board of Reliance. He is an expert in the fields of economics, politics, education, sports, and social and professional services.</w:t>
      </w:r>
    </w:p>
    <w:p w14:paraId="6A638A6C" w14:textId="07C24873" w:rsidR="00F42DBE" w:rsidRPr="000B521B" w:rsidRDefault="00F42DBE" w:rsidP="004D184B">
      <w:pPr>
        <w:pStyle w:val="BodyText"/>
        <w:spacing w:line="360" w:lineRule="auto"/>
        <w:jc w:val="both"/>
        <w:rPr>
          <w:rFonts w:eastAsia="Verdana"/>
          <w:color w:val="000000" w:themeColor="text1"/>
          <w:kern w:val="24"/>
          <w:lang w:val="en-IN"/>
        </w:rPr>
      </w:pPr>
    </w:p>
    <w:p w14:paraId="436216E1" w14:textId="5EE3A5D2" w:rsidR="00F42DBE" w:rsidRPr="000B521B" w:rsidRDefault="00F42DBE" w:rsidP="004D184B">
      <w:pPr>
        <w:pStyle w:val="BodyText"/>
        <w:spacing w:line="360" w:lineRule="auto"/>
        <w:jc w:val="both"/>
        <w:rPr>
          <w:rFonts w:eastAsia="Verdana"/>
          <w:b/>
          <w:bCs/>
          <w:color w:val="000000" w:themeColor="text1"/>
          <w:kern w:val="24"/>
          <w:lang w:val="en-IN"/>
        </w:rPr>
      </w:pPr>
      <w:r w:rsidRPr="000B521B">
        <w:rPr>
          <w:rFonts w:eastAsia="Verdana"/>
          <w:b/>
          <w:bCs/>
          <w:color w:val="000000" w:themeColor="text1"/>
          <w:kern w:val="24"/>
          <w:lang w:val="en-IN"/>
        </w:rPr>
        <w:t xml:space="preserve">Ashok </w:t>
      </w:r>
      <w:proofErr w:type="spellStart"/>
      <w:r w:rsidRPr="000B521B">
        <w:rPr>
          <w:rFonts w:eastAsia="Verdana"/>
          <w:b/>
          <w:bCs/>
          <w:color w:val="000000" w:themeColor="text1"/>
          <w:kern w:val="24"/>
          <w:lang w:val="en-IN"/>
        </w:rPr>
        <w:t>Misra</w:t>
      </w:r>
      <w:proofErr w:type="spellEnd"/>
      <w:r w:rsidRPr="000B521B">
        <w:rPr>
          <w:rFonts w:eastAsia="Verdana"/>
          <w:b/>
          <w:bCs/>
          <w:color w:val="000000" w:themeColor="text1"/>
          <w:kern w:val="24"/>
          <w:lang w:val="en-IN"/>
        </w:rPr>
        <w:t>:</w:t>
      </w:r>
      <w:r w:rsidRPr="000B521B">
        <w:t xml:space="preserve"> </w:t>
      </w:r>
      <w:r w:rsidRPr="000B521B">
        <w:rPr>
          <w:rFonts w:eastAsia="Verdana"/>
          <w:color w:val="000000" w:themeColor="text1"/>
          <w:kern w:val="24"/>
          <w:lang w:val="en-IN"/>
        </w:rPr>
        <w:t xml:space="preserve">Ashok </w:t>
      </w:r>
      <w:proofErr w:type="spellStart"/>
      <w:r w:rsidRPr="000B521B">
        <w:rPr>
          <w:rFonts w:eastAsia="Verdana"/>
          <w:color w:val="000000" w:themeColor="text1"/>
          <w:kern w:val="24"/>
          <w:lang w:val="en-IN"/>
        </w:rPr>
        <w:t>Misra</w:t>
      </w:r>
      <w:proofErr w:type="spellEnd"/>
      <w:r w:rsidRPr="000B521B">
        <w:rPr>
          <w:rFonts w:eastAsia="Verdana"/>
          <w:color w:val="000000" w:themeColor="text1"/>
          <w:kern w:val="24"/>
          <w:lang w:val="en-IN"/>
        </w:rPr>
        <w:t xml:space="preserve"> is an independent Director on the Board of Reliance. An IIT Director from 2000-2008, </w:t>
      </w:r>
      <w:proofErr w:type="spellStart"/>
      <w:r w:rsidRPr="000B521B">
        <w:rPr>
          <w:rFonts w:eastAsia="Verdana"/>
          <w:color w:val="000000" w:themeColor="text1"/>
          <w:kern w:val="24"/>
          <w:lang w:val="en-IN"/>
        </w:rPr>
        <w:t>Misra</w:t>
      </w:r>
      <w:proofErr w:type="spellEnd"/>
      <w:r w:rsidRPr="000B521B">
        <w:rPr>
          <w:rFonts w:eastAsia="Verdana"/>
          <w:color w:val="000000" w:themeColor="text1"/>
          <w:kern w:val="24"/>
          <w:lang w:val="en-IN"/>
        </w:rPr>
        <w:t xml:space="preserve"> was the driving force behind its transformation into a leading research and development institute.</w:t>
      </w:r>
      <w:r w:rsidRPr="000B521B">
        <w:rPr>
          <w:rFonts w:eastAsia="Verdana"/>
          <w:b/>
          <w:bCs/>
          <w:color w:val="000000" w:themeColor="text1"/>
          <w:kern w:val="24"/>
          <w:lang w:val="en-IN"/>
        </w:rPr>
        <w:t xml:space="preserve"> </w:t>
      </w:r>
    </w:p>
    <w:p w14:paraId="644FC80B" w14:textId="77777777" w:rsidR="006B261A" w:rsidRPr="000B521B" w:rsidRDefault="006B261A" w:rsidP="00F42DBE">
      <w:pPr>
        <w:pStyle w:val="BodyText"/>
        <w:spacing w:line="360" w:lineRule="auto"/>
        <w:rPr>
          <w:rFonts w:eastAsia="Verdana"/>
          <w:b/>
          <w:bCs/>
          <w:color w:val="000000" w:themeColor="text1"/>
          <w:kern w:val="24"/>
          <w:lang w:val="en-IN"/>
        </w:rPr>
        <w:sectPr w:rsidR="006B261A" w:rsidRPr="000B521B" w:rsidSect="0037638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3" w:space="708"/>
          <w:docGrid w:linePitch="360"/>
        </w:sectPr>
      </w:pPr>
    </w:p>
    <w:p w14:paraId="0130A3C6" w14:textId="549526D0" w:rsidR="00884E69" w:rsidRPr="000B521B" w:rsidRDefault="00884E69" w:rsidP="00AF0610">
      <w:pPr>
        <w:pStyle w:val="BodyText"/>
        <w:spacing w:line="360" w:lineRule="auto"/>
        <w:rPr>
          <w:b/>
          <w:color w:val="000000" w:themeColor="text1"/>
        </w:rPr>
      </w:pPr>
    </w:p>
    <w:p w14:paraId="78FED546" w14:textId="0B9E7C75" w:rsidR="0003629E" w:rsidRPr="000B521B" w:rsidRDefault="0003629E" w:rsidP="00AF0610">
      <w:pPr>
        <w:pStyle w:val="BodyText"/>
        <w:spacing w:line="360" w:lineRule="auto"/>
        <w:rPr>
          <w:b/>
          <w:color w:val="000000" w:themeColor="text1"/>
        </w:rPr>
      </w:pPr>
    </w:p>
    <w:p w14:paraId="5A195218" w14:textId="186F4866" w:rsidR="001211F4" w:rsidRPr="000B521B" w:rsidRDefault="001211F4" w:rsidP="00AF0610">
      <w:pPr>
        <w:pStyle w:val="BodyText"/>
        <w:spacing w:line="360" w:lineRule="auto"/>
        <w:rPr>
          <w:b/>
          <w:color w:val="000000" w:themeColor="text1"/>
        </w:rPr>
      </w:pPr>
    </w:p>
    <w:p w14:paraId="00393731" w14:textId="05CD25A0" w:rsidR="001211F4" w:rsidRPr="000B521B" w:rsidRDefault="001211F4" w:rsidP="00AF0610">
      <w:pPr>
        <w:pStyle w:val="BodyText"/>
        <w:spacing w:line="360" w:lineRule="auto"/>
        <w:rPr>
          <w:b/>
          <w:color w:val="000000" w:themeColor="text1"/>
        </w:rPr>
      </w:pPr>
    </w:p>
    <w:p w14:paraId="2A2926EB" w14:textId="77777777" w:rsidR="001211F4" w:rsidRPr="000B521B" w:rsidRDefault="001211F4" w:rsidP="00AF0610">
      <w:pPr>
        <w:pStyle w:val="BodyText"/>
        <w:spacing w:line="360" w:lineRule="auto"/>
        <w:rPr>
          <w:b/>
          <w:color w:val="000000" w:themeColor="text1"/>
        </w:rPr>
      </w:pPr>
    </w:p>
    <w:p w14:paraId="3FBCCA83" w14:textId="77777777" w:rsidR="006B261A" w:rsidRPr="000B521B" w:rsidRDefault="006B261A" w:rsidP="00477C5A">
      <w:pPr>
        <w:pStyle w:val="BodyText"/>
        <w:spacing w:line="360" w:lineRule="auto"/>
        <w:ind w:left="720"/>
        <w:rPr>
          <w:rFonts w:eastAsia="Verdana"/>
          <w:b/>
          <w:bCs/>
          <w:color w:val="000000" w:themeColor="text1"/>
          <w:kern w:val="24"/>
          <w:sz w:val="20"/>
          <w:szCs w:val="20"/>
          <w:lang w:val="en-IN"/>
        </w:rPr>
      </w:pPr>
    </w:p>
    <w:p w14:paraId="6630A21E" w14:textId="1E911AC5" w:rsidR="00477C5A" w:rsidRPr="000B521B" w:rsidRDefault="00477C5A" w:rsidP="00477C5A">
      <w:pPr>
        <w:pStyle w:val="BodyText"/>
        <w:spacing w:line="360" w:lineRule="auto"/>
        <w:ind w:left="720"/>
        <w:rPr>
          <w:rFonts w:eastAsia="Verdana"/>
          <w:b/>
          <w:bCs/>
          <w:color w:val="000000" w:themeColor="text1"/>
          <w:kern w:val="24"/>
          <w:sz w:val="20"/>
          <w:szCs w:val="20"/>
          <w:lang w:val="en-IN"/>
        </w:rPr>
        <w:sectPr w:rsidR="00477C5A"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3E4EEE1" w14:textId="7CE481A0" w:rsidR="00B46B4C" w:rsidRPr="00BA3B42" w:rsidRDefault="00477C5A" w:rsidP="009A19EE">
      <w:pPr>
        <w:spacing w:line="360" w:lineRule="auto"/>
        <w:jc w:val="both"/>
        <w:rPr>
          <w:rFonts w:ascii="Arial" w:hAnsi="Arial" w:cs="Arial"/>
          <w:b/>
          <w:bCs/>
          <w:sz w:val="24"/>
          <w:szCs w:val="24"/>
        </w:rPr>
      </w:pPr>
      <w:bookmarkStart w:id="3" w:name="_Hlk82606483"/>
      <w:bookmarkEnd w:id="1"/>
      <w:r w:rsidRPr="00BA3B42">
        <w:rPr>
          <w:rFonts w:ascii="Arial" w:hAnsi="Arial" w:cs="Arial"/>
          <w:b/>
          <w:bCs/>
          <w:sz w:val="24"/>
          <w:szCs w:val="24"/>
        </w:rPr>
        <w:t>1.3</w:t>
      </w:r>
      <w:r w:rsidRPr="00BA3B42">
        <w:rPr>
          <w:rFonts w:ascii="Arial" w:hAnsi="Arial" w:cs="Arial"/>
          <w:b/>
          <w:bCs/>
          <w:sz w:val="24"/>
          <w:szCs w:val="24"/>
        </w:rPr>
        <w:tab/>
        <w:t>Brief Project Summary:</w:t>
      </w:r>
    </w:p>
    <w:p w14:paraId="764BF99D" w14:textId="0FBADC94" w:rsidR="00477C5A" w:rsidRPr="000B521B" w:rsidRDefault="00477C5A" w:rsidP="00F56843">
      <w:pPr>
        <w:spacing w:line="360" w:lineRule="auto"/>
        <w:jc w:val="both"/>
        <w:rPr>
          <w:rFonts w:ascii="Arial" w:hAnsi="Arial" w:cs="Arial"/>
          <w:sz w:val="24"/>
          <w:szCs w:val="24"/>
        </w:rPr>
      </w:pPr>
      <w:r w:rsidRPr="000B521B">
        <w:rPr>
          <w:rFonts w:ascii="Arial" w:hAnsi="Arial" w:cs="Arial"/>
          <w:sz w:val="24"/>
          <w:szCs w:val="24"/>
        </w:rPr>
        <w:t xml:space="preserve">Vinyl ester resins (VERs) are high-performance unsaturated resins derived by the addition reaction of various epoxide resins with unsaturated carboxylic acids. These resins have been classified under unsaturated polyester resins &amp; comes with different grades such as Bisphenol-A Epoxy Resin, Low styrene Monomer Bisphenol-A Resin, </w:t>
      </w:r>
      <w:proofErr w:type="spellStart"/>
      <w:r w:rsidRPr="000B521B">
        <w:rPr>
          <w:rFonts w:ascii="Arial" w:hAnsi="Arial" w:cs="Arial"/>
          <w:sz w:val="24"/>
          <w:szCs w:val="24"/>
        </w:rPr>
        <w:t>Novolac</w:t>
      </w:r>
      <w:proofErr w:type="spellEnd"/>
      <w:r w:rsidRPr="000B521B">
        <w:rPr>
          <w:rFonts w:ascii="Arial" w:hAnsi="Arial" w:cs="Arial"/>
          <w:sz w:val="24"/>
          <w:szCs w:val="24"/>
        </w:rPr>
        <w:t xml:space="preserve"> Based Epoxy Resin, Brominated Epoxy Resin, and multifunctional epoxy resins.  </w:t>
      </w:r>
    </w:p>
    <w:p w14:paraId="5BB3FD23" w14:textId="77777777" w:rsidR="00477C5A" w:rsidRPr="000B521B" w:rsidRDefault="00477C5A" w:rsidP="00477C5A">
      <w:pPr>
        <w:spacing w:line="360" w:lineRule="auto"/>
        <w:jc w:val="both"/>
        <w:rPr>
          <w:rFonts w:ascii="Arial" w:hAnsi="Arial" w:cs="Arial"/>
          <w:sz w:val="24"/>
          <w:szCs w:val="24"/>
        </w:rPr>
      </w:pPr>
      <w:r w:rsidRPr="000B521B">
        <w:rPr>
          <w:rFonts w:ascii="Arial" w:hAnsi="Arial" w:cs="Arial"/>
          <w:sz w:val="24"/>
          <w:szCs w:val="24"/>
        </w:rPr>
        <w:t>Vinyl ester resin are easy to manufacture as process is simple and all raw materials are available.  Backward integration into raw materials such as Epoxy Resin, Styrene and Methacrylic Acid will allow consistent supply and competitive pricing of vinyl ester resin.</w:t>
      </w:r>
    </w:p>
    <w:p w14:paraId="2EC7B664" w14:textId="77777777" w:rsidR="006B261A" w:rsidRPr="000B521B" w:rsidRDefault="006B261A" w:rsidP="006B261A">
      <w:pPr>
        <w:pStyle w:val="BodyText"/>
        <w:rPr>
          <w:b/>
          <w:color w:val="000000" w:themeColor="text1"/>
        </w:rPr>
      </w:pPr>
    </w:p>
    <w:p w14:paraId="05B18BAC" w14:textId="1FC472FA" w:rsidR="00477C5A" w:rsidRPr="00BA3B42" w:rsidRDefault="00477C5A" w:rsidP="00477C5A">
      <w:pPr>
        <w:spacing w:line="360" w:lineRule="auto"/>
        <w:jc w:val="both"/>
        <w:rPr>
          <w:rFonts w:ascii="Arial" w:hAnsi="Arial" w:cs="Arial"/>
          <w:sz w:val="28"/>
          <w:szCs w:val="28"/>
        </w:rPr>
      </w:pPr>
      <w:r w:rsidRPr="00BA3B42">
        <w:rPr>
          <w:rFonts w:ascii="Arial" w:hAnsi="Arial" w:cs="Arial"/>
          <w:b/>
          <w:bCs/>
          <w:sz w:val="24"/>
          <w:szCs w:val="24"/>
        </w:rPr>
        <w:t>Key Highlights of the projects</w:t>
      </w:r>
    </w:p>
    <w:p w14:paraId="7477944E" w14:textId="38A7EC84" w:rsidR="00477C5A" w:rsidRPr="000B521B" w:rsidRDefault="00477C5A" w:rsidP="00477C5A">
      <w:pPr>
        <w:spacing w:line="360" w:lineRule="auto"/>
        <w:jc w:val="both"/>
        <w:rPr>
          <w:rFonts w:ascii="Arial" w:hAnsi="Arial" w:cs="Arial"/>
          <w:sz w:val="24"/>
          <w:szCs w:val="24"/>
        </w:rPr>
      </w:pPr>
      <w:r w:rsidRPr="000B521B">
        <w:rPr>
          <w:rFonts w:ascii="Arial" w:hAnsi="Arial" w:cs="Arial"/>
          <w:sz w:val="24"/>
          <w:szCs w:val="24"/>
        </w:rPr>
        <w:t xml:space="preserve">Reliance Industries Limited (RIL) proposes to enter Vinyl Ester Resin business. With the increasing demand within India and across the globe, there is a great opportunity to enter in this manufacturing business. </w:t>
      </w:r>
      <w:r w:rsidR="00A03ADD" w:rsidRPr="000B521B">
        <w:rPr>
          <w:rFonts w:ascii="Arial" w:hAnsi="Arial" w:cs="Arial"/>
          <w:sz w:val="24"/>
          <w:szCs w:val="24"/>
        </w:rPr>
        <w:t>The company’s total production capacity of PE, PP and PVC is 2.3, 2.9 and 0.7 million MT per annum, respectively as of 2019.</w:t>
      </w:r>
      <w:r w:rsidRPr="000B521B">
        <w:rPr>
          <w:rFonts w:ascii="Arial" w:hAnsi="Arial" w:cs="Arial"/>
          <w:sz w:val="24"/>
          <w:szCs w:val="24"/>
        </w:rPr>
        <w:t>Success for the greenfield project is mainly due to:</w:t>
      </w:r>
    </w:p>
    <w:p w14:paraId="2A815D03" w14:textId="77777777" w:rsidR="00477C5A" w:rsidRPr="000B521B" w:rsidRDefault="00477C5A" w:rsidP="002B5226">
      <w:pPr>
        <w:pStyle w:val="ListParagraph"/>
        <w:widowControl/>
        <w:numPr>
          <w:ilvl w:val="0"/>
          <w:numId w:val="20"/>
        </w:numPr>
        <w:autoSpaceDE/>
        <w:autoSpaceDN/>
        <w:spacing w:after="160" w:line="360" w:lineRule="auto"/>
        <w:contextualSpacing/>
        <w:jc w:val="both"/>
        <w:rPr>
          <w:sz w:val="24"/>
          <w:szCs w:val="24"/>
        </w:rPr>
      </w:pPr>
      <w:r w:rsidRPr="000B521B">
        <w:rPr>
          <w:sz w:val="24"/>
          <w:szCs w:val="24"/>
        </w:rPr>
        <w:t xml:space="preserve"> Cost Competitiveness against all major companies operating in the market</w:t>
      </w:r>
    </w:p>
    <w:p w14:paraId="3FDA0C7D" w14:textId="1050E108" w:rsidR="00477C5A" w:rsidRPr="000B521B" w:rsidRDefault="00477C5A" w:rsidP="002B5226">
      <w:pPr>
        <w:pStyle w:val="ListParagraph"/>
        <w:widowControl/>
        <w:numPr>
          <w:ilvl w:val="0"/>
          <w:numId w:val="20"/>
        </w:numPr>
        <w:autoSpaceDE/>
        <w:autoSpaceDN/>
        <w:spacing w:after="160" w:line="360" w:lineRule="auto"/>
        <w:contextualSpacing/>
        <w:jc w:val="both"/>
        <w:rPr>
          <w:sz w:val="24"/>
          <w:szCs w:val="24"/>
        </w:rPr>
      </w:pPr>
      <w:r w:rsidRPr="000B521B">
        <w:rPr>
          <w:sz w:val="24"/>
          <w:szCs w:val="24"/>
        </w:rPr>
        <w:t xml:space="preserve"> Early Adaptation of 5G Technology </w:t>
      </w:r>
      <w:r w:rsidR="00CF60F6" w:rsidRPr="000B521B">
        <w:rPr>
          <w:sz w:val="24"/>
          <w:szCs w:val="24"/>
        </w:rPr>
        <w:t>by telecom sector</w:t>
      </w:r>
    </w:p>
    <w:p w14:paraId="2B1DED6E" w14:textId="77777777" w:rsidR="00477C5A" w:rsidRPr="000B521B" w:rsidRDefault="00477C5A" w:rsidP="002B5226">
      <w:pPr>
        <w:pStyle w:val="ListParagraph"/>
        <w:widowControl/>
        <w:numPr>
          <w:ilvl w:val="0"/>
          <w:numId w:val="20"/>
        </w:numPr>
        <w:autoSpaceDE/>
        <w:autoSpaceDN/>
        <w:spacing w:after="160" w:line="360" w:lineRule="auto"/>
        <w:contextualSpacing/>
        <w:jc w:val="both"/>
        <w:rPr>
          <w:sz w:val="24"/>
          <w:szCs w:val="24"/>
        </w:rPr>
      </w:pPr>
      <w:r w:rsidRPr="000B521B">
        <w:rPr>
          <w:sz w:val="24"/>
          <w:szCs w:val="24"/>
        </w:rPr>
        <w:t xml:space="preserve"> India being the Top 10 preference for FDI Inflows in the country.</w:t>
      </w:r>
    </w:p>
    <w:p w14:paraId="362A5C85" w14:textId="77777777" w:rsidR="00477C5A" w:rsidRPr="000B521B" w:rsidRDefault="00477C5A" w:rsidP="002B5226">
      <w:pPr>
        <w:pStyle w:val="ListParagraph"/>
        <w:widowControl/>
        <w:numPr>
          <w:ilvl w:val="0"/>
          <w:numId w:val="20"/>
        </w:numPr>
        <w:autoSpaceDE/>
        <w:autoSpaceDN/>
        <w:spacing w:after="160" w:line="360" w:lineRule="auto"/>
        <w:contextualSpacing/>
        <w:jc w:val="both"/>
        <w:rPr>
          <w:sz w:val="24"/>
          <w:szCs w:val="24"/>
        </w:rPr>
      </w:pPr>
      <w:r w:rsidRPr="000B521B">
        <w:rPr>
          <w:sz w:val="24"/>
          <w:szCs w:val="24"/>
        </w:rPr>
        <w:t xml:space="preserve"> India being the 4th largest producer of Chemicals in Asia Pacific region.</w:t>
      </w:r>
    </w:p>
    <w:p w14:paraId="122C1FB4" w14:textId="3573740E" w:rsidR="00477C5A" w:rsidRPr="000B521B" w:rsidRDefault="00477C5A" w:rsidP="002B5226">
      <w:pPr>
        <w:pStyle w:val="ListParagraph"/>
        <w:widowControl/>
        <w:numPr>
          <w:ilvl w:val="0"/>
          <w:numId w:val="20"/>
        </w:numPr>
        <w:autoSpaceDE/>
        <w:autoSpaceDN/>
        <w:spacing w:after="160" w:line="360" w:lineRule="auto"/>
        <w:contextualSpacing/>
        <w:jc w:val="both"/>
        <w:rPr>
          <w:sz w:val="24"/>
          <w:szCs w:val="24"/>
        </w:rPr>
      </w:pPr>
      <w:r w:rsidRPr="000B521B">
        <w:rPr>
          <w:sz w:val="24"/>
          <w:szCs w:val="24"/>
        </w:rPr>
        <w:t>“</w:t>
      </w:r>
      <w:proofErr w:type="spellStart"/>
      <w:r w:rsidRPr="000B521B">
        <w:rPr>
          <w:sz w:val="24"/>
          <w:szCs w:val="24"/>
        </w:rPr>
        <w:t>AatmaNirbhar</w:t>
      </w:r>
      <w:proofErr w:type="spellEnd"/>
      <w:r w:rsidRPr="000B521B">
        <w:rPr>
          <w:sz w:val="24"/>
          <w:szCs w:val="24"/>
        </w:rPr>
        <w:t xml:space="preserve"> Bharat” and “Make in India” policies are </w:t>
      </w:r>
      <w:r w:rsidR="00A03ADD" w:rsidRPr="000B521B">
        <w:rPr>
          <w:sz w:val="24"/>
          <w:szCs w:val="24"/>
        </w:rPr>
        <w:t xml:space="preserve">further incentivizing </w:t>
      </w:r>
      <w:proofErr w:type="gramStart"/>
      <w:r w:rsidR="00A03ADD" w:rsidRPr="000B521B">
        <w:rPr>
          <w:sz w:val="24"/>
          <w:szCs w:val="24"/>
        </w:rPr>
        <w:t xml:space="preserve">domestic </w:t>
      </w:r>
      <w:r w:rsidRPr="000B521B">
        <w:rPr>
          <w:sz w:val="24"/>
          <w:szCs w:val="24"/>
        </w:rPr>
        <w:t xml:space="preserve"> manufacturer</w:t>
      </w:r>
      <w:proofErr w:type="gramEnd"/>
      <w:r w:rsidRPr="000B521B">
        <w:rPr>
          <w:sz w:val="24"/>
          <w:szCs w:val="24"/>
        </w:rPr>
        <w:t xml:space="preserve"> to come up with green field capacity.</w:t>
      </w:r>
    </w:p>
    <w:p w14:paraId="303D246D" w14:textId="77777777" w:rsidR="00882459" w:rsidRPr="000B521B" w:rsidRDefault="00A03ADD" w:rsidP="00477C5A">
      <w:pPr>
        <w:spacing w:line="360" w:lineRule="auto"/>
        <w:jc w:val="both"/>
        <w:rPr>
          <w:rFonts w:ascii="Arial" w:hAnsi="Arial" w:cs="Arial"/>
          <w:sz w:val="24"/>
          <w:szCs w:val="24"/>
        </w:rPr>
      </w:pPr>
      <w:r w:rsidRPr="000B521B">
        <w:rPr>
          <w:rFonts w:ascii="Arial" w:hAnsi="Arial" w:cs="Arial"/>
          <w:sz w:val="24"/>
          <w:szCs w:val="24"/>
        </w:rPr>
        <w:t xml:space="preserve">Demand for vinyl ester resin has been proposed to have double digit growth in India due to the robust growth in end user industries. India’s Fiberglass Reinforced Plastics (FRP) coating and lining Industry has been witnessing high growth numbers due to increasing inclination towards corrosion resistant products and other technological advancements.  Vinyl ester resin is also finding its wide applications majorly in materials for pipe </w:t>
      </w:r>
      <w:r w:rsidR="00477C5A" w:rsidRPr="000B521B">
        <w:rPr>
          <w:rFonts w:ascii="Arial" w:hAnsi="Arial" w:cs="Arial"/>
          <w:sz w:val="24"/>
          <w:szCs w:val="24"/>
        </w:rPr>
        <w:t xml:space="preserve">linings, steel and concrete linings, secondary containment, and to fabricate FRP (Fiberglass Reinforced Plastics) storage tanks. </w:t>
      </w:r>
    </w:p>
    <w:p w14:paraId="29E50A40" w14:textId="77777777" w:rsidR="00882459" w:rsidRPr="000B521B" w:rsidRDefault="00882459" w:rsidP="00477C5A">
      <w:pPr>
        <w:spacing w:line="360" w:lineRule="auto"/>
        <w:jc w:val="both"/>
        <w:rPr>
          <w:rFonts w:ascii="Arial" w:hAnsi="Arial" w:cs="Arial"/>
          <w:sz w:val="24"/>
          <w:szCs w:val="24"/>
        </w:rPr>
      </w:pPr>
    </w:p>
    <w:p w14:paraId="77C03272" w14:textId="77777777" w:rsidR="009A19EE" w:rsidRPr="000B521B" w:rsidRDefault="009A19EE" w:rsidP="00477C5A">
      <w:pPr>
        <w:spacing w:line="360" w:lineRule="auto"/>
        <w:jc w:val="both"/>
        <w:rPr>
          <w:rFonts w:ascii="Arial" w:hAnsi="Arial" w:cs="Arial"/>
          <w:sz w:val="24"/>
          <w:szCs w:val="24"/>
        </w:rPr>
      </w:pPr>
    </w:p>
    <w:p w14:paraId="6A1F7B2F" w14:textId="77777777" w:rsidR="00B74A97" w:rsidRDefault="00B74A97" w:rsidP="00477C5A">
      <w:pPr>
        <w:spacing w:line="360" w:lineRule="auto"/>
        <w:jc w:val="both"/>
        <w:rPr>
          <w:rFonts w:ascii="Arial" w:hAnsi="Arial" w:cs="Arial"/>
          <w:sz w:val="24"/>
          <w:szCs w:val="24"/>
        </w:rPr>
      </w:pPr>
    </w:p>
    <w:p w14:paraId="41C8F782" w14:textId="4533AA77" w:rsidR="00477C5A" w:rsidRPr="000B521B" w:rsidRDefault="00477C5A" w:rsidP="00477C5A">
      <w:pPr>
        <w:spacing w:line="360" w:lineRule="auto"/>
        <w:jc w:val="both"/>
        <w:rPr>
          <w:rFonts w:ascii="Arial" w:hAnsi="Arial" w:cs="Arial"/>
          <w:sz w:val="24"/>
          <w:szCs w:val="24"/>
        </w:rPr>
      </w:pPr>
      <w:r w:rsidRPr="000B521B">
        <w:rPr>
          <w:rFonts w:ascii="Arial" w:hAnsi="Arial" w:cs="Arial"/>
          <w:sz w:val="24"/>
          <w:szCs w:val="24"/>
        </w:rPr>
        <w:t>Vinyl ester resin prevents the hydrolysis induced osmotic blistering by the formation of skin between the gel coat and the glass/polyester laminate or over the gel coat. It can be used for the entire lamination of boats which provides greater flexibility and toughness than polyester.</w:t>
      </w:r>
    </w:p>
    <w:p w14:paraId="07F5AFD1" w14:textId="291BE909" w:rsidR="00477C5A" w:rsidRPr="000B521B" w:rsidRDefault="00477C5A" w:rsidP="006B261A">
      <w:pPr>
        <w:pStyle w:val="BodyText"/>
        <w:rPr>
          <w:b/>
          <w:color w:val="000000" w:themeColor="text1"/>
        </w:rPr>
        <w:sectPr w:rsidR="00477C5A"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6626615" w14:textId="77777777" w:rsidR="006B261A" w:rsidRPr="000B521B" w:rsidRDefault="006B261A" w:rsidP="006B261A">
      <w:pPr>
        <w:pStyle w:val="BodyText"/>
        <w:rPr>
          <w:b/>
          <w:color w:val="000000" w:themeColor="text1"/>
        </w:rPr>
      </w:pPr>
      <w:bookmarkStart w:id="4" w:name="_Ref83655239"/>
    </w:p>
    <w:p w14:paraId="47CC01E8" w14:textId="77777777" w:rsidR="006B261A" w:rsidRPr="000B521B" w:rsidRDefault="006B261A" w:rsidP="006B261A">
      <w:pPr>
        <w:pStyle w:val="BodyText"/>
        <w:rPr>
          <w:b/>
          <w:color w:val="000000" w:themeColor="text1"/>
        </w:rPr>
      </w:pPr>
    </w:p>
    <w:bookmarkEnd w:id="3"/>
    <w:bookmarkEnd w:id="4"/>
    <w:p w14:paraId="79312A4E" w14:textId="0B2FB0E7" w:rsidR="00CF60F6" w:rsidRPr="000B521B" w:rsidRDefault="00CF60F6" w:rsidP="00CF60F6">
      <w:pPr>
        <w:spacing w:line="360" w:lineRule="auto"/>
        <w:rPr>
          <w:rFonts w:ascii="Arial" w:eastAsia="Verdana" w:hAnsi="Arial" w:cs="Arial"/>
          <w:b/>
          <w:bCs/>
          <w:color w:val="000000"/>
          <w:kern w:val="24"/>
          <w:sz w:val="24"/>
          <w:szCs w:val="24"/>
        </w:rPr>
      </w:pPr>
      <w:r w:rsidRPr="000B521B">
        <w:rPr>
          <w:rFonts w:ascii="Arial" w:eastAsia="Verdana" w:hAnsi="Arial" w:cs="Arial"/>
          <w:b/>
          <w:bCs/>
          <w:color w:val="000000"/>
          <w:kern w:val="24"/>
          <w:sz w:val="24"/>
          <w:szCs w:val="24"/>
        </w:rPr>
        <w:t>Growth Drivers for India Vinyl Ester Market</w:t>
      </w:r>
    </w:p>
    <w:tbl>
      <w:tblPr>
        <w:tblW w:w="10300" w:type="dxa"/>
        <w:tblLook w:val="0420" w:firstRow="1" w:lastRow="0" w:firstColumn="0" w:lastColumn="0" w:noHBand="0" w:noVBand="1"/>
      </w:tblPr>
      <w:tblGrid>
        <w:gridCol w:w="2575"/>
        <w:gridCol w:w="2575"/>
        <w:gridCol w:w="2575"/>
        <w:gridCol w:w="2575"/>
      </w:tblGrid>
      <w:tr w:rsidR="00CF60F6" w:rsidRPr="000B521B" w14:paraId="4C074105" w14:textId="77777777" w:rsidTr="00CF60F6">
        <w:trPr>
          <w:trHeight w:val="847"/>
        </w:trPr>
        <w:tc>
          <w:tcPr>
            <w:tcW w:w="2575" w:type="dxa"/>
            <w:tcBorders>
              <w:top w:val="single" w:sz="8" w:space="0" w:color="FFC000"/>
              <w:left w:val="single" w:sz="8" w:space="0" w:color="FFC000"/>
              <w:bottom w:val="single" w:sz="12" w:space="0" w:color="FFC000"/>
              <w:right w:val="single" w:sz="8" w:space="0" w:color="FFC000"/>
            </w:tcBorders>
            <w:shd w:val="clear" w:color="auto" w:fill="auto"/>
            <w:vAlign w:val="center"/>
            <w:hideMark/>
          </w:tcPr>
          <w:p w14:paraId="58823C2F" w14:textId="77777777" w:rsidR="00CF60F6" w:rsidRPr="000B521B" w:rsidRDefault="00CF60F6" w:rsidP="00BF252C">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 xml:space="preserve">Name of the Product </w:t>
            </w:r>
          </w:p>
        </w:tc>
        <w:tc>
          <w:tcPr>
            <w:tcW w:w="2575" w:type="dxa"/>
            <w:tcBorders>
              <w:top w:val="single" w:sz="8" w:space="0" w:color="FFC000"/>
              <w:left w:val="nil"/>
              <w:bottom w:val="single" w:sz="12" w:space="0" w:color="FFC000"/>
              <w:right w:val="single" w:sz="8" w:space="0" w:color="FFC000"/>
            </w:tcBorders>
            <w:shd w:val="clear" w:color="auto" w:fill="auto"/>
            <w:vAlign w:val="center"/>
            <w:hideMark/>
          </w:tcPr>
          <w:p w14:paraId="174BBD0E" w14:textId="77777777" w:rsidR="00CF60F6" w:rsidRPr="000B521B" w:rsidRDefault="00CF60F6" w:rsidP="00BF252C">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Domestic Demand Market</w:t>
            </w:r>
          </w:p>
        </w:tc>
        <w:tc>
          <w:tcPr>
            <w:tcW w:w="2575" w:type="dxa"/>
            <w:tcBorders>
              <w:top w:val="single" w:sz="8" w:space="0" w:color="FFC000"/>
              <w:left w:val="nil"/>
              <w:bottom w:val="single" w:sz="12" w:space="0" w:color="FFC000"/>
              <w:right w:val="single" w:sz="8" w:space="0" w:color="FFC000"/>
            </w:tcBorders>
            <w:shd w:val="clear" w:color="auto" w:fill="auto"/>
            <w:vAlign w:val="center"/>
            <w:hideMark/>
          </w:tcPr>
          <w:p w14:paraId="4FA07DBA" w14:textId="77777777" w:rsidR="00CF60F6" w:rsidRPr="000B521B" w:rsidRDefault="00CF60F6" w:rsidP="00BF252C">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Export Potential</w:t>
            </w:r>
          </w:p>
        </w:tc>
        <w:tc>
          <w:tcPr>
            <w:tcW w:w="2575" w:type="dxa"/>
            <w:tcBorders>
              <w:top w:val="single" w:sz="8" w:space="0" w:color="FFC000"/>
              <w:left w:val="nil"/>
              <w:bottom w:val="single" w:sz="12" w:space="0" w:color="FFC000"/>
              <w:right w:val="single" w:sz="8" w:space="0" w:color="FFC000"/>
            </w:tcBorders>
            <w:shd w:val="clear" w:color="auto" w:fill="auto"/>
            <w:vAlign w:val="center"/>
            <w:hideMark/>
          </w:tcPr>
          <w:p w14:paraId="5B0438E3" w14:textId="77777777" w:rsidR="00CF60F6" w:rsidRPr="000B521B" w:rsidRDefault="00CF60F6" w:rsidP="00BF252C">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Import Substitution</w:t>
            </w:r>
          </w:p>
        </w:tc>
      </w:tr>
      <w:tr w:rsidR="00CF60F6" w:rsidRPr="000B521B" w14:paraId="3410C2B5" w14:textId="77777777" w:rsidTr="00CF60F6">
        <w:trPr>
          <w:trHeight w:val="896"/>
        </w:trPr>
        <w:tc>
          <w:tcPr>
            <w:tcW w:w="2575" w:type="dxa"/>
            <w:tcBorders>
              <w:top w:val="nil"/>
              <w:left w:val="single" w:sz="8" w:space="0" w:color="FFC000"/>
              <w:bottom w:val="single" w:sz="8" w:space="0" w:color="FFC000"/>
              <w:right w:val="single" w:sz="8" w:space="0" w:color="FFC000"/>
            </w:tcBorders>
            <w:shd w:val="clear" w:color="000000" w:fill="FFF4E7"/>
            <w:vAlign w:val="center"/>
            <w:hideMark/>
          </w:tcPr>
          <w:p w14:paraId="4D562D84" w14:textId="77777777" w:rsidR="00CF60F6" w:rsidRPr="000B521B" w:rsidRDefault="00CF60F6" w:rsidP="00BF252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FRP (Pipes and Tanks)</w:t>
            </w:r>
          </w:p>
        </w:tc>
        <w:tc>
          <w:tcPr>
            <w:tcW w:w="2575" w:type="dxa"/>
            <w:tcBorders>
              <w:top w:val="nil"/>
              <w:left w:val="nil"/>
              <w:bottom w:val="single" w:sz="8" w:space="0" w:color="FFC000"/>
              <w:right w:val="single" w:sz="8" w:space="0" w:color="FFC000"/>
            </w:tcBorders>
            <w:shd w:val="clear" w:color="000000" w:fill="FFF4E7"/>
            <w:vAlign w:val="center"/>
            <w:hideMark/>
          </w:tcPr>
          <w:p w14:paraId="7E1CEC7A" w14:textId="77777777" w:rsidR="00CF60F6" w:rsidRPr="000B521B" w:rsidRDefault="00CF60F6" w:rsidP="00BF252C">
            <w:pPr>
              <w:spacing w:after="0" w:line="240" w:lineRule="auto"/>
              <w:jc w:val="center"/>
              <w:rPr>
                <w:rFonts w:ascii="Arial" w:eastAsia="Times New Roman" w:hAnsi="Arial" w:cs="Arial"/>
                <w:sz w:val="36"/>
                <w:szCs w:val="36"/>
                <w:lang w:val="en-US"/>
              </w:rPr>
            </w:pPr>
            <w:r w:rsidRPr="000B521B">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000000" w:fill="FFF4E7"/>
            <w:vAlign w:val="center"/>
            <w:hideMark/>
          </w:tcPr>
          <w:p w14:paraId="36A9081F" w14:textId="77777777" w:rsidR="00CF60F6" w:rsidRPr="000B521B" w:rsidRDefault="00CF60F6" w:rsidP="00BF252C">
            <w:pPr>
              <w:spacing w:after="0" w:line="240" w:lineRule="auto"/>
              <w:jc w:val="center"/>
              <w:rPr>
                <w:rFonts w:ascii="Arial" w:eastAsia="Times New Roman" w:hAnsi="Arial" w:cs="Arial"/>
                <w:sz w:val="36"/>
                <w:szCs w:val="36"/>
                <w:lang w:val="en-US"/>
              </w:rPr>
            </w:pPr>
            <w:r w:rsidRPr="000B521B">
              <w:rPr>
                <w:rFonts w:ascii="Arial" w:hAnsi="Arial" w:cs="Arial"/>
                <w:noProof/>
              </w:rPr>
              <mc:AlternateContent>
                <mc:Choice Requires="wpg">
                  <w:drawing>
                    <wp:anchor distT="0" distB="0" distL="114300" distR="114300" simplePos="0" relativeHeight="252567552" behindDoc="0" locked="0" layoutInCell="1" allowOverlap="1" wp14:anchorId="15DA105B" wp14:editId="69B23EBC">
                      <wp:simplePos x="0" y="0"/>
                      <wp:positionH relativeFrom="column">
                        <wp:posOffset>-1132205</wp:posOffset>
                      </wp:positionH>
                      <wp:positionV relativeFrom="paragraph">
                        <wp:posOffset>88265</wp:posOffset>
                      </wp:positionV>
                      <wp:extent cx="3710305" cy="3284855"/>
                      <wp:effectExtent l="0" t="0" r="4445" b="0"/>
                      <wp:wrapNone/>
                      <wp:docPr id="2213" name="Group 3"/>
                      <wp:cNvGraphicFramePr/>
                      <a:graphic xmlns:a="http://schemas.openxmlformats.org/drawingml/2006/main">
                        <a:graphicData uri="http://schemas.microsoft.com/office/word/2010/wordprocessingGroup">
                          <wpg:wgp>
                            <wpg:cNvGrpSpPr/>
                            <wpg:grpSpPr>
                              <a:xfrm>
                                <a:off x="0" y="0"/>
                                <a:ext cx="3710305" cy="3284855"/>
                                <a:chOff x="0" y="0"/>
                                <a:chExt cx="3709357" cy="2728108"/>
                              </a:xfrm>
                            </wpg:grpSpPr>
                            <pic:pic xmlns:pic="http://schemas.openxmlformats.org/drawingml/2006/picture">
                              <pic:nvPicPr>
                                <pic:cNvPr id="2214" name="Graphic 6" descr="Badge Tick1 with solid fill"/>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2" y="0"/>
                                  <a:ext cx="549965" cy="354496"/>
                                </a:xfrm>
                                <a:prstGeom prst="rect">
                                  <a:avLst/>
                                </a:prstGeom>
                              </pic:spPr>
                            </pic:pic>
                            <pic:pic xmlns:pic="http://schemas.openxmlformats.org/drawingml/2006/picture">
                              <pic:nvPicPr>
                                <pic:cNvPr id="2215" name="Graphic 7" descr="Badge Tick1 with solid fill"/>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1" y="1840029"/>
                                  <a:ext cx="549965" cy="354496"/>
                                </a:xfrm>
                                <a:prstGeom prst="rect">
                                  <a:avLst/>
                                </a:prstGeom>
                              </pic:spPr>
                            </pic:pic>
                            <pic:pic xmlns:pic="http://schemas.openxmlformats.org/drawingml/2006/picture">
                              <pic:nvPicPr>
                                <pic:cNvPr id="2216" name="Graphic 8" descr="Badge Tick1 with solid fill"/>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3142139" y="1875182"/>
                                  <a:ext cx="549965" cy="354496"/>
                                </a:xfrm>
                                <a:prstGeom prst="rect">
                                  <a:avLst/>
                                </a:prstGeom>
                              </pic:spPr>
                            </pic:pic>
                            <pic:pic xmlns:pic="http://schemas.openxmlformats.org/drawingml/2006/picture">
                              <pic:nvPicPr>
                                <pic:cNvPr id="2217" name="Graphic 9" descr="Badge Tick1 with solid fill"/>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2" y="901783"/>
                                  <a:ext cx="549965" cy="354496"/>
                                </a:xfrm>
                                <a:prstGeom prst="rect">
                                  <a:avLst/>
                                </a:prstGeom>
                              </pic:spPr>
                            </pic:pic>
                            <pic:pic xmlns:pic="http://schemas.openxmlformats.org/drawingml/2006/picture">
                              <pic:nvPicPr>
                                <pic:cNvPr id="2218" name="Graphic 10" descr="Badge Tick1 with solid fill"/>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2" y="1359454"/>
                                  <a:ext cx="549965" cy="354496"/>
                                </a:xfrm>
                                <a:prstGeom prst="rect">
                                  <a:avLst/>
                                </a:prstGeom>
                              </pic:spPr>
                            </pic:pic>
                            <pic:pic xmlns:pic="http://schemas.openxmlformats.org/drawingml/2006/picture">
                              <pic:nvPicPr>
                                <pic:cNvPr id="2219" name="Graphic 13" descr="Badge Tick1 with solid fill"/>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3159392" y="2345912"/>
                                  <a:ext cx="549965" cy="354496"/>
                                </a:xfrm>
                                <a:prstGeom prst="rect">
                                  <a:avLst/>
                                </a:prstGeom>
                              </pic:spPr>
                            </pic:pic>
                            <pic:pic xmlns:pic="http://schemas.openxmlformats.org/drawingml/2006/picture">
                              <pic:nvPicPr>
                                <pic:cNvPr id="2220" name="Graphic 14" descr="Badge Tick1 with solid fill"/>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1640084" y="17243"/>
                                  <a:ext cx="549965" cy="354496"/>
                                </a:xfrm>
                                <a:prstGeom prst="rect">
                                  <a:avLst/>
                                </a:prstGeom>
                              </pic:spPr>
                            </pic:pic>
                            <pic:pic xmlns:pic="http://schemas.openxmlformats.org/drawingml/2006/picture">
                              <pic:nvPicPr>
                                <pic:cNvPr id="2221" name="Graphic 15" descr="Badge Tick1 with solid fill"/>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1642205" y="1388732"/>
                                  <a:ext cx="549965" cy="354496"/>
                                </a:xfrm>
                                <a:prstGeom prst="rect">
                                  <a:avLst/>
                                </a:prstGeom>
                              </pic:spPr>
                            </pic:pic>
                            <pic:pic xmlns:pic="http://schemas.openxmlformats.org/drawingml/2006/picture">
                              <pic:nvPicPr>
                                <pic:cNvPr id="2222" name="Graphic 17" descr="Badge Tick1 with solid fill"/>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2373612"/>
                                  <a:ext cx="549965" cy="354496"/>
                                </a:xfrm>
                                <a:prstGeom prst="rect">
                                  <a:avLst/>
                                </a:prstGeom>
                              </pic:spPr>
                            </pic:pic>
                            <pic:pic xmlns:pic="http://schemas.openxmlformats.org/drawingml/2006/picture">
                              <pic:nvPicPr>
                                <pic:cNvPr id="2223" name="Graphic 19" descr="Badge Tick1 with solid fill"/>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6628" y="469446"/>
                                  <a:ext cx="549965" cy="354496"/>
                                </a:xfrm>
                                <a:prstGeom prst="rect">
                                  <a:avLst/>
                                </a:prstGeom>
                              </pic:spPr>
                            </pic:pic>
                            <pic:pic xmlns:pic="http://schemas.openxmlformats.org/drawingml/2006/picture">
                              <pic:nvPicPr>
                                <pic:cNvPr id="2224" name="Graphic 20" descr="Badge Tick1 with solid fill"/>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1612205" y="447719"/>
                                  <a:ext cx="549965" cy="354496"/>
                                </a:xfrm>
                                <a:prstGeom prst="rect">
                                  <a:avLst/>
                                </a:prstGeom>
                              </pic:spPr>
                            </pic:pic>
                            <pic:pic xmlns:pic="http://schemas.openxmlformats.org/drawingml/2006/picture">
                              <pic:nvPicPr>
                                <pic:cNvPr id="2225" name="Graphic 21" descr="Badge Tick1 with solid fill"/>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3148766" y="447399"/>
                                  <a:ext cx="549965" cy="3544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56B232" id="Group 3" o:spid="_x0000_s1026" style="position:absolute;margin-left:-89.15pt;margin-top:6.95pt;width:292.15pt;height:258.65pt;z-index:252567552;mso-width-relative:margin;mso-height-relative:margin" coordsize="37093,27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6" o:spid="_x0000_s1027" type="#_x0000_t75" alt="Badge Tick1 with solid fill" style="position:absolute;width:5499;height: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">
                        <v:imagedata r:id="rId20" o:title="Badge Tick1 with solid fill"/>
                      </v:shape>
                      <v:shape id="Graphic 7" o:spid="_x0000_s1028" type="#_x0000_t75" alt="Badge Tick1 with solid fill" style="position:absolute;top:18400;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">
                        <v:imagedata r:id="rId20" o:title="Badge Tick1 with solid fill"/>
                      </v:shape>
                      <v:shape id="Graphic 8" o:spid="_x0000_s1029" type="#_x0000_t75" alt="Badge Tick1 with solid fill" style="position:absolute;left:31421;top:18751;width:5500;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">
                        <v:imagedata r:id="rId20" o:title="Badge Tick1 with solid fill"/>
                      </v:shape>
                      <v:shape id="Graphic 9" o:spid="_x0000_s1030" type="#_x0000_t75" alt="Badge Tick1 with solid fill" style="position:absolute;top:9017;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">
                        <v:imagedata r:id="rId20" o:title="Badge Tick1 with solid fill"/>
                      </v:shape>
                      <v:shape id="Graphic 10" o:spid="_x0000_s1031" type="#_x0000_t75" alt="Badge Tick1 with solid fill" style="position:absolute;top:13594;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">
                        <v:imagedata r:id="rId20" o:title="Badge Tick1 with solid fill"/>
                      </v:shape>
                      <v:shape id="Graphic 13" o:spid="_x0000_s1032" type="#_x0000_t75" alt="Badge Tick1 with solid fill" style="position:absolute;left:31593;top:23459;width:5500;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">
                        <v:imagedata r:id="rId20" o:title="Badge Tick1 with solid fill"/>
                      </v:shape>
                      <v:shape id="Graphic 14" o:spid="_x0000_s1033" type="#_x0000_t75" alt="Badge Tick1 with solid fill" style="position:absolute;left:16400;top:172;width:5500;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">
                        <v:imagedata r:id="rId20" o:title="Badge Tick1 with solid fill"/>
                      </v:shape>
                      <v:shape id="Graphic 15" o:spid="_x0000_s1034" type="#_x0000_t75" alt="Badge Tick1 with solid fill" style="position:absolute;left:16422;top:13887;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">
                        <v:imagedata r:id="rId20" o:title="Badge Tick1 with solid fill"/>
                      </v:shape>
                      <v:shape id="Graphic 17" o:spid="_x0000_s1035" type="#_x0000_t75" alt="Badge Tick1 with solid fill" style="position:absolute;top:23736;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">
                        <v:imagedata r:id="rId20" o:title="Badge Tick1 with solid fill"/>
                      </v:shape>
                      <v:shape id="Graphic 19" o:spid="_x0000_s1036" type="#_x0000_t75" alt="Badge Tick1 with solid fill" style="position:absolute;left:66;top:4694;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">
                        <v:imagedata r:id="rId20" o:title="Badge Tick1 with solid fill"/>
                      </v:shape>
                      <v:shape id="Graphic 20" o:spid="_x0000_s1037" type="#_x0000_t75" alt="Badge Tick1 with solid fill" style="position:absolute;left:16122;top:4477;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">
                        <v:imagedata r:id="rId20" o:title="Badge Tick1 with solid fill"/>
                      </v:shape>
                      <v:shape id="Graphic 21" o:spid="_x0000_s1038" type="#_x0000_t75" alt="Badge Tick1 with solid fill" style="position:absolute;left:31487;top:4473;width:5500;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">
                        <v:imagedata r:id="rId20" o:title="Badge Tick1 with solid fill"/>
                      </v:shape>
                    </v:group>
                  </w:pict>
                </mc:Fallback>
              </mc:AlternateContent>
            </w:r>
            <w:r w:rsidRPr="000B521B">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000000" w:fill="FFF4E7"/>
            <w:vAlign w:val="center"/>
            <w:hideMark/>
          </w:tcPr>
          <w:p w14:paraId="0DA95439" w14:textId="77777777" w:rsidR="00CF60F6" w:rsidRPr="000B521B" w:rsidRDefault="00CF60F6" w:rsidP="00BF252C">
            <w:pPr>
              <w:spacing w:after="0" w:line="240" w:lineRule="auto"/>
              <w:jc w:val="center"/>
              <w:rPr>
                <w:rFonts w:ascii="Arial" w:eastAsia="Times New Roman" w:hAnsi="Arial" w:cs="Arial"/>
                <w:sz w:val="36"/>
                <w:szCs w:val="36"/>
                <w:lang w:val="en-US"/>
              </w:rPr>
            </w:pPr>
            <w:r w:rsidRPr="000B521B">
              <w:rPr>
                <w:rFonts w:ascii="Arial" w:eastAsia="Times New Roman" w:hAnsi="Arial" w:cs="Arial"/>
                <w:sz w:val="36"/>
                <w:szCs w:val="36"/>
                <w:lang w:val="en-US"/>
              </w:rPr>
              <w:t> </w:t>
            </w:r>
          </w:p>
        </w:tc>
      </w:tr>
      <w:tr w:rsidR="00CF60F6" w:rsidRPr="000B521B" w14:paraId="48AA8B28" w14:textId="77777777" w:rsidTr="00CF60F6">
        <w:trPr>
          <w:trHeight w:val="896"/>
        </w:trPr>
        <w:tc>
          <w:tcPr>
            <w:tcW w:w="2575" w:type="dxa"/>
            <w:tcBorders>
              <w:top w:val="nil"/>
              <w:left w:val="single" w:sz="8" w:space="0" w:color="FFC000"/>
              <w:bottom w:val="single" w:sz="8" w:space="0" w:color="FFC000"/>
              <w:right w:val="single" w:sz="8" w:space="0" w:color="FFC000"/>
            </w:tcBorders>
            <w:shd w:val="clear" w:color="auto" w:fill="auto"/>
            <w:vAlign w:val="center"/>
            <w:hideMark/>
          </w:tcPr>
          <w:p w14:paraId="020A75D8" w14:textId="77777777" w:rsidR="00CF60F6" w:rsidRPr="000B521B" w:rsidRDefault="00CF60F6" w:rsidP="00BF252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Electronics and Telecommunication</w:t>
            </w:r>
          </w:p>
        </w:tc>
        <w:tc>
          <w:tcPr>
            <w:tcW w:w="2575" w:type="dxa"/>
            <w:tcBorders>
              <w:top w:val="nil"/>
              <w:left w:val="nil"/>
              <w:bottom w:val="single" w:sz="8" w:space="0" w:color="FFC000"/>
              <w:right w:val="single" w:sz="8" w:space="0" w:color="FFC000"/>
            </w:tcBorders>
            <w:shd w:val="clear" w:color="auto" w:fill="auto"/>
            <w:vAlign w:val="center"/>
            <w:hideMark/>
          </w:tcPr>
          <w:p w14:paraId="66579C02" w14:textId="77777777" w:rsidR="00CF60F6" w:rsidRPr="000B521B" w:rsidRDefault="00CF60F6" w:rsidP="00BF252C">
            <w:pPr>
              <w:spacing w:after="0" w:line="240" w:lineRule="auto"/>
              <w:jc w:val="center"/>
              <w:rPr>
                <w:rFonts w:ascii="Arial" w:eastAsia="Times New Roman" w:hAnsi="Arial" w:cs="Arial"/>
                <w:sz w:val="36"/>
                <w:szCs w:val="36"/>
                <w:lang w:val="en-US"/>
              </w:rPr>
            </w:pPr>
            <w:r w:rsidRPr="000B521B">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auto" w:fill="auto"/>
            <w:vAlign w:val="center"/>
            <w:hideMark/>
          </w:tcPr>
          <w:p w14:paraId="4A08EFF1" w14:textId="77777777" w:rsidR="00CF60F6" w:rsidRPr="000B521B" w:rsidRDefault="00CF60F6" w:rsidP="00BF252C">
            <w:pPr>
              <w:spacing w:after="0" w:line="240" w:lineRule="auto"/>
              <w:jc w:val="center"/>
              <w:rPr>
                <w:rFonts w:ascii="Arial" w:eastAsia="Times New Roman" w:hAnsi="Arial" w:cs="Arial"/>
                <w:sz w:val="36"/>
                <w:szCs w:val="36"/>
                <w:lang w:val="en-US"/>
              </w:rPr>
            </w:pPr>
            <w:r w:rsidRPr="000B521B">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auto" w:fill="auto"/>
            <w:vAlign w:val="center"/>
            <w:hideMark/>
          </w:tcPr>
          <w:p w14:paraId="53E9BAA7" w14:textId="77777777" w:rsidR="00CF60F6" w:rsidRPr="000B521B" w:rsidRDefault="00CF60F6" w:rsidP="00BF252C">
            <w:pPr>
              <w:spacing w:after="0" w:line="240" w:lineRule="auto"/>
              <w:jc w:val="center"/>
              <w:rPr>
                <w:rFonts w:ascii="Arial" w:eastAsia="Times New Roman" w:hAnsi="Arial" w:cs="Arial"/>
                <w:sz w:val="36"/>
                <w:szCs w:val="36"/>
                <w:lang w:val="en-US"/>
              </w:rPr>
            </w:pPr>
            <w:r w:rsidRPr="000B521B">
              <w:rPr>
                <w:rFonts w:ascii="Arial" w:eastAsia="Times New Roman" w:hAnsi="Arial" w:cs="Arial"/>
                <w:sz w:val="36"/>
                <w:szCs w:val="36"/>
                <w:lang w:val="en-US"/>
              </w:rPr>
              <w:t> </w:t>
            </w:r>
          </w:p>
        </w:tc>
      </w:tr>
      <w:tr w:rsidR="00CF60F6" w:rsidRPr="000B521B" w14:paraId="310A4B72" w14:textId="77777777" w:rsidTr="00CF60F6">
        <w:trPr>
          <w:trHeight w:val="896"/>
        </w:trPr>
        <w:tc>
          <w:tcPr>
            <w:tcW w:w="2575" w:type="dxa"/>
            <w:tcBorders>
              <w:top w:val="nil"/>
              <w:left w:val="single" w:sz="8" w:space="0" w:color="FFC000"/>
              <w:bottom w:val="single" w:sz="8" w:space="0" w:color="FFC000"/>
              <w:right w:val="single" w:sz="8" w:space="0" w:color="FFC000"/>
            </w:tcBorders>
            <w:shd w:val="clear" w:color="000000" w:fill="FFF4E7"/>
            <w:vAlign w:val="center"/>
            <w:hideMark/>
          </w:tcPr>
          <w:p w14:paraId="51A96C59" w14:textId="77777777" w:rsidR="00CF60F6" w:rsidRPr="000B521B" w:rsidRDefault="00CF60F6" w:rsidP="00BF252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Marine Components</w:t>
            </w:r>
          </w:p>
        </w:tc>
        <w:tc>
          <w:tcPr>
            <w:tcW w:w="2575" w:type="dxa"/>
            <w:tcBorders>
              <w:top w:val="nil"/>
              <w:left w:val="nil"/>
              <w:bottom w:val="single" w:sz="8" w:space="0" w:color="FFC000"/>
              <w:right w:val="single" w:sz="8" w:space="0" w:color="FFC000"/>
            </w:tcBorders>
            <w:shd w:val="clear" w:color="000000" w:fill="FFF4E7"/>
            <w:vAlign w:val="center"/>
            <w:hideMark/>
          </w:tcPr>
          <w:p w14:paraId="6BAE84F8" w14:textId="77777777" w:rsidR="00CF60F6" w:rsidRPr="000B521B" w:rsidRDefault="00CF60F6" w:rsidP="00BF252C">
            <w:pPr>
              <w:spacing w:after="0" w:line="240" w:lineRule="auto"/>
              <w:jc w:val="center"/>
              <w:rPr>
                <w:rFonts w:ascii="Arial" w:eastAsia="Times New Roman" w:hAnsi="Arial" w:cs="Arial"/>
                <w:sz w:val="36"/>
                <w:szCs w:val="36"/>
                <w:lang w:val="en-US"/>
              </w:rPr>
            </w:pPr>
            <w:r w:rsidRPr="000B521B">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000000" w:fill="FFF4E7"/>
            <w:vAlign w:val="center"/>
            <w:hideMark/>
          </w:tcPr>
          <w:p w14:paraId="21301ADA" w14:textId="77777777" w:rsidR="00CF60F6" w:rsidRPr="000B521B" w:rsidRDefault="00CF60F6" w:rsidP="00BF252C">
            <w:pPr>
              <w:spacing w:after="0" w:line="240" w:lineRule="auto"/>
              <w:jc w:val="center"/>
              <w:rPr>
                <w:rFonts w:ascii="Arial" w:eastAsia="Times New Roman" w:hAnsi="Arial" w:cs="Arial"/>
                <w:sz w:val="36"/>
                <w:szCs w:val="36"/>
                <w:lang w:val="en-US"/>
              </w:rPr>
            </w:pPr>
            <w:r w:rsidRPr="000B521B">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000000" w:fill="FFF4E7"/>
            <w:vAlign w:val="center"/>
            <w:hideMark/>
          </w:tcPr>
          <w:p w14:paraId="4D82E14E" w14:textId="77777777" w:rsidR="00CF60F6" w:rsidRPr="000B521B" w:rsidRDefault="00CF60F6" w:rsidP="00BF252C">
            <w:pPr>
              <w:spacing w:after="0" w:line="240" w:lineRule="auto"/>
              <w:jc w:val="center"/>
              <w:rPr>
                <w:rFonts w:ascii="Arial" w:eastAsia="Times New Roman" w:hAnsi="Arial" w:cs="Arial"/>
                <w:sz w:val="36"/>
                <w:szCs w:val="36"/>
                <w:lang w:val="en-US"/>
              </w:rPr>
            </w:pPr>
            <w:r w:rsidRPr="000B521B">
              <w:rPr>
                <w:rFonts w:ascii="Arial" w:eastAsia="Times New Roman" w:hAnsi="Arial" w:cs="Arial"/>
                <w:sz w:val="36"/>
                <w:szCs w:val="36"/>
                <w:lang w:val="en-US"/>
              </w:rPr>
              <w:t> </w:t>
            </w:r>
          </w:p>
        </w:tc>
      </w:tr>
      <w:tr w:rsidR="00CF60F6" w:rsidRPr="000B521B" w14:paraId="190F7EFD" w14:textId="77777777" w:rsidTr="00CF60F6">
        <w:trPr>
          <w:trHeight w:val="896"/>
        </w:trPr>
        <w:tc>
          <w:tcPr>
            <w:tcW w:w="2575" w:type="dxa"/>
            <w:tcBorders>
              <w:top w:val="nil"/>
              <w:left w:val="single" w:sz="8" w:space="0" w:color="FFC000"/>
              <w:bottom w:val="single" w:sz="8" w:space="0" w:color="FFC000"/>
              <w:right w:val="single" w:sz="8" w:space="0" w:color="FFC000"/>
            </w:tcBorders>
            <w:shd w:val="clear" w:color="auto" w:fill="auto"/>
            <w:vAlign w:val="center"/>
            <w:hideMark/>
          </w:tcPr>
          <w:p w14:paraId="72FD33A5" w14:textId="77777777" w:rsidR="00CF60F6" w:rsidRPr="000B521B" w:rsidRDefault="00CF60F6" w:rsidP="00BF252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Renewable Energy (Wind)</w:t>
            </w:r>
          </w:p>
        </w:tc>
        <w:tc>
          <w:tcPr>
            <w:tcW w:w="2575" w:type="dxa"/>
            <w:tcBorders>
              <w:top w:val="nil"/>
              <w:left w:val="nil"/>
              <w:bottom w:val="single" w:sz="8" w:space="0" w:color="FFC000"/>
              <w:right w:val="single" w:sz="8" w:space="0" w:color="FFC000"/>
            </w:tcBorders>
            <w:shd w:val="clear" w:color="auto" w:fill="auto"/>
            <w:vAlign w:val="center"/>
            <w:hideMark/>
          </w:tcPr>
          <w:p w14:paraId="76B33BF8" w14:textId="77777777" w:rsidR="00CF60F6" w:rsidRPr="000B521B" w:rsidRDefault="00CF60F6" w:rsidP="00BF252C">
            <w:pPr>
              <w:spacing w:after="0" w:line="240" w:lineRule="auto"/>
              <w:jc w:val="center"/>
              <w:rPr>
                <w:rFonts w:ascii="Arial" w:eastAsia="Times New Roman" w:hAnsi="Arial" w:cs="Arial"/>
                <w:sz w:val="36"/>
                <w:szCs w:val="36"/>
                <w:lang w:val="en-US"/>
              </w:rPr>
            </w:pPr>
            <w:r w:rsidRPr="000B521B">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auto" w:fill="auto"/>
            <w:vAlign w:val="center"/>
            <w:hideMark/>
          </w:tcPr>
          <w:p w14:paraId="5510A330" w14:textId="77777777" w:rsidR="00CF60F6" w:rsidRPr="000B521B" w:rsidRDefault="00CF60F6" w:rsidP="00BF252C">
            <w:pPr>
              <w:spacing w:after="0" w:line="240" w:lineRule="auto"/>
              <w:jc w:val="center"/>
              <w:rPr>
                <w:rFonts w:ascii="Arial" w:eastAsia="Times New Roman" w:hAnsi="Arial" w:cs="Arial"/>
                <w:sz w:val="36"/>
                <w:szCs w:val="36"/>
                <w:lang w:val="en-US"/>
              </w:rPr>
            </w:pPr>
            <w:r w:rsidRPr="000B521B">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auto" w:fill="auto"/>
            <w:vAlign w:val="center"/>
            <w:hideMark/>
          </w:tcPr>
          <w:p w14:paraId="7A513948" w14:textId="77777777" w:rsidR="00CF60F6" w:rsidRPr="000B521B" w:rsidRDefault="00CF60F6" w:rsidP="00BF252C">
            <w:pPr>
              <w:spacing w:after="0" w:line="240" w:lineRule="auto"/>
              <w:jc w:val="center"/>
              <w:rPr>
                <w:rFonts w:ascii="Arial" w:eastAsia="Times New Roman" w:hAnsi="Arial" w:cs="Arial"/>
                <w:sz w:val="36"/>
                <w:szCs w:val="36"/>
                <w:lang w:val="en-US"/>
              </w:rPr>
            </w:pPr>
            <w:r w:rsidRPr="000B521B">
              <w:rPr>
                <w:rFonts w:ascii="Arial" w:eastAsia="Times New Roman" w:hAnsi="Arial" w:cs="Arial"/>
                <w:sz w:val="36"/>
                <w:szCs w:val="36"/>
                <w:lang w:val="en-US"/>
              </w:rPr>
              <w:t> </w:t>
            </w:r>
          </w:p>
        </w:tc>
      </w:tr>
      <w:tr w:rsidR="00CF60F6" w:rsidRPr="000B521B" w14:paraId="057945AF" w14:textId="77777777" w:rsidTr="00CF60F6">
        <w:trPr>
          <w:trHeight w:val="896"/>
        </w:trPr>
        <w:tc>
          <w:tcPr>
            <w:tcW w:w="2575" w:type="dxa"/>
            <w:tcBorders>
              <w:top w:val="nil"/>
              <w:left w:val="single" w:sz="8" w:space="0" w:color="FFC000"/>
              <w:bottom w:val="single" w:sz="8" w:space="0" w:color="FFC000"/>
              <w:right w:val="single" w:sz="8" w:space="0" w:color="FFC000"/>
            </w:tcBorders>
            <w:shd w:val="clear" w:color="000000" w:fill="FFF4E7"/>
            <w:vAlign w:val="center"/>
            <w:hideMark/>
          </w:tcPr>
          <w:p w14:paraId="02875EE5" w14:textId="77777777" w:rsidR="00CF60F6" w:rsidRPr="000B521B" w:rsidRDefault="00CF60F6" w:rsidP="00BF252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Aerospace and Defense</w:t>
            </w:r>
          </w:p>
        </w:tc>
        <w:tc>
          <w:tcPr>
            <w:tcW w:w="2575" w:type="dxa"/>
            <w:tcBorders>
              <w:top w:val="nil"/>
              <w:left w:val="nil"/>
              <w:bottom w:val="single" w:sz="8" w:space="0" w:color="FFC000"/>
              <w:right w:val="single" w:sz="8" w:space="0" w:color="FFC000"/>
            </w:tcBorders>
            <w:shd w:val="clear" w:color="000000" w:fill="FFF4E7"/>
            <w:vAlign w:val="center"/>
            <w:hideMark/>
          </w:tcPr>
          <w:p w14:paraId="1E502666" w14:textId="77777777" w:rsidR="00CF60F6" w:rsidRPr="000B521B" w:rsidRDefault="00CF60F6" w:rsidP="00BF252C">
            <w:pPr>
              <w:spacing w:after="0" w:line="240" w:lineRule="auto"/>
              <w:jc w:val="center"/>
              <w:rPr>
                <w:rFonts w:ascii="Arial" w:eastAsia="Times New Roman" w:hAnsi="Arial" w:cs="Arial"/>
                <w:sz w:val="36"/>
                <w:szCs w:val="36"/>
                <w:lang w:val="en-US"/>
              </w:rPr>
            </w:pPr>
            <w:r w:rsidRPr="000B521B">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000000" w:fill="FFF4E7"/>
            <w:vAlign w:val="center"/>
            <w:hideMark/>
          </w:tcPr>
          <w:p w14:paraId="03DDDB2C" w14:textId="77777777" w:rsidR="00CF60F6" w:rsidRPr="000B521B" w:rsidRDefault="00CF60F6" w:rsidP="00BF252C">
            <w:pPr>
              <w:spacing w:after="0" w:line="240" w:lineRule="auto"/>
              <w:jc w:val="center"/>
              <w:rPr>
                <w:rFonts w:ascii="Arial" w:eastAsia="Times New Roman" w:hAnsi="Arial" w:cs="Arial"/>
                <w:sz w:val="36"/>
                <w:szCs w:val="36"/>
                <w:lang w:val="en-US"/>
              </w:rPr>
            </w:pPr>
            <w:r w:rsidRPr="000B521B">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000000" w:fill="FFF4E7"/>
            <w:vAlign w:val="center"/>
            <w:hideMark/>
          </w:tcPr>
          <w:p w14:paraId="712DCF5E" w14:textId="77777777" w:rsidR="00CF60F6" w:rsidRPr="000B521B" w:rsidRDefault="00CF60F6" w:rsidP="00BF252C">
            <w:pPr>
              <w:spacing w:after="0" w:line="240" w:lineRule="auto"/>
              <w:jc w:val="center"/>
              <w:rPr>
                <w:rFonts w:ascii="Arial" w:eastAsia="Times New Roman" w:hAnsi="Arial" w:cs="Arial"/>
                <w:sz w:val="36"/>
                <w:szCs w:val="36"/>
                <w:lang w:val="en-US"/>
              </w:rPr>
            </w:pPr>
            <w:r w:rsidRPr="000B521B">
              <w:rPr>
                <w:rFonts w:ascii="Arial" w:eastAsia="Times New Roman" w:hAnsi="Arial" w:cs="Arial"/>
                <w:sz w:val="36"/>
                <w:szCs w:val="36"/>
                <w:lang w:val="en-US"/>
              </w:rPr>
              <w:t> </w:t>
            </w:r>
          </w:p>
        </w:tc>
      </w:tr>
      <w:tr w:rsidR="00CF60F6" w:rsidRPr="000B521B" w14:paraId="675DD5A5" w14:textId="77777777" w:rsidTr="00CF60F6">
        <w:trPr>
          <w:trHeight w:val="896"/>
        </w:trPr>
        <w:tc>
          <w:tcPr>
            <w:tcW w:w="2575" w:type="dxa"/>
            <w:tcBorders>
              <w:top w:val="nil"/>
              <w:left w:val="single" w:sz="8" w:space="0" w:color="FFC000"/>
              <w:bottom w:val="single" w:sz="8" w:space="0" w:color="FFC000"/>
              <w:right w:val="single" w:sz="8" w:space="0" w:color="FFC000"/>
            </w:tcBorders>
            <w:shd w:val="clear" w:color="auto" w:fill="auto"/>
            <w:vAlign w:val="center"/>
            <w:hideMark/>
          </w:tcPr>
          <w:p w14:paraId="1872F9DB" w14:textId="77777777" w:rsidR="00CF60F6" w:rsidRPr="000B521B" w:rsidRDefault="00CF60F6" w:rsidP="00BF252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Chemicals</w:t>
            </w:r>
          </w:p>
        </w:tc>
        <w:tc>
          <w:tcPr>
            <w:tcW w:w="2575" w:type="dxa"/>
            <w:tcBorders>
              <w:top w:val="nil"/>
              <w:left w:val="nil"/>
              <w:bottom w:val="single" w:sz="8" w:space="0" w:color="FFC000"/>
              <w:right w:val="single" w:sz="8" w:space="0" w:color="FFC000"/>
            </w:tcBorders>
            <w:shd w:val="clear" w:color="auto" w:fill="auto"/>
            <w:vAlign w:val="center"/>
            <w:hideMark/>
          </w:tcPr>
          <w:p w14:paraId="0DE811A4" w14:textId="77777777" w:rsidR="00CF60F6" w:rsidRPr="000B521B" w:rsidRDefault="00CF60F6" w:rsidP="00BF252C">
            <w:pPr>
              <w:spacing w:after="0" w:line="240" w:lineRule="auto"/>
              <w:jc w:val="center"/>
              <w:rPr>
                <w:rFonts w:ascii="Arial" w:eastAsia="Times New Roman" w:hAnsi="Arial" w:cs="Arial"/>
                <w:sz w:val="36"/>
                <w:szCs w:val="36"/>
                <w:lang w:val="en-US"/>
              </w:rPr>
            </w:pPr>
            <w:r w:rsidRPr="000B521B">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auto" w:fill="auto"/>
            <w:vAlign w:val="center"/>
            <w:hideMark/>
          </w:tcPr>
          <w:p w14:paraId="1AF97435" w14:textId="77777777" w:rsidR="00CF60F6" w:rsidRPr="000B521B" w:rsidRDefault="00CF60F6" w:rsidP="00BF252C">
            <w:pPr>
              <w:spacing w:after="0" w:line="240" w:lineRule="auto"/>
              <w:jc w:val="center"/>
              <w:rPr>
                <w:rFonts w:ascii="Arial" w:eastAsia="Times New Roman" w:hAnsi="Arial" w:cs="Arial"/>
                <w:sz w:val="36"/>
                <w:szCs w:val="36"/>
                <w:lang w:val="en-US"/>
              </w:rPr>
            </w:pPr>
            <w:r w:rsidRPr="000B521B">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auto" w:fill="auto"/>
            <w:vAlign w:val="center"/>
            <w:hideMark/>
          </w:tcPr>
          <w:p w14:paraId="6EEBCE7F" w14:textId="77777777" w:rsidR="00CF60F6" w:rsidRPr="000B521B" w:rsidRDefault="00CF60F6" w:rsidP="00BF252C">
            <w:pPr>
              <w:spacing w:after="0" w:line="240" w:lineRule="auto"/>
              <w:jc w:val="center"/>
              <w:rPr>
                <w:rFonts w:ascii="Arial" w:eastAsia="Times New Roman" w:hAnsi="Arial" w:cs="Arial"/>
                <w:sz w:val="36"/>
                <w:szCs w:val="36"/>
                <w:lang w:val="en-US"/>
              </w:rPr>
            </w:pPr>
            <w:r w:rsidRPr="000B521B">
              <w:rPr>
                <w:rFonts w:ascii="Arial" w:eastAsia="Times New Roman" w:hAnsi="Arial" w:cs="Arial"/>
                <w:sz w:val="36"/>
                <w:szCs w:val="36"/>
                <w:lang w:val="en-US"/>
              </w:rPr>
              <w:t> </w:t>
            </w:r>
          </w:p>
        </w:tc>
      </w:tr>
    </w:tbl>
    <w:p w14:paraId="3FA233D5" w14:textId="77777777" w:rsidR="00CF60F6" w:rsidRPr="000B521B" w:rsidRDefault="00CF60F6" w:rsidP="00CF60F6">
      <w:pPr>
        <w:spacing w:line="360" w:lineRule="auto"/>
        <w:rPr>
          <w:rFonts w:ascii="Arial" w:eastAsia="Verdana" w:hAnsi="Arial" w:cs="Arial"/>
          <w:b/>
          <w:bCs/>
          <w:color w:val="000000"/>
          <w:kern w:val="24"/>
          <w:sz w:val="24"/>
          <w:szCs w:val="24"/>
        </w:rPr>
      </w:pPr>
    </w:p>
    <w:p w14:paraId="52410421" w14:textId="77777777" w:rsidR="00905DCB" w:rsidRPr="000B521B" w:rsidRDefault="00905DCB" w:rsidP="00AF0610">
      <w:pPr>
        <w:spacing w:line="360" w:lineRule="auto"/>
        <w:jc w:val="both"/>
        <w:rPr>
          <w:rFonts w:ascii="Arial" w:hAnsi="Arial" w:cs="Arial"/>
          <w:b/>
          <w:bCs/>
          <w:sz w:val="20"/>
          <w:szCs w:val="20"/>
        </w:rPr>
      </w:pPr>
    </w:p>
    <w:p w14:paraId="28CD96C5" w14:textId="77777777" w:rsidR="00905DCB" w:rsidRPr="000B521B" w:rsidRDefault="00905DCB" w:rsidP="00AF0610">
      <w:pPr>
        <w:spacing w:line="360" w:lineRule="auto"/>
        <w:jc w:val="both"/>
        <w:rPr>
          <w:rFonts w:ascii="Arial" w:hAnsi="Arial" w:cs="Arial"/>
          <w:b/>
          <w:bCs/>
          <w:sz w:val="20"/>
          <w:szCs w:val="20"/>
        </w:rPr>
      </w:pPr>
    </w:p>
    <w:p w14:paraId="7EACB17C" w14:textId="77777777" w:rsidR="00905DCB" w:rsidRPr="000B521B" w:rsidRDefault="00905DCB" w:rsidP="00AF0610">
      <w:pPr>
        <w:spacing w:line="360" w:lineRule="auto"/>
        <w:jc w:val="both"/>
        <w:rPr>
          <w:rFonts w:ascii="Arial" w:hAnsi="Arial" w:cs="Arial"/>
          <w:b/>
          <w:bCs/>
          <w:sz w:val="20"/>
          <w:szCs w:val="20"/>
        </w:rPr>
      </w:pPr>
    </w:p>
    <w:p w14:paraId="07F74156" w14:textId="77777777" w:rsidR="00905DCB" w:rsidRPr="000B521B" w:rsidRDefault="00905DCB" w:rsidP="00AF0610">
      <w:pPr>
        <w:spacing w:line="360" w:lineRule="auto"/>
        <w:jc w:val="both"/>
        <w:rPr>
          <w:rFonts w:ascii="Arial" w:hAnsi="Arial" w:cs="Arial"/>
          <w:b/>
          <w:bCs/>
          <w:sz w:val="20"/>
          <w:szCs w:val="20"/>
        </w:rPr>
      </w:pPr>
    </w:p>
    <w:p w14:paraId="4DF6E6A7" w14:textId="77777777" w:rsidR="00905DCB" w:rsidRPr="000B521B" w:rsidRDefault="00905DCB" w:rsidP="00AF0610">
      <w:pPr>
        <w:spacing w:line="360" w:lineRule="auto"/>
        <w:jc w:val="both"/>
        <w:rPr>
          <w:rFonts w:ascii="Arial" w:hAnsi="Arial" w:cs="Arial"/>
          <w:b/>
          <w:bCs/>
          <w:sz w:val="20"/>
          <w:szCs w:val="20"/>
        </w:rPr>
      </w:pPr>
    </w:p>
    <w:p w14:paraId="5D3FCBB2" w14:textId="77777777" w:rsidR="00905DCB" w:rsidRPr="000B521B" w:rsidRDefault="00905DCB" w:rsidP="00AF0610">
      <w:pPr>
        <w:spacing w:line="360" w:lineRule="auto"/>
        <w:jc w:val="both"/>
        <w:rPr>
          <w:rFonts w:ascii="Arial" w:hAnsi="Arial" w:cs="Arial"/>
          <w:b/>
          <w:bCs/>
          <w:sz w:val="20"/>
          <w:szCs w:val="20"/>
        </w:rPr>
      </w:pPr>
    </w:p>
    <w:p w14:paraId="77B502C8" w14:textId="77777777" w:rsidR="00B74A97" w:rsidRDefault="00B74A97" w:rsidP="00AF0610">
      <w:pPr>
        <w:spacing w:line="360" w:lineRule="auto"/>
        <w:jc w:val="both"/>
        <w:rPr>
          <w:rFonts w:ascii="Arial" w:hAnsi="Arial" w:cs="Arial"/>
          <w:b/>
          <w:bCs/>
          <w:sz w:val="20"/>
          <w:szCs w:val="20"/>
        </w:rPr>
      </w:pPr>
    </w:p>
    <w:p w14:paraId="00B63DB1" w14:textId="68A0B10C" w:rsidR="00905DCB" w:rsidRPr="00BA3B42" w:rsidRDefault="00110D4F" w:rsidP="00AF0610">
      <w:pPr>
        <w:spacing w:line="360" w:lineRule="auto"/>
        <w:jc w:val="both"/>
        <w:rPr>
          <w:rFonts w:ascii="Arial" w:hAnsi="Arial" w:cs="Arial"/>
          <w:b/>
          <w:bCs/>
          <w:sz w:val="24"/>
          <w:szCs w:val="24"/>
        </w:rPr>
      </w:pPr>
      <w:r w:rsidRPr="000B521B">
        <w:rPr>
          <w:rFonts w:ascii="Arial" w:hAnsi="Arial" w:cs="Arial"/>
          <w:b/>
          <w:bCs/>
          <w:sz w:val="20"/>
          <w:szCs w:val="20"/>
        </w:rPr>
        <w:tab/>
      </w:r>
      <w:r w:rsidRPr="000B521B">
        <w:rPr>
          <w:rFonts w:ascii="Arial" w:hAnsi="Arial" w:cs="Arial"/>
          <w:b/>
          <w:bCs/>
          <w:sz w:val="20"/>
          <w:szCs w:val="20"/>
        </w:rPr>
        <w:tab/>
      </w:r>
      <w:r w:rsidRPr="000B521B">
        <w:rPr>
          <w:rFonts w:ascii="Arial" w:hAnsi="Arial" w:cs="Arial"/>
          <w:b/>
          <w:bCs/>
          <w:sz w:val="20"/>
          <w:szCs w:val="20"/>
        </w:rPr>
        <w:tab/>
      </w:r>
      <w:r w:rsidRPr="000B521B">
        <w:rPr>
          <w:rFonts w:ascii="Arial" w:hAnsi="Arial" w:cs="Arial"/>
          <w:b/>
          <w:bCs/>
          <w:sz w:val="20"/>
          <w:szCs w:val="20"/>
        </w:rPr>
        <w:tab/>
      </w:r>
      <w:r w:rsidRPr="000B521B">
        <w:rPr>
          <w:rFonts w:ascii="Arial" w:hAnsi="Arial" w:cs="Arial"/>
          <w:b/>
          <w:bCs/>
          <w:sz w:val="20"/>
          <w:szCs w:val="20"/>
        </w:rPr>
        <w:tab/>
      </w:r>
      <w:r w:rsidRPr="00BA3B42">
        <w:rPr>
          <w:rFonts w:ascii="Arial" w:hAnsi="Arial" w:cs="Arial"/>
          <w:b/>
          <w:bCs/>
          <w:sz w:val="24"/>
          <w:szCs w:val="24"/>
        </w:rPr>
        <w:t>Product Profile</w:t>
      </w:r>
    </w:p>
    <w:p w14:paraId="5138A56C" w14:textId="08F68177" w:rsidR="00AF0610" w:rsidRPr="00BA3B42" w:rsidRDefault="00AF0610" w:rsidP="00AF0610">
      <w:pPr>
        <w:spacing w:line="360" w:lineRule="auto"/>
        <w:jc w:val="both"/>
        <w:rPr>
          <w:rFonts w:ascii="Arial" w:hAnsi="Arial" w:cs="Arial"/>
          <w:b/>
          <w:bCs/>
          <w:sz w:val="24"/>
          <w:szCs w:val="24"/>
        </w:rPr>
      </w:pPr>
      <w:r w:rsidRPr="00BA3B42">
        <w:rPr>
          <w:rFonts w:ascii="Arial" w:hAnsi="Arial" w:cs="Arial"/>
          <w:b/>
          <w:bCs/>
          <w:sz w:val="24"/>
          <w:szCs w:val="24"/>
        </w:rPr>
        <w:t xml:space="preserve">2.1. Product Overview (Introduction and Characteristics): </w:t>
      </w:r>
    </w:p>
    <w:p w14:paraId="052F0BE9" w14:textId="77777777" w:rsidR="00AF0610" w:rsidRPr="000B521B" w:rsidRDefault="00AF0610" w:rsidP="00AF0610">
      <w:pPr>
        <w:spacing w:line="360" w:lineRule="auto"/>
        <w:jc w:val="both"/>
        <w:rPr>
          <w:rFonts w:ascii="Arial" w:hAnsi="Arial" w:cs="Arial"/>
          <w:sz w:val="24"/>
          <w:szCs w:val="24"/>
        </w:rPr>
      </w:pPr>
      <w:r w:rsidRPr="000B521B">
        <w:rPr>
          <w:rFonts w:ascii="Arial" w:hAnsi="Arial" w:cs="Arial"/>
          <w:sz w:val="24"/>
          <w:szCs w:val="24"/>
        </w:rPr>
        <w:t xml:space="preserve">Vinyl Ester Resins are intermediate between polyester and epoxy resin specifically designed for greater resistance to vibrational loads. They are thermosetting group of resins derived from the reaction of epoxy resin and unsaturated carboxylic acid group such as methacrylic or acrylic acid. </w:t>
      </w:r>
    </w:p>
    <w:p w14:paraId="78E89DCB" w14:textId="77777777" w:rsidR="00AF0610" w:rsidRPr="000B521B" w:rsidRDefault="00AF0610" w:rsidP="00AF0610">
      <w:pPr>
        <w:spacing w:line="360" w:lineRule="auto"/>
        <w:jc w:val="both"/>
        <w:rPr>
          <w:rFonts w:ascii="Arial" w:hAnsi="Arial" w:cs="Arial"/>
          <w:sz w:val="24"/>
          <w:szCs w:val="24"/>
        </w:rPr>
      </w:pPr>
      <w:r w:rsidRPr="000B521B">
        <w:rPr>
          <w:rFonts w:ascii="Arial" w:hAnsi="Arial" w:cs="Arial"/>
          <w:sz w:val="24"/>
          <w:szCs w:val="24"/>
        </w:rPr>
        <w:t>Vinyl Ester Resin forms cross linking between epoxy backbone and functional side groups leaving fewer area to attach water molecule which means these resins are very resistant to water and other chemicals. As they are less susceptible to damage by hydrolysis, therefore find applications in pipes and chemical storage tanks, marine, recreation industries etc. This type of side group cross linking also provides vinyl ester resin with excellent thermal stability and are frequently found in applications such as semiconductor encapsulation, electronics, and communication, construction, and automobile industries.</w:t>
      </w:r>
    </w:p>
    <w:p w14:paraId="0EFA5EC6" w14:textId="77777777" w:rsidR="00AF0610" w:rsidRPr="000B521B" w:rsidRDefault="00AF0610" w:rsidP="00AF0610">
      <w:pPr>
        <w:spacing w:line="360" w:lineRule="auto"/>
        <w:jc w:val="both"/>
        <w:rPr>
          <w:rFonts w:ascii="Arial" w:hAnsi="Arial" w:cs="Arial"/>
          <w:sz w:val="24"/>
          <w:szCs w:val="24"/>
        </w:rPr>
      </w:pPr>
      <w:r w:rsidRPr="000B521B">
        <w:rPr>
          <w:rFonts w:ascii="Arial" w:hAnsi="Arial" w:cs="Arial"/>
          <w:sz w:val="24"/>
          <w:szCs w:val="24"/>
        </w:rPr>
        <w:t>Few globally used grades of vinyl ester resin are described below</w:t>
      </w:r>
    </w:p>
    <w:tbl>
      <w:tblPr>
        <w:tblW w:w="9880" w:type="dxa"/>
        <w:tblLook w:val="04A0" w:firstRow="1" w:lastRow="0" w:firstColumn="1" w:lastColumn="0" w:noHBand="0" w:noVBand="1"/>
      </w:tblPr>
      <w:tblGrid>
        <w:gridCol w:w="800"/>
        <w:gridCol w:w="2640"/>
        <w:gridCol w:w="6440"/>
      </w:tblGrid>
      <w:tr w:rsidR="00410F8C" w:rsidRPr="000B521B" w14:paraId="51167AAE" w14:textId="77777777" w:rsidTr="00410F8C">
        <w:trPr>
          <w:trHeight w:val="315"/>
        </w:trPr>
        <w:tc>
          <w:tcPr>
            <w:tcW w:w="800" w:type="dxa"/>
            <w:tcBorders>
              <w:top w:val="single" w:sz="8" w:space="0" w:color="auto"/>
              <w:left w:val="single" w:sz="8" w:space="0" w:color="auto"/>
              <w:bottom w:val="single" w:sz="8" w:space="0" w:color="auto"/>
              <w:right w:val="single" w:sz="8" w:space="0" w:color="auto"/>
            </w:tcBorders>
            <w:shd w:val="clear" w:color="000000" w:fill="9BC2E6"/>
            <w:vAlign w:val="center"/>
            <w:hideMark/>
          </w:tcPr>
          <w:p w14:paraId="03D85621" w14:textId="77777777" w:rsidR="00410F8C" w:rsidRPr="000B521B" w:rsidRDefault="00410F8C" w:rsidP="00410F8C">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rPr>
              <w:t>S. No</w:t>
            </w:r>
          </w:p>
        </w:tc>
        <w:tc>
          <w:tcPr>
            <w:tcW w:w="2640" w:type="dxa"/>
            <w:tcBorders>
              <w:top w:val="single" w:sz="8" w:space="0" w:color="auto"/>
              <w:left w:val="nil"/>
              <w:bottom w:val="single" w:sz="8" w:space="0" w:color="auto"/>
              <w:right w:val="single" w:sz="8" w:space="0" w:color="auto"/>
            </w:tcBorders>
            <w:shd w:val="clear" w:color="000000" w:fill="9BC2E6"/>
            <w:vAlign w:val="center"/>
            <w:hideMark/>
          </w:tcPr>
          <w:p w14:paraId="1D6CDF32" w14:textId="77777777" w:rsidR="00410F8C" w:rsidRPr="000B521B" w:rsidRDefault="00410F8C" w:rsidP="00410F8C">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rPr>
              <w:t>Grade</w:t>
            </w:r>
          </w:p>
        </w:tc>
        <w:tc>
          <w:tcPr>
            <w:tcW w:w="6440" w:type="dxa"/>
            <w:tcBorders>
              <w:top w:val="single" w:sz="8" w:space="0" w:color="auto"/>
              <w:left w:val="nil"/>
              <w:bottom w:val="single" w:sz="8" w:space="0" w:color="auto"/>
              <w:right w:val="single" w:sz="8" w:space="0" w:color="auto"/>
            </w:tcBorders>
            <w:shd w:val="clear" w:color="000000" w:fill="9BC2E6"/>
            <w:vAlign w:val="center"/>
            <w:hideMark/>
          </w:tcPr>
          <w:p w14:paraId="74BB50C5" w14:textId="77777777" w:rsidR="00410F8C" w:rsidRPr="000B521B" w:rsidRDefault="00410F8C" w:rsidP="00410F8C">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rPr>
              <w:t>Application</w:t>
            </w:r>
          </w:p>
        </w:tc>
      </w:tr>
      <w:tr w:rsidR="00410F8C" w:rsidRPr="000B521B" w14:paraId="62ACDFBD"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666D5706" w14:textId="77777777" w:rsidR="00410F8C" w:rsidRPr="000B521B" w:rsidRDefault="00410F8C" w:rsidP="00410F8C">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rPr>
              <w:t>1</w:t>
            </w:r>
          </w:p>
        </w:tc>
        <w:tc>
          <w:tcPr>
            <w:tcW w:w="2640" w:type="dxa"/>
            <w:tcBorders>
              <w:top w:val="nil"/>
              <w:left w:val="nil"/>
              <w:bottom w:val="single" w:sz="8" w:space="0" w:color="auto"/>
              <w:right w:val="single" w:sz="8" w:space="0" w:color="auto"/>
            </w:tcBorders>
            <w:shd w:val="clear" w:color="000000" w:fill="A9D08E"/>
            <w:vAlign w:val="center"/>
            <w:hideMark/>
          </w:tcPr>
          <w:p w14:paraId="0BB07E04" w14:textId="77777777" w:rsidR="00410F8C" w:rsidRPr="000B521B" w:rsidRDefault="00410F8C" w:rsidP="00410F8C">
            <w:pPr>
              <w:spacing w:after="0" w:line="240" w:lineRule="auto"/>
              <w:rPr>
                <w:rFonts w:ascii="Arial" w:eastAsia="Times New Roman" w:hAnsi="Arial" w:cs="Arial"/>
                <w:b/>
                <w:bCs/>
                <w:color w:val="000000"/>
                <w:sz w:val="20"/>
                <w:szCs w:val="20"/>
                <w:lang w:val="en-US"/>
              </w:rPr>
            </w:pPr>
            <w:bookmarkStart w:id="5" w:name="RANGE!C4"/>
            <w:r w:rsidRPr="000B521B">
              <w:rPr>
                <w:rFonts w:ascii="Arial" w:eastAsia="Times New Roman" w:hAnsi="Arial" w:cs="Arial"/>
                <w:b/>
                <w:bCs/>
                <w:color w:val="000000"/>
                <w:sz w:val="20"/>
                <w:szCs w:val="20"/>
              </w:rPr>
              <w:t>Bisphenol-A Epoxy Resin</w:t>
            </w:r>
            <w:bookmarkEnd w:id="5"/>
          </w:p>
        </w:tc>
        <w:tc>
          <w:tcPr>
            <w:tcW w:w="6440" w:type="dxa"/>
            <w:tcBorders>
              <w:top w:val="nil"/>
              <w:left w:val="nil"/>
              <w:bottom w:val="single" w:sz="8" w:space="0" w:color="auto"/>
              <w:right w:val="single" w:sz="8" w:space="0" w:color="auto"/>
            </w:tcBorders>
            <w:shd w:val="clear" w:color="auto" w:fill="auto"/>
            <w:vAlign w:val="center"/>
            <w:hideMark/>
          </w:tcPr>
          <w:p w14:paraId="0CDF0419" w14:textId="77777777" w:rsidR="00410F8C" w:rsidRPr="000B521B" w:rsidRDefault="00410F8C" w:rsidP="00410F8C">
            <w:pPr>
              <w:spacing w:after="0" w:line="240" w:lineRule="auto"/>
              <w:rPr>
                <w:rFonts w:ascii="Arial" w:eastAsia="Times New Roman" w:hAnsi="Arial" w:cs="Arial"/>
                <w:b/>
                <w:bCs/>
                <w:color w:val="000000"/>
                <w:sz w:val="20"/>
                <w:szCs w:val="20"/>
                <w:lang w:val="en-US"/>
              </w:rPr>
            </w:pPr>
            <w:bookmarkStart w:id="6" w:name="RANGE!D4"/>
            <w:r w:rsidRPr="000B521B">
              <w:rPr>
                <w:rFonts w:ascii="Arial" w:eastAsia="Times New Roman" w:hAnsi="Arial" w:cs="Arial"/>
                <w:b/>
                <w:bCs/>
                <w:color w:val="000000"/>
                <w:sz w:val="20"/>
                <w:szCs w:val="20"/>
              </w:rPr>
              <w:t>Provide Resistance to acid, alkalis, solvents, excellent toughness, and fatigue resistance</w:t>
            </w:r>
            <w:bookmarkEnd w:id="6"/>
          </w:p>
        </w:tc>
      </w:tr>
      <w:tr w:rsidR="00410F8C" w:rsidRPr="000B521B" w14:paraId="667383DD"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1D103964" w14:textId="77777777" w:rsidR="00410F8C" w:rsidRPr="000B521B" w:rsidRDefault="00410F8C" w:rsidP="00410F8C">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rPr>
              <w:t>2</w:t>
            </w:r>
          </w:p>
        </w:tc>
        <w:tc>
          <w:tcPr>
            <w:tcW w:w="2640" w:type="dxa"/>
            <w:tcBorders>
              <w:top w:val="nil"/>
              <w:left w:val="nil"/>
              <w:bottom w:val="single" w:sz="8" w:space="0" w:color="auto"/>
              <w:right w:val="single" w:sz="8" w:space="0" w:color="auto"/>
            </w:tcBorders>
            <w:shd w:val="clear" w:color="000000" w:fill="A9D08E"/>
            <w:vAlign w:val="center"/>
            <w:hideMark/>
          </w:tcPr>
          <w:p w14:paraId="1276821B" w14:textId="77777777" w:rsidR="00410F8C" w:rsidRPr="000B521B" w:rsidRDefault="00410F8C" w:rsidP="00410F8C">
            <w:pPr>
              <w:spacing w:after="0" w:line="240" w:lineRule="auto"/>
              <w:rPr>
                <w:rFonts w:ascii="Arial" w:eastAsia="Times New Roman" w:hAnsi="Arial" w:cs="Arial"/>
                <w:b/>
                <w:bCs/>
                <w:color w:val="000000"/>
                <w:sz w:val="20"/>
                <w:szCs w:val="20"/>
                <w:lang w:val="en-US"/>
              </w:rPr>
            </w:pPr>
            <w:bookmarkStart w:id="7" w:name="RANGE!C5"/>
            <w:r w:rsidRPr="000B521B">
              <w:rPr>
                <w:rFonts w:ascii="Arial" w:eastAsia="Times New Roman" w:hAnsi="Arial" w:cs="Arial"/>
                <w:b/>
                <w:bCs/>
                <w:color w:val="000000"/>
                <w:sz w:val="20"/>
                <w:szCs w:val="20"/>
              </w:rPr>
              <w:t>Low styrene Monomer Bisphenol-A Resin</w:t>
            </w:r>
            <w:bookmarkEnd w:id="7"/>
          </w:p>
        </w:tc>
        <w:tc>
          <w:tcPr>
            <w:tcW w:w="6440" w:type="dxa"/>
            <w:tcBorders>
              <w:top w:val="nil"/>
              <w:left w:val="nil"/>
              <w:bottom w:val="single" w:sz="8" w:space="0" w:color="auto"/>
              <w:right w:val="single" w:sz="8" w:space="0" w:color="auto"/>
            </w:tcBorders>
            <w:shd w:val="clear" w:color="auto" w:fill="auto"/>
            <w:vAlign w:val="center"/>
            <w:hideMark/>
          </w:tcPr>
          <w:p w14:paraId="6769F1F0" w14:textId="77777777" w:rsidR="00410F8C" w:rsidRPr="000B521B" w:rsidRDefault="00410F8C" w:rsidP="00410F8C">
            <w:pPr>
              <w:spacing w:after="0" w:line="240" w:lineRule="auto"/>
              <w:rPr>
                <w:rFonts w:ascii="Arial" w:eastAsia="Times New Roman" w:hAnsi="Arial" w:cs="Arial"/>
                <w:b/>
                <w:bCs/>
                <w:color w:val="000000"/>
                <w:sz w:val="20"/>
                <w:szCs w:val="20"/>
                <w:lang w:val="en-US"/>
              </w:rPr>
            </w:pPr>
            <w:bookmarkStart w:id="8" w:name="RANGE!D5"/>
            <w:r w:rsidRPr="000B521B">
              <w:rPr>
                <w:rFonts w:ascii="Arial" w:eastAsia="Times New Roman" w:hAnsi="Arial" w:cs="Arial"/>
                <w:b/>
                <w:bCs/>
                <w:color w:val="000000"/>
                <w:sz w:val="20"/>
                <w:szCs w:val="20"/>
              </w:rPr>
              <w:t>Chemical reaction vessels</w:t>
            </w:r>
            <w:bookmarkEnd w:id="8"/>
          </w:p>
        </w:tc>
      </w:tr>
      <w:tr w:rsidR="00410F8C" w:rsidRPr="000B521B" w14:paraId="2F077C80"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7896A2E7" w14:textId="77777777" w:rsidR="00410F8C" w:rsidRPr="000B521B" w:rsidRDefault="00410F8C" w:rsidP="00410F8C">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rPr>
              <w:t>3</w:t>
            </w:r>
          </w:p>
        </w:tc>
        <w:tc>
          <w:tcPr>
            <w:tcW w:w="2640" w:type="dxa"/>
            <w:tcBorders>
              <w:top w:val="nil"/>
              <w:left w:val="nil"/>
              <w:bottom w:val="single" w:sz="8" w:space="0" w:color="auto"/>
              <w:right w:val="single" w:sz="8" w:space="0" w:color="auto"/>
            </w:tcBorders>
            <w:shd w:val="clear" w:color="000000" w:fill="A9D08E"/>
            <w:vAlign w:val="center"/>
            <w:hideMark/>
          </w:tcPr>
          <w:p w14:paraId="45F46E28" w14:textId="77777777" w:rsidR="00410F8C" w:rsidRPr="000B521B" w:rsidRDefault="00410F8C" w:rsidP="00410F8C">
            <w:pPr>
              <w:spacing w:after="0" w:line="240" w:lineRule="auto"/>
              <w:rPr>
                <w:rFonts w:ascii="Arial" w:eastAsia="Times New Roman" w:hAnsi="Arial" w:cs="Arial"/>
                <w:b/>
                <w:bCs/>
                <w:color w:val="000000"/>
                <w:sz w:val="20"/>
                <w:szCs w:val="20"/>
                <w:lang w:val="en-US"/>
              </w:rPr>
            </w:pPr>
            <w:bookmarkStart w:id="9" w:name="RANGE!C6"/>
            <w:proofErr w:type="spellStart"/>
            <w:r w:rsidRPr="000B521B">
              <w:rPr>
                <w:rFonts w:ascii="Arial" w:eastAsia="Times New Roman" w:hAnsi="Arial" w:cs="Arial"/>
                <w:b/>
                <w:bCs/>
                <w:color w:val="000000"/>
                <w:sz w:val="20"/>
                <w:szCs w:val="20"/>
              </w:rPr>
              <w:t>Novolac</w:t>
            </w:r>
            <w:proofErr w:type="spellEnd"/>
            <w:r w:rsidRPr="000B521B">
              <w:rPr>
                <w:rFonts w:ascii="Arial" w:eastAsia="Times New Roman" w:hAnsi="Arial" w:cs="Arial"/>
                <w:b/>
                <w:bCs/>
                <w:color w:val="000000"/>
                <w:sz w:val="20"/>
                <w:szCs w:val="20"/>
              </w:rPr>
              <w:t xml:space="preserve"> Based Epoxy Resin</w:t>
            </w:r>
            <w:bookmarkEnd w:id="9"/>
          </w:p>
        </w:tc>
        <w:tc>
          <w:tcPr>
            <w:tcW w:w="6440" w:type="dxa"/>
            <w:tcBorders>
              <w:top w:val="nil"/>
              <w:left w:val="nil"/>
              <w:bottom w:val="single" w:sz="8" w:space="0" w:color="auto"/>
              <w:right w:val="single" w:sz="8" w:space="0" w:color="auto"/>
            </w:tcBorders>
            <w:shd w:val="clear" w:color="auto" w:fill="auto"/>
            <w:vAlign w:val="center"/>
            <w:hideMark/>
          </w:tcPr>
          <w:p w14:paraId="4D32C049" w14:textId="73C38624" w:rsidR="00410F8C" w:rsidRPr="000B521B" w:rsidRDefault="00410F8C" w:rsidP="00410F8C">
            <w:pPr>
              <w:spacing w:after="0" w:line="240" w:lineRule="auto"/>
              <w:rPr>
                <w:rFonts w:ascii="Arial" w:eastAsia="Times New Roman" w:hAnsi="Arial" w:cs="Arial"/>
                <w:b/>
                <w:bCs/>
                <w:color w:val="000000"/>
                <w:sz w:val="20"/>
                <w:szCs w:val="20"/>
                <w:lang w:val="en-US"/>
              </w:rPr>
            </w:pPr>
            <w:bookmarkStart w:id="10" w:name="RANGE!D6"/>
            <w:r w:rsidRPr="000B521B">
              <w:rPr>
                <w:rFonts w:ascii="Arial" w:eastAsia="Times New Roman" w:hAnsi="Arial" w:cs="Arial"/>
                <w:b/>
                <w:bCs/>
                <w:color w:val="000000"/>
                <w:sz w:val="20"/>
                <w:szCs w:val="20"/>
              </w:rPr>
              <w:t>Excellent thermal, and chemical resistance, resistance to solvents, acids</w:t>
            </w:r>
            <w:bookmarkEnd w:id="10"/>
          </w:p>
        </w:tc>
      </w:tr>
      <w:tr w:rsidR="00410F8C" w:rsidRPr="000B521B" w14:paraId="5D6BA48B"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4D3FF505" w14:textId="77777777" w:rsidR="00410F8C" w:rsidRPr="000B521B" w:rsidRDefault="00410F8C" w:rsidP="00410F8C">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rPr>
              <w:t>4</w:t>
            </w:r>
          </w:p>
        </w:tc>
        <w:tc>
          <w:tcPr>
            <w:tcW w:w="2640" w:type="dxa"/>
            <w:tcBorders>
              <w:top w:val="nil"/>
              <w:left w:val="nil"/>
              <w:bottom w:val="single" w:sz="8" w:space="0" w:color="auto"/>
              <w:right w:val="single" w:sz="8" w:space="0" w:color="auto"/>
            </w:tcBorders>
            <w:shd w:val="clear" w:color="000000" w:fill="A9D08E"/>
            <w:vAlign w:val="center"/>
            <w:hideMark/>
          </w:tcPr>
          <w:p w14:paraId="29A79556" w14:textId="77777777" w:rsidR="00410F8C" w:rsidRPr="000B521B" w:rsidRDefault="00410F8C" w:rsidP="00410F8C">
            <w:pPr>
              <w:spacing w:after="0" w:line="240" w:lineRule="auto"/>
              <w:rPr>
                <w:rFonts w:ascii="Arial" w:eastAsia="Times New Roman" w:hAnsi="Arial" w:cs="Arial"/>
                <w:b/>
                <w:bCs/>
                <w:color w:val="000000"/>
                <w:sz w:val="20"/>
                <w:szCs w:val="20"/>
                <w:lang w:val="en-US"/>
              </w:rPr>
            </w:pPr>
            <w:bookmarkStart w:id="11" w:name="RANGE!C7"/>
            <w:r w:rsidRPr="000B521B">
              <w:rPr>
                <w:rFonts w:ascii="Arial" w:eastAsia="Times New Roman" w:hAnsi="Arial" w:cs="Arial"/>
                <w:b/>
                <w:bCs/>
                <w:color w:val="000000"/>
                <w:sz w:val="20"/>
                <w:szCs w:val="20"/>
              </w:rPr>
              <w:t>Brominated Epoxy Resin</w:t>
            </w:r>
            <w:bookmarkEnd w:id="11"/>
          </w:p>
        </w:tc>
        <w:tc>
          <w:tcPr>
            <w:tcW w:w="6440" w:type="dxa"/>
            <w:tcBorders>
              <w:top w:val="nil"/>
              <w:left w:val="nil"/>
              <w:bottom w:val="single" w:sz="8" w:space="0" w:color="auto"/>
              <w:right w:val="single" w:sz="8" w:space="0" w:color="auto"/>
            </w:tcBorders>
            <w:shd w:val="clear" w:color="auto" w:fill="auto"/>
            <w:vAlign w:val="center"/>
            <w:hideMark/>
          </w:tcPr>
          <w:p w14:paraId="1D18D9E3" w14:textId="77777777" w:rsidR="00410F8C" w:rsidRPr="000B521B" w:rsidRDefault="00410F8C" w:rsidP="00410F8C">
            <w:pPr>
              <w:spacing w:after="0" w:line="240" w:lineRule="auto"/>
              <w:rPr>
                <w:rFonts w:ascii="Arial" w:eastAsia="Times New Roman" w:hAnsi="Arial" w:cs="Arial"/>
                <w:b/>
                <w:bCs/>
                <w:color w:val="000000"/>
                <w:sz w:val="20"/>
                <w:szCs w:val="20"/>
                <w:lang w:val="en-US"/>
              </w:rPr>
            </w:pPr>
            <w:bookmarkStart w:id="12" w:name="RANGE!D7"/>
            <w:r w:rsidRPr="000B521B">
              <w:rPr>
                <w:rFonts w:ascii="Arial" w:eastAsia="Times New Roman" w:hAnsi="Arial" w:cs="Arial"/>
                <w:b/>
                <w:bCs/>
                <w:color w:val="000000"/>
                <w:sz w:val="20"/>
                <w:szCs w:val="20"/>
              </w:rPr>
              <w:t>High degree of fire retardance, resistance to chemical, tougher and fatigue resistant</w:t>
            </w:r>
            <w:bookmarkEnd w:id="12"/>
          </w:p>
        </w:tc>
      </w:tr>
      <w:tr w:rsidR="00410F8C" w:rsidRPr="000B521B" w14:paraId="016057B1"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0594427D" w14:textId="77777777" w:rsidR="00410F8C" w:rsidRPr="000B521B" w:rsidRDefault="00410F8C" w:rsidP="00410F8C">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rPr>
              <w:t>5</w:t>
            </w:r>
          </w:p>
        </w:tc>
        <w:tc>
          <w:tcPr>
            <w:tcW w:w="2640" w:type="dxa"/>
            <w:tcBorders>
              <w:top w:val="nil"/>
              <w:left w:val="nil"/>
              <w:bottom w:val="single" w:sz="8" w:space="0" w:color="auto"/>
              <w:right w:val="single" w:sz="8" w:space="0" w:color="auto"/>
            </w:tcBorders>
            <w:shd w:val="clear" w:color="000000" w:fill="A9D08E"/>
            <w:vAlign w:val="center"/>
            <w:hideMark/>
          </w:tcPr>
          <w:p w14:paraId="23C76EA8" w14:textId="77777777" w:rsidR="00410F8C" w:rsidRPr="000B521B" w:rsidRDefault="00410F8C" w:rsidP="00410F8C">
            <w:pPr>
              <w:spacing w:after="0" w:line="240" w:lineRule="auto"/>
              <w:rPr>
                <w:rFonts w:ascii="Arial" w:eastAsia="Times New Roman" w:hAnsi="Arial" w:cs="Arial"/>
                <w:b/>
                <w:bCs/>
                <w:color w:val="000000"/>
                <w:sz w:val="20"/>
                <w:szCs w:val="20"/>
                <w:lang w:val="en-US"/>
              </w:rPr>
            </w:pPr>
            <w:bookmarkStart w:id="13" w:name="RANGE!C8"/>
            <w:r w:rsidRPr="000B521B">
              <w:rPr>
                <w:rFonts w:ascii="Arial" w:eastAsia="Times New Roman" w:hAnsi="Arial" w:cs="Arial"/>
                <w:b/>
                <w:bCs/>
                <w:color w:val="000000"/>
                <w:sz w:val="20"/>
                <w:szCs w:val="20"/>
              </w:rPr>
              <w:t xml:space="preserve">Brominated </w:t>
            </w:r>
            <w:proofErr w:type="spellStart"/>
            <w:r w:rsidRPr="000B521B">
              <w:rPr>
                <w:rFonts w:ascii="Arial" w:eastAsia="Times New Roman" w:hAnsi="Arial" w:cs="Arial"/>
                <w:b/>
                <w:bCs/>
                <w:color w:val="000000"/>
                <w:sz w:val="20"/>
                <w:szCs w:val="20"/>
              </w:rPr>
              <w:t>Novolac</w:t>
            </w:r>
            <w:proofErr w:type="spellEnd"/>
            <w:r w:rsidRPr="000B521B">
              <w:rPr>
                <w:rFonts w:ascii="Arial" w:eastAsia="Times New Roman" w:hAnsi="Arial" w:cs="Arial"/>
                <w:b/>
                <w:bCs/>
                <w:color w:val="000000"/>
                <w:sz w:val="20"/>
                <w:szCs w:val="20"/>
              </w:rPr>
              <w:t xml:space="preserve"> Epoxy Vinyl Resin</w:t>
            </w:r>
            <w:bookmarkEnd w:id="13"/>
          </w:p>
        </w:tc>
        <w:tc>
          <w:tcPr>
            <w:tcW w:w="6440" w:type="dxa"/>
            <w:tcBorders>
              <w:top w:val="nil"/>
              <w:left w:val="nil"/>
              <w:bottom w:val="single" w:sz="8" w:space="0" w:color="auto"/>
              <w:right w:val="single" w:sz="8" w:space="0" w:color="auto"/>
            </w:tcBorders>
            <w:shd w:val="clear" w:color="auto" w:fill="auto"/>
            <w:vAlign w:val="center"/>
            <w:hideMark/>
          </w:tcPr>
          <w:p w14:paraId="34ECF42E" w14:textId="77777777" w:rsidR="00410F8C" w:rsidRPr="000B521B" w:rsidRDefault="00410F8C" w:rsidP="00410F8C">
            <w:pPr>
              <w:spacing w:after="0" w:line="240" w:lineRule="auto"/>
              <w:rPr>
                <w:rFonts w:ascii="Arial" w:eastAsia="Times New Roman" w:hAnsi="Arial" w:cs="Arial"/>
                <w:b/>
                <w:bCs/>
                <w:color w:val="000000"/>
                <w:sz w:val="20"/>
                <w:szCs w:val="20"/>
                <w:lang w:val="en-US"/>
              </w:rPr>
            </w:pPr>
            <w:bookmarkStart w:id="14" w:name="RANGE!D8"/>
            <w:r w:rsidRPr="000B521B">
              <w:rPr>
                <w:rFonts w:ascii="Arial" w:eastAsia="Times New Roman" w:hAnsi="Arial" w:cs="Arial"/>
                <w:b/>
                <w:bCs/>
                <w:color w:val="000000"/>
                <w:sz w:val="20"/>
                <w:szCs w:val="20"/>
              </w:rPr>
              <w:t>Moderate degree of retardance, application in hot, wet flue gas environment</w:t>
            </w:r>
            <w:bookmarkEnd w:id="14"/>
          </w:p>
        </w:tc>
      </w:tr>
      <w:tr w:rsidR="00410F8C" w:rsidRPr="000B521B" w14:paraId="18694E86" w14:textId="77777777" w:rsidTr="00410F8C">
        <w:trPr>
          <w:trHeight w:val="780"/>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6810BFA5" w14:textId="77777777" w:rsidR="00410F8C" w:rsidRPr="000B521B" w:rsidRDefault="00410F8C" w:rsidP="00410F8C">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rPr>
              <w:t>6</w:t>
            </w:r>
          </w:p>
        </w:tc>
        <w:tc>
          <w:tcPr>
            <w:tcW w:w="2640" w:type="dxa"/>
            <w:tcBorders>
              <w:top w:val="nil"/>
              <w:left w:val="nil"/>
              <w:bottom w:val="single" w:sz="8" w:space="0" w:color="auto"/>
              <w:right w:val="single" w:sz="8" w:space="0" w:color="auto"/>
            </w:tcBorders>
            <w:shd w:val="clear" w:color="000000" w:fill="A9D08E"/>
            <w:vAlign w:val="center"/>
            <w:hideMark/>
          </w:tcPr>
          <w:p w14:paraId="65950C6F" w14:textId="77777777" w:rsidR="00410F8C" w:rsidRPr="000B521B" w:rsidRDefault="00410F8C" w:rsidP="00410F8C">
            <w:pPr>
              <w:spacing w:after="0" w:line="240" w:lineRule="auto"/>
              <w:rPr>
                <w:rFonts w:ascii="Arial" w:eastAsia="Times New Roman" w:hAnsi="Arial" w:cs="Arial"/>
                <w:b/>
                <w:bCs/>
                <w:color w:val="000000"/>
                <w:sz w:val="20"/>
                <w:szCs w:val="20"/>
                <w:lang w:val="en-US"/>
              </w:rPr>
            </w:pPr>
            <w:bookmarkStart w:id="15" w:name="RANGE!C9"/>
            <w:r w:rsidRPr="000B521B">
              <w:rPr>
                <w:rFonts w:ascii="Arial" w:eastAsia="Times New Roman" w:hAnsi="Arial" w:cs="Arial"/>
                <w:b/>
                <w:bCs/>
                <w:color w:val="000000"/>
                <w:sz w:val="20"/>
                <w:szCs w:val="20"/>
              </w:rPr>
              <w:t>Elastomer-modified Bisphenol-A Epoxy Vinyl Resin</w:t>
            </w:r>
            <w:bookmarkEnd w:id="15"/>
          </w:p>
        </w:tc>
        <w:tc>
          <w:tcPr>
            <w:tcW w:w="6440" w:type="dxa"/>
            <w:tcBorders>
              <w:top w:val="nil"/>
              <w:left w:val="nil"/>
              <w:bottom w:val="single" w:sz="8" w:space="0" w:color="auto"/>
              <w:right w:val="single" w:sz="8" w:space="0" w:color="auto"/>
            </w:tcBorders>
            <w:shd w:val="clear" w:color="auto" w:fill="auto"/>
            <w:vAlign w:val="center"/>
            <w:hideMark/>
          </w:tcPr>
          <w:p w14:paraId="220AEE6B" w14:textId="77777777" w:rsidR="00410F8C" w:rsidRPr="000B521B" w:rsidRDefault="00410F8C" w:rsidP="00410F8C">
            <w:pPr>
              <w:spacing w:after="0" w:line="240" w:lineRule="auto"/>
              <w:rPr>
                <w:rFonts w:ascii="Arial" w:eastAsia="Times New Roman" w:hAnsi="Arial" w:cs="Arial"/>
                <w:b/>
                <w:bCs/>
                <w:color w:val="000000"/>
                <w:sz w:val="20"/>
                <w:szCs w:val="20"/>
                <w:lang w:val="en-US"/>
              </w:rPr>
            </w:pPr>
            <w:bookmarkStart w:id="16" w:name="RANGE!D9"/>
            <w:r w:rsidRPr="000B521B">
              <w:rPr>
                <w:rFonts w:ascii="Arial" w:eastAsia="Times New Roman" w:hAnsi="Arial" w:cs="Arial"/>
                <w:b/>
                <w:bCs/>
                <w:color w:val="000000"/>
                <w:sz w:val="20"/>
                <w:szCs w:val="20"/>
              </w:rPr>
              <w:t>High impact and fatigue resistance, chemically resistant FRP linings</w:t>
            </w:r>
            <w:bookmarkEnd w:id="16"/>
          </w:p>
        </w:tc>
      </w:tr>
      <w:tr w:rsidR="00410F8C" w:rsidRPr="000B521B" w14:paraId="6D548B19"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1AF62161" w14:textId="77777777" w:rsidR="00410F8C" w:rsidRPr="000B521B" w:rsidRDefault="00410F8C" w:rsidP="00410F8C">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rPr>
              <w:t>7</w:t>
            </w:r>
          </w:p>
        </w:tc>
        <w:tc>
          <w:tcPr>
            <w:tcW w:w="2640" w:type="dxa"/>
            <w:tcBorders>
              <w:top w:val="nil"/>
              <w:left w:val="nil"/>
              <w:bottom w:val="single" w:sz="8" w:space="0" w:color="auto"/>
              <w:right w:val="single" w:sz="8" w:space="0" w:color="auto"/>
            </w:tcBorders>
            <w:shd w:val="clear" w:color="000000" w:fill="A9D08E"/>
            <w:vAlign w:val="center"/>
            <w:hideMark/>
          </w:tcPr>
          <w:p w14:paraId="6F6B50A4" w14:textId="77777777" w:rsidR="00410F8C" w:rsidRPr="000B521B" w:rsidRDefault="00410F8C" w:rsidP="00410F8C">
            <w:pPr>
              <w:spacing w:after="0" w:line="240" w:lineRule="auto"/>
              <w:rPr>
                <w:rFonts w:ascii="Arial" w:eastAsia="Times New Roman" w:hAnsi="Arial" w:cs="Arial"/>
                <w:b/>
                <w:bCs/>
                <w:color w:val="000000"/>
                <w:sz w:val="20"/>
                <w:szCs w:val="20"/>
                <w:lang w:val="en-US"/>
              </w:rPr>
            </w:pPr>
            <w:bookmarkStart w:id="17" w:name="RANGE!C10"/>
            <w:r w:rsidRPr="000B521B">
              <w:rPr>
                <w:rFonts w:ascii="Arial" w:eastAsia="Times New Roman" w:hAnsi="Arial" w:cs="Arial"/>
                <w:b/>
                <w:bCs/>
                <w:color w:val="000000"/>
                <w:sz w:val="20"/>
                <w:szCs w:val="20"/>
              </w:rPr>
              <w:t>Urethane Modified Vinyl Ester Resin</w:t>
            </w:r>
            <w:bookmarkEnd w:id="17"/>
          </w:p>
        </w:tc>
        <w:tc>
          <w:tcPr>
            <w:tcW w:w="6440" w:type="dxa"/>
            <w:tcBorders>
              <w:top w:val="nil"/>
              <w:left w:val="nil"/>
              <w:bottom w:val="single" w:sz="8" w:space="0" w:color="auto"/>
              <w:right w:val="single" w:sz="8" w:space="0" w:color="auto"/>
            </w:tcBorders>
            <w:shd w:val="clear" w:color="auto" w:fill="auto"/>
            <w:vAlign w:val="center"/>
            <w:hideMark/>
          </w:tcPr>
          <w:p w14:paraId="03018B95" w14:textId="77777777" w:rsidR="00410F8C" w:rsidRPr="000B521B" w:rsidRDefault="00410F8C" w:rsidP="00410F8C">
            <w:pPr>
              <w:spacing w:after="0" w:line="240" w:lineRule="auto"/>
              <w:rPr>
                <w:rFonts w:ascii="Arial" w:eastAsia="Times New Roman" w:hAnsi="Arial" w:cs="Arial"/>
                <w:b/>
                <w:bCs/>
                <w:color w:val="000000"/>
                <w:sz w:val="20"/>
                <w:szCs w:val="20"/>
                <w:lang w:val="en-US"/>
              </w:rPr>
            </w:pPr>
            <w:bookmarkStart w:id="18" w:name="RANGE!D10"/>
            <w:r w:rsidRPr="000B521B">
              <w:rPr>
                <w:rFonts w:ascii="Arial" w:eastAsia="Times New Roman" w:hAnsi="Arial" w:cs="Arial"/>
                <w:b/>
                <w:bCs/>
                <w:color w:val="000000"/>
                <w:sz w:val="20"/>
                <w:szCs w:val="20"/>
              </w:rPr>
              <w:t>Heat, Corrosion and Chemical resistant, application in marine, pultrusion, carbon fibre</w:t>
            </w:r>
            <w:bookmarkEnd w:id="18"/>
          </w:p>
        </w:tc>
      </w:tr>
    </w:tbl>
    <w:p w14:paraId="10BE9246" w14:textId="77777777" w:rsidR="00AF0610" w:rsidRPr="000B521B" w:rsidRDefault="00AF0610" w:rsidP="00AF0610">
      <w:pPr>
        <w:spacing w:line="360" w:lineRule="auto"/>
        <w:jc w:val="both"/>
        <w:rPr>
          <w:rFonts w:ascii="Arial" w:hAnsi="Arial" w:cs="Arial"/>
          <w:sz w:val="24"/>
          <w:szCs w:val="24"/>
        </w:rPr>
      </w:pPr>
    </w:p>
    <w:p w14:paraId="27692780" w14:textId="794AC77B" w:rsidR="00AF0610" w:rsidRPr="000B521B" w:rsidRDefault="00AF0610" w:rsidP="00AF0610">
      <w:pPr>
        <w:spacing w:line="360" w:lineRule="auto"/>
        <w:jc w:val="both"/>
        <w:rPr>
          <w:rFonts w:ascii="Arial" w:hAnsi="Arial" w:cs="Arial"/>
          <w:sz w:val="24"/>
          <w:szCs w:val="24"/>
        </w:rPr>
      </w:pPr>
      <w:r w:rsidRPr="000B521B">
        <w:rPr>
          <w:rFonts w:ascii="Arial" w:hAnsi="Arial" w:cs="Arial"/>
          <w:sz w:val="24"/>
          <w:szCs w:val="24"/>
        </w:rPr>
        <w:t xml:space="preserve">With the growing </w:t>
      </w:r>
      <w:r w:rsidR="00CF60F6" w:rsidRPr="000B521B">
        <w:rPr>
          <w:rFonts w:ascii="Arial" w:hAnsi="Arial" w:cs="Arial"/>
          <w:sz w:val="24"/>
          <w:szCs w:val="24"/>
        </w:rPr>
        <w:t>fibre</w:t>
      </w:r>
      <w:r w:rsidRPr="000B521B">
        <w:rPr>
          <w:rFonts w:ascii="Arial" w:hAnsi="Arial" w:cs="Arial"/>
          <w:sz w:val="24"/>
          <w:szCs w:val="24"/>
        </w:rPr>
        <w:t xml:space="preserve"> reinforced composites market in the Asia Pacific, the demand is high for predictable and cohesive vinyl ester resin and polyester resin systems. The experience of composites in quality infrastructure over the last 30 years has provided the boulders for new corrosion infrastructure applications that shall apply to Asian as well as global markets.</w:t>
      </w:r>
    </w:p>
    <w:p w14:paraId="44D3C49A" w14:textId="0B2A18CC" w:rsidR="00EB3B65" w:rsidRPr="000B521B" w:rsidRDefault="00EB3B65" w:rsidP="00AF0610">
      <w:pPr>
        <w:spacing w:line="360" w:lineRule="auto"/>
        <w:jc w:val="both"/>
        <w:rPr>
          <w:rFonts w:ascii="Arial" w:hAnsi="Arial" w:cs="Arial"/>
          <w:sz w:val="24"/>
          <w:szCs w:val="24"/>
        </w:rPr>
      </w:pPr>
    </w:p>
    <w:p w14:paraId="6905FD35" w14:textId="77777777" w:rsidR="00EB3B65" w:rsidRPr="000B521B" w:rsidRDefault="00EB3B65" w:rsidP="00AF0610">
      <w:pPr>
        <w:spacing w:line="360" w:lineRule="auto"/>
        <w:jc w:val="both"/>
        <w:rPr>
          <w:rFonts w:ascii="Arial" w:hAnsi="Arial" w:cs="Arial"/>
          <w:sz w:val="24"/>
          <w:szCs w:val="24"/>
        </w:rPr>
      </w:pPr>
    </w:p>
    <w:p w14:paraId="081D343E" w14:textId="235C477C" w:rsidR="00AF0610" w:rsidRPr="000B521B" w:rsidRDefault="00AF0610" w:rsidP="00AF0610">
      <w:pPr>
        <w:spacing w:line="360" w:lineRule="auto"/>
        <w:jc w:val="both"/>
        <w:rPr>
          <w:rFonts w:ascii="Arial" w:hAnsi="Arial" w:cs="Arial"/>
          <w:sz w:val="24"/>
          <w:szCs w:val="24"/>
        </w:rPr>
      </w:pPr>
      <w:r w:rsidRPr="000B521B">
        <w:rPr>
          <w:rFonts w:ascii="Arial" w:hAnsi="Arial" w:cs="Arial"/>
          <w:sz w:val="24"/>
          <w:szCs w:val="24"/>
        </w:rPr>
        <w:t>The usage of fiberglass reinforced underground gasoline storage tanks has been successful in the last quarter century. Power station pipes, some as large as 4.9 meters in diameter, have been performing well without any problem. The recently developed composite products include sewer liners, short span bridges for handling pedestrian bridges, regular road traffic, water covers for water treatment plants.</w:t>
      </w:r>
    </w:p>
    <w:p w14:paraId="6369E0B9" w14:textId="262F347E" w:rsidR="00AF0610" w:rsidRPr="000B521B" w:rsidRDefault="00AF0610" w:rsidP="00AF0610">
      <w:pPr>
        <w:spacing w:line="360" w:lineRule="auto"/>
        <w:jc w:val="both"/>
        <w:rPr>
          <w:rFonts w:ascii="Arial" w:hAnsi="Arial" w:cs="Arial"/>
          <w:sz w:val="24"/>
          <w:szCs w:val="24"/>
        </w:rPr>
      </w:pPr>
      <w:r w:rsidRPr="000B521B">
        <w:rPr>
          <w:rFonts w:ascii="Arial" w:hAnsi="Arial" w:cs="Arial"/>
          <w:sz w:val="24"/>
          <w:szCs w:val="24"/>
        </w:rPr>
        <w:t>Vinyl ester resin composites have achieved a remarkable degree of commercial acceptance in a variety of applications like infrastructure, chemical and marine industry.</w:t>
      </w:r>
    </w:p>
    <w:p w14:paraId="6AB11AF0" w14:textId="25CFD5D0" w:rsidR="00410F8C" w:rsidRPr="000B521B" w:rsidRDefault="00AF0610" w:rsidP="00AF0610">
      <w:pPr>
        <w:spacing w:line="360" w:lineRule="auto"/>
        <w:jc w:val="both"/>
        <w:rPr>
          <w:rFonts w:ascii="Arial" w:hAnsi="Arial" w:cs="Arial"/>
          <w:sz w:val="24"/>
          <w:szCs w:val="24"/>
        </w:rPr>
      </w:pPr>
      <w:r w:rsidRPr="000B521B">
        <w:rPr>
          <w:rFonts w:ascii="Arial" w:hAnsi="Arial" w:cs="Arial"/>
          <w:sz w:val="24"/>
          <w:szCs w:val="24"/>
        </w:rPr>
        <w:t xml:space="preserve">Polyester and Vinyl Ester Resins are among the </w:t>
      </w:r>
      <w:r w:rsidR="00CF60F6" w:rsidRPr="000B521B">
        <w:rPr>
          <w:rFonts w:ascii="Arial" w:hAnsi="Arial" w:cs="Arial"/>
          <w:sz w:val="24"/>
          <w:szCs w:val="24"/>
        </w:rPr>
        <w:t>most used</w:t>
      </w:r>
      <w:r w:rsidRPr="000B521B">
        <w:rPr>
          <w:rFonts w:ascii="Arial" w:hAnsi="Arial" w:cs="Arial"/>
          <w:sz w:val="24"/>
          <w:szCs w:val="24"/>
        </w:rPr>
        <w:t xml:space="preserve"> matrix resins to create polymer composites. The formulations of Vinyl ester have been providing increased corrosion resistance and have a broad range of heat distortion, available strength, and shrinkage characteristics. The automotive and transportation industry is expected to drive the demand for composite materials. As the strength-to-weight ratio of most composites is higher than that of steel and </w:t>
      </w:r>
      <w:r w:rsidR="00035944" w:rsidRPr="000B521B">
        <w:rPr>
          <w:rFonts w:ascii="Arial" w:hAnsi="Arial" w:cs="Arial"/>
          <w:sz w:val="24"/>
          <w:szCs w:val="24"/>
        </w:rPr>
        <w:t>aluminium</w:t>
      </w:r>
      <w:r w:rsidRPr="000B521B">
        <w:rPr>
          <w:rFonts w:ascii="Arial" w:hAnsi="Arial" w:cs="Arial"/>
          <w:sz w:val="24"/>
          <w:szCs w:val="24"/>
        </w:rPr>
        <w:t xml:space="preserve">. Vinyl ester resin stands serve as the intermediate chemical of epoxy and polyester in terms of mechanical properties and price. </w:t>
      </w:r>
    </w:p>
    <w:p w14:paraId="689B399D" w14:textId="77777777" w:rsidR="00CF60F6" w:rsidRPr="000B521B" w:rsidRDefault="00CF60F6" w:rsidP="00CF60F6">
      <w:pPr>
        <w:spacing w:line="360" w:lineRule="auto"/>
        <w:jc w:val="both"/>
        <w:rPr>
          <w:rFonts w:ascii="Arial" w:hAnsi="Arial" w:cs="Arial"/>
          <w:b/>
          <w:bCs/>
          <w:sz w:val="24"/>
          <w:szCs w:val="24"/>
        </w:rPr>
      </w:pPr>
      <w:r w:rsidRPr="000B521B">
        <w:rPr>
          <w:rFonts w:ascii="Arial" w:hAnsi="Arial" w:cs="Arial"/>
          <w:b/>
          <w:bCs/>
          <w:sz w:val="24"/>
          <w:szCs w:val="24"/>
        </w:rPr>
        <w:t xml:space="preserve">2.2 </w:t>
      </w:r>
      <w:r w:rsidRPr="000B521B">
        <w:rPr>
          <w:rFonts w:ascii="Arial" w:hAnsi="Arial" w:cs="Arial"/>
          <w:b/>
          <w:bCs/>
          <w:sz w:val="24"/>
          <w:szCs w:val="24"/>
        </w:rPr>
        <w:tab/>
        <w:t xml:space="preserve">Production routes &amp; related details </w:t>
      </w:r>
    </w:p>
    <w:p w14:paraId="25FE25FD" w14:textId="77777777" w:rsidR="00CF60F6" w:rsidRPr="000B521B" w:rsidRDefault="00CF60F6" w:rsidP="00CF60F6">
      <w:pPr>
        <w:spacing w:line="360" w:lineRule="auto"/>
        <w:jc w:val="both"/>
        <w:rPr>
          <w:rFonts w:ascii="Arial" w:hAnsi="Arial" w:cs="Arial"/>
          <w:sz w:val="24"/>
          <w:szCs w:val="24"/>
        </w:rPr>
      </w:pPr>
      <w:r w:rsidRPr="000B521B">
        <w:rPr>
          <w:rFonts w:ascii="Arial" w:hAnsi="Arial" w:cs="Arial"/>
          <w:sz w:val="24"/>
          <w:szCs w:val="24"/>
        </w:rPr>
        <w:t xml:space="preserve">Vinyl ester resin Technology is typically developed in-house with the critical equipment being outsourced. It requires in-house independent R &amp; D, equipped with latest state of art technologies and facilities. Vinyl Ester Resin is mainly of three types, namely Bisphenol A, F, S Vinyl Ester Resin, </w:t>
      </w:r>
      <w:proofErr w:type="spellStart"/>
      <w:r w:rsidRPr="000B521B">
        <w:rPr>
          <w:rFonts w:ascii="Arial" w:hAnsi="Arial" w:cs="Arial"/>
          <w:sz w:val="24"/>
          <w:szCs w:val="24"/>
        </w:rPr>
        <w:t>Novolac</w:t>
      </w:r>
      <w:proofErr w:type="spellEnd"/>
      <w:r w:rsidRPr="000B521B">
        <w:rPr>
          <w:rFonts w:ascii="Arial" w:hAnsi="Arial" w:cs="Arial"/>
          <w:sz w:val="24"/>
          <w:szCs w:val="24"/>
        </w:rPr>
        <w:t xml:space="preserve"> Vinyl Ester Resin, and Brominated Vinyl Ester Resin.</w:t>
      </w:r>
    </w:p>
    <w:p w14:paraId="22041F3F" w14:textId="4A439C2B" w:rsidR="00CF60F6" w:rsidRPr="000B521B" w:rsidRDefault="00CF60F6" w:rsidP="00CF60F6">
      <w:pPr>
        <w:pStyle w:val="BodyText"/>
        <w:spacing w:before="162" w:line="360" w:lineRule="auto"/>
        <w:ind w:right="90"/>
        <w:jc w:val="both"/>
        <w:rPr>
          <w:color w:val="000000"/>
        </w:rPr>
      </w:pPr>
      <w:r w:rsidRPr="000B521B">
        <w:rPr>
          <w:color w:val="000000"/>
        </w:rPr>
        <w:t xml:space="preserve">Some applications of </w:t>
      </w:r>
      <w:proofErr w:type="spellStart"/>
      <w:r w:rsidRPr="000B521B">
        <w:rPr>
          <w:color w:val="000000"/>
        </w:rPr>
        <w:t>Novolac</w:t>
      </w:r>
      <w:proofErr w:type="spellEnd"/>
      <w:r w:rsidRPr="000B521B">
        <w:rPr>
          <w:color w:val="000000"/>
        </w:rPr>
        <w:t xml:space="preserve"> vinyl ester resin includes heat shields, resistance coatings, parts for flue gas desulfurization, chimney liners, and other structural composite components where high heat resistance is required. The Brominated vinyl ester resins are flame retardant and provide corrosion resistance from a wide variety of acidic and alkaline environments. </w:t>
      </w:r>
    </w:p>
    <w:p w14:paraId="132F808B" w14:textId="7F38FE1A" w:rsidR="00CF60F6" w:rsidRPr="000B521B" w:rsidRDefault="00CF60F6" w:rsidP="00CF60F6">
      <w:pPr>
        <w:pStyle w:val="BodyText"/>
        <w:spacing w:before="162" w:line="360" w:lineRule="auto"/>
        <w:ind w:right="90"/>
        <w:jc w:val="both"/>
        <w:rPr>
          <w:color w:val="000000"/>
        </w:rPr>
      </w:pPr>
      <w:proofErr w:type="spellStart"/>
      <w:r w:rsidRPr="000B521B">
        <w:rPr>
          <w:color w:val="000000"/>
        </w:rPr>
        <w:t>Novolac</w:t>
      </w:r>
      <w:proofErr w:type="spellEnd"/>
      <w:r w:rsidRPr="000B521B">
        <w:rPr>
          <w:color w:val="000000"/>
        </w:rPr>
        <w:t xml:space="preserve"> based vinyl ester resin, despite possessing better properties than Bisphenol A vinyl ester resin, holds less share than Bisphenol A as the technology to manufacture is quite complex, expensive, requires infrastructure, raw materials, &amp; above all expertise. Others include urethane and elastomer modified vinyl ester resins which are modified with many unique features, providing exceptional characteristics. The elastomer modified may also be used as a </w:t>
      </w:r>
      <w:r w:rsidRPr="000B521B">
        <w:rPr>
          <w:color w:val="000000"/>
        </w:rPr>
        <w:lastRenderedPageBreak/>
        <w:t>primer on carbon steel, high density PVC foam and other dissimilar substrates.</w:t>
      </w:r>
    </w:p>
    <w:p w14:paraId="20630101" w14:textId="3D1B6EB7" w:rsidR="00CF60F6" w:rsidRPr="000B521B" w:rsidRDefault="00CF60F6" w:rsidP="00CF60F6">
      <w:pPr>
        <w:spacing w:line="360" w:lineRule="auto"/>
        <w:jc w:val="both"/>
        <w:rPr>
          <w:rFonts w:ascii="Arial" w:hAnsi="Arial" w:cs="Arial"/>
          <w:b/>
          <w:bCs/>
          <w:sz w:val="20"/>
          <w:szCs w:val="20"/>
        </w:rPr>
      </w:pPr>
    </w:p>
    <w:p w14:paraId="607343F6" w14:textId="77777777" w:rsidR="007922EB" w:rsidRPr="000B521B" w:rsidRDefault="007922EB" w:rsidP="00CF60F6">
      <w:pPr>
        <w:spacing w:line="360" w:lineRule="auto"/>
        <w:jc w:val="both"/>
        <w:rPr>
          <w:rFonts w:ascii="Arial" w:hAnsi="Arial" w:cs="Arial"/>
          <w:b/>
          <w:bCs/>
          <w:sz w:val="20"/>
          <w:szCs w:val="20"/>
        </w:rPr>
      </w:pPr>
    </w:p>
    <w:p w14:paraId="112A5929" w14:textId="77777777" w:rsidR="00CF60F6" w:rsidRPr="000B521B" w:rsidRDefault="00CF60F6" w:rsidP="00CF60F6">
      <w:pPr>
        <w:spacing w:line="360" w:lineRule="auto"/>
        <w:jc w:val="both"/>
        <w:rPr>
          <w:rFonts w:ascii="Arial" w:hAnsi="Arial" w:cs="Arial"/>
          <w:b/>
          <w:bCs/>
          <w:sz w:val="24"/>
          <w:szCs w:val="24"/>
        </w:rPr>
      </w:pPr>
      <w:r w:rsidRPr="000B521B">
        <w:rPr>
          <w:rFonts w:ascii="Arial" w:hAnsi="Arial" w:cs="Arial"/>
          <w:b/>
          <w:bCs/>
          <w:sz w:val="24"/>
          <w:szCs w:val="24"/>
        </w:rPr>
        <w:t xml:space="preserve">Production Route for producing Bisphenol </w:t>
      </w:r>
      <w:proofErr w:type="gramStart"/>
      <w:r w:rsidRPr="000B521B">
        <w:rPr>
          <w:rFonts w:ascii="Arial" w:hAnsi="Arial" w:cs="Arial"/>
          <w:b/>
          <w:bCs/>
          <w:sz w:val="24"/>
          <w:szCs w:val="24"/>
        </w:rPr>
        <w:t>A</w:t>
      </w:r>
      <w:proofErr w:type="gramEnd"/>
      <w:r w:rsidRPr="000B521B">
        <w:rPr>
          <w:rFonts w:ascii="Arial" w:hAnsi="Arial" w:cs="Arial"/>
          <w:b/>
          <w:bCs/>
          <w:sz w:val="24"/>
          <w:szCs w:val="24"/>
        </w:rPr>
        <w:t xml:space="preserve"> Based Vinyl Ester Resin: </w:t>
      </w:r>
    </w:p>
    <w:p w14:paraId="1385E43F" w14:textId="77777777" w:rsidR="00F56843" w:rsidRPr="000B521B" w:rsidRDefault="00F56843" w:rsidP="00F56843">
      <w:pPr>
        <w:spacing w:line="360" w:lineRule="auto"/>
        <w:jc w:val="both"/>
        <w:rPr>
          <w:rFonts w:ascii="Arial" w:hAnsi="Arial" w:cs="Arial"/>
          <w:sz w:val="24"/>
          <w:szCs w:val="24"/>
        </w:rPr>
      </w:pPr>
      <w:r w:rsidRPr="000B521B">
        <w:rPr>
          <w:rFonts w:ascii="Arial" w:hAnsi="Arial" w:cs="Arial"/>
          <w:sz w:val="24"/>
          <w:szCs w:val="24"/>
        </w:rPr>
        <w:t xml:space="preserve">Firstly, Epoxy resin and Bisphenol are added to the reactor and heated to the temperature of 170 C and that temperature should be maintained for a period of 2-4 hours. Secondly, Epoxy equivalent weight is measured and after an optimum value has been achieved then it is allowed to cool down to 100 C and then finally to 80 C. Solid resins from the reactor is then discharged into styrene monomer containing blender and the temperature of the discharge resin should not rise above 70 C. To limit the temperature to the required limit water needs to be circulated around the blender. Finally, viscosity, gel time etc testing are to be done and should be adjusted accordingly. </w:t>
      </w:r>
    </w:p>
    <w:tbl>
      <w:tblPr>
        <w:tblpPr w:leftFromText="180" w:rightFromText="180" w:vertAnchor="text" w:horzAnchor="margin" w:tblpXSpec="center" w:tblpY="736"/>
        <w:tblW w:w="10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4"/>
        <w:gridCol w:w="2524"/>
        <w:gridCol w:w="2524"/>
        <w:gridCol w:w="2524"/>
      </w:tblGrid>
      <w:tr w:rsidR="00CF60F6" w:rsidRPr="000B521B" w14:paraId="2A53D9FC" w14:textId="77777777" w:rsidTr="00CF60F6">
        <w:trPr>
          <w:trHeight w:val="287"/>
        </w:trPr>
        <w:tc>
          <w:tcPr>
            <w:tcW w:w="2524" w:type="dxa"/>
            <w:shd w:val="clear" w:color="auto" w:fill="A8D08D" w:themeFill="accent6" w:themeFillTint="99"/>
          </w:tcPr>
          <w:p w14:paraId="61D8C89B" w14:textId="77777777" w:rsidR="00CF60F6" w:rsidRPr="000B521B" w:rsidRDefault="00CF60F6" w:rsidP="00BF252C">
            <w:pPr>
              <w:pStyle w:val="TableParagraph"/>
              <w:spacing w:line="272" w:lineRule="exact"/>
              <w:ind w:left="74" w:right="57"/>
              <w:rPr>
                <w:b/>
                <w:color w:val="FFFFFF" w:themeColor="background1"/>
                <w:sz w:val="20"/>
                <w:szCs w:val="20"/>
              </w:rPr>
            </w:pPr>
            <w:r w:rsidRPr="000B521B">
              <w:rPr>
                <w:b/>
                <w:color w:val="FFFFFF" w:themeColor="background1"/>
                <w:sz w:val="20"/>
                <w:szCs w:val="20"/>
              </w:rPr>
              <w:t>INPUT</w:t>
            </w:r>
          </w:p>
        </w:tc>
        <w:tc>
          <w:tcPr>
            <w:tcW w:w="2524" w:type="dxa"/>
            <w:shd w:val="clear" w:color="auto" w:fill="A8D08D" w:themeFill="accent6" w:themeFillTint="99"/>
          </w:tcPr>
          <w:p w14:paraId="5494C2AA" w14:textId="77777777" w:rsidR="00CF60F6" w:rsidRPr="000B521B" w:rsidRDefault="00CF60F6" w:rsidP="00BF252C">
            <w:pPr>
              <w:pStyle w:val="TableParagraph"/>
              <w:spacing w:line="272" w:lineRule="exact"/>
              <w:ind w:left="52" w:right="74"/>
              <w:rPr>
                <w:b/>
                <w:color w:val="FFFFFF" w:themeColor="background1"/>
                <w:sz w:val="20"/>
                <w:szCs w:val="20"/>
              </w:rPr>
            </w:pPr>
            <w:r w:rsidRPr="000B521B">
              <w:rPr>
                <w:b/>
                <w:color w:val="FFFFFF" w:themeColor="background1"/>
                <w:w w:val="95"/>
                <w:sz w:val="20"/>
                <w:szCs w:val="20"/>
              </w:rPr>
              <w:t>QUANTITY (MT/MT)</w:t>
            </w:r>
          </w:p>
        </w:tc>
        <w:tc>
          <w:tcPr>
            <w:tcW w:w="2524" w:type="dxa"/>
            <w:shd w:val="clear" w:color="auto" w:fill="A8D08D" w:themeFill="accent6" w:themeFillTint="99"/>
          </w:tcPr>
          <w:p w14:paraId="69FCE439" w14:textId="77777777" w:rsidR="00CF60F6" w:rsidRPr="000B521B" w:rsidRDefault="00CF60F6" w:rsidP="00BF252C">
            <w:pPr>
              <w:pStyle w:val="TableParagraph"/>
              <w:spacing w:line="272" w:lineRule="exact"/>
              <w:ind w:left="74" w:right="65"/>
              <w:rPr>
                <w:b/>
                <w:color w:val="FFFFFF" w:themeColor="background1"/>
                <w:sz w:val="20"/>
                <w:szCs w:val="20"/>
              </w:rPr>
            </w:pPr>
            <w:r w:rsidRPr="000B521B">
              <w:rPr>
                <w:b/>
                <w:color w:val="FFFFFF" w:themeColor="background1"/>
                <w:w w:val="95"/>
                <w:sz w:val="20"/>
                <w:szCs w:val="20"/>
              </w:rPr>
              <w:t>OUTPUT</w:t>
            </w:r>
          </w:p>
        </w:tc>
        <w:tc>
          <w:tcPr>
            <w:tcW w:w="2524" w:type="dxa"/>
            <w:shd w:val="clear" w:color="auto" w:fill="A8D08D" w:themeFill="accent6" w:themeFillTint="99"/>
          </w:tcPr>
          <w:p w14:paraId="25CC5133" w14:textId="77777777" w:rsidR="00CF60F6" w:rsidRPr="000B521B" w:rsidRDefault="00CF60F6" w:rsidP="00BF252C">
            <w:pPr>
              <w:pStyle w:val="TableParagraph"/>
              <w:spacing w:line="272" w:lineRule="exact"/>
              <w:ind w:left="44" w:right="74"/>
              <w:rPr>
                <w:b/>
                <w:color w:val="FFFFFF" w:themeColor="background1"/>
                <w:sz w:val="20"/>
                <w:szCs w:val="20"/>
              </w:rPr>
            </w:pPr>
            <w:r w:rsidRPr="000B521B">
              <w:rPr>
                <w:b/>
                <w:color w:val="FFFFFF" w:themeColor="background1"/>
                <w:w w:val="95"/>
                <w:sz w:val="20"/>
                <w:szCs w:val="20"/>
              </w:rPr>
              <w:t>QUANTITY (MT/MT)</w:t>
            </w:r>
          </w:p>
        </w:tc>
      </w:tr>
      <w:tr w:rsidR="00CF60F6" w:rsidRPr="000B521B" w14:paraId="5763AAA0" w14:textId="77777777" w:rsidTr="00CF60F6">
        <w:trPr>
          <w:trHeight w:val="291"/>
        </w:trPr>
        <w:tc>
          <w:tcPr>
            <w:tcW w:w="2524" w:type="dxa"/>
          </w:tcPr>
          <w:p w14:paraId="6DDE64D2" w14:textId="77777777" w:rsidR="00CF60F6" w:rsidRPr="000B521B" w:rsidRDefault="00CF60F6" w:rsidP="00BF252C">
            <w:pPr>
              <w:pStyle w:val="TableParagraph"/>
              <w:ind w:left="74" w:right="64"/>
              <w:rPr>
                <w:sz w:val="20"/>
                <w:szCs w:val="20"/>
              </w:rPr>
            </w:pPr>
            <w:r w:rsidRPr="000B521B">
              <w:rPr>
                <w:sz w:val="20"/>
                <w:szCs w:val="20"/>
              </w:rPr>
              <w:t>Epoxy Resin</w:t>
            </w:r>
          </w:p>
        </w:tc>
        <w:tc>
          <w:tcPr>
            <w:tcW w:w="2524" w:type="dxa"/>
          </w:tcPr>
          <w:p w14:paraId="07CEC90C" w14:textId="77777777" w:rsidR="00CF60F6" w:rsidRPr="000B521B" w:rsidRDefault="00CF60F6" w:rsidP="00BF252C">
            <w:pPr>
              <w:pStyle w:val="TableParagraph"/>
              <w:ind w:left="74" w:right="63"/>
              <w:rPr>
                <w:sz w:val="20"/>
                <w:szCs w:val="20"/>
              </w:rPr>
            </w:pPr>
            <w:r w:rsidRPr="000B521B">
              <w:rPr>
                <w:sz w:val="20"/>
                <w:szCs w:val="20"/>
              </w:rPr>
              <w:t>0.30</w:t>
            </w:r>
          </w:p>
        </w:tc>
        <w:tc>
          <w:tcPr>
            <w:tcW w:w="2524" w:type="dxa"/>
          </w:tcPr>
          <w:p w14:paraId="23039579" w14:textId="77777777" w:rsidR="00CF60F6" w:rsidRPr="000B521B" w:rsidRDefault="00CF60F6" w:rsidP="00BF252C">
            <w:pPr>
              <w:pStyle w:val="TableParagraph"/>
              <w:ind w:left="68" w:right="74"/>
              <w:rPr>
                <w:sz w:val="20"/>
                <w:szCs w:val="20"/>
              </w:rPr>
            </w:pPr>
            <w:r w:rsidRPr="000B521B">
              <w:rPr>
                <w:sz w:val="20"/>
                <w:szCs w:val="20"/>
              </w:rPr>
              <w:t>Vinyl Ester Resin</w:t>
            </w:r>
          </w:p>
        </w:tc>
        <w:tc>
          <w:tcPr>
            <w:tcW w:w="2524" w:type="dxa"/>
          </w:tcPr>
          <w:p w14:paraId="5B89FAB4" w14:textId="77777777" w:rsidR="00CF60F6" w:rsidRPr="000B521B" w:rsidRDefault="00CF60F6" w:rsidP="00BF252C">
            <w:pPr>
              <w:pStyle w:val="TableParagraph"/>
              <w:ind w:left="74" w:right="66"/>
              <w:rPr>
                <w:sz w:val="20"/>
                <w:szCs w:val="20"/>
              </w:rPr>
            </w:pPr>
            <w:r w:rsidRPr="000B521B">
              <w:rPr>
                <w:sz w:val="20"/>
                <w:szCs w:val="20"/>
              </w:rPr>
              <w:t>1.0</w:t>
            </w:r>
          </w:p>
        </w:tc>
      </w:tr>
      <w:tr w:rsidR="00CF60F6" w:rsidRPr="000B521B" w14:paraId="17D011E4" w14:textId="77777777" w:rsidTr="00CF60F6">
        <w:trPr>
          <w:trHeight w:val="287"/>
        </w:trPr>
        <w:tc>
          <w:tcPr>
            <w:tcW w:w="2524" w:type="dxa"/>
          </w:tcPr>
          <w:p w14:paraId="259590CC" w14:textId="77777777" w:rsidR="00CF60F6" w:rsidRPr="000B521B" w:rsidRDefault="00CF60F6" w:rsidP="00BF252C">
            <w:pPr>
              <w:pStyle w:val="TableParagraph"/>
              <w:spacing w:line="272" w:lineRule="exact"/>
              <w:ind w:left="74" w:right="73"/>
              <w:rPr>
                <w:sz w:val="20"/>
                <w:szCs w:val="20"/>
              </w:rPr>
            </w:pPr>
            <w:r w:rsidRPr="000B521B">
              <w:rPr>
                <w:sz w:val="20"/>
                <w:szCs w:val="20"/>
              </w:rPr>
              <w:t>Bisphenol-A</w:t>
            </w:r>
          </w:p>
        </w:tc>
        <w:tc>
          <w:tcPr>
            <w:tcW w:w="2524" w:type="dxa"/>
          </w:tcPr>
          <w:p w14:paraId="75E09F53" w14:textId="77777777" w:rsidR="00CF60F6" w:rsidRPr="000B521B" w:rsidRDefault="00CF60F6" w:rsidP="00BF252C">
            <w:pPr>
              <w:pStyle w:val="TableParagraph"/>
              <w:spacing w:line="272" w:lineRule="exact"/>
              <w:ind w:left="74" w:right="63"/>
              <w:rPr>
                <w:sz w:val="20"/>
                <w:szCs w:val="20"/>
              </w:rPr>
            </w:pPr>
            <w:r w:rsidRPr="000B521B">
              <w:rPr>
                <w:sz w:val="20"/>
                <w:szCs w:val="20"/>
              </w:rPr>
              <w:t>0.14</w:t>
            </w:r>
          </w:p>
        </w:tc>
        <w:tc>
          <w:tcPr>
            <w:tcW w:w="2524" w:type="dxa"/>
          </w:tcPr>
          <w:p w14:paraId="454D1C5A" w14:textId="77777777" w:rsidR="00CF60F6" w:rsidRPr="000B521B" w:rsidRDefault="00CF60F6" w:rsidP="00BF252C">
            <w:pPr>
              <w:pStyle w:val="TableParagraph"/>
              <w:spacing w:line="272" w:lineRule="exact"/>
              <w:ind w:left="72" w:right="74"/>
              <w:rPr>
                <w:sz w:val="20"/>
                <w:szCs w:val="20"/>
              </w:rPr>
            </w:pPr>
            <w:r w:rsidRPr="000B521B">
              <w:rPr>
                <w:sz w:val="20"/>
                <w:szCs w:val="20"/>
              </w:rPr>
              <w:t>By Product</w:t>
            </w:r>
          </w:p>
        </w:tc>
        <w:tc>
          <w:tcPr>
            <w:tcW w:w="2524" w:type="dxa"/>
          </w:tcPr>
          <w:p w14:paraId="3A45836F" w14:textId="77777777" w:rsidR="00CF60F6" w:rsidRPr="000B521B" w:rsidRDefault="00CF60F6" w:rsidP="00BF252C">
            <w:pPr>
              <w:pStyle w:val="TableParagraph"/>
              <w:spacing w:line="272" w:lineRule="exact"/>
              <w:ind w:left="74" w:right="67"/>
              <w:rPr>
                <w:sz w:val="20"/>
                <w:szCs w:val="20"/>
              </w:rPr>
            </w:pPr>
            <w:r w:rsidRPr="000B521B">
              <w:rPr>
                <w:sz w:val="20"/>
                <w:szCs w:val="20"/>
              </w:rPr>
              <w:t>Nil</w:t>
            </w:r>
          </w:p>
        </w:tc>
      </w:tr>
      <w:tr w:rsidR="00CF60F6" w:rsidRPr="000B521B" w14:paraId="18D4F95A" w14:textId="77777777" w:rsidTr="00CF60F6">
        <w:trPr>
          <w:trHeight w:val="287"/>
        </w:trPr>
        <w:tc>
          <w:tcPr>
            <w:tcW w:w="2524" w:type="dxa"/>
          </w:tcPr>
          <w:p w14:paraId="244B2621" w14:textId="77777777" w:rsidR="00CF60F6" w:rsidRPr="000B521B" w:rsidRDefault="00CF60F6" w:rsidP="00BF252C">
            <w:pPr>
              <w:pStyle w:val="TableParagraph"/>
              <w:spacing w:line="272" w:lineRule="exact"/>
              <w:ind w:left="74" w:right="72"/>
              <w:rPr>
                <w:sz w:val="20"/>
                <w:szCs w:val="20"/>
              </w:rPr>
            </w:pPr>
            <w:r w:rsidRPr="000B521B">
              <w:rPr>
                <w:sz w:val="20"/>
                <w:szCs w:val="20"/>
              </w:rPr>
              <w:t>Methacrylic Acid</w:t>
            </w:r>
          </w:p>
        </w:tc>
        <w:tc>
          <w:tcPr>
            <w:tcW w:w="2524" w:type="dxa"/>
          </w:tcPr>
          <w:p w14:paraId="720292B5" w14:textId="77777777" w:rsidR="00CF60F6" w:rsidRPr="000B521B" w:rsidRDefault="00CF60F6" w:rsidP="00BF252C">
            <w:pPr>
              <w:pStyle w:val="TableParagraph"/>
              <w:spacing w:line="272" w:lineRule="exact"/>
              <w:ind w:left="74" w:right="63"/>
              <w:rPr>
                <w:sz w:val="20"/>
                <w:szCs w:val="20"/>
              </w:rPr>
            </w:pPr>
            <w:r w:rsidRPr="000B521B">
              <w:rPr>
                <w:sz w:val="20"/>
                <w:szCs w:val="20"/>
              </w:rPr>
              <w:t>0.11</w:t>
            </w:r>
          </w:p>
        </w:tc>
        <w:tc>
          <w:tcPr>
            <w:tcW w:w="2524" w:type="dxa"/>
          </w:tcPr>
          <w:p w14:paraId="67C317F9" w14:textId="77777777" w:rsidR="00CF60F6" w:rsidRPr="000B521B" w:rsidRDefault="00CF60F6" w:rsidP="00BF252C">
            <w:pPr>
              <w:pStyle w:val="TableParagraph"/>
              <w:spacing w:line="272" w:lineRule="exact"/>
              <w:ind w:left="74" w:right="72"/>
              <w:rPr>
                <w:sz w:val="20"/>
                <w:szCs w:val="20"/>
              </w:rPr>
            </w:pPr>
            <w:r w:rsidRPr="000B521B">
              <w:rPr>
                <w:sz w:val="20"/>
                <w:szCs w:val="20"/>
              </w:rPr>
              <w:t>Yield Loss</w:t>
            </w:r>
          </w:p>
        </w:tc>
        <w:tc>
          <w:tcPr>
            <w:tcW w:w="2524" w:type="dxa"/>
          </w:tcPr>
          <w:p w14:paraId="427B8CCA" w14:textId="77777777" w:rsidR="00CF60F6" w:rsidRPr="000B521B" w:rsidRDefault="00CF60F6" w:rsidP="00BF252C">
            <w:pPr>
              <w:pStyle w:val="TableParagraph"/>
              <w:spacing w:line="272" w:lineRule="exact"/>
              <w:ind w:left="74" w:right="71"/>
              <w:rPr>
                <w:sz w:val="20"/>
                <w:szCs w:val="20"/>
              </w:rPr>
            </w:pPr>
            <w:r w:rsidRPr="000B521B">
              <w:rPr>
                <w:sz w:val="20"/>
                <w:szCs w:val="20"/>
              </w:rPr>
              <w:t>0.00</w:t>
            </w:r>
          </w:p>
        </w:tc>
      </w:tr>
      <w:tr w:rsidR="00CF60F6" w:rsidRPr="000B521B" w14:paraId="6AC7DC1C" w14:textId="77777777" w:rsidTr="00CF60F6">
        <w:trPr>
          <w:trHeight w:val="287"/>
        </w:trPr>
        <w:tc>
          <w:tcPr>
            <w:tcW w:w="2524" w:type="dxa"/>
          </w:tcPr>
          <w:p w14:paraId="3D6EAE9D" w14:textId="77777777" w:rsidR="00CF60F6" w:rsidRPr="000B521B" w:rsidRDefault="00CF60F6" w:rsidP="00BF252C">
            <w:pPr>
              <w:pStyle w:val="TableParagraph"/>
              <w:spacing w:line="272" w:lineRule="exact"/>
              <w:ind w:left="74" w:right="63"/>
              <w:rPr>
                <w:sz w:val="20"/>
                <w:szCs w:val="20"/>
              </w:rPr>
            </w:pPr>
            <w:r w:rsidRPr="000B521B">
              <w:rPr>
                <w:sz w:val="20"/>
                <w:szCs w:val="20"/>
              </w:rPr>
              <w:t>Styrene Monomer</w:t>
            </w:r>
          </w:p>
        </w:tc>
        <w:tc>
          <w:tcPr>
            <w:tcW w:w="2524" w:type="dxa"/>
          </w:tcPr>
          <w:p w14:paraId="5A2D8A5C" w14:textId="77777777" w:rsidR="00CF60F6" w:rsidRPr="000B521B" w:rsidRDefault="00CF60F6" w:rsidP="00BF252C">
            <w:pPr>
              <w:pStyle w:val="TableParagraph"/>
              <w:spacing w:line="272" w:lineRule="exact"/>
              <w:ind w:left="74" w:right="63"/>
              <w:rPr>
                <w:sz w:val="20"/>
                <w:szCs w:val="20"/>
              </w:rPr>
            </w:pPr>
            <w:r w:rsidRPr="000B521B">
              <w:rPr>
                <w:sz w:val="20"/>
                <w:szCs w:val="20"/>
              </w:rPr>
              <w:t>0.45</w:t>
            </w:r>
          </w:p>
        </w:tc>
        <w:tc>
          <w:tcPr>
            <w:tcW w:w="2524" w:type="dxa"/>
          </w:tcPr>
          <w:p w14:paraId="2021D6A6" w14:textId="77777777" w:rsidR="00CF60F6" w:rsidRPr="000B521B" w:rsidRDefault="00CF60F6" w:rsidP="00BF252C">
            <w:pPr>
              <w:pStyle w:val="TableParagraph"/>
              <w:spacing w:line="272" w:lineRule="exact"/>
              <w:ind w:left="74" w:right="70"/>
              <w:rPr>
                <w:sz w:val="20"/>
                <w:szCs w:val="20"/>
              </w:rPr>
            </w:pPr>
            <w:r w:rsidRPr="000B521B">
              <w:rPr>
                <w:w w:val="95"/>
                <w:sz w:val="20"/>
                <w:szCs w:val="20"/>
              </w:rPr>
              <w:t>Gaseous</w:t>
            </w:r>
          </w:p>
        </w:tc>
        <w:tc>
          <w:tcPr>
            <w:tcW w:w="2524" w:type="dxa"/>
          </w:tcPr>
          <w:p w14:paraId="4D344F02" w14:textId="77777777" w:rsidR="00CF60F6" w:rsidRPr="000B521B" w:rsidRDefault="00CF60F6" w:rsidP="00BF252C">
            <w:pPr>
              <w:pStyle w:val="TableParagraph"/>
              <w:spacing w:line="272" w:lineRule="exact"/>
              <w:ind w:left="8"/>
              <w:rPr>
                <w:sz w:val="20"/>
                <w:szCs w:val="20"/>
              </w:rPr>
            </w:pPr>
            <w:r w:rsidRPr="000B521B">
              <w:rPr>
                <w:w w:val="91"/>
                <w:sz w:val="20"/>
                <w:szCs w:val="20"/>
              </w:rPr>
              <w:t>-</w:t>
            </w:r>
          </w:p>
        </w:tc>
      </w:tr>
      <w:tr w:rsidR="00CF60F6" w:rsidRPr="000B521B" w14:paraId="4B49BF10" w14:textId="77777777" w:rsidTr="00CF60F6">
        <w:trPr>
          <w:trHeight w:val="287"/>
        </w:trPr>
        <w:tc>
          <w:tcPr>
            <w:tcW w:w="2524" w:type="dxa"/>
          </w:tcPr>
          <w:p w14:paraId="10541CF4" w14:textId="77777777" w:rsidR="00CF60F6" w:rsidRPr="000B521B" w:rsidRDefault="00CF60F6" w:rsidP="00BF252C">
            <w:pPr>
              <w:pStyle w:val="TableParagraph"/>
              <w:spacing w:line="272" w:lineRule="exact"/>
              <w:ind w:left="74" w:right="70"/>
              <w:rPr>
                <w:b/>
                <w:sz w:val="20"/>
                <w:szCs w:val="20"/>
              </w:rPr>
            </w:pPr>
            <w:r w:rsidRPr="000B521B">
              <w:rPr>
                <w:b/>
                <w:sz w:val="20"/>
                <w:szCs w:val="20"/>
              </w:rPr>
              <w:t>Total</w:t>
            </w:r>
          </w:p>
        </w:tc>
        <w:tc>
          <w:tcPr>
            <w:tcW w:w="2524" w:type="dxa"/>
          </w:tcPr>
          <w:p w14:paraId="05E77D02" w14:textId="77777777" w:rsidR="00CF60F6" w:rsidRPr="000B521B" w:rsidRDefault="00CF60F6" w:rsidP="00BF252C">
            <w:pPr>
              <w:pStyle w:val="TableParagraph"/>
              <w:spacing w:line="272" w:lineRule="exact"/>
              <w:ind w:left="74" w:right="58"/>
              <w:rPr>
                <w:b/>
                <w:sz w:val="20"/>
                <w:szCs w:val="20"/>
              </w:rPr>
            </w:pPr>
            <w:r w:rsidRPr="000B521B">
              <w:rPr>
                <w:b/>
                <w:sz w:val="20"/>
                <w:szCs w:val="20"/>
              </w:rPr>
              <w:t>1.00</w:t>
            </w:r>
          </w:p>
        </w:tc>
        <w:tc>
          <w:tcPr>
            <w:tcW w:w="2524" w:type="dxa"/>
          </w:tcPr>
          <w:p w14:paraId="1CB36A54" w14:textId="77777777" w:rsidR="00CF60F6" w:rsidRPr="000B521B" w:rsidRDefault="00CF60F6" w:rsidP="00BF252C">
            <w:pPr>
              <w:pStyle w:val="TableParagraph"/>
              <w:spacing w:line="272" w:lineRule="exact"/>
              <w:ind w:left="73" w:right="74"/>
              <w:rPr>
                <w:b/>
                <w:sz w:val="20"/>
                <w:szCs w:val="20"/>
              </w:rPr>
            </w:pPr>
            <w:r w:rsidRPr="000B521B">
              <w:rPr>
                <w:b/>
                <w:sz w:val="20"/>
                <w:szCs w:val="20"/>
              </w:rPr>
              <w:t>Total</w:t>
            </w:r>
          </w:p>
        </w:tc>
        <w:tc>
          <w:tcPr>
            <w:tcW w:w="2524" w:type="dxa"/>
          </w:tcPr>
          <w:p w14:paraId="2A02DFA0" w14:textId="77777777" w:rsidR="00CF60F6" w:rsidRPr="000B521B" w:rsidRDefault="00CF60F6" w:rsidP="00BF252C">
            <w:pPr>
              <w:pStyle w:val="TableParagraph"/>
              <w:spacing w:line="272" w:lineRule="exact"/>
              <w:ind w:left="74" w:right="66"/>
              <w:rPr>
                <w:b/>
                <w:sz w:val="20"/>
                <w:szCs w:val="20"/>
              </w:rPr>
            </w:pPr>
            <w:r w:rsidRPr="000B521B">
              <w:rPr>
                <w:b/>
                <w:sz w:val="20"/>
                <w:szCs w:val="20"/>
              </w:rPr>
              <w:t>1.00</w:t>
            </w:r>
          </w:p>
        </w:tc>
      </w:tr>
    </w:tbl>
    <w:p w14:paraId="67339CA8" w14:textId="77777777" w:rsidR="00CF60F6" w:rsidRPr="000B521B" w:rsidRDefault="00CF60F6" w:rsidP="00CF60F6">
      <w:pPr>
        <w:spacing w:line="360" w:lineRule="auto"/>
        <w:jc w:val="both"/>
        <w:rPr>
          <w:rFonts w:ascii="Arial" w:hAnsi="Arial" w:cs="Arial"/>
          <w:b/>
          <w:bCs/>
          <w:sz w:val="24"/>
          <w:szCs w:val="24"/>
        </w:rPr>
      </w:pPr>
      <w:r w:rsidRPr="000B521B">
        <w:rPr>
          <w:rFonts w:ascii="Arial" w:hAnsi="Arial" w:cs="Arial"/>
          <w:b/>
          <w:bCs/>
          <w:sz w:val="24"/>
          <w:szCs w:val="24"/>
        </w:rPr>
        <w:t>Mass Balance:</w:t>
      </w:r>
    </w:p>
    <w:p w14:paraId="420DBCB0" w14:textId="77777777" w:rsidR="00CF60F6" w:rsidRPr="000B521B" w:rsidRDefault="00CF60F6" w:rsidP="00CF60F6">
      <w:pPr>
        <w:spacing w:line="360" w:lineRule="auto"/>
        <w:jc w:val="both"/>
        <w:rPr>
          <w:rFonts w:ascii="Arial" w:hAnsi="Arial" w:cs="Arial"/>
          <w:b/>
          <w:bCs/>
        </w:rPr>
      </w:pPr>
    </w:p>
    <w:p w14:paraId="4D86AA1D" w14:textId="477592EA" w:rsidR="00F56843" w:rsidRPr="000B521B" w:rsidRDefault="00CF60F6" w:rsidP="00F56843">
      <w:pPr>
        <w:pStyle w:val="ListParagraph"/>
        <w:spacing w:before="97" w:line="360" w:lineRule="auto"/>
        <w:ind w:left="0" w:hanging="732"/>
        <w:jc w:val="both"/>
        <w:rPr>
          <w:sz w:val="24"/>
          <w:szCs w:val="24"/>
        </w:rPr>
      </w:pPr>
      <w:r w:rsidRPr="000B521B">
        <w:rPr>
          <w:sz w:val="24"/>
          <w:szCs w:val="24"/>
        </w:rPr>
        <w:t xml:space="preserve">           </w:t>
      </w:r>
      <w:r w:rsidRPr="000B521B">
        <w:rPr>
          <w:rFonts w:eastAsiaTheme="minorHAnsi"/>
          <w:b/>
          <w:bCs/>
          <w:sz w:val="24"/>
          <w:szCs w:val="24"/>
          <w:lang w:val="en-IN"/>
        </w:rPr>
        <w:t xml:space="preserve">Production Route </w:t>
      </w:r>
      <w:proofErr w:type="gramStart"/>
      <w:r w:rsidRPr="000B521B">
        <w:rPr>
          <w:rFonts w:eastAsiaTheme="minorHAnsi"/>
          <w:b/>
          <w:bCs/>
          <w:sz w:val="24"/>
          <w:szCs w:val="24"/>
          <w:lang w:val="en-IN"/>
        </w:rPr>
        <w:t>For</w:t>
      </w:r>
      <w:proofErr w:type="gramEnd"/>
      <w:r w:rsidRPr="000B521B">
        <w:rPr>
          <w:rFonts w:eastAsiaTheme="minorHAnsi"/>
          <w:b/>
          <w:bCs/>
          <w:sz w:val="24"/>
          <w:szCs w:val="24"/>
          <w:lang w:val="en-IN"/>
        </w:rPr>
        <w:t xml:space="preserve"> </w:t>
      </w:r>
      <w:proofErr w:type="spellStart"/>
      <w:r w:rsidRPr="000B521B">
        <w:rPr>
          <w:rFonts w:eastAsiaTheme="minorHAnsi"/>
          <w:b/>
          <w:bCs/>
          <w:sz w:val="24"/>
          <w:szCs w:val="24"/>
          <w:lang w:val="en-IN"/>
        </w:rPr>
        <w:t>Novolac</w:t>
      </w:r>
      <w:proofErr w:type="spellEnd"/>
      <w:r w:rsidRPr="000B521B">
        <w:rPr>
          <w:rFonts w:eastAsiaTheme="minorHAnsi"/>
          <w:b/>
          <w:bCs/>
          <w:sz w:val="24"/>
          <w:szCs w:val="24"/>
          <w:lang w:val="en-IN"/>
        </w:rPr>
        <w:t xml:space="preserve"> Based Vinyl Ester Resin:</w:t>
      </w:r>
      <w:r w:rsidRPr="000B521B">
        <w:rPr>
          <w:sz w:val="24"/>
          <w:szCs w:val="24"/>
        </w:rPr>
        <w:t xml:space="preserve">  </w:t>
      </w:r>
      <w:r w:rsidR="00F56843" w:rsidRPr="000B521B">
        <w:rPr>
          <w:sz w:val="24"/>
          <w:szCs w:val="24"/>
        </w:rPr>
        <w:t xml:space="preserve">Initially, reactor should be charged with required quantity of solid </w:t>
      </w:r>
      <w:proofErr w:type="spellStart"/>
      <w:r w:rsidR="00F56843" w:rsidRPr="000B521B">
        <w:rPr>
          <w:sz w:val="24"/>
          <w:szCs w:val="24"/>
        </w:rPr>
        <w:t>Novolac</w:t>
      </w:r>
      <w:proofErr w:type="spellEnd"/>
      <w:r w:rsidR="00F56843" w:rsidRPr="000B521B">
        <w:rPr>
          <w:sz w:val="24"/>
          <w:szCs w:val="24"/>
        </w:rPr>
        <w:t xml:space="preserve"> epoxy resin and should be heated to 100 C. After that, Methacrylic Acid and Maleic Anhydride are added to the reactor, while adding, temperature of the reactor should be maintained between 90 C to 100 C. Finally, Solid </w:t>
      </w:r>
      <w:proofErr w:type="spellStart"/>
      <w:r w:rsidR="00F56843" w:rsidRPr="000B521B">
        <w:rPr>
          <w:sz w:val="24"/>
          <w:szCs w:val="24"/>
        </w:rPr>
        <w:t>Novolac</w:t>
      </w:r>
      <w:proofErr w:type="spellEnd"/>
      <w:r w:rsidR="00F56843" w:rsidRPr="000B521B">
        <w:rPr>
          <w:sz w:val="24"/>
          <w:szCs w:val="24"/>
        </w:rPr>
        <w:t xml:space="preserve"> resin from the reactor needs to </w:t>
      </w:r>
      <w:proofErr w:type="spellStart"/>
      <w:r w:rsidR="00F56843" w:rsidRPr="000B521B">
        <w:rPr>
          <w:sz w:val="24"/>
          <w:szCs w:val="24"/>
        </w:rPr>
        <w:t>be</w:t>
      </w:r>
      <w:r w:rsidR="00CF3CF3">
        <w:rPr>
          <w:sz w:val="24"/>
          <w:szCs w:val="24"/>
        </w:rPr>
        <w:t>x</w:t>
      </w:r>
      <w:proofErr w:type="spellEnd"/>
      <w:r w:rsidR="00F56843" w:rsidRPr="000B521B">
        <w:rPr>
          <w:sz w:val="24"/>
          <w:szCs w:val="24"/>
        </w:rPr>
        <w:t xml:space="preserve"> discharged into a styrene monomer containing blender. </w:t>
      </w:r>
    </w:p>
    <w:p w14:paraId="0D0DD0A5" w14:textId="7C963A8E" w:rsidR="00CF60F6" w:rsidRPr="000B521B" w:rsidRDefault="00CF60F6" w:rsidP="00CF60F6">
      <w:pPr>
        <w:pStyle w:val="ListParagraph"/>
        <w:spacing w:before="97" w:line="360" w:lineRule="auto"/>
        <w:ind w:left="0" w:right="-330" w:hanging="732"/>
        <w:jc w:val="both"/>
        <w:rPr>
          <w:sz w:val="24"/>
          <w:szCs w:val="24"/>
        </w:rPr>
      </w:pPr>
    </w:p>
    <w:p w14:paraId="6609FC84" w14:textId="77777777" w:rsidR="00CF60F6" w:rsidRPr="000B521B" w:rsidRDefault="00CF60F6" w:rsidP="00CF60F6">
      <w:pPr>
        <w:spacing w:line="360" w:lineRule="auto"/>
        <w:jc w:val="both"/>
        <w:rPr>
          <w:rFonts w:ascii="Arial" w:hAnsi="Arial" w:cs="Arial"/>
          <w:b/>
          <w:bCs/>
          <w:sz w:val="24"/>
          <w:szCs w:val="24"/>
        </w:rPr>
      </w:pPr>
      <w:r w:rsidRPr="000B521B">
        <w:rPr>
          <w:rFonts w:ascii="Arial" w:hAnsi="Arial" w:cs="Arial"/>
          <w:b/>
          <w:bCs/>
          <w:sz w:val="24"/>
          <w:szCs w:val="24"/>
        </w:rPr>
        <w:t xml:space="preserve">Mass Balance: </w:t>
      </w:r>
    </w:p>
    <w:tbl>
      <w:tblPr>
        <w:tblpPr w:leftFromText="180" w:rightFromText="180" w:vertAnchor="text" w:horzAnchor="margin" w:tblpXSpec="center" w:tblpY="454"/>
        <w:tblW w:w="10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37"/>
        <w:gridCol w:w="2537"/>
        <w:gridCol w:w="2537"/>
        <w:gridCol w:w="2537"/>
      </w:tblGrid>
      <w:tr w:rsidR="00CF60F6" w:rsidRPr="000B521B" w14:paraId="2FA50230" w14:textId="77777777" w:rsidTr="00CF60F6">
        <w:trPr>
          <w:trHeight w:val="225"/>
        </w:trPr>
        <w:tc>
          <w:tcPr>
            <w:tcW w:w="2537" w:type="dxa"/>
            <w:shd w:val="clear" w:color="auto" w:fill="A8D08D" w:themeFill="accent6" w:themeFillTint="99"/>
          </w:tcPr>
          <w:p w14:paraId="28294519" w14:textId="77777777" w:rsidR="00CF60F6" w:rsidRPr="000B521B" w:rsidRDefault="00CF60F6" w:rsidP="00BF252C">
            <w:pPr>
              <w:pStyle w:val="TableParagraph"/>
              <w:spacing w:line="272" w:lineRule="exact"/>
              <w:ind w:left="74" w:right="57"/>
              <w:rPr>
                <w:b/>
                <w:color w:val="FFFFFF" w:themeColor="background1"/>
                <w:sz w:val="20"/>
                <w:szCs w:val="20"/>
              </w:rPr>
            </w:pPr>
            <w:r w:rsidRPr="000B521B">
              <w:rPr>
                <w:b/>
                <w:color w:val="FFFFFF" w:themeColor="background1"/>
                <w:sz w:val="20"/>
                <w:szCs w:val="20"/>
              </w:rPr>
              <w:t>INPUT</w:t>
            </w:r>
          </w:p>
        </w:tc>
        <w:tc>
          <w:tcPr>
            <w:tcW w:w="2537" w:type="dxa"/>
            <w:shd w:val="clear" w:color="auto" w:fill="A8D08D" w:themeFill="accent6" w:themeFillTint="99"/>
          </w:tcPr>
          <w:p w14:paraId="524C8E32" w14:textId="77777777" w:rsidR="00CF60F6" w:rsidRPr="000B521B" w:rsidRDefault="00CF60F6" w:rsidP="00BF252C">
            <w:pPr>
              <w:pStyle w:val="TableParagraph"/>
              <w:spacing w:line="272" w:lineRule="exact"/>
              <w:ind w:left="52" w:right="74"/>
              <w:rPr>
                <w:b/>
                <w:color w:val="FFFFFF" w:themeColor="background1"/>
                <w:sz w:val="20"/>
                <w:szCs w:val="20"/>
              </w:rPr>
            </w:pPr>
            <w:r w:rsidRPr="000B521B">
              <w:rPr>
                <w:b/>
                <w:color w:val="FFFFFF" w:themeColor="background1"/>
                <w:w w:val="95"/>
                <w:sz w:val="20"/>
                <w:szCs w:val="20"/>
              </w:rPr>
              <w:t>QUANTITY (MT/MT)</w:t>
            </w:r>
          </w:p>
        </w:tc>
        <w:tc>
          <w:tcPr>
            <w:tcW w:w="2537" w:type="dxa"/>
            <w:shd w:val="clear" w:color="auto" w:fill="A8D08D" w:themeFill="accent6" w:themeFillTint="99"/>
          </w:tcPr>
          <w:p w14:paraId="5DF80441" w14:textId="77777777" w:rsidR="00CF60F6" w:rsidRPr="000B521B" w:rsidRDefault="00CF60F6" w:rsidP="00BF252C">
            <w:pPr>
              <w:pStyle w:val="TableParagraph"/>
              <w:spacing w:line="272" w:lineRule="exact"/>
              <w:ind w:left="74" w:right="65"/>
              <w:rPr>
                <w:b/>
                <w:color w:val="FFFFFF" w:themeColor="background1"/>
                <w:sz w:val="20"/>
                <w:szCs w:val="20"/>
              </w:rPr>
            </w:pPr>
            <w:r w:rsidRPr="000B521B">
              <w:rPr>
                <w:b/>
                <w:color w:val="FFFFFF" w:themeColor="background1"/>
                <w:w w:val="95"/>
                <w:sz w:val="20"/>
                <w:szCs w:val="20"/>
              </w:rPr>
              <w:t>OUTPUT</w:t>
            </w:r>
          </w:p>
        </w:tc>
        <w:tc>
          <w:tcPr>
            <w:tcW w:w="2537" w:type="dxa"/>
            <w:shd w:val="clear" w:color="auto" w:fill="A8D08D" w:themeFill="accent6" w:themeFillTint="99"/>
          </w:tcPr>
          <w:p w14:paraId="0EC827A1" w14:textId="77777777" w:rsidR="00CF60F6" w:rsidRPr="000B521B" w:rsidRDefault="00CF60F6" w:rsidP="00BF252C">
            <w:pPr>
              <w:pStyle w:val="TableParagraph"/>
              <w:spacing w:line="272" w:lineRule="exact"/>
              <w:ind w:left="44" w:right="74"/>
              <w:rPr>
                <w:b/>
                <w:color w:val="FFFFFF" w:themeColor="background1"/>
                <w:sz w:val="20"/>
                <w:szCs w:val="20"/>
              </w:rPr>
            </w:pPr>
            <w:r w:rsidRPr="000B521B">
              <w:rPr>
                <w:b/>
                <w:color w:val="FFFFFF" w:themeColor="background1"/>
                <w:w w:val="95"/>
                <w:sz w:val="20"/>
                <w:szCs w:val="20"/>
              </w:rPr>
              <w:t>QUANTITY (MT/MT)</w:t>
            </w:r>
          </w:p>
        </w:tc>
      </w:tr>
      <w:tr w:rsidR="00CF60F6" w:rsidRPr="000B521B" w14:paraId="5068A0CC" w14:textId="77777777" w:rsidTr="00CF60F6">
        <w:trPr>
          <w:trHeight w:val="229"/>
        </w:trPr>
        <w:tc>
          <w:tcPr>
            <w:tcW w:w="2537" w:type="dxa"/>
          </w:tcPr>
          <w:p w14:paraId="6851B5D7" w14:textId="77777777" w:rsidR="00CF60F6" w:rsidRPr="000B521B" w:rsidRDefault="00CF60F6" w:rsidP="00BF252C">
            <w:pPr>
              <w:pStyle w:val="TableParagraph"/>
              <w:ind w:left="74" w:right="64"/>
              <w:rPr>
                <w:sz w:val="20"/>
                <w:szCs w:val="20"/>
              </w:rPr>
            </w:pPr>
            <w:r w:rsidRPr="000B521B">
              <w:rPr>
                <w:sz w:val="20"/>
                <w:szCs w:val="20"/>
              </w:rPr>
              <w:t>Epoxy Resin</w:t>
            </w:r>
          </w:p>
        </w:tc>
        <w:tc>
          <w:tcPr>
            <w:tcW w:w="2537" w:type="dxa"/>
          </w:tcPr>
          <w:p w14:paraId="21B9E11C" w14:textId="77777777" w:rsidR="00CF60F6" w:rsidRPr="000B521B" w:rsidRDefault="00CF60F6" w:rsidP="00BF252C">
            <w:pPr>
              <w:pStyle w:val="TableParagraph"/>
              <w:ind w:left="74" w:right="63"/>
              <w:rPr>
                <w:sz w:val="20"/>
                <w:szCs w:val="20"/>
              </w:rPr>
            </w:pPr>
            <w:r w:rsidRPr="000B521B">
              <w:rPr>
                <w:sz w:val="20"/>
                <w:szCs w:val="20"/>
              </w:rPr>
              <w:t>0.40</w:t>
            </w:r>
          </w:p>
        </w:tc>
        <w:tc>
          <w:tcPr>
            <w:tcW w:w="2537" w:type="dxa"/>
          </w:tcPr>
          <w:p w14:paraId="72FDA724" w14:textId="77777777" w:rsidR="00CF60F6" w:rsidRPr="000B521B" w:rsidRDefault="00CF60F6" w:rsidP="00BF252C">
            <w:pPr>
              <w:pStyle w:val="TableParagraph"/>
              <w:ind w:left="68" w:right="74"/>
              <w:rPr>
                <w:sz w:val="20"/>
                <w:szCs w:val="20"/>
              </w:rPr>
            </w:pPr>
            <w:r w:rsidRPr="000B521B">
              <w:rPr>
                <w:sz w:val="20"/>
                <w:szCs w:val="20"/>
              </w:rPr>
              <w:t>Vinyl Ester Resin</w:t>
            </w:r>
          </w:p>
        </w:tc>
        <w:tc>
          <w:tcPr>
            <w:tcW w:w="2537" w:type="dxa"/>
          </w:tcPr>
          <w:p w14:paraId="08020439" w14:textId="77777777" w:rsidR="00CF60F6" w:rsidRPr="000B521B" w:rsidRDefault="00CF60F6" w:rsidP="00BF252C">
            <w:pPr>
              <w:pStyle w:val="TableParagraph"/>
              <w:ind w:left="74" w:right="66"/>
              <w:rPr>
                <w:sz w:val="20"/>
                <w:szCs w:val="20"/>
              </w:rPr>
            </w:pPr>
            <w:r w:rsidRPr="000B521B">
              <w:rPr>
                <w:sz w:val="20"/>
                <w:szCs w:val="20"/>
              </w:rPr>
              <w:t>1.0</w:t>
            </w:r>
          </w:p>
        </w:tc>
      </w:tr>
      <w:tr w:rsidR="00CF60F6" w:rsidRPr="000B521B" w14:paraId="1F68CC39" w14:textId="77777777" w:rsidTr="00CF60F6">
        <w:trPr>
          <w:trHeight w:val="225"/>
        </w:trPr>
        <w:tc>
          <w:tcPr>
            <w:tcW w:w="2537" w:type="dxa"/>
          </w:tcPr>
          <w:p w14:paraId="58EDA4C0" w14:textId="4A5F8E10" w:rsidR="00CF60F6" w:rsidRPr="000B521B" w:rsidRDefault="00CF60F6" w:rsidP="00BF252C">
            <w:pPr>
              <w:pStyle w:val="TableParagraph"/>
              <w:spacing w:line="272" w:lineRule="exact"/>
              <w:ind w:left="74" w:right="73"/>
              <w:rPr>
                <w:sz w:val="20"/>
                <w:szCs w:val="20"/>
              </w:rPr>
            </w:pPr>
            <w:r w:rsidRPr="000B521B">
              <w:rPr>
                <w:sz w:val="20"/>
                <w:szCs w:val="20"/>
              </w:rPr>
              <w:t>Methacrylic Acid</w:t>
            </w:r>
          </w:p>
        </w:tc>
        <w:tc>
          <w:tcPr>
            <w:tcW w:w="2537" w:type="dxa"/>
          </w:tcPr>
          <w:p w14:paraId="2FD63025" w14:textId="77777777" w:rsidR="00CF60F6" w:rsidRPr="000B521B" w:rsidRDefault="00CF60F6" w:rsidP="00BF252C">
            <w:pPr>
              <w:pStyle w:val="TableParagraph"/>
              <w:spacing w:line="272" w:lineRule="exact"/>
              <w:ind w:left="74" w:right="63"/>
              <w:rPr>
                <w:sz w:val="20"/>
                <w:szCs w:val="20"/>
              </w:rPr>
            </w:pPr>
            <w:r w:rsidRPr="000B521B">
              <w:rPr>
                <w:sz w:val="20"/>
                <w:szCs w:val="20"/>
              </w:rPr>
              <w:t>0.12</w:t>
            </w:r>
          </w:p>
        </w:tc>
        <w:tc>
          <w:tcPr>
            <w:tcW w:w="2537" w:type="dxa"/>
          </w:tcPr>
          <w:p w14:paraId="4701BF7A" w14:textId="77777777" w:rsidR="00CF60F6" w:rsidRPr="000B521B" w:rsidRDefault="00CF60F6" w:rsidP="00BF252C">
            <w:pPr>
              <w:pStyle w:val="TableParagraph"/>
              <w:spacing w:line="272" w:lineRule="exact"/>
              <w:ind w:left="72" w:right="74"/>
              <w:rPr>
                <w:sz w:val="20"/>
                <w:szCs w:val="20"/>
              </w:rPr>
            </w:pPr>
            <w:r w:rsidRPr="000B521B">
              <w:rPr>
                <w:sz w:val="20"/>
                <w:szCs w:val="20"/>
              </w:rPr>
              <w:t>By Product</w:t>
            </w:r>
          </w:p>
        </w:tc>
        <w:tc>
          <w:tcPr>
            <w:tcW w:w="2537" w:type="dxa"/>
          </w:tcPr>
          <w:p w14:paraId="291B8277" w14:textId="77777777" w:rsidR="00CF60F6" w:rsidRPr="000B521B" w:rsidRDefault="00CF60F6" w:rsidP="00BF252C">
            <w:pPr>
              <w:pStyle w:val="TableParagraph"/>
              <w:spacing w:line="272" w:lineRule="exact"/>
              <w:ind w:left="74" w:right="67"/>
              <w:rPr>
                <w:sz w:val="20"/>
                <w:szCs w:val="20"/>
              </w:rPr>
            </w:pPr>
            <w:r w:rsidRPr="000B521B">
              <w:rPr>
                <w:sz w:val="20"/>
                <w:szCs w:val="20"/>
              </w:rPr>
              <w:t>Nil</w:t>
            </w:r>
          </w:p>
        </w:tc>
      </w:tr>
      <w:tr w:rsidR="00CF60F6" w:rsidRPr="000B521B" w14:paraId="171653B1" w14:textId="77777777" w:rsidTr="00CF60F6">
        <w:trPr>
          <w:trHeight w:val="225"/>
        </w:trPr>
        <w:tc>
          <w:tcPr>
            <w:tcW w:w="2537" w:type="dxa"/>
          </w:tcPr>
          <w:p w14:paraId="126F7B01" w14:textId="77777777" w:rsidR="00CF60F6" w:rsidRPr="000B521B" w:rsidRDefault="00CF60F6" w:rsidP="00BF252C">
            <w:pPr>
              <w:pStyle w:val="TableParagraph"/>
              <w:spacing w:line="272" w:lineRule="exact"/>
              <w:ind w:left="74" w:right="72"/>
              <w:rPr>
                <w:sz w:val="20"/>
                <w:szCs w:val="20"/>
              </w:rPr>
            </w:pPr>
            <w:r w:rsidRPr="000B521B">
              <w:rPr>
                <w:sz w:val="20"/>
                <w:szCs w:val="20"/>
              </w:rPr>
              <w:t>Tri Ethyl amine</w:t>
            </w:r>
          </w:p>
        </w:tc>
        <w:tc>
          <w:tcPr>
            <w:tcW w:w="2537" w:type="dxa"/>
          </w:tcPr>
          <w:p w14:paraId="59CE961A" w14:textId="77777777" w:rsidR="00CF60F6" w:rsidRPr="000B521B" w:rsidRDefault="00CF60F6" w:rsidP="00BF252C">
            <w:pPr>
              <w:pStyle w:val="TableParagraph"/>
              <w:spacing w:line="272" w:lineRule="exact"/>
              <w:ind w:left="74" w:right="63"/>
              <w:rPr>
                <w:sz w:val="20"/>
                <w:szCs w:val="20"/>
              </w:rPr>
            </w:pPr>
            <w:r w:rsidRPr="000B521B">
              <w:rPr>
                <w:sz w:val="20"/>
                <w:szCs w:val="20"/>
              </w:rPr>
              <w:t>0.01</w:t>
            </w:r>
          </w:p>
        </w:tc>
        <w:tc>
          <w:tcPr>
            <w:tcW w:w="2537" w:type="dxa"/>
          </w:tcPr>
          <w:p w14:paraId="65613AE2" w14:textId="77777777" w:rsidR="00CF60F6" w:rsidRPr="000B521B" w:rsidRDefault="00CF60F6" w:rsidP="00BF252C">
            <w:pPr>
              <w:pStyle w:val="TableParagraph"/>
              <w:spacing w:line="272" w:lineRule="exact"/>
              <w:ind w:left="74" w:right="72"/>
              <w:rPr>
                <w:sz w:val="20"/>
                <w:szCs w:val="20"/>
              </w:rPr>
            </w:pPr>
            <w:r w:rsidRPr="000B521B">
              <w:rPr>
                <w:sz w:val="20"/>
                <w:szCs w:val="20"/>
              </w:rPr>
              <w:t>Yield Loss</w:t>
            </w:r>
          </w:p>
        </w:tc>
        <w:tc>
          <w:tcPr>
            <w:tcW w:w="2537" w:type="dxa"/>
          </w:tcPr>
          <w:p w14:paraId="5E1CEF54" w14:textId="77777777" w:rsidR="00CF60F6" w:rsidRPr="000B521B" w:rsidRDefault="00CF60F6" w:rsidP="00BF252C">
            <w:pPr>
              <w:pStyle w:val="TableParagraph"/>
              <w:spacing w:line="272" w:lineRule="exact"/>
              <w:ind w:left="74" w:right="71"/>
              <w:rPr>
                <w:sz w:val="20"/>
                <w:szCs w:val="20"/>
              </w:rPr>
            </w:pPr>
            <w:r w:rsidRPr="000B521B">
              <w:rPr>
                <w:sz w:val="20"/>
                <w:szCs w:val="20"/>
              </w:rPr>
              <w:t>-</w:t>
            </w:r>
          </w:p>
        </w:tc>
      </w:tr>
      <w:tr w:rsidR="00CF60F6" w:rsidRPr="000B521B" w14:paraId="205E1DDB" w14:textId="77777777" w:rsidTr="00CF60F6">
        <w:trPr>
          <w:trHeight w:val="225"/>
        </w:trPr>
        <w:tc>
          <w:tcPr>
            <w:tcW w:w="2537" w:type="dxa"/>
          </w:tcPr>
          <w:p w14:paraId="4E956F89" w14:textId="77777777" w:rsidR="00CF60F6" w:rsidRPr="000B521B" w:rsidRDefault="00CF60F6" w:rsidP="00BF252C">
            <w:pPr>
              <w:pStyle w:val="TableParagraph"/>
              <w:spacing w:line="272" w:lineRule="exact"/>
              <w:ind w:left="74" w:right="63"/>
              <w:rPr>
                <w:sz w:val="20"/>
                <w:szCs w:val="20"/>
              </w:rPr>
            </w:pPr>
            <w:r w:rsidRPr="000B521B">
              <w:rPr>
                <w:sz w:val="20"/>
                <w:szCs w:val="20"/>
              </w:rPr>
              <w:t>Maleic Anhydride</w:t>
            </w:r>
          </w:p>
        </w:tc>
        <w:tc>
          <w:tcPr>
            <w:tcW w:w="2537" w:type="dxa"/>
          </w:tcPr>
          <w:p w14:paraId="55E4CA7D" w14:textId="77777777" w:rsidR="00CF60F6" w:rsidRPr="000B521B" w:rsidRDefault="00CF60F6" w:rsidP="00BF252C">
            <w:pPr>
              <w:pStyle w:val="TableParagraph"/>
              <w:spacing w:line="272" w:lineRule="exact"/>
              <w:ind w:left="74" w:right="63"/>
              <w:rPr>
                <w:sz w:val="20"/>
                <w:szCs w:val="20"/>
              </w:rPr>
            </w:pPr>
            <w:r w:rsidRPr="000B521B">
              <w:rPr>
                <w:sz w:val="20"/>
                <w:szCs w:val="20"/>
              </w:rPr>
              <w:t>0.03</w:t>
            </w:r>
          </w:p>
        </w:tc>
        <w:tc>
          <w:tcPr>
            <w:tcW w:w="2537" w:type="dxa"/>
          </w:tcPr>
          <w:p w14:paraId="4538F095" w14:textId="77777777" w:rsidR="00CF60F6" w:rsidRPr="000B521B" w:rsidRDefault="00CF60F6" w:rsidP="00BF252C">
            <w:pPr>
              <w:pStyle w:val="TableParagraph"/>
              <w:spacing w:line="272" w:lineRule="exact"/>
              <w:ind w:left="74" w:right="70"/>
              <w:rPr>
                <w:sz w:val="20"/>
                <w:szCs w:val="20"/>
              </w:rPr>
            </w:pPr>
            <w:r w:rsidRPr="000B521B">
              <w:rPr>
                <w:w w:val="95"/>
                <w:sz w:val="20"/>
                <w:szCs w:val="20"/>
              </w:rPr>
              <w:t>Gaseous</w:t>
            </w:r>
          </w:p>
        </w:tc>
        <w:tc>
          <w:tcPr>
            <w:tcW w:w="2537" w:type="dxa"/>
          </w:tcPr>
          <w:p w14:paraId="34724F6F" w14:textId="77777777" w:rsidR="00CF60F6" w:rsidRPr="000B521B" w:rsidRDefault="00CF60F6" w:rsidP="00BF252C">
            <w:pPr>
              <w:pStyle w:val="TableParagraph"/>
              <w:spacing w:line="272" w:lineRule="exact"/>
              <w:ind w:left="8"/>
              <w:rPr>
                <w:sz w:val="20"/>
                <w:szCs w:val="20"/>
              </w:rPr>
            </w:pPr>
            <w:r w:rsidRPr="000B521B">
              <w:rPr>
                <w:w w:val="91"/>
                <w:sz w:val="20"/>
                <w:szCs w:val="20"/>
              </w:rPr>
              <w:t>-</w:t>
            </w:r>
          </w:p>
        </w:tc>
      </w:tr>
      <w:tr w:rsidR="00CF60F6" w:rsidRPr="000B521B" w14:paraId="6376177F" w14:textId="77777777" w:rsidTr="00CF60F6">
        <w:trPr>
          <w:trHeight w:val="225"/>
        </w:trPr>
        <w:tc>
          <w:tcPr>
            <w:tcW w:w="2537" w:type="dxa"/>
          </w:tcPr>
          <w:p w14:paraId="55AC2DCE" w14:textId="77777777" w:rsidR="00CF60F6" w:rsidRPr="000B521B" w:rsidRDefault="00CF60F6" w:rsidP="00BF252C">
            <w:pPr>
              <w:pStyle w:val="TableParagraph"/>
              <w:spacing w:line="272" w:lineRule="exact"/>
              <w:ind w:left="74" w:right="74"/>
              <w:rPr>
                <w:sz w:val="20"/>
                <w:szCs w:val="20"/>
              </w:rPr>
            </w:pPr>
            <w:r w:rsidRPr="000B521B">
              <w:rPr>
                <w:sz w:val="20"/>
                <w:szCs w:val="20"/>
              </w:rPr>
              <w:t>Styrene Monomer</w:t>
            </w:r>
          </w:p>
        </w:tc>
        <w:tc>
          <w:tcPr>
            <w:tcW w:w="2537" w:type="dxa"/>
          </w:tcPr>
          <w:p w14:paraId="49660A1B" w14:textId="77777777" w:rsidR="00CF60F6" w:rsidRPr="000B521B" w:rsidRDefault="00CF60F6" w:rsidP="00BF252C">
            <w:pPr>
              <w:pStyle w:val="TableParagraph"/>
              <w:spacing w:line="272" w:lineRule="exact"/>
              <w:ind w:left="74" w:right="63"/>
              <w:rPr>
                <w:sz w:val="20"/>
                <w:szCs w:val="20"/>
              </w:rPr>
            </w:pPr>
            <w:r w:rsidRPr="000B521B">
              <w:rPr>
                <w:sz w:val="20"/>
                <w:szCs w:val="20"/>
              </w:rPr>
              <w:t>0.45</w:t>
            </w:r>
          </w:p>
        </w:tc>
        <w:tc>
          <w:tcPr>
            <w:tcW w:w="2537" w:type="dxa"/>
          </w:tcPr>
          <w:p w14:paraId="6A9E9894" w14:textId="77777777" w:rsidR="00CF60F6" w:rsidRPr="000B521B" w:rsidRDefault="00CF60F6" w:rsidP="00BF252C">
            <w:pPr>
              <w:pStyle w:val="TableParagraph"/>
              <w:spacing w:line="272" w:lineRule="exact"/>
              <w:ind w:left="74" w:right="73"/>
              <w:rPr>
                <w:sz w:val="20"/>
                <w:szCs w:val="20"/>
              </w:rPr>
            </w:pPr>
            <w:r w:rsidRPr="000B521B">
              <w:rPr>
                <w:sz w:val="20"/>
                <w:szCs w:val="20"/>
              </w:rPr>
              <w:t>Solid waste</w:t>
            </w:r>
          </w:p>
        </w:tc>
        <w:tc>
          <w:tcPr>
            <w:tcW w:w="2537" w:type="dxa"/>
          </w:tcPr>
          <w:p w14:paraId="61505FBF" w14:textId="77777777" w:rsidR="00CF60F6" w:rsidRPr="000B521B" w:rsidRDefault="00CF60F6" w:rsidP="00BF252C">
            <w:pPr>
              <w:pStyle w:val="TableParagraph"/>
              <w:spacing w:line="272" w:lineRule="exact"/>
              <w:ind w:left="8"/>
              <w:rPr>
                <w:sz w:val="20"/>
                <w:szCs w:val="20"/>
              </w:rPr>
            </w:pPr>
            <w:r w:rsidRPr="000B521B">
              <w:rPr>
                <w:w w:val="91"/>
                <w:sz w:val="20"/>
                <w:szCs w:val="20"/>
              </w:rPr>
              <w:t>-</w:t>
            </w:r>
          </w:p>
        </w:tc>
      </w:tr>
      <w:tr w:rsidR="00CF60F6" w:rsidRPr="000B521B" w14:paraId="31A430A5" w14:textId="77777777" w:rsidTr="00CF60F6">
        <w:trPr>
          <w:trHeight w:val="225"/>
        </w:trPr>
        <w:tc>
          <w:tcPr>
            <w:tcW w:w="2537" w:type="dxa"/>
          </w:tcPr>
          <w:p w14:paraId="44705FAB" w14:textId="77777777" w:rsidR="00CF60F6" w:rsidRPr="000B521B" w:rsidRDefault="00CF60F6" w:rsidP="00BF252C">
            <w:pPr>
              <w:pStyle w:val="TableParagraph"/>
              <w:spacing w:line="272" w:lineRule="exact"/>
              <w:ind w:left="74" w:right="70"/>
              <w:rPr>
                <w:b/>
                <w:sz w:val="20"/>
                <w:szCs w:val="20"/>
              </w:rPr>
            </w:pPr>
            <w:r w:rsidRPr="000B521B">
              <w:rPr>
                <w:b/>
                <w:sz w:val="20"/>
                <w:szCs w:val="20"/>
              </w:rPr>
              <w:lastRenderedPageBreak/>
              <w:t>Total</w:t>
            </w:r>
          </w:p>
        </w:tc>
        <w:tc>
          <w:tcPr>
            <w:tcW w:w="2537" w:type="dxa"/>
          </w:tcPr>
          <w:p w14:paraId="2612F89E" w14:textId="77777777" w:rsidR="00CF60F6" w:rsidRPr="000B521B" w:rsidRDefault="00CF60F6" w:rsidP="00BF252C">
            <w:pPr>
              <w:pStyle w:val="TableParagraph"/>
              <w:spacing w:line="272" w:lineRule="exact"/>
              <w:ind w:left="74" w:right="58"/>
              <w:rPr>
                <w:b/>
                <w:sz w:val="20"/>
                <w:szCs w:val="20"/>
              </w:rPr>
            </w:pPr>
            <w:r w:rsidRPr="000B521B">
              <w:rPr>
                <w:b/>
                <w:sz w:val="20"/>
                <w:szCs w:val="20"/>
              </w:rPr>
              <w:t>1.00</w:t>
            </w:r>
          </w:p>
        </w:tc>
        <w:tc>
          <w:tcPr>
            <w:tcW w:w="2537" w:type="dxa"/>
          </w:tcPr>
          <w:p w14:paraId="40D8828A" w14:textId="77777777" w:rsidR="00CF60F6" w:rsidRPr="000B521B" w:rsidRDefault="00CF60F6" w:rsidP="00BF252C">
            <w:pPr>
              <w:pStyle w:val="TableParagraph"/>
              <w:spacing w:line="272" w:lineRule="exact"/>
              <w:ind w:left="73" w:right="74"/>
              <w:rPr>
                <w:b/>
                <w:sz w:val="20"/>
                <w:szCs w:val="20"/>
              </w:rPr>
            </w:pPr>
            <w:r w:rsidRPr="000B521B">
              <w:rPr>
                <w:b/>
                <w:sz w:val="20"/>
                <w:szCs w:val="20"/>
              </w:rPr>
              <w:t>Total</w:t>
            </w:r>
          </w:p>
        </w:tc>
        <w:tc>
          <w:tcPr>
            <w:tcW w:w="2537" w:type="dxa"/>
          </w:tcPr>
          <w:p w14:paraId="4D14CA5D" w14:textId="77777777" w:rsidR="00CF60F6" w:rsidRPr="000B521B" w:rsidRDefault="00CF60F6" w:rsidP="00BF252C">
            <w:pPr>
              <w:pStyle w:val="TableParagraph"/>
              <w:spacing w:line="272" w:lineRule="exact"/>
              <w:ind w:left="74" w:right="66"/>
              <w:rPr>
                <w:b/>
                <w:sz w:val="20"/>
                <w:szCs w:val="20"/>
              </w:rPr>
            </w:pPr>
            <w:r w:rsidRPr="000B521B">
              <w:rPr>
                <w:b/>
                <w:sz w:val="20"/>
                <w:szCs w:val="20"/>
              </w:rPr>
              <w:t>1.00</w:t>
            </w:r>
          </w:p>
        </w:tc>
      </w:tr>
    </w:tbl>
    <w:p w14:paraId="02EB0223" w14:textId="77777777" w:rsidR="00CF60F6" w:rsidRPr="000B521B" w:rsidRDefault="00CF60F6" w:rsidP="00CF60F6">
      <w:pPr>
        <w:spacing w:line="360" w:lineRule="auto"/>
        <w:jc w:val="both"/>
        <w:rPr>
          <w:rFonts w:ascii="Arial" w:hAnsi="Arial" w:cs="Arial"/>
          <w:b/>
          <w:bCs/>
        </w:rPr>
      </w:pPr>
    </w:p>
    <w:p w14:paraId="0CBDA42D" w14:textId="7D4B96F1" w:rsidR="00CF60F6" w:rsidRPr="000B521B" w:rsidRDefault="00CF60F6" w:rsidP="00CF60F6">
      <w:pPr>
        <w:spacing w:line="360" w:lineRule="auto"/>
        <w:jc w:val="both"/>
        <w:rPr>
          <w:rFonts w:ascii="Arial" w:hAnsi="Arial" w:cs="Arial"/>
          <w:b/>
          <w:bCs/>
        </w:rPr>
      </w:pPr>
    </w:p>
    <w:p w14:paraId="3E220C43" w14:textId="12B98E8F" w:rsidR="00CF60F6" w:rsidRPr="000B521B" w:rsidRDefault="00CF60F6" w:rsidP="00CF60F6">
      <w:pPr>
        <w:spacing w:line="360" w:lineRule="auto"/>
        <w:jc w:val="both"/>
        <w:rPr>
          <w:rFonts w:ascii="Arial" w:hAnsi="Arial" w:cs="Arial"/>
          <w:b/>
          <w:bCs/>
        </w:rPr>
      </w:pPr>
    </w:p>
    <w:p w14:paraId="1F2FF355" w14:textId="4C5D6B98" w:rsidR="00CF60F6" w:rsidRPr="000B521B" w:rsidRDefault="00CF60F6" w:rsidP="00AF0610">
      <w:pPr>
        <w:spacing w:line="360" w:lineRule="auto"/>
        <w:jc w:val="both"/>
        <w:rPr>
          <w:rFonts w:ascii="Arial" w:hAnsi="Arial" w:cs="Arial"/>
          <w:b/>
          <w:bCs/>
          <w:sz w:val="24"/>
          <w:szCs w:val="24"/>
        </w:rPr>
      </w:pPr>
      <w:r w:rsidRPr="000B521B">
        <w:rPr>
          <w:rFonts w:ascii="Arial" w:hAnsi="Arial" w:cs="Arial"/>
          <w:b/>
          <w:bCs/>
          <w:sz w:val="24"/>
          <w:szCs w:val="24"/>
        </w:rPr>
        <w:t>2.3 Properties and Applications</w:t>
      </w:r>
    </w:p>
    <w:tbl>
      <w:tblPr>
        <w:tblW w:w="10199" w:type="dxa"/>
        <w:tblLook w:val="04A0" w:firstRow="1" w:lastRow="0" w:firstColumn="1" w:lastColumn="0" w:noHBand="0" w:noVBand="1"/>
      </w:tblPr>
      <w:tblGrid>
        <w:gridCol w:w="3995"/>
        <w:gridCol w:w="2068"/>
        <w:gridCol w:w="2068"/>
        <w:gridCol w:w="2068"/>
      </w:tblGrid>
      <w:tr w:rsidR="00CF60F6" w:rsidRPr="000B521B" w14:paraId="54B2E8FE" w14:textId="77777777" w:rsidTr="00BF252C">
        <w:trPr>
          <w:trHeight w:val="320"/>
        </w:trPr>
        <w:tc>
          <w:tcPr>
            <w:tcW w:w="3995"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537406C6" w14:textId="77777777" w:rsidR="00CF60F6" w:rsidRPr="000B521B" w:rsidRDefault="00CF60F6" w:rsidP="00BF252C">
            <w:pPr>
              <w:spacing w:after="0" w:line="240" w:lineRule="auto"/>
              <w:rPr>
                <w:rFonts w:ascii="Arial" w:eastAsia="Times New Roman" w:hAnsi="Arial" w:cs="Arial"/>
                <w:color w:val="FFFFFF"/>
                <w:sz w:val="20"/>
                <w:szCs w:val="20"/>
                <w:lang w:val="en-US"/>
              </w:rPr>
            </w:pPr>
            <w:r w:rsidRPr="000B521B">
              <w:rPr>
                <w:rFonts w:ascii="Arial" w:eastAsia="Times New Roman" w:hAnsi="Arial" w:cs="Arial"/>
                <w:color w:val="FFFFFF"/>
                <w:sz w:val="20"/>
                <w:szCs w:val="20"/>
              </w:rPr>
              <w:t>Property</w:t>
            </w:r>
          </w:p>
        </w:tc>
        <w:tc>
          <w:tcPr>
            <w:tcW w:w="2068" w:type="dxa"/>
            <w:tcBorders>
              <w:top w:val="single" w:sz="4" w:space="0" w:color="auto"/>
              <w:left w:val="nil"/>
              <w:bottom w:val="single" w:sz="4" w:space="0" w:color="auto"/>
              <w:right w:val="single" w:sz="4" w:space="0" w:color="auto"/>
            </w:tcBorders>
            <w:shd w:val="clear" w:color="000000" w:fill="305496"/>
            <w:noWrap/>
            <w:vAlign w:val="bottom"/>
            <w:hideMark/>
          </w:tcPr>
          <w:p w14:paraId="2534C082" w14:textId="77777777" w:rsidR="00CF60F6" w:rsidRPr="000B521B" w:rsidRDefault="00CF60F6" w:rsidP="00BF252C">
            <w:pPr>
              <w:spacing w:after="0" w:line="240" w:lineRule="auto"/>
              <w:jc w:val="center"/>
              <w:rPr>
                <w:rFonts w:ascii="Arial" w:eastAsia="Times New Roman" w:hAnsi="Arial" w:cs="Arial"/>
                <w:color w:val="FFFFFF"/>
                <w:sz w:val="20"/>
                <w:szCs w:val="20"/>
                <w:lang w:val="en-US"/>
              </w:rPr>
            </w:pPr>
            <w:r w:rsidRPr="000B521B">
              <w:rPr>
                <w:rFonts w:ascii="Arial" w:eastAsia="Times New Roman" w:hAnsi="Arial" w:cs="Arial"/>
                <w:color w:val="FFFFFF"/>
                <w:sz w:val="20"/>
                <w:szCs w:val="20"/>
              </w:rPr>
              <w:t>Bisphenol-A</w:t>
            </w:r>
          </w:p>
        </w:tc>
        <w:tc>
          <w:tcPr>
            <w:tcW w:w="2068" w:type="dxa"/>
            <w:tcBorders>
              <w:top w:val="single" w:sz="4" w:space="0" w:color="auto"/>
              <w:left w:val="nil"/>
              <w:bottom w:val="single" w:sz="4" w:space="0" w:color="auto"/>
              <w:right w:val="single" w:sz="4" w:space="0" w:color="auto"/>
            </w:tcBorders>
            <w:shd w:val="clear" w:color="000000" w:fill="305496"/>
            <w:noWrap/>
            <w:vAlign w:val="bottom"/>
            <w:hideMark/>
          </w:tcPr>
          <w:p w14:paraId="73CA0840" w14:textId="77777777" w:rsidR="00CF60F6" w:rsidRPr="000B521B" w:rsidRDefault="00CF60F6" w:rsidP="00BF252C">
            <w:pPr>
              <w:spacing w:after="0" w:line="240" w:lineRule="auto"/>
              <w:jc w:val="center"/>
              <w:rPr>
                <w:rFonts w:ascii="Arial" w:eastAsia="Times New Roman" w:hAnsi="Arial" w:cs="Arial"/>
                <w:color w:val="FFFFFF"/>
                <w:sz w:val="20"/>
                <w:szCs w:val="20"/>
                <w:lang w:val="en-US"/>
              </w:rPr>
            </w:pPr>
            <w:r w:rsidRPr="000B521B">
              <w:rPr>
                <w:rFonts w:ascii="Arial" w:eastAsia="Times New Roman" w:hAnsi="Arial" w:cs="Arial"/>
                <w:color w:val="FFFFFF"/>
                <w:sz w:val="20"/>
                <w:szCs w:val="20"/>
              </w:rPr>
              <w:t>Bisphenol-A</w:t>
            </w:r>
          </w:p>
        </w:tc>
        <w:tc>
          <w:tcPr>
            <w:tcW w:w="2068" w:type="dxa"/>
            <w:tcBorders>
              <w:top w:val="single" w:sz="4" w:space="0" w:color="auto"/>
              <w:left w:val="nil"/>
              <w:bottom w:val="single" w:sz="4" w:space="0" w:color="auto"/>
              <w:right w:val="single" w:sz="4" w:space="0" w:color="auto"/>
            </w:tcBorders>
            <w:shd w:val="clear" w:color="000000" w:fill="305496"/>
            <w:noWrap/>
            <w:vAlign w:val="bottom"/>
            <w:hideMark/>
          </w:tcPr>
          <w:p w14:paraId="28AB74F7" w14:textId="77777777" w:rsidR="00CF60F6" w:rsidRPr="000B521B" w:rsidRDefault="00CF60F6" w:rsidP="00BF252C">
            <w:pPr>
              <w:spacing w:after="0" w:line="240" w:lineRule="auto"/>
              <w:jc w:val="center"/>
              <w:rPr>
                <w:rFonts w:ascii="Arial" w:eastAsia="Times New Roman" w:hAnsi="Arial" w:cs="Arial"/>
                <w:color w:val="FFFFFF"/>
                <w:sz w:val="20"/>
                <w:szCs w:val="20"/>
                <w:lang w:val="en-US"/>
              </w:rPr>
            </w:pPr>
            <w:proofErr w:type="spellStart"/>
            <w:r w:rsidRPr="000B521B">
              <w:rPr>
                <w:rFonts w:ascii="Arial" w:eastAsia="Times New Roman" w:hAnsi="Arial" w:cs="Arial"/>
                <w:color w:val="FFFFFF"/>
                <w:sz w:val="20"/>
                <w:szCs w:val="20"/>
              </w:rPr>
              <w:t>Novolac</w:t>
            </w:r>
            <w:proofErr w:type="spellEnd"/>
          </w:p>
        </w:tc>
      </w:tr>
      <w:tr w:rsidR="00CF60F6" w:rsidRPr="000B521B" w14:paraId="0AB851C0" w14:textId="77777777" w:rsidTr="00BF252C">
        <w:trPr>
          <w:trHeight w:val="534"/>
        </w:trPr>
        <w:tc>
          <w:tcPr>
            <w:tcW w:w="3995" w:type="dxa"/>
            <w:tcBorders>
              <w:top w:val="nil"/>
              <w:left w:val="single" w:sz="4" w:space="0" w:color="auto"/>
              <w:bottom w:val="single" w:sz="4" w:space="0" w:color="auto"/>
              <w:right w:val="single" w:sz="4" w:space="0" w:color="auto"/>
            </w:tcBorders>
            <w:shd w:val="clear" w:color="000000" w:fill="8EA9DB"/>
            <w:noWrap/>
            <w:vAlign w:val="bottom"/>
            <w:hideMark/>
          </w:tcPr>
          <w:p w14:paraId="6EA13A21" w14:textId="77777777" w:rsidR="00CF60F6" w:rsidRPr="000B521B" w:rsidRDefault="00CF60F6" w:rsidP="00BF252C">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rPr>
              <w:t xml:space="preserve">Viscosity, </w:t>
            </w:r>
            <w:proofErr w:type="spellStart"/>
            <w:r w:rsidRPr="000B521B">
              <w:rPr>
                <w:rFonts w:ascii="Arial" w:eastAsia="Times New Roman" w:hAnsi="Arial" w:cs="Arial"/>
                <w:color w:val="000000"/>
                <w:sz w:val="20"/>
                <w:szCs w:val="20"/>
              </w:rPr>
              <w:t>cP</w:t>
            </w:r>
            <w:proofErr w:type="spellEnd"/>
            <w:r w:rsidRPr="000B521B">
              <w:rPr>
                <w:rFonts w:ascii="Arial" w:eastAsia="Times New Roman" w:hAnsi="Arial" w:cs="Arial"/>
                <w:color w:val="000000"/>
                <w:sz w:val="20"/>
                <w:szCs w:val="20"/>
              </w:rPr>
              <w:t>, 25</w:t>
            </w:r>
            <w:r w:rsidRPr="000B521B">
              <w:rPr>
                <w:rFonts w:ascii="Cambria Math" w:eastAsia="Times New Roman" w:hAnsi="Cambria Math" w:cs="Cambria Math"/>
                <w:color w:val="000000"/>
                <w:sz w:val="20"/>
                <w:szCs w:val="20"/>
              </w:rPr>
              <w:t>℃</w:t>
            </w:r>
          </w:p>
        </w:tc>
        <w:tc>
          <w:tcPr>
            <w:tcW w:w="2068" w:type="dxa"/>
            <w:tcBorders>
              <w:top w:val="nil"/>
              <w:left w:val="nil"/>
              <w:bottom w:val="single" w:sz="4" w:space="0" w:color="auto"/>
              <w:right w:val="single" w:sz="4" w:space="0" w:color="auto"/>
            </w:tcBorders>
            <w:shd w:val="clear" w:color="000000" w:fill="BDD7EE"/>
            <w:noWrap/>
            <w:vAlign w:val="bottom"/>
            <w:hideMark/>
          </w:tcPr>
          <w:p w14:paraId="3A3FE65F" w14:textId="77777777" w:rsidR="00CF60F6" w:rsidRPr="000B521B" w:rsidRDefault="00CF60F6" w:rsidP="00BF252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rPr>
              <w:t>200~700</w:t>
            </w:r>
          </w:p>
        </w:tc>
        <w:tc>
          <w:tcPr>
            <w:tcW w:w="2068" w:type="dxa"/>
            <w:tcBorders>
              <w:top w:val="nil"/>
              <w:left w:val="nil"/>
              <w:bottom w:val="single" w:sz="4" w:space="0" w:color="auto"/>
              <w:right w:val="single" w:sz="4" w:space="0" w:color="auto"/>
            </w:tcBorders>
            <w:shd w:val="clear" w:color="000000" w:fill="BDD7EE"/>
            <w:noWrap/>
            <w:vAlign w:val="bottom"/>
            <w:hideMark/>
          </w:tcPr>
          <w:p w14:paraId="40759105" w14:textId="77777777" w:rsidR="00CF60F6" w:rsidRPr="000B521B" w:rsidRDefault="00CF60F6" w:rsidP="00BF252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rPr>
              <w:t>2000~3000</w:t>
            </w:r>
          </w:p>
        </w:tc>
        <w:tc>
          <w:tcPr>
            <w:tcW w:w="2068" w:type="dxa"/>
            <w:tcBorders>
              <w:top w:val="nil"/>
              <w:left w:val="nil"/>
              <w:bottom w:val="single" w:sz="4" w:space="0" w:color="auto"/>
              <w:right w:val="single" w:sz="4" w:space="0" w:color="auto"/>
            </w:tcBorders>
            <w:shd w:val="clear" w:color="000000" w:fill="BDD7EE"/>
            <w:noWrap/>
            <w:vAlign w:val="bottom"/>
            <w:hideMark/>
          </w:tcPr>
          <w:p w14:paraId="794943BB" w14:textId="77777777" w:rsidR="00CF60F6" w:rsidRPr="000B521B" w:rsidRDefault="00CF60F6" w:rsidP="00BF252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rPr>
              <w:t>300~500</w:t>
            </w:r>
          </w:p>
        </w:tc>
      </w:tr>
      <w:tr w:rsidR="00CF60F6" w:rsidRPr="000B521B" w14:paraId="6922FFFF" w14:textId="77777777" w:rsidTr="00BF252C">
        <w:trPr>
          <w:trHeight w:val="534"/>
        </w:trPr>
        <w:tc>
          <w:tcPr>
            <w:tcW w:w="3995" w:type="dxa"/>
            <w:tcBorders>
              <w:top w:val="nil"/>
              <w:left w:val="single" w:sz="4" w:space="0" w:color="auto"/>
              <w:bottom w:val="single" w:sz="4" w:space="0" w:color="auto"/>
              <w:right w:val="single" w:sz="4" w:space="0" w:color="auto"/>
            </w:tcBorders>
            <w:shd w:val="clear" w:color="000000" w:fill="8EA9DB"/>
            <w:noWrap/>
            <w:vAlign w:val="bottom"/>
            <w:hideMark/>
          </w:tcPr>
          <w:p w14:paraId="5C24ED1E" w14:textId="77777777" w:rsidR="00CF60F6" w:rsidRPr="000B521B" w:rsidRDefault="00CF60F6" w:rsidP="00BF252C">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rPr>
              <w:t>Specific Gravity, 25</w:t>
            </w:r>
            <w:r w:rsidRPr="000B521B">
              <w:rPr>
                <w:rFonts w:ascii="Cambria Math" w:eastAsia="Times New Roman" w:hAnsi="Cambria Math" w:cs="Cambria Math"/>
                <w:color w:val="000000"/>
                <w:sz w:val="20"/>
                <w:szCs w:val="20"/>
              </w:rPr>
              <w:t>℃</w:t>
            </w:r>
          </w:p>
        </w:tc>
        <w:tc>
          <w:tcPr>
            <w:tcW w:w="2068" w:type="dxa"/>
            <w:tcBorders>
              <w:top w:val="nil"/>
              <w:left w:val="nil"/>
              <w:bottom w:val="single" w:sz="4" w:space="0" w:color="auto"/>
              <w:right w:val="single" w:sz="4" w:space="0" w:color="auto"/>
            </w:tcBorders>
            <w:shd w:val="clear" w:color="000000" w:fill="BDD7EE"/>
            <w:noWrap/>
            <w:vAlign w:val="bottom"/>
            <w:hideMark/>
          </w:tcPr>
          <w:p w14:paraId="0FA984D9" w14:textId="77777777" w:rsidR="00CF60F6" w:rsidRPr="000B521B" w:rsidRDefault="00CF60F6" w:rsidP="00BF252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rPr>
              <w:t>1.04~1.06</w:t>
            </w:r>
          </w:p>
        </w:tc>
        <w:tc>
          <w:tcPr>
            <w:tcW w:w="2068" w:type="dxa"/>
            <w:tcBorders>
              <w:top w:val="nil"/>
              <w:left w:val="nil"/>
              <w:bottom w:val="single" w:sz="4" w:space="0" w:color="auto"/>
              <w:right w:val="single" w:sz="4" w:space="0" w:color="auto"/>
            </w:tcBorders>
            <w:shd w:val="clear" w:color="000000" w:fill="BDD7EE"/>
            <w:noWrap/>
            <w:vAlign w:val="bottom"/>
            <w:hideMark/>
          </w:tcPr>
          <w:p w14:paraId="755A305A" w14:textId="77777777" w:rsidR="00CF60F6" w:rsidRPr="000B521B" w:rsidRDefault="00CF60F6" w:rsidP="00BF252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rPr>
              <w:t>1.06~1.08</w:t>
            </w:r>
          </w:p>
        </w:tc>
        <w:tc>
          <w:tcPr>
            <w:tcW w:w="2068" w:type="dxa"/>
            <w:tcBorders>
              <w:top w:val="nil"/>
              <w:left w:val="nil"/>
              <w:bottom w:val="single" w:sz="4" w:space="0" w:color="auto"/>
              <w:right w:val="single" w:sz="4" w:space="0" w:color="auto"/>
            </w:tcBorders>
            <w:shd w:val="clear" w:color="000000" w:fill="BDD7EE"/>
            <w:noWrap/>
            <w:vAlign w:val="bottom"/>
            <w:hideMark/>
          </w:tcPr>
          <w:p w14:paraId="1FFDDD64" w14:textId="77777777" w:rsidR="00CF60F6" w:rsidRPr="000B521B" w:rsidRDefault="00CF60F6" w:rsidP="00BF252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rPr>
              <w:t>1.07~1.09</w:t>
            </w:r>
          </w:p>
        </w:tc>
      </w:tr>
      <w:tr w:rsidR="00CF60F6" w:rsidRPr="000B521B" w14:paraId="6017149F" w14:textId="77777777" w:rsidTr="00BF252C">
        <w:trPr>
          <w:trHeight w:val="534"/>
        </w:trPr>
        <w:tc>
          <w:tcPr>
            <w:tcW w:w="3995" w:type="dxa"/>
            <w:vMerge w:val="restart"/>
            <w:tcBorders>
              <w:top w:val="nil"/>
              <w:left w:val="single" w:sz="4" w:space="0" w:color="auto"/>
              <w:bottom w:val="single" w:sz="4" w:space="0" w:color="auto"/>
              <w:right w:val="single" w:sz="4" w:space="0" w:color="auto"/>
            </w:tcBorders>
            <w:shd w:val="clear" w:color="000000" w:fill="8EA9DB"/>
            <w:noWrap/>
            <w:vAlign w:val="center"/>
            <w:hideMark/>
          </w:tcPr>
          <w:p w14:paraId="7EC3BC17" w14:textId="77777777" w:rsidR="00CF60F6" w:rsidRPr="000B521B" w:rsidRDefault="00CF60F6" w:rsidP="00BF252C">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rPr>
              <w:t>Gel Time *a, minutes, 25</w:t>
            </w:r>
            <w:r w:rsidRPr="000B521B">
              <w:rPr>
                <w:rFonts w:ascii="Cambria Math" w:eastAsia="Times New Roman" w:hAnsi="Cambria Math" w:cs="Cambria Math"/>
                <w:color w:val="000000"/>
                <w:sz w:val="20"/>
                <w:szCs w:val="20"/>
              </w:rPr>
              <w:t>℃</w:t>
            </w:r>
          </w:p>
        </w:tc>
        <w:tc>
          <w:tcPr>
            <w:tcW w:w="2068" w:type="dxa"/>
            <w:tcBorders>
              <w:top w:val="nil"/>
              <w:left w:val="nil"/>
              <w:bottom w:val="single" w:sz="4" w:space="0" w:color="auto"/>
              <w:right w:val="single" w:sz="4" w:space="0" w:color="auto"/>
            </w:tcBorders>
            <w:shd w:val="clear" w:color="000000" w:fill="BDD7EE"/>
            <w:noWrap/>
            <w:vAlign w:val="bottom"/>
            <w:hideMark/>
          </w:tcPr>
          <w:p w14:paraId="3613B21F" w14:textId="77777777" w:rsidR="00CF60F6" w:rsidRPr="000B521B" w:rsidRDefault="00CF60F6" w:rsidP="00BF252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rPr>
              <w:t>20~30</w:t>
            </w:r>
          </w:p>
        </w:tc>
        <w:tc>
          <w:tcPr>
            <w:tcW w:w="2068" w:type="dxa"/>
            <w:tcBorders>
              <w:top w:val="nil"/>
              <w:left w:val="nil"/>
              <w:bottom w:val="single" w:sz="4" w:space="0" w:color="auto"/>
              <w:right w:val="single" w:sz="4" w:space="0" w:color="auto"/>
            </w:tcBorders>
            <w:shd w:val="clear" w:color="000000" w:fill="BDD7EE"/>
            <w:noWrap/>
            <w:vAlign w:val="bottom"/>
            <w:hideMark/>
          </w:tcPr>
          <w:p w14:paraId="2CA51B2A" w14:textId="77777777" w:rsidR="00CF60F6" w:rsidRPr="000B521B" w:rsidRDefault="00CF60F6" w:rsidP="00BF252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rPr>
              <w:t>20~30</w:t>
            </w:r>
          </w:p>
        </w:tc>
        <w:tc>
          <w:tcPr>
            <w:tcW w:w="2068" w:type="dxa"/>
            <w:tcBorders>
              <w:top w:val="nil"/>
              <w:left w:val="nil"/>
              <w:bottom w:val="single" w:sz="4" w:space="0" w:color="auto"/>
              <w:right w:val="single" w:sz="4" w:space="0" w:color="auto"/>
            </w:tcBorders>
            <w:shd w:val="clear" w:color="000000" w:fill="BDD7EE"/>
            <w:noWrap/>
            <w:vAlign w:val="bottom"/>
            <w:hideMark/>
          </w:tcPr>
          <w:p w14:paraId="550FF42C" w14:textId="77777777" w:rsidR="00CF60F6" w:rsidRPr="000B521B" w:rsidRDefault="00CF60F6" w:rsidP="00BF252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rPr>
              <w:t>15~25</w:t>
            </w:r>
          </w:p>
        </w:tc>
      </w:tr>
      <w:tr w:rsidR="00CF60F6" w:rsidRPr="000B521B" w14:paraId="170E58BC" w14:textId="77777777" w:rsidTr="00BF252C">
        <w:trPr>
          <w:trHeight w:val="534"/>
        </w:trPr>
        <w:tc>
          <w:tcPr>
            <w:tcW w:w="3995" w:type="dxa"/>
            <w:vMerge/>
            <w:tcBorders>
              <w:top w:val="nil"/>
              <w:left w:val="single" w:sz="4" w:space="0" w:color="auto"/>
              <w:bottom w:val="single" w:sz="4" w:space="0" w:color="auto"/>
              <w:right w:val="single" w:sz="4" w:space="0" w:color="auto"/>
            </w:tcBorders>
            <w:vAlign w:val="center"/>
            <w:hideMark/>
          </w:tcPr>
          <w:p w14:paraId="707F1364" w14:textId="77777777" w:rsidR="00CF60F6" w:rsidRPr="000B521B" w:rsidRDefault="00CF60F6" w:rsidP="00BF252C">
            <w:pPr>
              <w:spacing w:after="0" w:line="240" w:lineRule="auto"/>
              <w:rPr>
                <w:rFonts w:ascii="Arial" w:eastAsia="Times New Roman" w:hAnsi="Arial" w:cs="Arial"/>
                <w:color w:val="000000"/>
                <w:sz w:val="20"/>
                <w:szCs w:val="20"/>
                <w:lang w:val="en-US"/>
              </w:rPr>
            </w:pPr>
          </w:p>
        </w:tc>
        <w:tc>
          <w:tcPr>
            <w:tcW w:w="2068" w:type="dxa"/>
            <w:tcBorders>
              <w:top w:val="nil"/>
              <w:left w:val="nil"/>
              <w:bottom w:val="single" w:sz="4" w:space="0" w:color="auto"/>
              <w:right w:val="single" w:sz="4" w:space="0" w:color="auto"/>
            </w:tcBorders>
            <w:shd w:val="clear" w:color="000000" w:fill="BDD7EE"/>
            <w:noWrap/>
            <w:vAlign w:val="bottom"/>
            <w:hideMark/>
          </w:tcPr>
          <w:p w14:paraId="5617D84A" w14:textId="77777777" w:rsidR="00CF60F6" w:rsidRPr="000B521B" w:rsidRDefault="00CF60F6" w:rsidP="00BF252C">
            <w:pPr>
              <w:spacing w:after="0" w:line="240" w:lineRule="auto"/>
              <w:jc w:val="center"/>
              <w:rPr>
                <w:rFonts w:ascii="Arial" w:eastAsia="Times New Roman" w:hAnsi="Arial" w:cs="Arial"/>
                <w:color w:val="000000"/>
                <w:sz w:val="20"/>
                <w:szCs w:val="20"/>
                <w:lang w:val="en-US"/>
              </w:rPr>
            </w:pPr>
            <w:proofErr w:type="gramStart"/>
            <w:r w:rsidRPr="000B521B">
              <w:rPr>
                <w:rFonts w:ascii="Arial" w:eastAsia="Times New Roman" w:hAnsi="Arial" w:cs="Arial"/>
                <w:color w:val="000000"/>
                <w:sz w:val="20"/>
                <w:szCs w:val="20"/>
              </w:rPr>
              <w:t>Co(</w:t>
            </w:r>
            <w:proofErr w:type="gramEnd"/>
            <w:r w:rsidRPr="000B521B">
              <w:rPr>
                <w:rFonts w:ascii="Arial" w:eastAsia="Times New Roman" w:hAnsi="Arial" w:cs="Arial"/>
                <w:color w:val="000000"/>
                <w:sz w:val="20"/>
                <w:szCs w:val="20"/>
              </w:rPr>
              <w:t>6%)=0.4%</w:t>
            </w:r>
          </w:p>
        </w:tc>
        <w:tc>
          <w:tcPr>
            <w:tcW w:w="2068" w:type="dxa"/>
            <w:tcBorders>
              <w:top w:val="nil"/>
              <w:left w:val="nil"/>
              <w:bottom w:val="single" w:sz="4" w:space="0" w:color="auto"/>
              <w:right w:val="single" w:sz="4" w:space="0" w:color="auto"/>
            </w:tcBorders>
            <w:shd w:val="clear" w:color="000000" w:fill="BDD7EE"/>
            <w:noWrap/>
            <w:vAlign w:val="bottom"/>
            <w:hideMark/>
          </w:tcPr>
          <w:p w14:paraId="6BD17D8D" w14:textId="77777777" w:rsidR="00CF60F6" w:rsidRPr="000B521B" w:rsidRDefault="00CF60F6" w:rsidP="00BF252C">
            <w:pPr>
              <w:spacing w:after="0" w:line="240" w:lineRule="auto"/>
              <w:jc w:val="center"/>
              <w:rPr>
                <w:rFonts w:ascii="Arial" w:eastAsia="Times New Roman" w:hAnsi="Arial" w:cs="Arial"/>
                <w:color w:val="000000"/>
                <w:sz w:val="20"/>
                <w:szCs w:val="20"/>
                <w:lang w:val="en-US"/>
              </w:rPr>
            </w:pPr>
            <w:proofErr w:type="gramStart"/>
            <w:r w:rsidRPr="000B521B">
              <w:rPr>
                <w:rFonts w:ascii="Arial" w:eastAsia="Times New Roman" w:hAnsi="Arial" w:cs="Arial"/>
                <w:color w:val="000000"/>
                <w:sz w:val="20"/>
                <w:szCs w:val="20"/>
              </w:rPr>
              <w:t>Co(</w:t>
            </w:r>
            <w:proofErr w:type="gramEnd"/>
            <w:r w:rsidRPr="000B521B">
              <w:rPr>
                <w:rFonts w:ascii="Arial" w:eastAsia="Times New Roman" w:hAnsi="Arial" w:cs="Arial"/>
                <w:color w:val="000000"/>
                <w:sz w:val="20"/>
                <w:szCs w:val="20"/>
              </w:rPr>
              <w:t>6%)=0.4%</w:t>
            </w:r>
          </w:p>
        </w:tc>
        <w:tc>
          <w:tcPr>
            <w:tcW w:w="2068" w:type="dxa"/>
            <w:tcBorders>
              <w:top w:val="nil"/>
              <w:left w:val="nil"/>
              <w:bottom w:val="single" w:sz="4" w:space="0" w:color="auto"/>
              <w:right w:val="single" w:sz="4" w:space="0" w:color="auto"/>
            </w:tcBorders>
            <w:shd w:val="clear" w:color="000000" w:fill="BDD7EE"/>
            <w:noWrap/>
            <w:vAlign w:val="bottom"/>
            <w:hideMark/>
          </w:tcPr>
          <w:p w14:paraId="5ECA6EED" w14:textId="77777777" w:rsidR="00CF60F6" w:rsidRPr="000B521B" w:rsidRDefault="00CF60F6" w:rsidP="00BF252C">
            <w:pPr>
              <w:spacing w:after="0" w:line="240" w:lineRule="auto"/>
              <w:jc w:val="center"/>
              <w:rPr>
                <w:rFonts w:ascii="Arial" w:eastAsia="Times New Roman" w:hAnsi="Arial" w:cs="Arial"/>
                <w:color w:val="000000"/>
                <w:sz w:val="20"/>
                <w:szCs w:val="20"/>
                <w:lang w:val="en-US"/>
              </w:rPr>
            </w:pPr>
            <w:proofErr w:type="gramStart"/>
            <w:r w:rsidRPr="000B521B">
              <w:rPr>
                <w:rFonts w:ascii="Arial" w:eastAsia="Times New Roman" w:hAnsi="Arial" w:cs="Arial"/>
                <w:color w:val="000000"/>
                <w:sz w:val="20"/>
                <w:szCs w:val="20"/>
              </w:rPr>
              <w:t>Co(</w:t>
            </w:r>
            <w:proofErr w:type="gramEnd"/>
            <w:r w:rsidRPr="000B521B">
              <w:rPr>
                <w:rFonts w:ascii="Arial" w:eastAsia="Times New Roman" w:hAnsi="Arial" w:cs="Arial"/>
                <w:color w:val="000000"/>
                <w:sz w:val="20"/>
                <w:szCs w:val="20"/>
              </w:rPr>
              <w:t>6%)=0.4%</w:t>
            </w:r>
          </w:p>
        </w:tc>
      </w:tr>
      <w:tr w:rsidR="00CF60F6" w:rsidRPr="000B521B" w14:paraId="51F4A434" w14:textId="77777777" w:rsidTr="00BF252C">
        <w:trPr>
          <w:trHeight w:val="534"/>
        </w:trPr>
        <w:tc>
          <w:tcPr>
            <w:tcW w:w="3995" w:type="dxa"/>
            <w:vMerge/>
            <w:tcBorders>
              <w:top w:val="nil"/>
              <w:left w:val="single" w:sz="4" w:space="0" w:color="auto"/>
              <w:bottom w:val="single" w:sz="4" w:space="0" w:color="auto"/>
              <w:right w:val="single" w:sz="4" w:space="0" w:color="auto"/>
            </w:tcBorders>
            <w:vAlign w:val="center"/>
            <w:hideMark/>
          </w:tcPr>
          <w:p w14:paraId="1C6EE796" w14:textId="77777777" w:rsidR="00CF60F6" w:rsidRPr="000B521B" w:rsidRDefault="00CF60F6" w:rsidP="00BF252C">
            <w:pPr>
              <w:spacing w:after="0" w:line="240" w:lineRule="auto"/>
              <w:rPr>
                <w:rFonts w:ascii="Arial" w:eastAsia="Times New Roman" w:hAnsi="Arial" w:cs="Arial"/>
                <w:color w:val="000000"/>
                <w:sz w:val="20"/>
                <w:szCs w:val="20"/>
                <w:lang w:val="en-US"/>
              </w:rPr>
            </w:pPr>
          </w:p>
        </w:tc>
        <w:tc>
          <w:tcPr>
            <w:tcW w:w="2068" w:type="dxa"/>
            <w:tcBorders>
              <w:top w:val="nil"/>
              <w:left w:val="nil"/>
              <w:bottom w:val="single" w:sz="4" w:space="0" w:color="auto"/>
              <w:right w:val="single" w:sz="4" w:space="0" w:color="auto"/>
            </w:tcBorders>
            <w:shd w:val="clear" w:color="000000" w:fill="BDD7EE"/>
            <w:noWrap/>
            <w:vAlign w:val="bottom"/>
            <w:hideMark/>
          </w:tcPr>
          <w:p w14:paraId="65B71D50" w14:textId="77777777" w:rsidR="00CF60F6" w:rsidRPr="000B521B" w:rsidRDefault="00CF60F6" w:rsidP="00BF252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rPr>
              <w:t>MEKPO=1.6%</w:t>
            </w:r>
          </w:p>
        </w:tc>
        <w:tc>
          <w:tcPr>
            <w:tcW w:w="2068" w:type="dxa"/>
            <w:tcBorders>
              <w:top w:val="nil"/>
              <w:left w:val="nil"/>
              <w:bottom w:val="single" w:sz="4" w:space="0" w:color="auto"/>
              <w:right w:val="single" w:sz="4" w:space="0" w:color="auto"/>
            </w:tcBorders>
            <w:shd w:val="clear" w:color="000000" w:fill="BDD7EE"/>
            <w:noWrap/>
            <w:vAlign w:val="bottom"/>
            <w:hideMark/>
          </w:tcPr>
          <w:p w14:paraId="3CEC6C44" w14:textId="77777777" w:rsidR="00CF60F6" w:rsidRPr="000B521B" w:rsidRDefault="00CF60F6" w:rsidP="00BF252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rPr>
              <w:t>MEKPO=1.6%</w:t>
            </w:r>
          </w:p>
        </w:tc>
        <w:tc>
          <w:tcPr>
            <w:tcW w:w="2068" w:type="dxa"/>
            <w:tcBorders>
              <w:top w:val="nil"/>
              <w:left w:val="nil"/>
              <w:bottom w:val="single" w:sz="4" w:space="0" w:color="auto"/>
              <w:right w:val="single" w:sz="4" w:space="0" w:color="auto"/>
            </w:tcBorders>
            <w:shd w:val="clear" w:color="000000" w:fill="BDD7EE"/>
            <w:noWrap/>
            <w:vAlign w:val="bottom"/>
            <w:hideMark/>
          </w:tcPr>
          <w:p w14:paraId="55023D40" w14:textId="77777777" w:rsidR="00CF60F6" w:rsidRPr="000B521B" w:rsidRDefault="00CF60F6" w:rsidP="00BF252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rPr>
              <w:t>MEKPO=1.2%</w:t>
            </w:r>
          </w:p>
        </w:tc>
      </w:tr>
      <w:tr w:rsidR="00CF60F6" w:rsidRPr="000B521B" w14:paraId="1E86C8AB" w14:textId="77777777" w:rsidTr="00BF252C">
        <w:trPr>
          <w:trHeight w:val="793"/>
        </w:trPr>
        <w:tc>
          <w:tcPr>
            <w:tcW w:w="3995" w:type="dxa"/>
            <w:tcBorders>
              <w:top w:val="nil"/>
              <w:left w:val="single" w:sz="4" w:space="0" w:color="auto"/>
              <w:bottom w:val="single" w:sz="4" w:space="0" w:color="auto"/>
              <w:right w:val="single" w:sz="4" w:space="0" w:color="auto"/>
            </w:tcBorders>
            <w:shd w:val="clear" w:color="000000" w:fill="8EA9DB"/>
            <w:noWrap/>
            <w:vAlign w:val="bottom"/>
            <w:hideMark/>
          </w:tcPr>
          <w:p w14:paraId="314C4492" w14:textId="77777777" w:rsidR="00CF60F6" w:rsidRPr="000B521B" w:rsidRDefault="00CF60F6" w:rsidP="00BF252C">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rPr>
              <w:t>Styrene Content, %</w:t>
            </w:r>
          </w:p>
        </w:tc>
        <w:tc>
          <w:tcPr>
            <w:tcW w:w="2068" w:type="dxa"/>
            <w:tcBorders>
              <w:top w:val="nil"/>
              <w:left w:val="nil"/>
              <w:bottom w:val="single" w:sz="4" w:space="0" w:color="auto"/>
              <w:right w:val="single" w:sz="4" w:space="0" w:color="auto"/>
            </w:tcBorders>
            <w:shd w:val="clear" w:color="000000" w:fill="BDD7EE"/>
            <w:noWrap/>
            <w:vAlign w:val="bottom"/>
            <w:hideMark/>
          </w:tcPr>
          <w:p w14:paraId="55EF5B2C" w14:textId="77777777" w:rsidR="00CF60F6" w:rsidRPr="000B521B" w:rsidRDefault="00CF60F6" w:rsidP="00BF252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rPr>
              <w:t>43~47</w:t>
            </w:r>
          </w:p>
        </w:tc>
        <w:tc>
          <w:tcPr>
            <w:tcW w:w="2068" w:type="dxa"/>
            <w:tcBorders>
              <w:top w:val="nil"/>
              <w:left w:val="nil"/>
              <w:bottom w:val="single" w:sz="4" w:space="0" w:color="auto"/>
              <w:right w:val="single" w:sz="4" w:space="0" w:color="auto"/>
            </w:tcBorders>
            <w:shd w:val="clear" w:color="000000" w:fill="BDD7EE"/>
            <w:noWrap/>
            <w:vAlign w:val="bottom"/>
            <w:hideMark/>
          </w:tcPr>
          <w:p w14:paraId="5A89816C" w14:textId="77777777" w:rsidR="00CF60F6" w:rsidRPr="000B521B" w:rsidRDefault="00CF60F6" w:rsidP="00BF252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rPr>
              <w:t>33~37</w:t>
            </w:r>
          </w:p>
        </w:tc>
        <w:tc>
          <w:tcPr>
            <w:tcW w:w="2068" w:type="dxa"/>
            <w:tcBorders>
              <w:top w:val="nil"/>
              <w:left w:val="nil"/>
              <w:bottom w:val="single" w:sz="4" w:space="0" w:color="auto"/>
              <w:right w:val="single" w:sz="4" w:space="0" w:color="auto"/>
            </w:tcBorders>
            <w:shd w:val="clear" w:color="000000" w:fill="BDD7EE"/>
            <w:noWrap/>
            <w:vAlign w:val="bottom"/>
            <w:hideMark/>
          </w:tcPr>
          <w:p w14:paraId="6836EF4A" w14:textId="77777777" w:rsidR="00CF60F6" w:rsidRPr="000B521B" w:rsidRDefault="00CF60F6" w:rsidP="00BF252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rPr>
              <w:t>31~35</w:t>
            </w:r>
          </w:p>
        </w:tc>
      </w:tr>
      <w:tr w:rsidR="00CF60F6" w:rsidRPr="000B521B" w14:paraId="42F64319" w14:textId="77777777" w:rsidTr="00BF252C">
        <w:trPr>
          <w:trHeight w:val="534"/>
        </w:trPr>
        <w:tc>
          <w:tcPr>
            <w:tcW w:w="3995" w:type="dxa"/>
            <w:tcBorders>
              <w:top w:val="nil"/>
              <w:left w:val="single" w:sz="4" w:space="0" w:color="auto"/>
              <w:bottom w:val="single" w:sz="4" w:space="0" w:color="auto"/>
              <w:right w:val="single" w:sz="4" w:space="0" w:color="auto"/>
            </w:tcBorders>
            <w:shd w:val="clear" w:color="000000" w:fill="8EA9DB"/>
            <w:noWrap/>
            <w:vAlign w:val="bottom"/>
            <w:hideMark/>
          </w:tcPr>
          <w:p w14:paraId="33CD1958" w14:textId="77777777" w:rsidR="00CF60F6" w:rsidRPr="000B521B" w:rsidRDefault="00CF60F6" w:rsidP="00BF252C">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rPr>
              <w:t>Stability, Dark at 25</w:t>
            </w:r>
            <w:r w:rsidRPr="000B521B">
              <w:rPr>
                <w:rFonts w:ascii="Cambria Math" w:eastAsia="Times New Roman" w:hAnsi="Cambria Math" w:cs="Cambria Math"/>
                <w:color w:val="000000"/>
                <w:sz w:val="20"/>
                <w:szCs w:val="20"/>
              </w:rPr>
              <w:t>℃</w:t>
            </w:r>
            <w:r w:rsidRPr="000B521B">
              <w:rPr>
                <w:rFonts w:ascii="Arial" w:eastAsia="Times New Roman" w:hAnsi="Arial" w:cs="Arial"/>
                <w:color w:val="000000"/>
                <w:sz w:val="20"/>
                <w:szCs w:val="20"/>
              </w:rPr>
              <w:t>(month)</w:t>
            </w:r>
          </w:p>
        </w:tc>
        <w:tc>
          <w:tcPr>
            <w:tcW w:w="2068" w:type="dxa"/>
            <w:tcBorders>
              <w:top w:val="nil"/>
              <w:left w:val="nil"/>
              <w:bottom w:val="single" w:sz="4" w:space="0" w:color="auto"/>
              <w:right w:val="single" w:sz="4" w:space="0" w:color="auto"/>
            </w:tcBorders>
            <w:shd w:val="clear" w:color="000000" w:fill="BDD7EE"/>
            <w:noWrap/>
            <w:vAlign w:val="bottom"/>
            <w:hideMark/>
          </w:tcPr>
          <w:p w14:paraId="5E521AE9" w14:textId="77777777" w:rsidR="00CF60F6" w:rsidRPr="000B521B" w:rsidRDefault="00CF60F6" w:rsidP="00BF252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rPr>
              <w:t>6</w:t>
            </w:r>
          </w:p>
        </w:tc>
        <w:tc>
          <w:tcPr>
            <w:tcW w:w="2068" w:type="dxa"/>
            <w:tcBorders>
              <w:top w:val="nil"/>
              <w:left w:val="nil"/>
              <w:bottom w:val="single" w:sz="4" w:space="0" w:color="auto"/>
              <w:right w:val="single" w:sz="4" w:space="0" w:color="auto"/>
            </w:tcBorders>
            <w:shd w:val="clear" w:color="000000" w:fill="BDD7EE"/>
            <w:noWrap/>
            <w:vAlign w:val="bottom"/>
            <w:hideMark/>
          </w:tcPr>
          <w:p w14:paraId="0EDF4399" w14:textId="77777777" w:rsidR="00CF60F6" w:rsidRPr="000B521B" w:rsidRDefault="00CF60F6" w:rsidP="00BF252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rPr>
              <w:t>6</w:t>
            </w:r>
          </w:p>
        </w:tc>
        <w:tc>
          <w:tcPr>
            <w:tcW w:w="2068" w:type="dxa"/>
            <w:tcBorders>
              <w:top w:val="nil"/>
              <w:left w:val="nil"/>
              <w:bottom w:val="single" w:sz="4" w:space="0" w:color="auto"/>
              <w:right w:val="single" w:sz="4" w:space="0" w:color="auto"/>
            </w:tcBorders>
            <w:shd w:val="clear" w:color="000000" w:fill="BDD7EE"/>
            <w:noWrap/>
            <w:vAlign w:val="bottom"/>
            <w:hideMark/>
          </w:tcPr>
          <w:p w14:paraId="26310E17" w14:textId="77777777" w:rsidR="00CF60F6" w:rsidRPr="000B521B" w:rsidRDefault="00CF60F6" w:rsidP="00BF252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rPr>
              <w:t>3</w:t>
            </w:r>
          </w:p>
        </w:tc>
      </w:tr>
    </w:tbl>
    <w:p w14:paraId="36F5835B" w14:textId="77777777" w:rsidR="00CF60F6" w:rsidRPr="000B521B" w:rsidRDefault="00CF60F6" w:rsidP="00AF0610">
      <w:pPr>
        <w:spacing w:line="360" w:lineRule="auto"/>
        <w:jc w:val="both"/>
        <w:rPr>
          <w:rFonts w:ascii="Arial" w:hAnsi="Arial" w:cs="Arial"/>
          <w:b/>
          <w:bCs/>
          <w:sz w:val="24"/>
          <w:szCs w:val="24"/>
        </w:rPr>
      </w:pPr>
    </w:p>
    <w:tbl>
      <w:tblPr>
        <w:tblW w:w="10333" w:type="dxa"/>
        <w:tblLook w:val="04A0" w:firstRow="1" w:lastRow="0" w:firstColumn="1" w:lastColumn="0" w:noHBand="0" w:noVBand="1"/>
      </w:tblPr>
      <w:tblGrid>
        <w:gridCol w:w="1182"/>
        <w:gridCol w:w="3936"/>
        <w:gridCol w:w="5215"/>
      </w:tblGrid>
      <w:tr w:rsidR="009207A5" w:rsidRPr="000B521B" w14:paraId="3A1ACBFC" w14:textId="77777777" w:rsidTr="00CF60F6">
        <w:trPr>
          <w:trHeight w:val="495"/>
        </w:trPr>
        <w:tc>
          <w:tcPr>
            <w:tcW w:w="1182" w:type="dxa"/>
            <w:tcBorders>
              <w:top w:val="single" w:sz="4" w:space="0" w:color="auto"/>
              <w:left w:val="single" w:sz="4" w:space="0" w:color="auto"/>
              <w:bottom w:val="single" w:sz="4" w:space="0" w:color="auto"/>
              <w:right w:val="single" w:sz="4" w:space="0" w:color="auto"/>
            </w:tcBorders>
            <w:shd w:val="clear" w:color="000000" w:fill="1F4E78"/>
            <w:noWrap/>
            <w:vAlign w:val="bottom"/>
            <w:hideMark/>
          </w:tcPr>
          <w:p w14:paraId="045BE3AA" w14:textId="77777777" w:rsidR="009207A5" w:rsidRPr="000B521B" w:rsidRDefault="009207A5" w:rsidP="009207A5">
            <w:pPr>
              <w:spacing w:after="0" w:line="240" w:lineRule="auto"/>
              <w:rPr>
                <w:rFonts w:ascii="Arial" w:eastAsia="Times New Roman" w:hAnsi="Arial" w:cs="Arial"/>
                <w:color w:val="FFFFFF"/>
                <w:sz w:val="20"/>
                <w:szCs w:val="20"/>
                <w:lang w:val="en-US"/>
              </w:rPr>
            </w:pPr>
            <w:r w:rsidRPr="000B521B">
              <w:rPr>
                <w:rFonts w:ascii="Arial" w:eastAsia="Times New Roman" w:hAnsi="Arial" w:cs="Arial"/>
                <w:color w:val="FFFFFF"/>
                <w:sz w:val="20"/>
                <w:szCs w:val="20"/>
              </w:rPr>
              <w:t xml:space="preserve">Product Name </w:t>
            </w:r>
          </w:p>
        </w:tc>
        <w:tc>
          <w:tcPr>
            <w:tcW w:w="3936" w:type="dxa"/>
            <w:tcBorders>
              <w:top w:val="single" w:sz="4" w:space="0" w:color="auto"/>
              <w:left w:val="nil"/>
              <w:bottom w:val="single" w:sz="4" w:space="0" w:color="auto"/>
              <w:right w:val="single" w:sz="4" w:space="0" w:color="auto"/>
            </w:tcBorders>
            <w:shd w:val="clear" w:color="000000" w:fill="1F4E78"/>
            <w:noWrap/>
            <w:vAlign w:val="bottom"/>
            <w:hideMark/>
          </w:tcPr>
          <w:p w14:paraId="5439A43C" w14:textId="77777777" w:rsidR="009207A5" w:rsidRPr="000B521B" w:rsidRDefault="009207A5" w:rsidP="009207A5">
            <w:pPr>
              <w:spacing w:after="0" w:line="240" w:lineRule="auto"/>
              <w:rPr>
                <w:rFonts w:ascii="Arial" w:eastAsia="Times New Roman" w:hAnsi="Arial" w:cs="Arial"/>
                <w:color w:val="FFFFFF"/>
                <w:sz w:val="20"/>
                <w:szCs w:val="20"/>
                <w:lang w:val="en-US"/>
              </w:rPr>
            </w:pPr>
            <w:r w:rsidRPr="000B521B">
              <w:rPr>
                <w:rFonts w:ascii="Arial" w:eastAsia="Times New Roman" w:hAnsi="Arial" w:cs="Arial"/>
                <w:color w:val="FFFFFF"/>
                <w:sz w:val="20"/>
                <w:szCs w:val="20"/>
              </w:rPr>
              <w:t>Features</w:t>
            </w:r>
          </w:p>
        </w:tc>
        <w:tc>
          <w:tcPr>
            <w:tcW w:w="5215" w:type="dxa"/>
            <w:tcBorders>
              <w:top w:val="single" w:sz="4" w:space="0" w:color="auto"/>
              <w:left w:val="nil"/>
              <w:bottom w:val="single" w:sz="4" w:space="0" w:color="auto"/>
              <w:right w:val="single" w:sz="4" w:space="0" w:color="auto"/>
            </w:tcBorders>
            <w:shd w:val="clear" w:color="000000" w:fill="1F4E78"/>
            <w:noWrap/>
            <w:vAlign w:val="bottom"/>
            <w:hideMark/>
          </w:tcPr>
          <w:p w14:paraId="425E6378" w14:textId="77777777" w:rsidR="009207A5" w:rsidRPr="000B521B" w:rsidRDefault="009207A5" w:rsidP="009207A5">
            <w:pPr>
              <w:spacing w:after="0" w:line="240" w:lineRule="auto"/>
              <w:rPr>
                <w:rFonts w:ascii="Arial" w:eastAsia="Times New Roman" w:hAnsi="Arial" w:cs="Arial"/>
                <w:color w:val="FFFFFF"/>
                <w:sz w:val="20"/>
                <w:szCs w:val="20"/>
                <w:lang w:val="en-US"/>
              </w:rPr>
            </w:pPr>
            <w:r w:rsidRPr="000B521B">
              <w:rPr>
                <w:rFonts w:ascii="Arial" w:eastAsia="Times New Roman" w:hAnsi="Arial" w:cs="Arial"/>
                <w:color w:val="FFFFFF"/>
                <w:sz w:val="20"/>
                <w:szCs w:val="20"/>
              </w:rPr>
              <w:t>Applications</w:t>
            </w:r>
          </w:p>
        </w:tc>
      </w:tr>
      <w:tr w:rsidR="009207A5" w:rsidRPr="000B521B" w14:paraId="5E10D21A" w14:textId="77777777" w:rsidTr="00CF60F6">
        <w:trPr>
          <w:trHeight w:val="495"/>
        </w:trPr>
        <w:tc>
          <w:tcPr>
            <w:tcW w:w="1182"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311050C6" w14:textId="77777777" w:rsidR="009207A5" w:rsidRPr="000B521B" w:rsidRDefault="009207A5" w:rsidP="009207A5">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rPr>
              <w:t>Bisphenol-A</w:t>
            </w:r>
          </w:p>
        </w:tc>
        <w:tc>
          <w:tcPr>
            <w:tcW w:w="3936" w:type="dxa"/>
            <w:tcBorders>
              <w:top w:val="nil"/>
              <w:left w:val="nil"/>
              <w:bottom w:val="single" w:sz="4" w:space="0" w:color="auto"/>
              <w:right w:val="single" w:sz="4" w:space="0" w:color="auto"/>
            </w:tcBorders>
            <w:shd w:val="clear" w:color="000000" w:fill="BDD7EE"/>
            <w:noWrap/>
            <w:vAlign w:val="bottom"/>
            <w:hideMark/>
          </w:tcPr>
          <w:p w14:paraId="59F787AE" w14:textId="77777777" w:rsidR="009207A5" w:rsidRPr="000B521B" w:rsidRDefault="009207A5" w:rsidP="009207A5">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rPr>
              <w:t>■ Low viscosity.</w:t>
            </w:r>
          </w:p>
        </w:tc>
        <w:tc>
          <w:tcPr>
            <w:tcW w:w="5215" w:type="dxa"/>
            <w:tcBorders>
              <w:top w:val="nil"/>
              <w:left w:val="nil"/>
              <w:bottom w:val="single" w:sz="4" w:space="0" w:color="auto"/>
              <w:right w:val="single" w:sz="4" w:space="0" w:color="auto"/>
            </w:tcBorders>
            <w:shd w:val="clear" w:color="000000" w:fill="BDD7EE"/>
            <w:noWrap/>
            <w:vAlign w:val="bottom"/>
            <w:hideMark/>
          </w:tcPr>
          <w:p w14:paraId="081D108E" w14:textId="77777777" w:rsidR="009207A5" w:rsidRPr="000B521B" w:rsidRDefault="009207A5" w:rsidP="009207A5">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rPr>
              <w:t>■ Raw material tanks, pipe and process equipment.</w:t>
            </w:r>
          </w:p>
        </w:tc>
      </w:tr>
      <w:tr w:rsidR="009207A5" w:rsidRPr="000B521B" w14:paraId="06CC9B73"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46592A54" w14:textId="77777777" w:rsidR="009207A5" w:rsidRPr="000B521B"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65B9AE28" w14:textId="77777777" w:rsidR="009207A5" w:rsidRPr="000B521B" w:rsidRDefault="009207A5" w:rsidP="009207A5">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rPr>
              <w:t>■ Excellent mechanical properties and easy processing.</w:t>
            </w:r>
          </w:p>
        </w:tc>
        <w:tc>
          <w:tcPr>
            <w:tcW w:w="5215" w:type="dxa"/>
            <w:tcBorders>
              <w:top w:val="nil"/>
              <w:left w:val="nil"/>
              <w:bottom w:val="single" w:sz="4" w:space="0" w:color="auto"/>
              <w:right w:val="single" w:sz="4" w:space="0" w:color="auto"/>
            </w:tcBorders>
            <w:shd w:val="clear" w:color="000000" w:fill="BDD7EE"/>
            <w:noWrap/>
            <w:vAlign w:val="bottom"/>
            <w:hideMark/>
          </w:tcPr>
          <w:p w14:paraId="1F5B25FA" w14:textId="77777777" w:rsidR="009207A5" w:rsidRPr="000B521B" w:rsidRDefault="009207A5" w:rsidP="009207A5">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rPr>
              <w:t>■ Most commercial FRP fabrication processes.</w:t>
            </w:r>
          </w:p>
        </w:tc>
      </w:tr>
      <w:tr w:rsidR="009207A5" w:rsidRPr="000B521B" w14:paraId="3C9F3A6E"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72744405" w14:textId="77777777" w:rsidR="009207A5" w:rsidRPr="000B521B"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71626B53" w14:textId="77777777" w:rsidR="009207A5" w:rsidRPr="000B521B" w:rsidRDefault="009207A5" w:rsidP="009207A5">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rPr>
              <w:t>■ Excellent corrosion resistance to a wide range of acids, alkalis and salt solutions.</w:t>
            </w:r>
          </w:p>
        </w:tc>
        <w:tc>
          <w:tcPr>
            <w:tcW w:w="5215" w:type="dxa"/>
            <w:tcBorders>
              <w:top w:val="nil"/>
              <w:left w:val="nil"/>
              <w:bottom w:val="single" w:sz="4" w:space="0" w:color="auto"/>
              <w:right w:val="single" w:sz="4" w:space="0" w:color="auto"/>
            </w:tcBorders>
            <w:shd w:val="clear" w:color="000000" w:fill="BDD7EE"/>
            <w:noWrap/>
            <w:vAlign w:val="bottom"/>
            <w:hideMark/>
          </w:tcPr>
          <w:p w14:paraId="67BC4490" w14:textId="77777777" w:rsidR="009207A5" w:rsidRPr="000B521B" w:rsidRDefault="009207A5" w:rsidP="009207A5">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rPr>
              <w:t>■ Anti-corrosion tank linings and coatings.</w:t>
            </w:r>
          </w:p>
        </w:tc>
      </w:tr>
      <w:tr w:rsidR="009207A5" w:rsidRPr="000B521B" w14:paraId="08ED7519"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439159F0" w14:textId="77777777" w:rsidR="009207A5" w:rsidRPr="000B521B"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3A342D12" w14:textId="77777777" w:rsidR="009207A5" w:rsidRPr="000B521B" w:rsidRDefault="009207A5" w:rsidP="009207A5">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rPr>
              <w:t>■ Comply with FDA regulation 21 CFR 177.2420 when treated well.</w:t>
            </w:r>
          </w:p>
        </w:tc>
        <w:tc>
          <w:tcPr>
            <w:tcW w:w="5215" w:type="dxa"/>
            <w:tcBorders>
              <w:top w:val="nil"/>
              <w:left w:val="nil"/>
              <w:bottom w:val="single" w:sz="4" w:space="0" w:color="auto"/>
              <w:right w:val="single" w:sz="4" w:space="0" w:color="auto"/>
            </w:tcBorders>
            <w:shd w:val="clear" w:color="000000" w:fill="BDD7EE"/>
            <w:noWrap/>
            <w:vAlign w:val="bottom"/>
            <w:hideMark/>
          </w:tcPr>
          <w:p w14:paraId="7EB1E00E" w14:textId="77777777" w:rsidR="009207A5" w:rsidRPr="000B521B" w:rsidRDefault="009207A5" w:rsidP="009207A5">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rPr>
              <w:t>■ Yacht, Wind turbine blade.</w:t>
            </w:r>
          </w:p>
        </w:tc>
      </w:tr>
      <w:tr w:rsidR="009207A5" w:rsidRPr="000B521B" w14:paraId="445E4DBA"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18B1E4E0" w14:textId="77777777" w:rsidR="009207A5" w:rsidRPr="000B521B"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7BA61FF7" w14:textId="77777777" w:rsidR="009207A5" w:rsidRPr="000B521B" w:rsidRDefault="009207A5" w:rsidP="009207A5">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rPr>
              <w:t>■ Obtained the DNV Type Approval Certificate.</w:t>
            </w:r>
          </w:p>
        </w:tc>
        <w:tc>
          <w:tcPr>
            <w:tcW w:w="5215" w:type="dxa"/>
            <w:tcBorders>
              <w:top w:val="nil"/>
              <w:left w:val="nil"/>
              <w:bottom w:val="single" w:sz="4" w:space="0" w:color="auto"/>
              <w:right w:val="single" w:sz="4" w:space="0" w:color="auto"/>
            </w:tcBorders>
            <w:shd w:val="clear" w:color="000000" w:fill="BDD7EE"/>
            <w:noWrap/>
            <w:vAlign w:val="bottom"/>
            <w:hideMark/>
          </w:tcPr>
          <w:p w14:paraId="2F254895" w14:textId="77777777" w:rsidR="009207A5" w:rsidRPr="000B521B" w:rsidRDefault="009207A5" w:rsidP="009207A5">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rPr>
              <w:t> </w:t>
            </w:r>
          </w:p>
        </w:tc>
      </w:tr>
      <w:tr w:rsidR="009207A5" w:rsidRPr="000B521B" w14:paraId="07D59B74" w14:textId="77777777" w:rsidTr="00CF60F6">
        <w:trPr>
          <w:trHeight w:val="495"/>
        </w:trPr>
        <w:tc>
          <w:tcPr>
            <w:tcW w:w="1182"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70D8AAFD" w14:textId="77777777" w:rsidR="009207A5" w:rsidRPr="000B521B" w:rsidRDefault="009207A5" w:rsidP="009207A5">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rPr>
              <w:t>Bisphenol-A</w:t>
            </w:r>
          </w:p>
        </w:tc>
        <w:tc>
          <w:tcPr>
            <w:tcW w:w="3936" w:type="dxa"/>
            <w:tcBorders>
              <w:top w:val="nil"/>
              <w:left w:val="nil"/>
              <w:bottom w:val="single" w:sz="4" w:space="0" w:color="auto"/>
              <w:right w:val="single" w:sz="4" w:space="0" w:color="auto"/>
            </w:tcBorders>
            <w:shd w:val="clear" w:color="000000" w:fill="BDD7EE"/>
            <w:noWrap/>
            <w:vAlign w:val="bottom"/>
            <w:hideMark/>
          </w:tcPr>
          <w:p w14:paraId="4324A49F" w14:textId="77777777" w:rsidR="009207A5" w:rsidRPr="000B521B" w:rsidRDefault="009207A5" w:rsidP="009207A5">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rPr>
              <w:t>■ High viscosity (SM=35%).</w:t>
            </w:r>
          </w:p>
        </w:tc>
        <w:tc>
          <w:tcPr>
            <w:tcW w:w="5215" w:type="dxa"/>
            <w:tcBorders>
              <w:top w:val="nil"/>
              <w:left w:val="nil"/>
              <w:bottom w:val="single" w:sz="4" w:space="0" w:color="auto"/>
              <w:right w:val="single" w:sz="4" w:space="0" w:color="auto"/>
            </w:tcBorders>
            <w:shd w:val="clear" w:color="000000" w:fill="BDD7EE"/>
            <w:noWrap/>
            <w:vAlign w:val="bottom"/>
            <w:hideMark/>
          </w:tcPr>
          <w:p w14:paraId="6FCC3336" w14:textId="77777777" w:rsidR="009207A5" w:rsidRPr="000B521B" w:rsidRDefault="009207A5" w:rsidP="009207A5">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rPr>
              <w:t>■ Fabricating tanks, pipe and process equipment.</w:t>
            </w:r>
          </w:p>
        </w:tc>
      </w:tr>
      <w:tr w:rsidR="009207A5" w:rsidRPr="000B521B" w14:paraId="48343AF2"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28B955EF" w14:textId="77777777" w:rsidR="009207A5" w:rsidRPr="000B521B"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69226C6A" w14:textId="77777777" w:rsidR="009207A5" w:rsidRPr="000B521B" w:rsidRDefault="009207A5" w:rsidP="009207A5">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rPr>
              <w:t>■ Excellent mechanical properties and corrosion resistance.</w:t>
            </w:r>
          </w:p>
        </w:tc>
        <w:tc>
          <w:tcPr>
            <w:tcW w:w="5215" w:type="dxa"/>
            <w:tcBorders>
              <w:top w:val="nil"/>
              <w:left w:val="nil"/>
              <w:bottom w:val="single" w:sz="4" w:space="0" w:color="auto"/>
              <w:right w:val="single" w:sz="4" w:space="0" w:color="auto"/>
            </w:tcBorders>
            <w:shd w:val="clear" w:color="000000" w:fill="BDD7EE"/>
            <w:noWrap/>
            <w:vAlign w:val="bottom"/>
            <w:hideMark/>
          </w:tcPr>
          <w:p w14:paraId="68A6205B" w14:textId="77777777" w:rsidR="009207A5" w:rsidRPr="000B521B" w:rsidRDefault="009207A5" w:rsidP="009207A5">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rPr>
              <w:t> </w:t>
            </w:r>
          </w:p>
        </w:tc>
      </w:tr>
      <w:tr w:rsidR="009207A5" w:rsidRPr="000B521B" w14:paraId="0C31CB71" w14:textId="77777777" w:rsidTr="00CF60F6">
        <w:trPr>
          <w:trHeight w:val="495"/>
        </w:trPr>
        <w:tc>
          <w:tcPr>
            <w:tcW w:w="1182"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16C6215F" w14:textId="77777777" w:rsidR="009207A5" w:rsidRPr="000B521B" w:rsidRDefault="009207A5" w:rsidP="009207A5">
            <w:pPr>
              <w:spacing w:after="0" w:line="240" w:lineRule="auto"/>
              <w:jc w:val="center"/>
              <w:rPr>
                <w:rFonts w:ascii="Arial" w:eastAsia="Times New Roman" w:hAnsi="Arial" w:cs="Arial"/>
                <w:color w:val="000000"/>
                <w:sz w:val="20"/>
                <w:szCs w:val="20"/>
                <w:lang w:val="en-US"/>
              </w:rPr>
            </w:pPr>
            <w:proofErr w:type="spellStart"/>
            <w:r w:rsidRPr="000B521B">
              <w:rPr>
                <w:rFonts w:ascii="Arial" w:eastAsia="Times New Roman" w:hAnsi="Arial" w:cs="Arial"/>
                <w:color w:val="000000"/>
                <w:sz w:val="20"/>
                <w:szCs w:val="20"/>
              </w:rPr>
              <w:t>Novolac</w:t>
            </w:r>
            <w:proofErr w:type="spellEnd"/>
          </w:p>
        </w:tc>
        <w:tc>
          <w:tcPr>
            <w:tcW w:w="3936" w:type="dxa"/>
            <w:tcBorders>
              <w:top w:val="nil"/>
              <w:left w:val="nil"/>
              <w:bottom w:val="single" w:sz="4" w:space="0" w:color="auto"/>
              <w:right w:val="single" w:sz="4" w:space="0" w:color="auto"/>
            </w:tcBorders>
            <w:shd w:val="clear" w:color="000000" w:fill="BDD7EE"/>
            <w:noWrap/>
            <w:vAlign w:val="bottom"/>
            <w:hideMark/>
          </w:tcPr>
          <w:p w14:paraId="49FAE99E" w14:textId="77777777" w:rsidR="009207A5" w:rsidRPr="000B521B" w:rsidRDefault="009207A5" w:rsidP="009207A5">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rPr>
              <w:t>■ Excellent mechanical properties, good retention of strength and toughness at high temperatures.</w:t>
            </w:r>
          </w:p>
        </w:tc>
        <w:tc>
          <w:tcPr>
            <w:tcW w:w="5215" w:type="dxa"/>
            <w:tcBorders>
              <w:top w:val="nil"/>
              <w:left w:val="nil"/>
              <w:bottom w:val="single" w:sz="4" w:space="0" w:color="auto"/>
              <w:right w:val="single" w:sz="4" w:space="0" w:color="auto"/>
            </w:tcBorders>
            <w:shd w:val="clear" w:color="000000" w:fill="BDD7EE"/>
            <w:noWrap/>
            <w:vAlign w:val="bottom"/>
            <w:hideMark/>
          </w:tcPr>
          <w:p w14:paraId="39E11D67" w14:textId="77777777" w:rsidR="009207A5" w:rsidRPr="000B521B" w:rsidRDefault="009207A5" w:rsidP="009207A5">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rPr>
              <w:t>■ High temperature chlorination or caustic scrubbing tower and storage tank.</w:t>
            </w:r>
          </w:p>
        </w:tc>
      </w:tr>
      <w:tr w:rsidR="009207A5" w:rsidRPr="000B521B" w14:paraId="5EB2B5BE"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6D566B6A" w14:textId="77777777" w:rsidR="009207A5" w:rsidRPr="000B521B"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2763B8A5" w14:textId="77777777" w:rsidR="009207A5" w:rsidRPr="000B521B" w:rsidRDefault="009207A5" w:rsidP="009207A5">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rPr>
              <w:t>■ High resistance to solvents and chemicals.</w:t>
            </w:r>
          </w:p>
        </w:tc>
        <w:tc>
          <w:tcPr>
            <w:tcW w:w="5215" w:type="dxa"/>
            <w:tcBorders>
              <w:top w:val="nil"/>
              <w:left w:val="nil"/>
              <w:bottom w:val="single" w:sz="4" w:space="0" w:color="auto"/>
              <w:right w:val="single" w:sz="4" w:space="0" w:color="auto"/>
            </w:tcBorders>
            <w:shd w:val="clear" w:color="000000" w:fill="BDD7EE"/>
            <w:noWrap/>
            <w:vAlign w:val="bottom"/>
            <w:hideMark/>
          </w:tcPr>
          <w:p w14:paraId="37AF6497" w14:textId="77777777" w:rsidR="009207A5" w:rsidRPr="000B521B" w:rsidRDefault="009207A5" w:rsidP="009207A5">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rPr>
              <w:t>■ Industrial waste treatment facilities.</w:t>
            </w:r>
          </w:p>
        </w:tc>
      </w:tr>
      <w:tr w:rsidR="009207A5" w:rsidRPr="000B521B" w14:paraId="21808638"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08F31F68" w14:textId="77777777" w:rsidR="009207A5" w:rsidRPr="000B521B"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7208830A" w14:textId="77777777" w:rsidR="009207A5" w:rsidRPr="000B521B" w:rsidRDefault="009207A5" w:rsidP="009207A5">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rPr>
              <w:t>■ Excellent resistance to acidic oxidizing environments.</w:t>
            </w:r>
          </w:p>
        </w:tc>
        <w:tc>
          <w:tcPr>
            <w:tcW w:w="5215" w:type="dxa"/>
            <w:tcBorders>
              <w:top w:val="nil"/>
              <w:left w:val="nil"/>
              <w:bottom w:val="single" w:sz="4" w:space="0" w:color="auto"/>
              <w:right w:val="single" w:sz="4" w:space="0" w:color="auto"/>
            </w:tcBorders>
            <w:shd w:val="clear" w:color="000000" w:fill="BDD7EE"/>
            <w:noWrap/>
            <w:vAlign w:val="bottom"/>
            <w:hideMark/>
          </w:tcPr>
          <w:p w14:paraId="4B98018E" w14:textId="77777777" w:rsidR="009207A5" w:rsidRPr="000B521B" w:rsidRDefault="009207A5" w:rsidP="009207A5">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rPr>
              <w:t>■ Flue gas desulfurization (FGD) system.</w:t>
            </w:r>
          </w:p>
        </w:tc>
      </w:tr>
      <w:tr w:rsidR="009207A5" w:rsidRPr="000B521B" w14:paraId="1A90DF10" w14:textId="77777777" w:rsidTr="00CF60F6">
        <w:trPr>
          <w:trHeight w:val="495"/>
        </w:trPr>
        <w:tc>
          <w:tcPr>
            <w:tcW w:w="1182" w:type="dxa"/>
            <w:tcBorders>
              <w:top w:val="nil"/>
              <w:left w:val="single" w:sz="4" w:space="0" w:color="auto"/>
              <w:bottom w:val="single" w:sz="4" w:space="0" w:color="auto"/>
              <w:right w:val="single" w:sz="4" w:space="0" w:color="auto"/>
            </w:tcBorders>
            <w:shd w:val="clear" w:color="000000" w:fill="9BC2E6"/>
            <w:noWrap/>
            <w:vAlign w:val="bottom"/>
            <w:hideMark/>
          </w:tcPr>
          <w:p w14:paraId="5AA9DFD1" w14:textId="77777777" w:rsidR="009207A5" w:rsidRPr="000B521B" w:rsidRDefault="009207A5" w:rsidP="009207A5">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3936" w:type="dxa"/>
            <w:tcBorders>
              <w:top w:val="nil"/>
              <w:left w:val="nil"/>
              <w:bottom w:val="single" w:sz="4" w:space="0" w:color="auto"/>
              <w:right w:val="single" w:sz="4" w:space="0" w:color="auto"/>
            </w:tcBorders>
            <w:shd w:val="clear" w:color="000000" w:fill="BDD7EE"/>
            <w:noWrap/>
            <w:vAlign w:val="bottom"/>
            <w:hideMark/>
          </w:tcPr>
          <w:p w14:paraId="41FC4E16" w14:textId="77777777" w:rsidR="009207A5" w:rsidRPr="000B521B" w:rsidRDefault="009207A5" w:rsidP="009207A5">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rPr>
              <w:t> </w:t>
            </w:r>
          </w:p>
        </w:tc>
        <w:tc>
          <w:tcPr>
            <w:tcW w:w="5215" w:type="dxa"/>
            <w:tcBorders>
              <w:top w:val="nil"/>
              <w:left w:val="nil"/>
              <w:bottom w:val="single" w:sz="4" w:space="0" w:color="auto"/>
              <w:right w:val="single" w:sz="4" w:space="0" w:color="auto"/>
            </w:tcBorders>
            <w:shd w:val="clear" w:color="000000" w:fill="BDD7EE"/>
            <w:noWrap/>
            <w:vAlign w:val="bottom"/>
            <w:hideMark/>
          </w:tcPr>
          <w:p w14:paraId="074C70D2" w14:textId="77777777" w:rsidR="009207A5" w:rsidRPr="000B521B" w:rsidRDefault="009207A5" w:rsidP="009207A5">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rPr>
              <w:t>■ Hydrochloric acid tank truck, organic solvent storage tank and most commercial FRP fabrication processes.</w:t>
            </w:r>
          </w:p>
        </w:tc>
      </w:tr>
    </w:tbl>
    <w:p w14:paraId="7F6614A2" w14:textId="2A7AC6AC" w:rsidR="00410F8C" w:rsidRPr="000B521B" w:rsidRDefault="00410F8C" w:rsidP="00AF0610">
      <w:pPr>
        <w:spacing w:line="360" w:lineRule="auto"/>
        <w:jc w:val="both"/>
        <w:rPr>
          <w:rFonts w:ascii="Arial" w:hAnsi="Arial" w:cs="Arial"/>
          <w:b/>
          <w:bCs/>
          <w:sz w:val="24"/>
          <w:szCs w:val="24"/>
        </w:rPr>
      </w:pPr>
    </w:p>
    <w:p w14:paraId="43247F30" w14:textId="4D469243" w:rsidR="00CF60F6" w:rsidRPr="000B521B" w:rsidRDefault="00CF60F6" w:rsidP="00AF0610">
      <w:pPr>
        <w:spacing w:line="360" w:lineRule="auto"/>
        <w:jc w:val="both"/>
        <w:rPr>
          <w:rFonts w:ascii="Arial" w:hAnsi="Arial" w:cs="Arial"/>
          <w:b/>
          <w:bCs/>
          <w:sz w:val="24"/>
          <w:szCs w:val="24"/>
        </w:rPr>
      </w:pPr>
    </w:p>
    <w:p w14:paraId="2765F4ED" w14:textId="5DFD04BF" w:rsidR="00CF60F6" w:rsidRPr="000B521B" w:rsidRDefault="00CF60F6" w:rsidP="00AF0610">
      <w:pPr>
        <w:spacing w:line="360" w:lineRule="auto"/>
        <w:jc w:val="both"/>
        <w:rPr>
          <w:rFonts w:ascii="Arial" w:hAnsi="Arial" w:cs="Arial"/>
          <w:b/>
          <w:bCs/>
          <w:sz w:val="24"/>
          <w:szCs w:val="24"/>
        </w:rPr>
      </w:pPr>
    </w:p>
    <w:p w14:paraId="4A34CEFA" w14:textId="77777777" w:rsidR="009A19EE" w:rsidRPr="000B521B" w:rsidRDefault="009A19EE" w:rsidP="00AF0610">
      <w:pPr>
        <w:spacing w:line="360" w:lineRule="auto"/>
        <w:jc w:val="both"/>
        <w:rPr>
          <w:rFonts w:ascii="Arial" w:hAnsi="Arial" w:cs="Arial"/>
          <w:b/>
          <w:bCs/>
          <w:sz w:val="24"/>
          <w:szCs w:val="24"/>
        </w:rPr>
      </w:pPr>
    </w:p>
    <w:p w14:paraId="21D9685B" w14:textId="7BFD9472" w:rsidR="00410F8C" w:rsidRPr="000B521B" w:rsidRDefault="00410F8C" w:rsidP="00AF0610">
      <w:pPr>
        <w:spacing w:line="360" w:lineRule="auto"/>
        <w:jc w:val="both"/>
        <w:rPr>
          <w:rFonts w:ascii="Arial" w:hAnsi="Arial" w:cs="Arial"/>
          <w:b/>
          <w:bCs/>
          <w:sz w:val="24"/>
          <w:szCs w:val="24"/>
        </w:rPr>
      </w:pPr>
      <w:r w:rsidRPr="000B521B">
        <w:rPr>
          <w:rFonts w:ascii="Arial" w:hAnsi="Arial" w:cs="Arial"/>
          <w:b/>
          <w:bCs/>
          <w:sz w:val="24"/>
          <w:szCs w:val="24"/>
        </w:rPr>
        <w:t>2.4 End of Life and Sustainability</w:t>
      </w:r>
    </w:p>
    <w:p w14:paraId="39633789" w14:textId="77777777" w:rsidR="00FD7DD8" w:rsidRPr="000B521B" w:rsidRDefault="00FD7DD8" w:rsidP="00FD7DD8">
      <w:pPr>
        <w:spacing w:line="360" w:lineRule="auto"/>
        <w:jc w:val="both"/>
        <w:rPr>
          <w:rFonts w:ascii="Arial" w:hAnsi="Arial" w:cs="Arial"/>
          <w:b/>
          <w:bCs/>
          <w:sz w:val="24"/>
          <w:szCs w:val="24"/>
        </w:rPr>
      </w:pPr>
      <w:r w:rsidRPr="000B521B">
        <w:rPr>
          <w:rFonts w:ascii="Arial" w:hAnsi="Arial" w:cs="Arial"/>
          <w:b/>
          <w:bCs/>
          <w:sz w:val="24"/>
          <w:szCs w:val="24"/>
        </w:rPr>
        <w:t>Health, Safety &amp; Environment (HSE</w:t>
      </w:r>
      <w:proofErr w:type="gramStart"/>
      <w:r w:rsidRPr="000B521B">
        <w:rPr>
          <w:rFonts w:ascii="Arial" w:hAnsi="Arial" w:cs="Arial"/>
          <w:b/>
          <w:bCs/>
          <w:sz w:val="24"/>
          <w:szCs w:val="24"/>
        </w:rPr>
        <w:t>) :</w:t>
      </w:r>
      <w:proofErr w:type="gramEnd"/>
    </w:p>
    <w:p w14:paraId="2E565531" w14:textId="77777777" w:rsidR="00FD7DD8" w:rsidRPr="000B521B" w:rsidRDefault="00FD7DD8" w:rsidP="00FD7DD8">
      <w:pPr>
        <w:spacing w:line="360" w:lineRule="auto"/>
        <w:jc w:val="both"/>
        <w:rPr>
          <w:rFonts w:ascii="Arial" w:hAnsi="Arial" w:cs="Arial"/>
          <w:sz w:val="24"/>
          <w:szCs w:val="24"/>
        </w:rPr>
      </w:pPr>
      <w:r w:rsidRPr="000B521B">
        <w:rPr>
          <w:rFonts w:ascii="Arial" w:hAnsi="Arial" w:cs="Arial"/>
          <w:sz w:val="24"/>
          <w:szCs w:val="24"/>
        </w:rPr>
        <w:t>Vinyl Ester Resin grades are classified under category 3 of flammable liquids, further these Resins are classified under health hazards in different categories mention below.</w:t>
      </w:r>
    </w:p>
    <w:tbl>
      <w:tblPr>
        <w:tblStyle w:val="TableGrid"/>
        <w:tblW w:w="10260" w:type="dxa"/>
        <w:tblLook w:val="04A0" w:firstRow="1" w:lastRow="0" w:firstColumn="1" w:lastColumn="0" w:noHBand="0" w:noVBand="1"/>
      </w:tblPr>
      <w:tblGrid>
        <w:gridCol w:w="5129"/>
        <w:gridCol w:w="5131"/>
      </w:tblGrid>
      <w:tr w:rsidR="00FD7DD8" w:rsidRPr="000B521B" w14:paraId="347F334C" w14:textId="77777777" w:rsidTr="00CF60F6">
        <w:trPr>
          <w:trHeight w:val="298"/>
        </w:trPr>
        <w:tc>
          <w:tcPr>
            <w:tcW w:w="5129" w:type="dxa"/>
            <w:shd w:val="clear" w:color="auto" w:fill="C00000"/>
          </w:tcPr>
          <w:p w14:paraId="21B6F5F7" w14:textId="77777777" w:rsidR="00FD7DD8" w:rsidRPr="000B521B" w:rsidRDefault="00FD7DD8" w:rsidP="00BF252C">
            <w:pPr>
              <w:jc w:val="center"/>
              <w:rPr>
                <w:rFonts w:ascii="Arial" w:hAnsi="Arial" w:cs="Arial"/>
                <w:sz w:val="20"/>
                <w:szCs w:val="20"/>
              </w:rPr>
            </w:pPr>
            <w:r w:rsidRPr="000B521B">
              <w:rPr>
                <w:rFonts w:ascii="Arial" w:hAnsi="Arial" w:cs="Arial"/>
                <w:sz w:val="20"/>
                <w:szCs w:val="20"/>
              </w:rPr>
              <w:t>Health Hazards</w:t>
            </w:r>
          </w:p>
        </w:tc>
        <w:tc>
          <w:tcPr>
            <w:tcW w:w="5131" w:type="dxa"/>
            <w:shd w:val="clear" w:color="auto" w:fill="C00000"/>
          </w:tcPr>
          <w:p w14:paraId="0306BCA2" w14:textId="77777777" w:rsidR="00FD7DD8" w:rsidRPr="000B521B" w:rsidRDefault="00FD7DD8" w:rsidP="00BF252C">
            <w:pPr>
              <w:jc w:val="center"/>
              <w:rPr>
                <w:rFonts w:ascii="Arial" w:hAnsi="Arial" w:cs="Arial"/>
                <w:sz w:val="20"/>
                <w:szCs w:val="20"/>
              </w:rPr>
            </w:pPr>
            <w:r w:rsidRPr="000B521B">
              <w:rPr>
                <w:rFonts w:ascii="Arial" w:hAnsi="Arial" w:cs="Arial"/>
                <w:sz w:val="20"/>
                <w:szCs w:val="20"/>
              </w:rPr>
              <w:t>Category</w:t>
            </w:r>
          </w:p>
        </w:tc>
      </w:tr>
      <w:tr w:rsidR="00FD7DD8" w:rsidRPr="000B521B" w14:paraId="70922008" w14:textId="77777777" w:rsidTr="00CF60F6">
        <w:trPr>
          <w:trHeight w:val="581"/>
        </w:trPr>
        <w:tc>
          <w:tcPr>
            <w:tcW w:w="5129" w:type="dxa"/>
          </w:tcPr>
          <w:p w14:paraId="0EDFB70B" w14:textId="77777777" w:rsidR="00FD7DD8" w:rsidRPr="000B521B" w:rsidRDefault="00FD7DD8" w:rsidP="00BF252C">
            <w:pPr>
              <w:jc w:val="center"/>
              <w:rPr>
                <w:rFonts w:ascii="Arial" w:hAnsi="Arial" w:cs="Arial"/>
                <w:sz w:val="20"/>
                <w:szCs w:val="20"/>
              </w:rPr>
            </w:pPr>
            <w:r w:rsidRPr="000B521B">
              <w:rPr>
                <w:rFonts w:ascii="Arial" w:hAnsi="Arial" w:cs="Arial"/>
                <w:sz w:val="20"/>
                <w:szCs w:val="20"/>
              </w:rPr>
              <w:t>Acute toxicity (inhalation: vapour)</w:t>
            </w:r>
          </w:p>
        </w:tc>
        <w:tc>
          <w:tcPr>
            <w:tcW w:w="5131" w:type="dxa"/>
          </w:tcPr>
          <w:p w14:paraId="377DCF9A" w14:textId="77777777" w:rsidR="00FD7DD8" w:rsidRPr="000B521B" w:rsidRDefault="00FD7DD8" w:rsidP="00BF252C">
            <w:pPr>
              <w:jc w:val="center"/>
              <w:rPr>
                <w:rFonts w:ascii="Arial" w:hAnsi="Arial" w:cs="Arial"/>
                <w:sz w:val="20"/>
                <w:szCs w:val="20"/>
              </w:rPr>
            </w:pPr>
            <w:r w:rsidRPr="000B521B">
              <w:rPr>
                <w:rFonts w:ascii="Arial" w:hAnsi="Arial" w:cs="Arial"/>
                <w:sz w:val="20"/>
                <w:szCs w:val="20"/>
              </w:rPr>
              <w:t>Category 4</w:t>
            </w:r>
          </w:p>
        </w:tc>
      </w:tr>
      <w:tr w:rsidR="00FD7DD8" w:rsidRPr="000B521B" w14:paraId="0354C581" w14:textId="77777777" w:rsidTr="00CF60F6">
        <w:trPr>
          <w:trHeight w:val="298"/>
        </w:trPr>
        <w:tc>
          <w:tcPr>
            <w:tcW w:w="5129" w:type="dxa"/>
          </w:tcPr>
          <w:p w14:paraId="30E3D1FC" w14:textId="77777777" w:rsidR="00FD7DD8" w:rsidRPr="000B521B" w:rsidRDefault="00FD7DD8" w:rsidP="00BF252C">
            <w:pPr>
              <w:jc w:val="center"/>
              <w:rPr>
                <w:rFonts w:ascii="Arial" w:hAnsi="Arial" w:cs="Arial"/>
                <w:sz w:val="20"/>
                <w:szCs w:val="20"/>
              </w:rPr>
            </w:pPr>
            <w:r w:rsidRPr="000B521B">
              <w:rPr>
                <w:rFonts w:ascii="Arial" w:hAnsi="Arial" w:cs="Arial"/>
                <w:sz w:val="20"/>
                <w:szCs w:val="20"/>
              </w:rPr>
              <w:t>Skin corrosion/irritation</w:t>
            </w:r>
          </w:p>
        </w:tc>
        <w:tc>
          <w:tcPr>
            <w:tcW w:w="5131" w:type="dxa"/>
          </w:tcPr>
          <w:p w14:paraId="2EFB8CC9" w14:textId="77777777" w:rsidR="00FD7DD8" w:rsidRPr="000B521B" w:rsidRDefault="00FD7DD8" w:rsidP="00BF252C">
            <w:pPr>
              <w:jc w:val="center"/>
              <w:rPr>
                <w:rFonts w:ascii="Arial" w:hAnsi="Arial" w:cs="Arial"/>
                <w:sz w:val="20"/>
                <w:szCs w:val="20"/>
              </w:rPr>
            </w:pPr>
            <w:r w:rsidRPr="000B521B">
              <w:rPr>
                <w:rFonts w:ascii="Arial" w:hAnsi="Arial" w:cs="Arial"/>
                <w:sz w:val="20"/>
                <w:szCs w:val="20"/>
              </w:rPr>
              <w:t>Category 2</w:t>
            </w:r>
          </w:p>
        </w:tc>
      </w:tr>
      <w:tr w:rsidR="00FD7DD8" w:rsidRPr="000B521B" w14:paraId="4A592155" w14:textId="77777777" w:rsidTr="00CF60F6">
        <w:trPr>
          <w:trHeight w:val="282"/>
        </w:trPr>
        <w:tc>
          <w:tcPr>
            <w:tcW w:w="5129" w:type="dxa"/>
          </w:tcPr>
          <w:p w14:paraId="6629881A" w14:textId="77777777" w:rsidR="00FD7DD8" w:rsidRPr="000B521B" w:rsidRDefault="00FD7DD8" w:rsidP="00BF252C">
            <w:pPr>
              <w:jc w:val="center"/>
              <w:rPr>
                <w:rFonts w:ascii="Arial" w:hAnsi="Arial" w:cs="Arial"/>
                <w:sz w:val="20"/>
                <w:szCs w:val="20"/>
              </w:rPr>
            </w:pPr>
            <w:r w:rsidRPr="000B521B">
              <w:rPr>
                <w:rFonts w:ascii="Arial" w:hAnsi="Arial" w:cs="Arial"/>
                <w:sz w:val="20"/>
                <w:szCs w:val="20"/>
              </w:rPr>
              <w:t>Serious eye damage/eye irritation</w:t>
            </w:r>
          </w:p>
        </w:tc>
        <w:tc>
          <w:tcPr>
            <w:tcW w:w="5131" w:type="dxa"/>
          </w:tcPr>
          <w:p w14:paraId="62574E06" w14:textId="77777777" w:rsidR="00FD7DD8" w:rsidRPr="000B521B" w:rsidRDefault="00FD7DD8" w:rsidP="00BF252C">
            <w:pPr>
              <w:jc w:val="center"/>
              <w:rPr>
                <w:rFonts w:ascii="Arial" w:hAnsi="Arial" w:cs="Arial"/>
                <w:sz w:val="20"/>
                <w:szCs w:val="20"/>
              </w:rPr>
            </w:pPr>
            <w:r w:rsidRPr="000B521B">
              <w:rPr>
                <w:rFonts w:ascii="Arial" w:hAnsi="Arial" w:cs="Arial"/>
                <w:sz w:val="20"/>
                <w:szCs w:val="20"/>
              </w:rPr>
              <w:t>Category 2</w:t>
            </w:r>
          </w:p>
        </w:tc>
      </w:tr>
      <w:tr w:rsidR="00FD7DD8" w:rsidRPr="000B521B" w14:paraId="3740E051" w14:textId="77777777" w:rsidTr="00CF60F6">
        <w:trPr>
          <w:trHeight w:val="298"/>
        </w:trPr>
        <w:tc>
          <w:tcPr>
            <w:tcW w:w="5129" w:type="dxa"/>
          </w:tcPr>
          <w:p w14:paraId="58609BF5" w14:textId="77777777" w:rsidR="00FD7DD8" w:rsidRPr="000B521B" w:rsidRDefault="00FD7DD8" w:rsidP="00BF252C">
            <w:pPr>
              <w:jc w:val="center"/>
              <w:rPr>
                <w:rFonts w:ascii="Arial" w:hAnsi="Arial" w:cs="Arial"/>
                <w:sz w:val="20"/>
                <w:szCs w:val="20"/>
              </w:rPr>
            </w:pPr>
            <w:r w:rsidRPr="000B521B">
              <w:rPr>
                <w:rFonts w:ascii="Arial" w:hAnsi="Arial" w:cs="Arial"/>
                <w:sz w:val="20"/>
                <w:szCs w:val="20"/>
              </w:rPr>
              <w:t>Germ cell mutagenicity</w:t>
            </w:r>
          </w:p>
        </w:tc>
        <w:tc>
          <w:tcPr>
            <w:tcW w:w="5131" w:type="dxa"/>
          </w:tcPr>
          <w:p w14:paraId="0D4BFD4B" w14:textId="77777777" w:rsidR="00FD7DD8" w:rsidRPr="000B521B" w:rsidRDefault="00FD7DD8" w:rsidP="00BF252C">
            <w:pPr>
              <w:jc w:val="center"/>
              <w:rPr>
                <w:rFonts w:ascii="Arial" w:hAnsi="Arial" w:cs="Arial"/>
                <w:sz w:val="20"/>
                <w:szCs w:val="20"/>
              </w:rPr>
            </w:pPr>
            <w:r w:rsidRPr="000B521B">
              <w:rPr>
                <w:rFonts w:ascii="Arial" w:hAnsi="Arial" w:cs="Arial"/>
                <w:sz w:val="20"/>
                <w:szCs w:val="20"/>
              </w:rPr>
              <w:t>Category 2</w:t>
            </w:r>
          </w:p>
        </w:tc>
      </w:tr>
      <w:tr w:rsidR="00FD7DD8" w:rsidRPr="000B521B" w14:paraId="5640960E" w14:textId="77777777" w:rsidTr="00CF60F6">
        <w:trPr>
          <w:trHeight w:val="282"/>
        </w:trPr>
        <w:tc>
          <w:tcPr>
            <w:tcW w:w="5129" w:type="dxa"/>
          </w:tcPr>
          <w:p w14:paraId="4EEA547F" w14:textId="77777777" w:rsidR="00FD7DD8" w:rsidRPr="000B521B" w:rsidRDefault="00FD7DD8" w:rsidP="00BF252C">
            <w:pPr>
              <w:jc w:val="center"/>
              <w:rPr>
                <w:rFonts w:ascii="Arial" w:hAnsi="Arial" w:cs="Arial"/>
                <w:sz w:val="20"/>
                <w:szCs w:val="20"/>
              </w:rPr>
            </w:pPr>
            <w:r w:rsidRPr="000B521B">
              <w:rPr>
                <w:rFonts w:ascii="Arial" w:hAnsi="Arial" w:cs="Arial"/>
                <w:sz w:val="20"/>
                <w:szCs w:val="20"/>
              </w:rPr>
              <w:t>Specific target organ toxicity — single exposure (central nervous system)</w:t>
            </w:r>
          </w:p>
        </w:tc>
        <w:tc>
          <w:tcPr>
            <w:tcW w:w="5131" w:type="dxa"/>
          </w:tcPr>
          <w:p w14:paraId="0EB87A82" w14:textId="77777777" w:rsidR="00FD7DD8" w:rsidRPr="000B521B" w:rsidRDefault="00FD7DD8" w:rsidP="00BF252C">
            <w:pPr>
              <w:jc w:val="center"/>
              <w:rPr>
                <w:rFonts w:ascii="Arial" w:hAnsi="Arial" w:cs="Arial"/>
                <w:sz w:val="20"/>
                <w:szCs w:val="20"/>
              </w:rPr>
            </w:pPr>
            <w:r w:rsidRPr="000B521B">
              <w:rPr>
                <w:rFonts w:ascii="Arial" w:hAnsi="Arial" w:cs="Arial"/>
                <w:sz w:val="20"/>
                <w:szCs w:val="20"/>
              </w:rPr>
              <w:t>Category 1</w:t>
            </w:r>
          </w:p>
        </w:tc>
      </w:tr>
      <w:tr w:rsidR="00FD7DD8" w:rsidRPr="000B521B" w14:paraId="305591E4" w14:textId="77777777" w:rsidTr="00CF60F6">
        <w:trPr>
          <w:trHeight w:val="298"/>
        </w:trPr>
        <w:tc>
          <w:tcPr>
            <w:tcW w:w="5129" w:type="dxa"/>
          </w:tcPr>
          <w:p w14:paraId="06C98635" w14:textId="77777777" w:rsidR="00FD7DD8" w:rsidRPr="000B521B" w:rsidRDefault="00FD7DD8" w:rsidP="00BF252C">
            <w:pPr>
              <w:jc w:val="center"/>
              <w:rPr>
                <w:rFonts w:ascii="Arial" w:hAnsi="Arial" w:cs="Arial"/>
                <w:sz w:val="20"/>
                <w:szCs w:val="20"/>
              </w:rPr>
            </w:pPr>
            <w:r w:rsidRPr="000B521B">
              <w:rPr>
                <w:rFonts w:ascii="Arial" w:hAnsi="Arial" w:cs="Arial"/>
                <w:sz w:val="20"/>
                <w:szCs w:val="20"/>
              </w:rPr>
              <w:t>Specific target organ toxicity — Single exposure</w:t>
            </w:r>
          </w:p>
        </w:tc>
        <w:tc>
          <w:tcPr>
            <w:tcW w:w="5131" w:type="dxa"/>
          </w:tcPr>
          <w:p w14:paraId="7C2E610A" w14:textId="77777777" w:rsidR="00FD7DD8" w:rsidRPr="000B521B" w:rsidRDefault="00FD7DD8" w:rsidP="00BF252C">
            <w:pPr>
              <w:jc w:val="center"/>
              <w:rPr>
                <w:rFonts w:ascii="Arial" w:hAnsi="Arial" w:cs="Arial"/>
                <w:sz w:val="20"/>
                <w:szCs w:val="20"/>
              </w:rPr>
            </w:pPr>
            <w:r w:rsidRPr="000B521B">
              <w:rPr>
                <w:rFonts w:ascii="Arial" w:hAnsi="Arial" w:cs="Arial"/>
                <w:sz w:val="20"/>
                <w:szCs w:val="20"/>
              </w:rPr>
              <w:t>Category 3, (Respiratory</w:t>
            </w:r>
          </w:p>
          <w:p w14:paraId="1A4DA8E8" w14:textId="77777777" w:rsidR="00FD7DD8" w:rsidRPr="000B521B" w:rsidRDefault="00FD7DD8" w:rsidP="00BF252C">
            <w:pPr>
              <w:jc w:val="center"/>
              <w:rPr>
                <w:rFonts w:ascii="Arial" w:hAnsi="Arial" w:cs="Arial"/>
                <w:sz w:val="20"/>
                <w:szCs w:val="20"/>
              </w:rPr>
            </w:pPr>
            <w:r w:rsidRPr="000B521B">
              <w:rPr>
                <w:rFonts w:ascii="Arial" w:hAnsi="Arial" w:cs="Arial"/>
                <w:sz w:val="20"/>
                <w:szCs w:val="20"/>
              </w:rPr>
              <w:t>tract irritation)</w:t>
            </w:r>
          </w:p>
        </w:tc>
      </w:tr>
      <w:tr w:rsidR="00FD7DD8" w:rsidRPr="000B521B" w14:paraId="16B21B76" w14:textId="77777777" w:rsidTr="00CF60F6">
        <w:trPr>
          <w:trHeight w:val="298"/>
        </w:trPr>
        <w:tc>
          <w:tcPr>
            <w:tcW w:w="5129" w:type="dxa"/>
          </w:tcPr>
          <w:p w14:paraId="5DCAA7DA" w14:textId="77777777" w:rsidR="00FD7DD8" w:rsidRPr="000B521B" w:rsidRDefault="00FD7DD8" w:rsidP="00BF252C">
            <w:pPr>
              <w:rPr>
                <w:rFonts w:ascii="Arial" w:hAnsi="Arial" w:cs="Arial"/>
                <w:sz w:val="20"/>
                <w:szCs w:val="20"/>
              </w:rPr>
            </w:pPr>
            <w:r w:rsidRPr="000B521B">
              <w:rPr>
                <w:rFonts w:ascii="Arial" w:hAnsi="Arial" w:cs="Arial"/>
                <w:sz w:val="20"/>
                <w:szCs w:val="20"/>
              </w:rPr>
              <w:t>Specific target organ toxicity — Repeated exposure</w:t>
            </w:r>
          </w:p>
        </w:tc>
        <w:tc>
          <w:tcPr>
            <w:tcW w:w="5131" w:type="dxa"/>
          </w:tcPr>
          <w:p w14:paraId="42962FBC" w14:textId="77777777" w:rsidR="00FD7DD8" w:rsidRPr="000B521B" w:rsidRDefault="00FD7DD8" w:rsidP="00BF252C">
            <w:pPr>
              <w:rPr>
                <w:rFonts w:ascii="Arial" w:hAnsi="Arial" w:cs="Arial"/>
                <w:sz w:val="20"/>
                <w:szCs w:val="20"/>
              </w:rPr>
            </w:pPr>
            <w:r w:rsidRPr="000B521B">
              <w:rPr>
                <w:rFonts w:ascii="Arial" w:hAnsi="Arial" w:cs="Arial"/>
                <w:sz w:val="20"/>
                <w:szCs w:val="20"/>
              </w:rPr>
              <w:t>Category 1 (respiratory system, liver, nervous system, blood)</w:t>
            </w:r>
          </w:p>
        </w:tc>
      </w:tr>
    </w:tbl>
    <w:p w14:paraId="2AD0AF5E" w14:textId="3435807F" w:rsidR="00FD7DD8" w:rsidRPr="000B521B" w:rsidRDefault="00A27E11" w:rsidP="00FD7DD8">
      <w:pPr>
        <w:spacing w:line="360" w:lineRule="auto"/>
        <w:jc w:val="both"/>
        <w:rPr>
          <w:rFonts w:ascii="Arial" w:hAnsi="Arial" w:cs="Arial"/>
          <w:sz w:val="24"/>
          <w:szCs w:val="24"/>
        </w:rPr>
      </w:pPr>
      <w:r w:rsidRPr="000B521B">
        <w:rPr>
          <w:rFonts w:ascii="Arial" w:hAnsi="Arial" w:cs="Arial"/>
          <w:noProof/>
        </w:rPr>
        <mc:AlternateContent>
          <mc:Choice Requires="wps">
            <w:drawing>
              <wp:anchor distT="0" distB="0" distL="114300" distR="114300" simplePos="0" relativeHeight="252461056" behindDoc="0" locked="0" layoutInCell="1" allowOverlap="1" wp14:anchorId="038F63A1" wp14:editId="2EEDC2A6">
                <wp:simplePos x="0" y="0"/>
                <wp:positionH relativeFrom="column">
                  <wp:posOffset>0</wp:posOffset>
                </wp:positionH>
                <wp:positionV relativeFrom="paragraph">
                  <wp:posOffset>0</wp:posOffset>
                </wp:positionV>
                <wp:extent cx="2476500" cy="209550"/>
                <wp:effectExtent l="0" t="0" r="19050" b="19050"/>
                <wp:wrapNone/>
                <wp:docPr id="1258" name="Text Box 1258"/>
                <wp:cNvGraphicFramePr/>
                <a:graphic xmlns:a="http://schemas.openxmlformats.org/drawingml/2006/main">
                  <a:graphicData uri="http://schemas.microsoft.com/office/word/2010/wordprocessingShape">
                    <wps:wsp>
                      <wps:cNvSpPr txBox="1"/>
                      <wps:spPr>
                        <a:xfrm>
                          <a:off x="0" y="0"/>
                          <a:ext cx="2476500" cy="209550"/>
                        </a:xfrm>
                        <a:prstGeom prst="rect">
                          <a:avLst/>
                        </a:prstGeom>
                        <a:solidFill>
                          <a:schemeClr val="lt1"/>
                        </a:solidFill>
                        <a:ln w="6350">
                          <a:solidFill>
                            <a:prstClr val="black"/>
                          </a:solidFill>
                        </a:ln>
                      </wps:spPr>
                      <wps:txbx>
                        <w:txbxContent>
                          <w:p w14:paraId="78BAE022" w14:textId="77777777" w:rsidR="00A27E11" w:rsidRPr="00A6325D" w:rsidRDefault="00A27E11" w:rsidP="00A27E11">
                            <w:pPr>
                              <w:rPr>
                                <w:rFonts w:ascii="Verdana" w:hAnsi="Verdana"/>
                                <w:i/>
                                <w:iCs/>
                                <w:sz w:val="16"/>
                                <w:szCs w:val="16"/>
                              </w:rPr>
                            </w:pPr>
                            <w:r w:rsidRPr="00A6325D">
                              <w:rPr>
                                <w:rFonts w:ascii="Verdana" w:hAnsi="Verdana"/>
                                <w:i/>
                                <w:iCs/>
                                <w:sz w:val="16"/>
                                <w:szCs w:val="16"/>
                              </w:rPr>
                              <w:t xml:space="preserve">Source: - </w:t>
                            </w:r>
                            <w:r w:rsidRPr="0042719E">
                              <w:rPr>
                                <w:rFonts w:ascii="Verdana" w:hAnsi="Verdana"/>
                                <w:i/>
                                <w:iCs/>
                                <w:sz w:val="16"/>
                                <w:szCs w:val="16"/>
                              </w:rPr>
                              <w:t>SHOWA DENKO 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F63A1" id="Text Box 1258" o:spid="_x0000_s1029" type="#_x0000_t202" style="position:absolute;left:0;text-align:left;margin-left:0;margin-top:0;width:195pt;height:16.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" fillcolor="white [3201]" strokeweight=".5pt">
                <v:textbox>
                  <w:txbxContent>
                    <w:p w14:paraId="78BAE022" w14:textId="77777777" w:rsidR="00A27E11" w:rsidRPr="00A6325D" w:rsidRDefault="00A27E11" w:rsidP="00A27E11">
                      <w:pPr>
                        <w:rPr>
                          <w:rFonts w:ascii="Verdana" w:hAnsi="Verdana"/>
                          <w:i/>
                          <w:iCs/>
                          <w:sz w:val="16"/>
                          <w:szCs w:val="16"/>
                        </w:rPr>
                      </w:pPr>
                      <w:r w:rsidRPr="00A6325D">
                        <w:rPr>
                          <w:rFonts w:ascii="Verdana" w:hAnsi="Verdana"/>
                          <w:i/>
                          <w:iCs/>
                          <w:sz w:val="16"/>
                          <w:szCs w:val="16"/>
                        </w:rPr>
                        <w:t xml:space="preserve">Source: - </w:t>
                      </w:r>
                      <w:r w:rsidRPr="0042719E">
                        <w:rPr>
                          <w:rFonts w:ascii="Verdana" w:hAnsi="Verdana"/>
                          <w:i/>
                          <w:iCs/>
                          <w:sz w:val="16"/>
                          <w:szCs w:val="16"/>
                        </w:rPr>
                        <w:t>SHOWA DENKO K.K</w:t>
                      </w:r>
                    </w:p>
                  </w:txbxContent>
                </v:textbox>
              </v:shape>
            </w:pict>
          </mc:Fallback>
        </mc:AlternateContent>
      </w:r>
    </w:p>
    <w:p w14:paraId="22E4846A" w14:textId="77777777" w:rsidR="00FD7DD8" w:rsidRPr="000B521B" w:rsidRDefault="00FD7DD8" w:rsidP="00FD7DD8">
      <w:pPr>
        <w:spacing w:line="360" w:lineRule="auto"/>
        <w:jc w:val="both"/>
        <w:rPr>
          <w:rFonts w:ascii="Arial" w:hAnsi="Arial" w:cs="Arial"/>
          <w:sz w:val="24"/>
          <w:szCs w:val="24"/>
        </w:rPr>
      </w:pPr>
      <w:r w:rsidRPr="000B521B">
        <w:rPr>
          <w:rFonts w:ascii="Arial" w:hAnsi="Arial" w:cs="Arial"/>
          <w:sz w:val="24"/>
          <w:szCs w:val="24"/>
        </w:rPr>
        <w:t>Under Environmental hazards, Vinyl ester resins are classified under category 2 for aquatic environment.</w:t>
      </w:r>
    </w:p>
    <w:p w14:paraId="2C136FC9" w14:textId="77777777" w:rsidR="00CF60F6" w:rsidRPr="000B521B" w:rsidRDefault="00FD7DD8" w:rsidP="00FD7DD8">
      <w:pPr>
        <w:spacing w:line="360" w:lineRule="auto"/>
        <w:jc w:val="both"/>
        <w:rPr>
          <w:rFonts w:ascii="Arial" w:hAnsi="Arial" w:cs="Arial"/>
          <w:b/>
          <w:bCs/>
          <w:sz w:val="24"/>
          <w:szCs w:val="24"/>
        </w:rPr>
      </w:pPr>
      <w:r w:rsidRPr="000B521B">
        <w:rPr>
          <w:rFonts w:ascii="Arial" w:hAnsi="Arial" w:cs="Arial"/>
          <w:b/>
          <w:bCs/>
          <w:sz w:val="24"/>
          <w:szCs w:val="24"/>
        </w:rPr>
        <w:t xml:space="preserve">End of the life </w:t>
      </w:r>
    </w:p>
    <w:p w14:paraId="1C2A6666" w14:textId="2CD09910" w:rsidR="00FD7DD8" w:rsidRPr="000B521B" w:rsidRDefault="00CF60F6" w:rsidP="00FD7DD8">
      <w:pPr>
        <w:spacing w:line="360" w:lineRule="auto"/>
        <w:jc w:val="both"/>
        <w:rPr>
          <w:rFonts w:ascii="Arial" w:hAnsi="Arial" w:cs="Arial"/>
          <w:b/>
          <w:bCs/>
          <w:sz w:val="24"/>
          <w:szCs w:val="24"/>
        </w:rPr>
      </w:pPr>
      <w:r w:rsidRPr="000B521B">
        <w:rPr>
          <w:rFonts w:ascii="Arial" w:hAnsi="Arial" w:cs="Arial"/>
          <w:sz w:val="24"/>
          <w:szCs w:val="24"/>
        </w:rPr>
        <w:t>Vinyl Ester Resin</w:t>
      </w:r>
      <w:r w:rsidR="00FD7DD8" w:rsidRPr="000B521B">
        <w:rPr>
          <w:rFonts w:ascii="Arial" w:hAnsi="Arial" w:cs="Arial"/>
          <w:sz w:val="24"/>
          <w:szCs w:val="24"/>
        </w:rPr>
        <w:t xml:space="preserve"> have maximum shell life of around 18 months when stored in a controlled environment as per guidelines issued by manufacturer. The Shell life of the product depends on grade and company to company. For Instance, </w:t>
      </w:r>
      <w:proofErr w:type="spellStart"/>
      <w:r w:rsidR="00FD7DD8" w:rsidRPr="000B521B">
        <w:rPr>
          <w:rFonts w:ascii="Arial" w:hAnsi="Arial" w:cs="Arial"/>
          <w:sz w:val="24"/>
          <w:szCs w:val="24"/>
        </w:rPr>
        <w:t>Derakane</w:t>
      </w:r>
      <w:proofErr w:type="spellEnd"/>
      <w:r w:rsidR="00FD7DD8" w:rsidRPr="000B521B">
        <w:rPr>
          <w:rFonts w:ascii="Arial" w:hAnsi="Arial" w:cs="Arial"/>
          <w:sz w:val="24"/>
          <w:szCs w:val="24"/>
        </w:rPr>
        <w:t xml:space="preserve">™ </w:t>
      </w:r>
      <w:proofErr w:type="spellStart"/>
      <w:r w:rsidR="00FD7DD8" w:rsidRPr="000B521B">
        <w:rPr>
          <w:rFonts w:ascii="Arial" w:hAnsi="Arial" w:cs="Arial"/>
          <w:sz w:val="24"/>
          <w:szCs w:val="24"/>
        </w:rPr>
        <w:t>Signia</w:t>
      </w:r>
      <w:proofErr w:type="spellEnd"/>
      <w:r w:rsidR="00FD7DD8" w:rsidRPr="000B521B">
        <w:rPr>
          <w:rFonts w:ascii="Arial" w:hAnsi="Arial" w:cs="Arial"/>
          <w:sz w:val="24"/>
          <w:szCs w:val="24"/>
        </w:rPr>
        <w:t xml:space="preserve">™ produce by IENOS claim to have a shelf life of 18 months. </w:t>
      </w:r>
    </w:p>
    <w:p w14:paraId="3A6C2935" w14:textId="77777777" w:rsidR="00905DCB" w:rsidRPr="000B521B" w:rsidRDefault="00905DCB" w:rsidP="002C67EF">
      <w:pPr>
        <w:spacing w:line="360" w:lineRule="auto"/>
        <w:jc w:val="both"/>
        <w:rPr>
          <w:rFonts w:ascii="Arial" w:hAnsi="Arial" w:cs="Arial"/>
          <w:sz w:val="24"/>
          <w:szCs w:val="24"/>
        </w:rPr>
      </w:pPr>
    </w:p>
    <w:p w14:paraId="2C247012" w14:textId="2292FBA2" w:rsidR="00905DCB" w:rsidRPr="000B521B" w:rsidRDefault="00905DCB" w:rsidP="002C67EF">
      <w:pPr>
        <w:spacing w:line="360" w:lineRule="auto"/>
        <w:jc w:val="both"/>
        <w:rPr>
          <w:rFonts w:ascii="Arial" w:hAnsi="Arial" w:cs="Arial"/>
          <w:sz w:val="24"/>
          <w:szCs w:val="24"/>
        </w:rPr>
      </w:pPr>
    </w:p>
    <w:p w14:paraId="7BCC432D" w14:textId="338AA011" w:rsidR="00CF60F6" w:rsidRPr="000B521B" w:rsidRDefault="00CF60F6" w:rsidP="002C67EF">
      <w:pPr>
        <w:spacing w:line="360" w:lineRule="auto"/>
        <w:jc w:val="both"/>
        <w:rPr>
          <w:rFonts w:ascii="Arial" w:hAnsi="Arial" w:cs="Arial"/>
          <w:sz w:val="24"/>
          <w:szCs w:val="24"/>
        </w:rPr>
      </w:pPr>
    </w:p>
    <w:p w14:paraId="682B8078" w14:textId="10F6CAAD" w:rsidR="00CF60F6" w:rsidRPr="000B521B" w:rsidRDefault="00CF60F6" w:rsidP="002C67EF">
      <w:pPr>
        <w:spacing w:line="360" w:lineRule="auto"/>
        <w:jc w:val="both"/>
        <w:rPr>
          <w:rFonts w:ascii="Arial" w:hAnsi="Arial" w:cs="Arial"/>
          <w:sz w:val="24"/>
          <w:szCs w:val="24"/>
        </w:rPr>
      </w:pPr>
    </w:p>
    <w:p w14:paraId="66CA12CE" w14:textId="4DEE0BE7" w:rsidR="00CF60F6" w:rsidRPr="000B521B" w:rsidRDefault="00CF60F6" w:rsidP="002C67EF">
      <w:pPr>
        <w:spacing w:line="360" w:lineRule="auto"/>
        <w:jc w:val="both"/>
        <w:rPr>
          <w:rFonts w:ascii="Arial" w:hAnsi="Arial" w:cs="Arial"/>
          <w:sz w:val="24"/>
          <w:szCs w:val="24"/>
        </w:rPr>
      </w:pPr>
    </w:p>
    <w:p w14:paraId="404B8E82" w14:textId="4F11EFE6" w:rsidR="00CF60F6" w:rsidRPr="000B521B" w:rsidRDefault="00CF60F6" w:rsidP="002C67EF">
      <w:pPr>
        <w:spacing w:line="360" w:lineRule="auto"/>
        <w:jc w:val="both"/>
        <w:rPr>
          <w:rFonts w:ascii="Arial" w:hAnsi="Arial" w:cs="Arial"/>
          <w:sz w:val="24"/>
          <w:szCs w:val="24"/>
        </w:rPr>
      </w:pPr>
    </w:p>
    <w:p w14:paraId="7E2D18C7" w14:textId="77777777" w:rsidR="00F56843" w:rsidRPr="000B521B" w:rsidRDefault="00F56843" w:rsidP="002C67EF">
      <w:pPr>
        <w:spacing w:line="360" w:lineRule="auto"/>
        <w:jc w:val="both"/>
        <w:rPr>
          <w:rFonts w:ascii="Arial" w:hAnsi="Arial" w:cs="Arial"/>
          <w:sz w:val="24"/>
          <w:szCs w:val="24"/>
        </w:rPr>
      </w:pPr>
    </w:p>
    <w:p w14:paraId="3533290E" w14:textId="6775C571" w:rsidR="00912B14" w:rsidRPr="00BA3B42" w:rsidRDefault="00FD7DD8" w:rsidP="002C67EF">
      <w:pPr>
        <w:spacing w:line="360" w:lineRule="auto"/>
        <w:jc w:val="both"/>
        <w:rPr>
          <w:rFonts w:ascii="Arial" w:eastAsia="Verdana" w:hAnsi="Arial" w:cs="Arial"/>
          <w:b/>
          <w:bCs/>
          <w:color w:val="000000" w:themeColor="text1"/>
          <w:kern w:val="24"/>
          <w:sz w:val="24"/>
          <w:szCs w:val="24"/>
        </w:rPr>
      </w:pPr>
      <w:r w:rsidRPr="000B521B">
        <w:rPr>
          <w:rFonts w:ascii="Arial" w:hAnsi="Arial" w:cs="Arial"/>
          <w:sz w:val="24"/>
          <w:szCs w:val="24"/>
        </w:rPr>
        <w:t xml:space="preserve"> </w:t>
      </w:r>
      <w:r w:rsidR="00912B14" w:rsidRPr="00BA3B42">
        <w:rPr>
          <w:rFonts w:ascii="Arial" w:eastAsia="Verdana" w:hAnsi="Arial" w:cs="Arial"/>
          <w:b/>
          <w:bCs/>
          <w:color w:val="000000" w:themeColor="text1"/>
          <w:kern w:val="24"/>
          <w:sz w:val="24"/>
          <w:szCs w:val="24"/>
        </w:rPr>
        <w:t>3.  Market Outlook and Relevance of the Project</w:t>
      </w:r>
    </w:p>
    <w:p w14:paraId="065A8EFB" w14:textId="632BC1CD" w:rsidR="00522867" w:rsidRPr="00BA3B42" w:rsidRDefault="00912B14" w:rsidP="00912B14">
      <w:pPr>
        <w:rPr>
          <w:rFonts w:ascii="Arial" w:hAnsi="Arial" w:cs="Arial"/>
          <w:b/>
          <w:bCs/>
          <w:color w:val="000000" w:themeColor="text1"/>
          <w:kern w:val="24"/>
          <w:sz w:val="40"/>
          <w:szCs w:val="40"/>
        </w:rPr>
      </w:pPr>
      <w:r w:rsidRPr="00BA3B42">
        <w:rPr>
          <w:rFonts w:ascii="Arial" w:eastAsia="Verdana" w:hAnsi="Arial" w:cs="Arial"/>
          <w:b/>
          <w:bCs/>
          <w:color w:val="000000" w:themeColor="text1"/>
          <w:kern w:val="24"/>
          <w:sz w:val="24"/>
          <w:szCs w:val="24"/>
        </w:rPr>
        <w:t>3.1. Demand Supply Outlook – Global Vinyl Ester Resin Market</w:t>
      </w:r>
    </w:p>
    <w:p w14:paraId="1785CF24" w14:textId="2048B788" w:rsidR="00522867" w:rsidRPr="00BA3B42" w:rsidRDefault="00912B14" w:rsidP="00912B14">
      <w:pPr>
        <w:rPr>
          <w:rFonts w:ascii="Arial" w:hAnsi="Arial" w:cs="Arial"/>
          <w:b/>
          <w:bCs/>
          <w:color w:val="000000" w:themeColor="text1"/>
          <w:kern w:val="24"/>
          <w:sz w:val="24"/>
          <w:szCs w:val="24"/>
        </w:rPr>
      </w:pPr>
      <w:r w:rsidRPr="00BA3B42">
        <w:rPr>
          <w:rFonts w:ascii="Arial" w:hAnsi="Arial" w:cs="Arial"/>
          <w:b/>
          <w:bCs/>
          <w:color w:val="000000" w:themeColor="text1"/>
          <w:kern w:val="24"/>
          <w:sz w:val="24"/>
          <w:szCs w:val="24"/>
        </w:rPr>
        <w:t>Global Vinyl Ester Resin Demand-Supply Scenario, 2015-2030F (</w:t>
      </w:r>
      <w:r w:rsidR="00BA3B42" w:rsidRPr="00BA3B42">
        <w:rPr>
          <w:rFonts w:ascii="Arial" w:hAnsi="Arial" w:cs="Arial"/>
          <w:b/>
          <w:bCs/>
          <w:color w:val="000000" w:themeColor="text1"/>
          <w:kern w:val="24"/>
          <w:sz w:val="24"/>
          <w:szCs w:val="24"/>
        </w:rPr>
        <w:t>000’</w:t>
      </w:r>
      <w:r w:rsidRPr="00BA3B42">
        <w:rPr>
          <w:rFonts w:ascii="Arial" w:hAnsi="Arial" w:cs="Arial"/>
          <w:b/>
          <w:bCs/>
          <w:color w:val="000000" w:themeColor="text1"/>
          <w:kern w:val="24"/>
          <w:sz w:val="24"/>
          <w:szCs w:val="24"/>
        </w:rPr>
        <w:t xml:space="preserve"> Tonnes)</w:t>
      </w:r>
    </w:p>
    <w:tbl>
      <w:tblPr>
        <w:tblpPr w:leftFromText="180" w:rightFromText="180" w:vertAnchor="text" w:horzAnchor="margin" w:tblpY="305"/>
        <w:tblW w:w="10049" w:type="dxa"/>
        <w:tblCellMar>
          <w:left w:w="0" w:type="dxa"/>
          <w:right w:w="0" w:type="dxa"/>
        </w:tblCellMar>
        <w:tblLook w:val="0600" w:firstRow="0" w:lastRow="0" w:firstColumn="0" w:lastColumn="0" w:noHBand="1" w:noVBand="1"/>
      </w:tblPr>
      <w:tblGrid>
        <w:gridCol w:w="4412"/>
        <w:gridCol w:w="1011"/>
        <w:gridCol w:w="962"/>
        <w:gridCol w:w="1129"/>
        <w:gridCol w:w="1129"/>
        <w:gridCol w:w="1406"/>
      </w:tblGrid>
      <w:tr w:rsidR="0068383C" w:rsidRPr="000B521B" w14:paraId="159C7C06" w14:textId="77777777" w:rsidTr="00CF60F6">
        <w:trPr>
          <w:trHeight w:val="603"/>
        </w:trPr>
        <w:tc>
          <w:tcPr>
            <w:tcW w:w="4412"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4BD8B935" w14:textId="77777777" w:rsidR="0068383C" w:rsidRPr="000B521B" w:rsidRDefault="0068383C" w:rsidP="0068383C">
            <w:pPr>
              <w:pStyle w:val="BodyText"/>
              <w:spacing w:before="162" w:line="480" w:lineRule="auto"/>
              <w:ind w:right="-90"/>
              <w:jc w:val="both"/>
              <w:rPr>
                <w:b/>
                <w:bCs/>
                <w:color w:val="FFFFFF" w:themeColor="background1"/>
                <w:sz w:val="20"/>
                <w:szCs w:val="20"/>
              </w:rPr>
            </w:pPr>
            <w:r w:rsidRPr="000B521B">
              <w:rPr>
                <w:b/>
                <w:bCs/>
                <w:color w:val="FFFFFF" w:themeColor="background1"/>
                <w:sz w:val="20"/>
                <w:szCs w:val="20"/>
              </w:rPr>
              <w:t>Parameters </w:t>
            </w:r>
          </w:p>
        </w:tc>
        <w:tc>
          <w:tcPr>
            <w:tcW w:w="1011"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544612AD" w14:textId="77777777" w:rsidR="0068383C" w:rsidRPr="000B521B" w:rsidRDefault="0068383C" w:rsidP="0068383C">
            <w:pPr>
              <w:pStyle w:val="BodyText"/>
              <w:spacing w:before="162" w:line="480" w:lineRule="auto"/>
              <w:ind w:right="-90"/>
              <w:jc w:val="center"/>
              <w:rPr>
                <w:b/>
                <w:bCs/>
                <w:color w:val="FFFFFF" w:themeColor="background1"/>
                <w:sz w:val="20"/>
                <w:szCs w:val="20"/>
              </w:rPr>
            </w:pPr>
            <w:r w:rsidRPr="000B521B">
              <w:rPr>
                <w:b/>
                <w:bCs/>
                <w:color w:val="FFFFFF" w:themeColor="background1"/>
                <w:sz w:val="20"/>
                <w:szCs w:val="20"/>
              </w:rPr>
              <w:t>2015</w:t>
            </w:r>
          </w:p>
        </w:tc>
        <w:tc>
          <w:tcPr>
            <w:tcW w:w="962"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1F474A52" w14:textId="77777777" w:rsidR="0068383C" w:rsidRPr="000B521B" w:rsidRDefault="0068383C" w:rsidP="0068383C">
            <w:pPr>
              <w:pStyle w:val="BodyText"/>
              <w:spacing w:before="162" w:line="480" w:lineRule="auto"/>
              <w:ind w:right="-90"/>
              <w:jc w:val="center"/>
              <w:rPr>
                <w:b/>
                <w:bCs/>
                <w:color w:val="FFFFFF" w:themeColor="background1"/>
                <w:sz w:val="20"/>
                <w:szCs w:val="20"/>
              </w:rPr>
            </w:pPr>
            <w:r w:rsidRPr="000B521B">
              <w:rPr>
                <w:b/>
                <w:bCs/>
                <w:color w:val="FFFFFF" w:themeColor="background1"/>
                <w:sz w:val="20"/>
                <w:szCs w:val="20"/>
              </w:rPr>
              <w:t>2020</w:t>
            </w:r>
          </w:p>
        </w:tc>
        <w:tc>
          <w:tcPr>
            <w:tcW w:w="1129"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0CFAEC9B" w14:textId="77777777" w:rsidR="0068383C" w:rsidRPr="000B521B" w:rsidRDefault="0068383C" w:rsidP="0068383C">
            <w:pPr>
              <w:pStyle w:val="BodyText"/>
              <w:spacing w:before="162" w:line="480" w:lineRule="auto"/>
              <w:ind w:right="-90"/>
              <w:jc w:val="center"/>
              <w:rPr>
                <w:b/>
                <w:bCs/>
                <w:color w:val="FFFFFF" w:themeColor="background1"/>
                <w:sz w:val="20"/>
                <w:szCs w:val="20"/>
              </w:rPr>
            </w:pPr>
            <w:r w:rsidRPr="000B521B">
              <w:rPr>
                <w:b/>
                <w:bCs/>
                <w:color w:val="FFFFFF" w:themeColor="background1"/>
                <w:sz w:val="20"/>
                <w:szCs w:val="20"/>
              </w:rPr>
              <w:t>2021E</w:t>
            </w:r>
          </w:p>
        </w:tc>
        <w:tc>
          <w:tcPr>
            <w:tcW w:w="1129"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1153AE5C" w14:textId="77777777" w:rsidR="0068383C" w:rsidRPr="000B521B" w:rsidRDefault="0068383C" w:rsidP="0068383C">
            <w:pPr>
              <w:pStyle w:val="BodyText"/>
              <w:spacing w:before="162" w:line="480" w:lineRule="auto"/>
              <w:ind w:right="-90"/>
              <w:jc w:val="center"/>
              <w:rPr>
                <w:b/>
                <w:bCs/>
                <w:color w:val="FFFFFF" w:themeColor="background1"/>
                <w:sz w:val="20"/>
                <w:szCs w:val="20"/>
              </w:rPr>
            </w:pPr>
            <w:r w:rsidRPr="000B521B">
              <w:rPr>
                <w:b/>
                <w:bCs/>
                <w:color w:val="FFFFFF" w:themeColor="background1"/>
                <w:sz w:val="20"/>
                <w:szCs w:val="20"/>
              </w:rPr>
              <w:t>2025F</w:t>
            </w:r>
          </w:p>
        </w:tc>
        <w:tc>
          <w:tcPr>
            <w:tcW w:w="1406"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5254ADCD" w14:textId="77777777" w:rsidR="0068383C" w:rsidRPr="000B521B" w:rsidRDefault="0068383C" w:rsidP="0068383C">
            <w:pPr>
              <w:pStyle w:val="BodyText"/>
              <w:spacing w:before="162" w:line="480" w:lineRule="auto"/>
              <w:ind w:right="-90"/>
              <w:jc w:val="center"/>
              <w:rPr>
                <w:b/>
                <w:bCs/>
                <w:color w:val="FFFFFF" w:themeColor="background1"/>
                <w:sz w:val="20"/>
                <w:szCs w:val="20"/>
              </w:rPr>
            </w:pPr>
            <w:r w:rsidRPr="000B521B">
              <w:rPr>
                <w:b/>
                <w:bCs/>
                <w:color w:val="FFFFFF" w:themeColor="background1"/>
                <w:sz w:val="20"/>
                <w:szCs w:val="20"/>
              </w:rPr>
              <w:t>2030F</w:t>
            </w:r>
          </w:p>
        </w:tc>
      </w:tr>
      <w:tr w:rsidR="0068383C" w:rsidRPr="000B521B" w14:paraId="42D69D06" w14:textId="77777777" w:rsidTr="00CF60F6">
        <w:trPr>
          <w:trHeight w:val="391"/>
        </w:trPr>
        <w:tc>
          <w:tcPr>
            <w:tcW w:w="4412" w:type="dxa"/>
            <w:tcBorders>
              <w:top w:val="single" w:sz="2" w:space="0" w:color="000000"/>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2F4EB0E5" w14:textId="6C1BF200" w:rsidR="0068383C" w:rsidRPr="000B521B" w:rsidRDefault="0068383C" w:rsidP="0068383C">
            <w:pPr>
              <w:pStyle w:val="BodyText"/>
              <w:spacing w:before="162" w:line="480" w:lineRule="auto"/>
              <w:ind w:right="-90"/>
              <w:jc w:val="both"/>
              <w:rPr>
                <w:bCs/>
                <w:color w:val="000000" w:themeColor="text1"/>
                <w:sz w:val="20"/>
                <w:szCs w:val="20"/>
              </w:rPr>
            </w:pPr>
            <w:ins w:id="19" w:author="Hardik Malhotra" w:date="2021-09-10T14:12:00Z">
              <w:r w:rsidRPr="000B521B">
                <w:rPr>
                  <w:b/>
                  <w:bCs/>
                  <w:color w:val="000000" w:themeColor="text1"/>
                  <w:sz w:val="20"/>
                  <w:szCs w:val="20"/>
                </w:rPr>
                <w:t xml:space="preserve">Total nstalled </w:t>
              </w:r>
            </w:ins>
            <w:del w:id="20" w:author="Hardik Malhotra" w:date="2021-09-10T14:11:00Z">
              <w:r w:rsidRPr="000B521B" w:rsidDel="002163E7">
                <w:rPr>
                  <w:b/>
                  <w:bCs/>
                  <w:color w:val="000000" w:themeColor="text1"/>
                  <w:sz w:val="20"/>
                  <w:szCs w:val="20"/>
                </w:rPr>
                <w:delText xml:space="preserve">Global Vinyl Ester Resin </w:delText>
              </w:r>
            </w:del>
            <w:r w:rsidRPr="000B521B">
              <w:rPr>
                <w:b/>
                <w:bCs/>
                <w:color w:val="000000" w:themeColor="text1"/>
                <w:sz w:val="20"/>
                <w:szCs w:val="20"/>
              </w:rPr>
              <w:t>Capacity</w:t>
            </w:r>
          </w:p>
        </w:tc>
        <w:tc>
          <w:tcPr>
            <w:tcW w:w="1011"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8E51C4D" w14:textId="77777777" w:rsidR="0068383C" w:rsidRPr="000B521B" w:rsidRDefault="0068383C" w:rsidP="0068383C">
            <w:pPr>
              <w:pStyle w:val="BodyText"/>
              <w:spacing w:before="162" w:line="480" w:lineRule="auto"/>
              <w:ind w:right="-90"/>
              <w:jc w:val="center"/>
              <w:rPr>
                <w:bCs/>
                <w:color w:val="000000" w:themeColor="text1"/>
                <w:sz w:val="20"/>
                <w:szCs w:val="20"/>
              </w:rPr>
            </w:pPr>
            <w:r w:rsidRPr="000B521B">
              <w:rPr>
                <w:bCs/>
                <w:color w:val="000000" w:themeColor="text1"/>
                <w:sz w:val="20"/>
                <w:szCs w:val="20"/>
              </w:rPr>
              <w:t>938</w:t>
            </w:r>
          </w:p>
        </w:tc>
        <w:tc>
          <w:tcPr>
            <w:tcW w:w="962"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87BB162" w14:textId="77777777" w:rsidR="0068383C" w:rsidRPr="000B521B" w:rsidRDefault="0068383C" w:rsidP="0068383C">
            <w:pPr>
              <w:pStyle w:val="BodyText"/>
              <w:spacing w:before="162" w:line="480" w:lineRule="auto"/>
              <w:ind w:right="-90"/>
              <w:jc w:val="center"/>
              <w:rPr>
                <w:bCs/>
                <w:color w:val="000000" w:themeColor="text1"/>
                <w:sz w:val="20"/>
                <w:szCs w:val="20"/>
              </w:rPr>
            </w:pPr>
            <w:r w:rsidRPr="000B521B">
              <w:rPr>
                <w:bCs/>
                <w:color w:val="000000" w:themeColor="text1"/>
                <w:sz w:val="20"/>
                <w:szCs w:val="20"/>
              </w:rPr>
              <w:t>985</w:t>
            </w:r>
          </w:p>
        </w:tc>
        <w:tc>
          <w:tcPr>
            <w:tcW w:w="1129"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C50B660" w14:textId="77777777" w:rsidR="0068383C" w:rsidRPr="000B521B" w:rsidRDefault="0068383C" w:rsidP="0068383C">
            <w:pPr>
              <w:pStyle w:val="BodyText"/>
              <w:spacing w:before="162" w:line="480" w:lineRule="auto"/>
              <w:ind w:right="-90"/>
              <w:jc w:val="center"/>
              <w:rPr>
                <w:bCs/>
                <w:color w:val="000000" w:themeColor="text1"/>
                <w:sz w:val="20"/>
                <w:szCs w:val="20"/>
              </w:rPr>
            </w:pPr>
            <w:r w:rsidRPr="000B521B">
              <w:rPr>
                <w:bCs/>
                <w:color w:val="000000" w:themeColor="text1"/>
                <w:sz w:val="20"/>
                <w:szCs w:val="20"/>
              </w:rPr>
              <w:t>1020</w:t>
            </w:r>
          </w:p>
        </w:tc>
        <w:tc>
          <w:tcPr>
            <w:tcW w:w="1129"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F713614" w14:textId="77777777" w:rsidR="0068383C" w:rsidRPr="000B521B" w:rsidRDefault="0068383C" w:rsidP="0068383C">
            <w:pPr>
              <w:pStyle w:val="BodyText"/>
              <w:spacing w:before="162" w:line="480" w:lineRule="auto"/>
              <w:ind w:right="-90"/>
              <w:jc w:val="center"/>
              <w:rPr>
                <w:bCs/>
                <w:color w:val="000000" w:themeColor="text1"/>
                <w:sz w:val="20"/>
                <w:szCs w:val="20"/>
              </w:rPr>
            </w:pPr>
            <w:r w:rsidRPr="000B521B">
              <w:rPr>
                <w:bCs/>
                <w:color w:val="000000" w:themeColor="text1"/>
                <w:sz w:val="20"/>
                <w:szCs w:val="20"/>
              </w:rPr>
              <w:t>1025</w:t>
            </w:r>
          </w:p>
        </w:tc>
        <w:tc>
          <w:tcPr>
            <w:tcW w:w="1406"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5344F66" w14:textId="77777777" w:rsidR="0068383C" w:rsidRPr="000B521B" w:rsidRDefault="0068383C" w:rsidP="0068383C">
            <w:pPr>
              <w:pStyle w:val="BodyText"/>
              <w:spacing w:before="162" w:line="480" w:lineRule="auto"/>
              <w:ind w:right="-90"/>
              <w:jc w:val="center"/>
              <w:rPr>
                <w:bCs/>
                <w:color w:val="000000" w:themeColor="text1"/>
                <w:sz w:val="20"/>
                <w:szCs w:val="20"/>
              </w:rPr>
            </w:pPr>
            <w:r w:rsidRPr="000B521B">
              <w:rPr>
                <w:bCs/>
                <w:color w:val="000000" w:themeColor="text1"/>
                <w:sz w:val="20"/>
                <w:szCs w:val="20"/>
              </w:rPr>
              <w:t>1030</w:t>
            </w:r>
          </w:p>
        </w:tc>
      </w:tr>
      <w:tr w:rsidR="0068383C" w:rsidRPr="000B521B" w14:paraId="3597B38E" w14:textId="77777777" w:rsidTr="00CF60F6">
        <w:trPr>
          <w:trHeight w:val="391"/>
        </w:trPr>
        <w:tc>
          <w:tcPr>
            <w:tcW w:w="4412"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3E52C606" w14:textId="77777777" w:rsidR="0068383C" w:rsidRPr="000B521B" w:rsidRDefault="0068383C" w:rsidP="0068383C">
            <w:pPr>
              <w:pStyle w:val="BodyText"/>
              <w:spacing w:before="162" w:line="480" w:lineRule="auto"/>
              <w:ind w:right="-90"/>
              <w:jc w:val="both"/>
              <w:rPr>
                <w:bCs/>
                <w:color w:val="000000" w:themeColor="text1"/>
                <w:sz w:val="20"/>
                <w:szCs w:val="20"/>
              </w:rPr>
            </w:pPr>
            <w:ins w:id="21" w:author="Hardik Malhotra" w:date="2021-09-10T14:12:00Z">
              <w:r w:rsidRPr="000B521B">
                <w:rPr>
                  <w:b/>
                  <w:bCs/>
                  <w:color w:val="000000" w:themeColor="text1"/>
                  <w:sz w:val="20"/>
                  <w:szCs w:val="20"/>
                </w:rPr>
                <w:t xml:space="preserve">Total </w:t>
              </w:r>
            </w:ins>
            <w:del w:id="22" w:author="Hardik Malhotra" w:date="2021-09-10T14:11:00Z">
              <w:r w:rsidRPr="000B521B" w:rsidDel="002163E7">
                <w:rPr>
                  <w:b/>
                  <w:bCs/>
                  <w:color w:val="000000" w:themeColor="text1"/>
                  <w:sz w:val="20"/>
                  <w:szCs w:val="20"/>
                </w:rPr>
                <w:delText xml:space="preserve">Global Vinyl Ester Resin </w:delText>
              </w:r>
            </w:del>
            <w:r w:rsidRPr="000B521B">
              <w:rPr>
                <w:b/>
                <w:bCs/>
                <w:color w:val="000000" w:themeColor="text1"/>
                <w:sz w:val="20"/>
                <w:szCs w:val="20"/>
              </w:rPr>
              <w:t>Production</w:t>
            </w:r>
          </w:p>
        </w:tc>
        <w:tc>
          <w:tcPr>
            <w:tcW w:w="1011"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8839BAA" w14:textId="77777777" w:rsidR="0068383C" w:rsidRPr="000B521B" w:rsidRDefault="0068383C" w:rsidP="0068383C">
            <w:pPr>
              <w:pStyle w:val="BodyText"/>
              <w:spacing w:before="162" w:line="480" w:lineRule="auto"/>
              <w:ind w:right="-90"/>
              <w:jc w:val="center"/>
              <w:rPr>
                <w:bCs/>
                <w:color w:val="000000" w:themeColor="text1"/>
                <w:sz w:val="20"/>
                <w:szCs w:val="20"/>
              </w:rPr>
            </w:pPr>
            <w:r w:rsidRPr="000B521B">
              <w:rPr>
                <w:color w:val="000000"/>
                <w:sz w:val="20"/>
                <w:szCs w:val="20"/>
              </w:rPr>
              <w:t>733</w:t>
            </w:r>
          </w:p>
        </w:tc>
        <w:tc>
          <w:tcPr>
            <w:tcW w:w="9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BF7872C" w14:textId="77777777" w:rsidR="0068383C" w:rsidRPr="000B521B" w:rsidRDefault="0068383C" w:rsidP="0068383C">
            <w:pPr>
              <w:pStyle w:val="BodyText"/>
              <w:spacing w:before="162" w:line="480" w:lineRule="auto"/>
              <w:ind w:right="-90"/>
              <w:jc w:val="center"/>
              <w:rPr>
                <w:bCs/>
                <w:color w:val="000000" w:themeColor="text1"/>
                <w:sz w:val="20"/>
                <w:szCs w:val="20"/>
              </w:rPr>
            </w:pPr>
            <w:r w:rsidRPr="000B521B">
              <w:rPr>
                <w:color w:val="000000"/>
                <w:sz w:val="20"/>
                <w:szCs w:val="20"/>
              </w:rPr>
              <w:t>759</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2098897" w14:textId="77777777" w:rsidR="0068383C" w:rsidRPr="000B521B" w:rsidRDefault="0068383C" w:rsidP="0068383C">
            <w:pPr>
              <w:pStyle w:val="BodyText"/>
              <w:spacing w:before="162" w:line="480" w:lineRule="auto"/>
              <w:ind w:right="-90"/>
              <w:jc w:val="center"/>
              <w:rPr>
                <w:bCs/>
                <w:color w:val="000000" w:themeColor="text1"/>
                <w:sz w:val="20"/>
                <w:szCs w:val="20"/>
              </w:rPr>
            </w:pPr>
            <w:r w:rsidRPr="000B521B">
              <w:rPr>
                <w:color w:val="000000"/>
                <w:sz w:val="20"/>
                <w:szCs w:val="20"/>
              </w:rPr>
              <w:t>808</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2C9C805" w14:textId="77777777" w:rsidR="0068383C" w:rsidRPr="000B521B" w:rsidRDefault="0068383C" w:rsidP="0068383C">
            <w:pPr>
              <w:pStyle w:val="BodyText"/>
              <w:spacing w:before="162" w:line="480" w:lineRule="auto"/>
              <w:ind w:right="-90"/>
              <w:jc w:val="center"/>
              <w:rPr>
                <w:bCs/>
                <w:color w:val="000000" w:themeColor="text1"/>
                <w:sz w:val="20"/>
                <w:szCs w:val="20"/>
              </w:rPr>
            </w:pPr>
            <w:r w:rsidRPr="000B521B">
              <w:rPr>
                <w:color w:val="000000"/>
                <w:sz w:val="20"/>
                <w:szCs w:val="20"/>
              </w:rPr>
              <w:t>866</w:t>
            </w:r>
          </w:p>
        </w:tc>
        <w:tc>
          <w:tcPr>
            <w:tcW w:w="14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20B4660" w14:textId="77777777" w:rsidR="0068383C" w:rsidRPr="000B521B" w:rsidRDefault="0068383C" w:rsidP="0068383C">
            <w:pPr>
              <w:pStyle w:val="BodyText"/>
              <w:spacing w:before="162" w:line="480" w:lineRule="auto"/>
              <w:ind w:right="-90"/>
              <w:jc w:val="center"/>
              <w:rPr>
                <w:bCs/>
                <w:color w:val="000000" w:themeColor="text1"/>
                <w:sz w:val="20"/>
                <w:szCs w:val="20"/>
              </w:rPr>
            </w:pPr>
            <w:r w:rsidRPr="000B521B">
              <w:rPr>
                <w:color w:val="000000"/>
                <w:sz w:val="20"/>
                <w:szCs w:val="20"/>
              </w:rPr>
              <w:t>929</w:t>
            </w:r>
          </w:p>
        </w:tc>
      </w:tr>
      <w:tr w:rsidR="0068383C" w:rsidRPr="000B521B" w14:paraId="4BDE1C7F" w14:textId="77777777" w:rsidTr="00CF60F6">
        <w:trPr>
          <w:trHeight w:val="391"/>
        </w:trPr>
        <w:tc>
          <w:tcPr>
            <w:tcW w:w="4412"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17D030F8" w14:textId="77777777" w:rsidR="0068383C" w:rsidRPr="000B521B" w:rsidRDefault="0068383C" w:rsidP="0068383C">
            <w:pPr>
              <w:pStyle w:val="BodyText"/>
              <w:spacing w:before="162" w:line="480" w:lineRule="auto"/>
              <w:ind w:right="-90"/>
              <w:jc w:val="both"/>
              <w:rPr>
                <w:bCs/>
                <w:color w:val="000000" w:themeColor="text1"/>
                <w:sz w:val="20"/>
                <w:szCs w:val="20"/>
              </w:rPr>
            </w:pPr>
            <w:del w:id="23" w:author="Hardik Malhotra" w:date="2021-09-10T14:12:00Z">
              <w:r w:rsidRPr="000B521B" w:rsidDel="002163E7">
                <w:rPr>
                  <w:b/>
                  <w:bCs/>
                  <w:color w:val="000000" w:themeColor="text1"/>
                  <w:sz w:val="20"/>
                  <w:szCs w:val="20"/>
                </w:rPr>
                <w:delText xml:space="preserve">Global </w:delText>
              </w:r>
            </w:del>
            <w:ins w:id="24" w:author="Hardik Malhotra" w:date="2021-09-10T14:12:00Z">
              <w:r w:rsidRPr="000B521B">
                <w:rPr>
                  <w:b/>
                  <w:bCs/>
                  <w:color w:val="000000" w:themeColor="text1"/>
                  <w:sz w:val="20"/>
                  <w:szCs w:val="20"/>
                </w:rPr>
                <w:t xml:space="preserve">Total </w:t>
              </w:r>
            </w:ins>
            <w:del w:id="25" w:author="Hardik Malhotra" w:date="2021-09-10T14:12:00Z">
              <w:r w:rsidRPr="000B521B" w:rsidDel="002163E7">
                <w:rPr>
                  <w:b/>
                  <w:bCs/>
                  <w:color w:val="000000" w:themeColor="text1"/>
                  <w:sz w:val="20"/>
                  <w:szCs w:val="20"/>
                </w:rPr>
                <w:delText xml:space="preserve">Vinyl Ester Resin </w:delText>
              </w:r>
            </w:del>
            <w:r w:rsidRPr="000B521B">
              <w:rPr>
                <w:b/>
                <w:bCs/>
                <w:color w:val="000000" w:themeColor="text1"/>
                <w:sz w:val="20"/>
                <w:szCs w:val="20"/>
              </w:rPr>
              <w:t>Demand</w:t>
            </w:r>
            <w:ins w:id="26" w:author="Hardik Malhotra" w:date="2021-09-10T14:12:00Z">
              <w:r w:rsidRPr="000B521B">
                <w:rPr>
                  <w:b/>
                  <w:bCs/>
                  <w:color w:val="000000" w:themeColor="text1"/>
                  <w:sz w:val="20"/>
                  <w:szCs w:val="20"/>
                </w:rPr>
                <w:t xml:space="preserve">/Consumption </w:t>
              </w:r>
            </w:ins>
          </w:p>
        </w:tc>
        <w:tc>
          <w:tcPr>
            <w:tcW w:w="1011"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28F36087" w14:textId="7E9A55EA" w:rsidR="0068383C" w:rsidRPr="000B521B" w:rsidRDefault="0068383C" w:rsidP="0068383C">
            <w:pPr>
              <w:pStyle w:val="BodyText"/>
              <w:spacing w:before="162" w:line="480" w:lineRule="auto"/>
              <w:ind w:right="-90"/>
              <w:jc w:val="center"/>
              <w:rPr>
                <w:color w:val="000000"/>
                <w:sz w:val="20"/>
                <w:szCs w:val="20"/>
              </w:rPr>
            </w:pPr>
            <w:r w:rsidRPr="000B521B">
              <w:rPr>
                <w:color w:val="000000"/>
                <w:sz w:val="20"/>
                <w:szCs w:val="20"/>
              </w:rPr>
              <w:t>677</w:t>
            </w:r>
          </w:p>
        </w:tc>
        <w:tc>
          <w:tcPr>
            <w:tcW w:w="9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1BCAEAFE" w14:textId="38715729" w:rsidR="0068383C" w:rsidRPr="000B521B" w:rsidRDefault="0068383C" w:rsidP="0068383C">
            <w:pPr>
              <w:pStyle w:val="BodyText"/>
              <w:spacing w:before="162" w:line="480" w:lineRule="auto"/>
              <w:ind w:right="-90"/>
              <w:jc w:val="center"/>
              <w:rPr>
                <w:color w:val="000000"/>
                <w:sz w:val="20"/>
                <w:szCs w:val="20"/>
              </w:rPr>
            </w:pPr>
            <w:r w:rsidRPr="000B521B">
              <w:rPr>
                <w:color w:val="000000"/>
                <w:sz w:val="20"/>
                <w:szCs w:val="20"/>
              </w:rPr>
              <w:t>739</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52A5E4D8" w14:textId="5722549E" w:rsidR="0068383C" w:rsidRPr="000B521B" w:rsidRDefault="0068383C" w:rsidP="0068383C">
            <w:pPr>
              <w:pStyle w:val="BodyText"/>
              <w:spacing w:before="162" w:line="480" w:lineRule="auto"/>
              <w:ind w:right="-90"/>
              <w:jc w:val="center"/>
              <w:rPr>
                <w:color w:val="000000"/>
                <w:sz w:val="20"/>
                <w:szCs w:val="20"/>
              </w:rPr>
            </w:pPr>
            <w:r w:rsidRPr="000B521B">
              <w:rPr>
                <w:color w:val="000000"/>
                <w:sz w:val="20"/>
                <w:szCs w:val="20"/>
              </w:rPr>
              <w:t>789</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414912C0" w14:textId="41BD5ABD" w:rsidR="0068383C" w:rsidRPr="000B521B" w:rsidRDefault="0068383C" w:rsidP="0068383C">
            <w:pPr>
              <w:pStyle w:val="BodyText"/>
              <w:spacing w:before="162" w:line="480" w:lineRule="auto"/>
              <w:ind w:right="-90"/>
              <w:jc w:val="center"/>
              <w:rPr>
                <w:color w:val="000000"/>
                <w:sz w:val="20"/>
                <w:szCs w:val="20"/>
              </w:rPr>
            </w:pPr>
            <w:r w:rsidRPr="000B521B">
              <w:rPr>
                <w:color w:val="000000"/>
                <w:sz w:val="20"/>
                <w:szCs w:val="20"/>
              </w:rPr>
              <w:t>1026</w:t>
            </w:r>
          </w:p>
        </w:tc>
        <w:tc>
          <w:tcPr>
            <w:tcW w:w="14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2B613940" w14:textId="175009AC" w:rsidR="0068383C" w:rsidRPr="000B521B" w:rsidRDefault="0068383C" w:rsidP="0068383C">
            <w:pPr>
              <w:pStyle w:val="BodyText"/>
              <w:spacing w:before="162" w:line="480" w:lineRule="auto"/>
              <w:ind w:right="-90"/>
              <w:jc w:val="center"/>
              <w:rPr>
                <w:color w:val="000000"/>
                <w:sz w:val="20"/>
                <w:szCs w:val="20"/>
              </w:rPr>
            </w:pPr>
            <w:r w:rsidRPr="000B521B">
              <w:rPr>
                <w:color w:val="000000"/>
                <w:sz w:val="20"/>
                <w:szCs w:val="20"/>
              </w:rPr>
              <w:t>1367</w:t>
            </w:r>
          </w:p>
        </w:tc>
      </w:tr>
      <w:tr w:rsidR="0068383C" w:rsidRPr="000B521B" w14:paraId="5393F022" w14:textId="77777777" w:rsidTr="00CF60F6">
        <w:trPr>
          <w:trHeight w:val="483"/>
        </w:trPr>
        <w:tc>
          <w:tcPr>
            <w:tcW w:w="4412"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22F82295" w14:textId="77777777" w:rsidR="0068383C" w:rsidRPr="000B521B" w:rsidRDefault="0068383C" w:rsidP="0068383C">
            <w:pPr>
              <w:pStyle w:val="BodyText"/>
              <w:spacing w:before="162" w:line="480" w:lineRule="auto"/>
              <w:ind w:right="-90"/>
              <w:jc w:val="both"/>
              <w:rPr>
                <w:bCs/>
                <w:color w:val="000000" w:themeColor="text1"/>
                <w:sz w:val="20"/>
                <w:szCs w:val="20"/>
              </w:rPr>
            </w:pPr>
            <w:del w:id="27" w:author="Hardik Malhotra" w:date="2021-09-10T14:12:00Z">
              <w:r w:rsidRPr="000B521B" w:rsidDel="002163E7">
                <w:rPr>
                  <w:b/>
                  <w:bCs/>
                  <w:color w:val="000000" w:themeColor="text1"/>
                  <w:sz w:val="20"/>
                  <w:szCs w:val="20"/>
                </w:rPr>
                <w:delText xml:space="preserve">Global </w:delText>
              </w:r>
            </w:del>
            <w:ins w:id="28" w:author="Hardik Malhotra" w:date="2021-09-10T14:12:00Z">
              <w:r w:rsidRPr="000B521B">
                <w:rPr>
                  <w:b/>
                  <w:bCs/>
                  <w:color w:val="000000" w:themeColor="text1"/>
                  <w:sz w:val="20"/>
                  <w:szCs w:val="20"/>
                </w:rPr>
                <w:t xml:space="preserve">Total </w:t>
              </w:r>
            </w:ins>
            <w:del w:id="29" w:author="Hardik Malhotra" w:date="2021-09-10T14:12:00Z">
              <w:r w:rsidRPr="000B521B" w:rsidDel="002163E7">
                <w:rPr>
                  <w:b/>
                  <w:bCs/>
                  <w:color w:val="000000" w:themeColor="text1"/>
                  <w:sz w:val="20"/>
                  <w:szCs w:val="20"/>
                </w:rPr>
                <w:delText xml:space="preserve">Vinyl Ester Resin </w:delText>
              </w:r>
            </w:del>
            <w:r w:rsidRPr="000B521B">
              <w:rPr>
                <w:b/>
                <w:bCs/>
                <w:color w:val="000000" w:themeColor="text1"/>
                <w:sz w:val="20"/>
                <w:szCs w:val="20"/>
              </w:rPr>
              <w:t>Demand (Y-O-Y Growth Rate, %)</w:t>
            </w:r>
          </w:p>
        </w:tc>
        <w:tc>
          <w:tcPr>
            <w:tcW w:w="1011"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4537DEE" w14:textId="77777777" w:rsidR="0068383C" w:rsidRPr="000B521B" w:rsidRDefault="0068383C" w:rsidP="0068383C">
            <w:pPr>
              <w:pStyle w:val="BodyText"/>
              <w:spacing w:before="162" w:line="480" w:lineRule="auto"/>
              <w:ind w:right="-90"/>
              <w:jc w:val="center"/>
              <w:rPr>
                <w:color w:val="000000"/>
                <w:sz w:val="20"/>
                <w:szCs w:val="20"/>
              </w:rPr>
            </w:pPr>
            <w:r w:rsidRPr="000B521B">
              <w:rPr>
                <w:color w:val="000000"/>
                <w:sz w:val="20"/>
                <w:szCs w:val="20"/>
              </w:rPr>
              <w:t> 3.87%</w:t>
            </w:r>
          </w:p>
        </w:tc>
        <w:tc>
          <w:tcPr>
            <w:tcW w:w="9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212D819" w14:textId="77777777" w:rsidR="0068383C" w:rsidRPr="000B521B" w:rsidRDefault="0068383C" w:rsidP="0068383C">
            <w:pPr>
              <w:pStyle w:val="BodyText"/>
              <w:spacing w:before="162" w:line="480" w:lineRule="auto"/>
              <w:ind w:right="-90"/>
              <w:jc w:val="center"/>
              <w:rPr>
                <w:color w:val="000000"/>
                <w:sz w:val="20"/>
                <w:szCs w:val="20"/>
              </w:rPr>
            </w:pPr>
            <w:r w:rsidRPr="000B521B">
              <w:rPr>
                <w:color w:val="000000"/>
                <w:sz w:val="20"/>
                <w:szCs w:val="20"/>
              </w:rPr>
              <w:t>-7.14%</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7F8F93F" w14:textId="77777777" w:rsidR="0068383C" w:rsidRPr="000B521B" w:rsidRDefault="0068383C" w:rsidP="0068383C">
            <w:pPr>
              <w:pStyle w:val="BodyText"/>
              <w:spacing w:before="162" w:line="480" w:lineRule="auto"/>
              <w:ind w:right="-90"/>
              <w:jc w:val="center"/>
              <w:rPr>
                <w:color w:val="000000"/>
                <w:sz w:val="20"/>
                <w:szCs w:val="20"/>
              </w:rPr>
            </w:pPr>
            <w:r w:rsidRPr="000B521B">
              <w:rPr>
                <w:color w:val="000000"/>
                <w:sz w:val="20"/>
                <w:szCs w:val="20"/>
              </w:rPr>
              <w:t>6.71%</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457EA846" w14:textId="77777777" w:rsidR="0068383C" w:rsidRPr="000B521B" w:rsidRDefault="0068383C" w:rsidP="0068383C">
            <w:pPr>
              <w:pStyle w:val="BodyText"/>
              <w:spacing w:before="162" w:line="480" w:lineRule="auto"/>
              <w:ind w:right="-90"/>
              <w:jc w:val="center"/>
              <w:rPr>
                <w:color w:val="000000"/>
                <w:sz w:val="20"/>
                <w:szCs w:val="20"/>
              </w:rPr>
            </w:pPr>
            <w:r w:rsidRPr="000B521B">
              <w:rPr>
                <w:color w:val="000000"/>
                <w:sz w:val="20"/>
                <w:szCs w:val="20"/>
              </w:rPr>
              <w:t>6.42%</w:t>
            </w:r>
          </w:p>
        </w:tc>
        <w:tc>
          <w:tcPr>
            <w:tcW w:w="14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70A5CB9" w14:textId="77777777" w:rsidR="0068383C" w:rsidRPr="000B521B" w:rsidRDefault="0068383C" w:rsidP="0068383C">
            <w:pPr>
              <w:pStyle w:val="BodyText"/>
              <w:spacing w:before="162" w:line="480" w:lineRule="auto"/>
              <w:ind w:right="-90"/>
              <w:jc w:val="center"/>
              <w:rPr>
                <w:color w:val="000000"/>
                <w:sz w:val="20"/>
                <w:szCs w:val="20"/>
              </w:rPr>
            </w:pPr>
            <w:r w:rsidRPr="000B521B">
              <w:rPr>
                <w:color w:val="000000"/>
                <w:sz w:val="20"/>
                <w:szCs w:val="20"/>
              </w:rPr>
              <w:t>5.58%</w:t>
            </w:r>
          </w:p>
        </w:tc>
      </w:tr>
      <w:tr w:rsidR="0068383C" w:rsidRPr="000B521B" w14:paraId="06DB106F" w14:textId="77777777" w:rsidTr="00CF60F6">
        <w:trPr>
          <w:trHeight w:val="339"/>
          <w:ins w:id="30" w:author="Hardik Malhotra" w:date="2021-09-10T14:38:00Z"/>
        </w:trPr>
        <w:tc>
          <w:tcPr>
            <w:tcW w:w="4412"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tcPr>
          <w:p w14:paraId="6D703AC4" w14:textId="77777777" w:rsidR="0068383C" w:rsidRPr="000B521B" w:rsidDel="002163E7" w:rsidRDefault="0068383C" w:rsidP="0068383C">
            <w:pPr>
              <w:pStyle w:val="BodyText"/>
              <w:spacing w:before="162" w:line="480" w:lineRule="auto"/>
              <w:ind w:right="-90"/>
              <w:jc w:val="both"/>
              <w:rPr>
                <w:ins w:id="31" w:author="Hardik Malhotra" w:date="2021-09-10T14:38:00Z"/>
                <w:b/>
                <w:bCs/>
                <w:color w:val="000000" w:themeColor="text1"/>
                <w:sz w:val="20"/>
                <w:szCs w:val="20"/>
              </w:rPr>
            </w:pPr>
            <w:ins w:id="32" w:author="Hardik Malhotra" w:date="2021-09-10T14:39:00Z">
              <w:r w:rsidRPr="000B521B">
                <w:rPr>
                  <w:b/>
                  <w:bCs/>
                  <w:color w:val="000000" w:themeColor="text1"/>
                  <w:sz w:val="20"/>
                  <w:szCs w:val="20"/>
                </w:rPr>
                <w:t>Demand</w:t>
              </w:r>
            </w:ins>
            <w:ins w:id="33" w:author="Hardik Malhotra" w:date="2021-09-10T14:40:00Z">
              <w:r w:rsidRPr="000B521B">
                <w:rPr>
                  <w:b/>
                  <w:bCs/>
                  <w:color w:val="000000" w:themeColor="text1"/>
                  <w:sz w:val="20"/>
                  <w:szCs w:val="20"/>
                </w:rPr>
                <w:t xml:space="preserve"> – Supply Gap</w:t>
              </w:r>
            </w:ins>
          </w:p>
        </w:tc>
        <w:tc>
          <w:tcPr>
            <w:tcW w:w="1011"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058B590F" w14:textId="77777777" w:rsidR="0068383C" w:rsidRPr="000B521B" w:rsidRDefault="0068383C" w:rsidP="0068383C">
            <w:pPr>
              <w:pStyle w:val="BodyText"/>
              <w:spacing w:before="162" w:line="480" w:lineRule="auto"/>
              <w:ind w:right="-90"/>
              <w:jc w:val="center"/>
              <w:rPr>
                <w:ins w:id="34" w:author="Hardik Malhotra" w:date="2021-09-10T14:38:00Z"/>
                <w:bCs/>
                <w:color w:val="000000" w:themeColor="text1"/>
                <w:sz w:val="20"/>
                <w:szCs w:val="20"/>
              </w:rPr>
            </w:pPr>
            <w:r w:rsidRPr="000B521B">
              <w:rPr>
                <w:color w:val="000000"/>
                <w:sz w:val="20"/>
                <w:szCs w:val="20"/>
              </w:rPr>
              <w:t>0.00</w:t>
            </w:r>
          </w:p>
        </w:tc>
        <w:tc>
          <w:tcPr>
            <w:tcW w:w="9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4DE43EA2" w14:textId="77777777" w:rsidR="0068383C" w:rsidRPr="000B521B" w:rsidRDefault="0068383C" w:rsidP="0068383C">
            <w:pPr>
              <w:pStyle w:val="BodyText"/>
              <w:spacing w:before="162" w:line="480" w:lineRule="auto"/>
              <w:ind w:right="-90"/>
              <w:jc w:val="center"/>
              <w:rPr>
                <w:ins w:id="35" w:author="Hardik Malhotra" w:date="2021-09-10T14:38:00Z"/>
                <w:bCs/>
                <w:color w:val="000000" w:themeColor="text1"/>
                <w:sz w:val="20"/>
                <w:szCs w:val="20"/>
              </w:rPr>
            </w:pPr>
            <w:r w:rsidRPr="000B521B">
              <w:rPr>
                <w:color w:val="000000"/>
                <w:sz w:val="20"/>
                <w:szCs w:val="20"/>
              </w:rPr>
              <w:t>0.00</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4843B0CE" w14:textId="77777777" w:rsidR="0068383C" w:rsidRPr="000B521B" w:rsidRDefault="0068383C" w:rsidP="0068383C">
            <w:pPr>
              <w:pStyle w:val="BodyText"/>
              <w:spacing w:before="162" w:line="480" w:lineRule="auto"/>
              <w:ind w:right="-90"/>
              <w:jc w:val="center"/>
              <w:rPr>
                <w:ins w:id="36" w:author="Hardik Malhotra" w:date="2021-09-10T14:38:00Z"/>
                <w:bCs/>
                <w:color w:val="000000" w:themeColor="text1"/>
                <w:sz w:val="20"/>
                <w:szCs w:val="20"/>
              </w:rPr>
            </w:pPr>
            <w:r w:rsidRPr="000B521B">
              <w:rPr>
                <w:color w:val="000000"/>
                <w:sz w:val="20"/>
                <w:szCs w:val="20"/>
              </w:rPr>
              <w:t>19.23</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67E2B483" w14:textId="386FB5BC" w:rsidR="0068383C" w:rsidRPr="000B521B" w:rsidRDefault="0068383C" w:rsidP="0068383C">
            <w:pPr>
              <w:pStyle w:val="BodyText"/>
              <w:spacing w:before="162" w:line="480" w:lineRule="auto"/>
              <w:ind w:right="-90"/>
              <w:jc w:val="center"/>
              <w:rPr>
                <w:ins w:id="37" w:author="Hardik Malhotra" w:date="2021-09-10T14:38:00Z"/>
                <w:bCs/>
                <w:color w:val="000000" w:themeColor="text1"/>
                <w:sz w:val="20"/>
                <w:szCs w:val="20"/>
              </w:rPr>
            </w:pPr>
            <w:r w:rsidRPr="000B521B">
              <w:rPr>
                <w:color w:val="000000"/>
                <w:sz w:val="20"/>
                <w:szCs w:val="20"/>
              </w:rPr>
              <w:t>-159.81</w:t>
            </w:r>
          </w:p>
        </w:tc>
        <w:tc>
          <w:tcPr>
            <w:tcW w:w="14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7F33F215" w14:textId="77777777" w:rsidR="0068383C" w:rsidRPr="000B521B" w:rsidRDefault="0068383C" w:rsidP="0068383C">
            <w:pPr>
              <w:pStyle w:val="BodyText"/>
              <w:spacing w:before="162" w:line="480" w:lineRule="auto"/>
              <w:ind w:right="-90"/>
              <w:jc w:val="center"/>
              <w:rPr>
                <w:ins w:id="38" w:author="Hardik Malhotra" w:date="2021-09-10T14:38:00Z"/>
                <w:bCs/>
                <w:color w:val="000000" w:themeColor="text1"/>
                <w:sz w:val="20"/>
                <w:szCs w:val="20"/>
              </w:rPr>
            </w:pPr>
            <w:r w:rsidRPr="000B521B">
              <w:rPr>
                <w:color w:val="000000"/>
                <w:sz w:val="20"/>
                <w:szCs w:val="20"/>
              </w:rPr>
              <w:t>-438.76</w:t>
            </w:r>
          </w:p>
        </w:tc>
      </w:tr>
    </w:tbl>
    <w:p w14:paraId="64B09E57" w14:textId="550DBE6B" w:rsidR="00522867" w:rsidRPr="000B521B" w:rsidRDefault="00F56843" w:rsidP="0068383C">
      <w:pPr>
        <w:pStyle w:val="BodyText"/>
        <w:spacing w:before="162" w:line="480" w:lineRule="auto"/>
        <w:ind w:right="-90"/>
        <w:jc w:val="both"/>
        <w:rPr>
          <w:bCs/>
          <w:color w:val="000000" w:themeColor="text1"/>
        </w:rPr>
      </w:pPr>
      <w:r w:rsidRPr="000B521B">
        <w:rPr>
          <w:bCs/>
          <w:noProof/>
          <w:color w:val="000000" w:themeColor="text1"/>
          <w:lang w:val="en-IN"/>
        </w:rPr>
        <w:lastRenderedPageBreak/>
        <mc:AlternateContent>
          <mc:Choice Requires="wps">
            <w:drawing>
              <wp:anchor distT="0" distB="0" distL="114300" distR="114300" simplePos="0" relativeHeight="252161024" behindDoc="0" locked="0" layoutInCell="1" allowOverlap="1" wp14:anchorId="446412CF" wp14:editId="56A4FFC1">
                <wp:simplePos x="0" y="0"/>
                <wp:positionH relativeFrom="margin">
                  <wp:posOffset>3986530</wp:posOffset>
                </wp:positionH>
                <wp:positionV relativeFrom="paragraph">
                  <wp:posOffset>2793232</wp:posOffset>
                </wp:positionV>
                <wp:extent cx="2337955" cy="200055"/>
                <wp:effectExtent l="0" t="0" r="0" b="0"/>
                <wp:wrapNone/>
                <wp:docPr id="131"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4634B50" w14:textId="77777777" w:rsidR="009006A2" w:rsidRPr="004644A7"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46412CF" id="TextBox 4" o:spid="_x0000_s1030" type="#_x0000_t202" style="position:absolute;left:0;text-align:left;margin-left:313.9pt;margin-top:219.95pt;width:184.1pt;height:15.75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" filled="f" stroked="f">
                <v:textbox style="mso-fit-shape-to-text:t">
                  <w:txbxContent>
                    <w:p w14:paraId="74634B50" w14:textId="77777777" w:rsidR="009006A2" w:rsidRPr="004644A7"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Pr="000B521B">
        <w:rPr>
          <w:bCs/>
          <w:noProof/>
          <w:color w:val="000000" w:themeColor="text1"/>
        </w:rPr>
        <mc:AlternateContent>
          <mc:Choice Requires="wps">
            <w:drawing>
              <wp:anchor distT="45720" distB="45720" distL="114300" distR="114300" simplePos="0" relativeHeight="252508160" behindDoc="0" locked="0" layoutInCell="1" allowOverlap="1" wp14:anchorId="30C9BD30" wp14:editId="3DC59B8A">
                <wp:simplePos x="0" y="0"/>
                <wp:positionH relativeFrom="column">
                  <wp:posOffset>-124814</wp:posOffset>
                </wp:positionH>
                <wp:positionV relativeFrom="paragraph">
                  <wp:posOffset>2990909</wp:posOffset>
                </wp:positionV>
                <wp:extent cx="6530975" cy="4550410"/>
                <wp:effectExtent l="0" t="0" r="22225"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0975" cy="455041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282836BA" w14:textId="6113DF64" w:rsidR="002C67EF" w:rsidRPr="00F56843" w:rsidRDefault="001211F4" w:rsidP="002B5226">
                            <w:pPr>
                              <w:pStyle w:val="BodyText"/>
                              <w:numPr>
                                <w:ilvl w:val="0"/>
                                <w:numId w:val="3"/>
                              </w:numPr>
                              <w:spacing w:before="162" w:line="360" w:lineRule="auto"/>
                              <w:jc w:val="both"/>
                              <w:rPr>
                                <w:bCs/>
                                <w:color w:val="000000" w:themeColor="text1"/>
                              </w:rPr>
                            </w:pPr>
                            <w:r w:rsidRPr="00F56843">
                              <w:rPr>
                                <w:bCs/>
                                <w:color w:val="000000" w:themeColor="text1"/>
                              </w:rPr>
                              <w:t xml:space="preserve">Demand has </w:t>
                            </w:r>
                            <w:r w:rsidR="00F56843" w:rsidRPr="00F56843">
                              <w:rPr>
                                <w:bCs/>
                                <w:color w:val="000000" w:themeColor="text1"/>
                              </w:rPr>
                              <w:t xml:space="preserve">increased after the slump of 2020, where downstream sectors have increased consumption in the wake of economic recovery. A trend has been witnessed where the companies having captive market have gained improved margins while others have witnessed a cutback in margins due to uneven price assessments of raw materials. </w:t>
                            </w:r>
                            <w:r w:rsidRPr="00F56843">
                              <w:rPr>
                                <w:bCs/>
                                <w:color w:val="000000" w:themeColor="text1"/>
                              </w:rPr>
                              <w:t>D</w:t>
                            </w:r>
                            <w:r w:rsidR="002C67EF" w:rsidRPr="00F56843">
                              <w:rPr>
                                <w:bCs/>
                                <w:color w:val="000000" w:themeColor="text1"/>
                              </w:rPr>
                              <w:t>emand from the marine and renewables sector has shown an upward trend contributing to the increase in deman</w:t>
                            </w:r>
                            <w:r w:rsidR="0030317B" w:rsidRPr="00F56843">
                              <w:rPr>
                                <w:bCs/>
                                <w:color w:val="000000" w:themeColor="text1"/>
                              </w:rPr>
                              <w:t>d in 2021.</w:t>
                            </w:r>
                          </w:p>
                          <w:p w14:paraId="7BC69447" w14:textId="663E5D29" w:rsidR="00F56843" w:rsidRDefault="00064CBC" w:rsidP="002B5226">
                            <w:pPr>
                              <w:pStyle w:val="BodyText"/>
                              <w:numPr>
                                <w:ilvl w:val="0"/>
                                <w:numId w:val="3"/>
                              </w:numPr>
                              <w:spacing w:before="162" w:line="360" w:lineRule="auto"/>
                              <w:jc w:val="both"/>
                              <w:rPr>
                                <w:bCs/>
                                <w:color w:val="000000" w:themeColor="text1"/>
                              </w:rPr>
                            </w:pPr>
                            <w:r>
                              <w:rPr>
                                <w:bCs/>
                                <w:color w:val="000000" w:themeColor="text1"/>
                              </w:rPr>
                              <w:t xml:space="preserve">Owing to its </w:t>
                            </w:r>
                            <w:ins w:id="39" w:author="Hardik Malhotra" w:date="2021-09-10T14:28:00Z">
                              <w:r w:rsidR="002C67EF" w:rsidRPr="00F56843">
                                <w:rPr>
                                  <w:bCs/>
                                  <w:color w:val="000000" w:themeColor="text1"/>
                                </w:rPr>
                                <w:t xml:space="preserve">Owing to its superior </w:t>
                              </w:r>
                              <w:proofErr w:type="gramStart"/>
                              <w:r w:rsidR="002C67EF" w:rsidRPr="00F56843">
                                <w:rPr>
                                  <w:bCs/>
                                  <w:color w:val="000000" w:themeColor="text1"/>
                                </w:rPr>
                                <w:t>properties</w:t>
                              </w:r>
                            </w:ins>
                            <w:r w:rsidR="002C67EF" w:rsidRPr="00F56843">
                              <w:rPr>
                                <w:bCs/>
                                <w:color w:val="000000" w:themeColor="text1"/>
                              </w:rPr>
                              <w:t xml:space="preserve"> </w:t>
                            </w:r>
                            <w:ins w:id="40" w:author="Hardik Malhotra" w:date="2021-09-10T14:28:00Z">
                              <w:r w:rsidR="002C67EF" w:rsidRPr="00F56843">
                                <w:rPr>
                                  <w:bCs/>
                                  <w:color w:val="000000" w:themeColor="text1"/>
                                </w:rPr>
                                <w:t xml:space="preserve"> high</w:t>
                              </w:r>
                              <w:proofErr w:type="gramEnd"/>
                              <w:r w:rsidR="002C67EF" w:rsidRPr="00F56843">
                                <w:rPr>
                                  <w:bCs/>
                                  <w:color w:val="000000" w:themeColor="text1"/>
                                </w:rPr>
                                <w:t xml:space="preserve"> viscosity index, crack resistance, </w:t>
                              </w:r>
                            </w:ins>
                            <w:ins w:id="41" w:author="Hardik Malhotra" w:date="2021-09-10T14:29:00Z">
                              <w:r w:rsidR="002C67EF" w:rsidRPr="00F56843">
                                <w:rPr>
                                  <w:bCs/>
                                  <w:color w:val="000000" w:themeColor="text1"/>
                                </w:rPr>
                                <w:t>resistance to h</w:t>
                              </w:r>
                            </w:ins>
                            <w:ins w:id="42" w:author="Hardik Malhotra" w:date="2021-09-10T14:36:00Z">
                              <w:r w:rsidR="002C67EF" w:rsidRPr="00F56843">
                                <w:rPr>
                                  <w:bCs/>
                                  <w:color w:val="000000" w:themeColor="text1"/>
                                </w:rPr>
                                <w:t>i</w:t>
                              </w:r>
                            </w:ins>
                            <w:ins w:id="43" w:author="Hardik Malhotra" w:date="2021-09-10T14:29:00Z">
                              <w:r w:rsidR="002C67EF" w:rsidRPr="00F56843">
                                <w:rPr>
                                  <w:bCs/>
                                  <w:color w:val="000000" w:themeColor="text1"/>
                                </w:rPr>
                                <w:t>gh temperature and others, the t</w:t>
                              </w:r>
                            </w:ins>
                            <w:r>
                              <w:rPr>
                                <w:bCs/>
                                <w:color w:val="000000" w:themeColor="text1"/>
                              </w:rPr>
                              <w:t xml:space="preserve">high viscosity index, crack resistance, resistance to high temperature and others, the total demand </w:t>
                            </w:r>
                            <w:r w:rsidR="002C67EF" w:rsidRPr="00F56843">
                              <w:rPr>
                                <w:bCs/>
                                <w:color w:val="000000" w:themeColor="text1"/>
                              </w:rPr>
                              <w:t>of vinyl ester</w:t>
                            </w:r>
                            <w:ins w:id="44" w:author="Hardik Malhotra" w:date="2021-09-10T14:29:00Z">
                              <w:r w:rsidR="002C67EF" w:rsidRPr="00F56843">
                                <w:rPr>
                                  <w:bCs/>
                                  <w:color w:val="000000" w:themeColor="text1"/>
                                </w:rPr>
                                <w:t xml:space="preserve"> </w:t>
                              </w:r>
                            </w:ins>
                            <w:ins w:id="45" w:author="Hardik Malhotra" w:date="2021-09-10T14:34:00Z">
                              <w:r w:rsidR="002C67EF" w:rsidRPr="00F56843">
                                <w:rPr>
                                  <w:bCs/>
                                  <w:color w:val="000000" w:themeColor="text1"/>
                                </w:rPr>
                                <w:t>is anticipated to reach 1</w:t>
                              </w:r>
                            </w:ins>
                            <w:r>
                              <w:rPr>
                                <w:bCs/>
                                <w:color w:val="000000" w:themeColor="text1"/>
                              </w:rPr>
                              <w:t xml:space="preserve"> is anticipated to reach 1.</w:t>
                            </w:r>
                            <w:r w:rsidR="002C67EF" w:rsidRPr="00F56843">
                              <w:rPr>
                                <w:bCs/>
                                <w:color w:val="000000" w:themeColor="text1"/>
                              </w:rPr>
                              <w:t>3</w:t>
                            </w:r>
                            <w:r w:rsidR="00F56843" w:rsidRPr="00F56843">
                              <w:rPr>
                                <w:bCs/>
                                <w:color w:val="000000" w:themeColor="text1"/>
                              </w:rPr>
                              <w:t>7</w:t>
                            </w:r>
                            <w:ins w:id="46" w:author="Hardik Malhotra" w:date="2021-09-10T14:34:00Z">
                              <w:r w:rsidR="002C67EF" w:rsidRPr="00F56843">
                                <w:rPr>
                                  <w:bCs/>
                                  <w:color w:val="000000" w:themeColor="text1"/>
                                </w:rPr>
                                <w:t xml:space="preserve"> </w:t>
                              </w:r>
                            </w:ins>
                            <w:r w:rsidR="00F56843" w:rsidRPr="00F56843">
                              <w:rPr>
                                <w:bCs/>
                                <w:color w:val="000000" w:themeColor="text1"/>
                              </w:rPr>
                              <w:t>million</w:t>
                            </w:r>
                            <w:r>
                              <w:rPr>
                                <w:bCs/>
                                <w:color w:val="000000" w:themeColor="text1"/>
                              </w:rPr>
                              <w:t xml:space="preserve"> </w:t>
                            </w:r>
                            <w:ins w:id="47" w:author="Hardik Malhotra" w:date="2021-09-10T14:34:00Z">
                              <w:r w:rsidR="002C67EF" w:rsidRPr="00F56843">
                                <w:rPr>
                                  <w:bCs/>
                                  <w:color w:val="000000" w:themeColor="text1"/>
                                </w:rPr>
                                <w:t xml:space="preserve"> </w:t>
                              </w:r>
                            </w:ins>
                            <w:proofErr w:type="spellStart"/>
                            <w:r w:rsidR="001211F4" w:rsidRPr="00F56843">
                              <w:rPr>
                                <w:bCs/>
                                <w:color w:val="000000" w:themeColor="text1"/>
                              </w:rPr>
                              <w:t>tonnes</w:t>
                            </w:r>
                            <w:proofErr w:type="spellEnd"/>
                            <w:r w:rsidR="00F56843" w:rsidRPr="00F56843">
                              <w:rPr>
                                <w:bCs/>
                                <w:color w:val="000000" w:themeColor="text1"/>
                              </w:rPr>
                              <w:t>.</w:t>
                            </w:r>
                          </w:p>
                          <w:p w14:paraId="0605BC96" w14:textId="4675F00A" w:rsidR="00F56843" w:rsidRPr="00F56843" w:rsidRDefault="00F56843" w:rsidP="002B5226">
                            <w:pPr>
                              <w:pStyle w:val="BodyText"/>
                              <w:numPr>
                                <w:ilvl w:val="0"/>
                                <w:numId w:val="3"/>
                              </w:numPr>
                              <w:spacing w:before="162" w:line="360" w:lineRule="auto"/>
                              <w:jc w:val="both"/>
                              <w:rPr>
                                <w:bCs/>
                                <w:color w:val="000000" w:themeColor="text1"/>
                              </w:rPr>
                            </w:pPr>
                            <w:r w:rsidRPr="00F56843">
                              <w:rPr>
                                <w:bCs/>
                                <w:color w:val="000000" w:themeColor="text1"/>
                              </w:rPr>
                              <w:t>APAC and North America region accounted for the largest share in the global vinyl ester resin based FRP composites market in 2020 and 1st half of 2021 and trend is expected to remain same during forecast period as well, owing to growing demand across various end use industries. The aerospace industries in the USA and Mobile Manufacturing units in North</w:t>
                            </w:r>
                            <w:r>
                              <w:rPr>
                                <w:bCs/>
                                <w:color w:val="000000" w:themeColor="text1"/>
                              </w:rPr>
                              <w:t>-</w:t>
                            </w:r>
                            <w:r w:rsidRPr="00F56843">
                              <w:rPr>
                                <w:bCs/>
                                <w:color w:val="000000" w:themeColor="text1"/>
                              </w:rPr>
                              <w:t>East Asia are the largest in the world and is emanating high demand for composites for manufacturing fighter aircraft, airplanes, LCD panels and their components.</w:t>
                            </w:r>
                          </w:p>
                          <w:p w14:paraId="1DB89052" w14:textId="1F6BA95A" w:rsidR="002C67EF" w:rsidRDefault="002C67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9BD30" id="_x0000_s1031" type="#_x0000_t202" style="position:absolute;left:0;text-align:left;margin-left:-9.85pt;margin-top:235.5pt;width:514.25pt;height:358.3pt;z-index:25250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" fillcolor="#91bce3 [2168]" strokecolor="#5b9bd5 [3208]" strokeweight=".5pt">
                <v:fill color2="#7aaddd [2616]" rotate="t" colors="0 #b1cbe9;.5 #a3c1e5;1 #92b9e4" focus="100%" type="gradient">
                  <o:fill v:ext="view" type="gradientUnscaled"/>
                </v:fill>
                <v:textbox>
                  <w:txbxContent>
                    <w:p w14:paraId="282836BA" w14:textId="6113DF64" w:rsidR="002C67EF" w:rsidRPr="00F56843" w:rsidRDefault="001211F4" w:rsidP="002B5226">
                      <w:pPr>
                        <w:pStyle w:val="BodyText"/>
                        <w:numPr>
                          <w:ilvl w:val="0"/>
                          <w:numId w:val="3"/>
                        </w:numPr>
                        <w:spacing w:before="162" w:line="360" w:lineRule="auto"/>
                        <w:jc w:val="both"/>
                        <w:rPr>
                          <w:bCs/>
                          <w:color w:val="000000" w:themeColor="text1"/>
                        </w:rPr>
                      </w:pPr>
                      <w:r w:rsidRPr="00F56843">
                        <w:rPr>
                          <w:bCs/>
                          <w:color w:val="000000" w:themeColor="text1"/>
                        </w:rPr>
                        <w:t xml:space="preserve">Demand has </w:t>
                      </w:r>
                      <w:r w:rsidR="00F56843" w:rsidRPr="00F56843">
                        <w:rPr>
                          <w:bCs/>
                          <w:color w:val="000000" w:themeColor="text1"/>
                        </w:rPr>
                        <w:t xml:space="preserve">increased after the slump of 2020, where downstream sectors have increased consumption in the wake of economic recovery. A trend has been witnessed where the companies having captive market have gained improved margins while others have witnessed a cutback in margins due to uneven price assessments of raw materials. </w:t>
                      </w:r>
                      <w:r w:rsidRPr="00F56843">
                        <w:rPr>
                          <w:bCs/>
                          <w:color w:val="000000" w:themeColor="text1"/>
                        </w:rPr>
                        <w:t>D</w:t>
                      </w:r>
                      <w:r w:rsidR="002C67EF" w:rsidRPr="00F56843">
                        <w:rPr>
                          <w:bCs/>
                          <w:color w:val="000000" w:themeColor="text1"/>
                        </w:rPr>
                        <w:t>emand from the marine and renewables sector has shown an upward trend contributing to the increase in deman</w:t>
                      </w:r>
                      <w:r w:rsidR="0030317B" w:rsidRPr="00F56843">
                        <w:rPr>
                          <w:bCs/>
                          <w:color w:val="000000" w:themeColor="text1"/>
                        </w:rPr>
                        <w:t>d in 2021.</w:t>
                      </w:r>
                    </w:p>
                    <w:p w14:paraId="7BC69447" w14:textId="663E5D29" w:rsidR="00F56843" w:rsidRDefault="00064CBC" w:rsidP="002B5226">
                      <w:pPr>
                        <w:pStyle w:val="BodyText"/>
                        <w:numPr>
                          <w:ilvl w:val="0"/>
                          <w:numId w:val="3"/>
                        </w:numPr>
                        <w:spacing w:before="162" w:line="360" w:lineRule="auto"/>
                        <w:jc w:val="both"/>
                        <w:rPr>
                          <w:bCs/>
                          <w:color w:val="000000" w:themeColor="text1"/>
                        </w:rPr>
                      </w:pPr>
                      <w:r>
                        <w:rPr>
                          <w:bCs/>
                          <w:color w:val="000000" w:themeColor="text1"/>
                        </w:rPr>
                        <w:t xml:space="preserve">Owing to its </w:t>
                      </w:r>
                      <w:ins w:id="48" w:author="Hardik Malhotra" w:date="2021-09-10T14:28:00Z">
                        <w:r w:rsidR="002C67EF" w:rsidRPr="00F56843">
                          <w:rPr>
                            <w:bCs/>
                            <w:color w:val="000000" w:themeColor="text1"/>
                          </w:rPr>
                          <w:t xml:space="preserve">Owing to its superior </w:t>
                        </w:r>
                        <w:proofErr w:type="gramStart"/>
                        <w:r w:rsidR="002C67EF" w:rsidRPr="00F56843">
                          <w:rPr>
                            <w:bCs/>
                            <w:color w:val="000000" w:themeColor="text1"/>
                          </w:rPr>
                          <w:t>properties</w:t>
                        </w:r>
                      </w:ins>
                      <w:r w:rsidR="002C67EF" w:rsidRPr="00F56843">
                        <w:rPr>
                          <w:bCs/>
                          <w:color w:val="000000" w:themeColor="text1"/>
                        </w:rPr>
                        <w:t xml:space="preserve"> </w:t>
                      </w:r>
                      <w:ins w:id="49" w:author="Hardik Malhotra" w:date="2021-09-10T14:28:00Z">
                        <w:r w:rsidR="002C67EF" w:rsidRPr="00F56843">
                          <w:rPr>
                            <w:bCs/>
                            <w:color w:val="000000" w:themeColor="text1"/>
                          </w:rPr>
                          <w:t xml:space="preserve"> high</w:t>
                        </w:r>
                        <w:proofErr w:type="gramEnd"/>
                        <w:r w:rsidR="002C67EF" w:rsidRPr="00F56843">
                          <w:rPr>
                            <w:bCs/>
                            <w:color w:val="000000" w:themeColor="text1"/>
                          </w:rPr>
                          <w:t xml:space="preserve"> viscosity index, crack resistance, </w:t>
                        </w:r>
                      </w:ins>
                      <w:ins w:id="50" w:author="Hardik Malhotra" w:date="2021-09-10T14:29:00Z">
                        <w:r w:rsidR="002C67EF" w:rsidRPr="00F56843">
                          <w:rPr>
                            <w:bCs/>
                            <w:color w:val="000000" w:themeColor="text1"/>
                          </w:rPr>
                          <w:t>resistance to h</w:t>
                        </w:r>
                      </w:ins>
                      <w:ins w:id="51" w:author="Hardik Malhotra" w:date="2021-09-10T14:36:00Z">
                        <w:r w:rsidR="002C67EF" w:rsidRPr="00F56843">
                          <w:rPr>
                            <w:bCs/>
                            <w:color w:val="000000" w:themeColor="text1"/>
                          </w:rPr>
                          <w:t>i</w:t>
                        </w:r>
                      </w:ins>
                      <w:ins w:id="52" w:author="Hardik Malhotra" w:date="2021-09-10T14:29:00Z">
                        <w:r w:rsidR="002C67EF" w:rsidRPr="00F56843">
                          <w:rPr>
                            <w:bCs/>
                            <w:color w:val="000000" w:themeColor="text1"/>
                          </w:rPr>
                          <w:t>gh temperature and others, the t</w:t>
                        </w:r>
                      </w:ins>
                      <w:r>
                        <w:rPr>
                          <w:bCs/>
                          <w:color w:val="000000" w:themeColor="text1"/>
                        </w:rPr>
                        <w:t xml:space="preserve">high viscosity index, crack resistance, resistance to high temperature and others, the total demand </w:t>
                      </w:r>
                      <w:r w:rsidR="002C67EF" w:rsidRPr="00F56843">
                        <w:rPr>
                          <w:bCs/>
                          <w:color w:val="000000" w:themeColor="text1"/>
                        </w:rPr>
                        <w:t>of vinyl ester</w:t>
                      </w:r>
                      <w:ins w:id="53" w:author="Hardik Malhotra" w:date="2021-09-10T14:29:00Z">
                        <w:r w:rsidR="002C67EF" w:rsidRPr="00F56843">
                          <w:rPr>
                            <w:bCs/>
                            <w:color w:val="000000" w:themeColor="text1"/>
                          </w:rPr>
                          <w:t xml:space="preserve"> </w:t>
                        </w:r>
                      </w:ins>
                      <w:ins w:id="54" w:author="Hardik Malhotra" w:date="2021-09-10T14:34:00Z">
                        <w:r w:rsidR="002C67EF" w:rsidRPr="00F56843">
                          <w:rPr>
                            <w:bCs/>
                            <w:color w:val="000000" w:themeColor="text1"/>
                          </w:rPr>
                          <w:t>is anticipated to reach 1</w:t>
                        </w:r>
                      </w:ins>
                      <w:r>
                        <w:rPr>
                          <w:bCs/>
                          <w:color w:val="000000" w:themeColor="text1"/>
                        </w:rPr>
                        <w:t xml:space="preserve"> is anticipated to reach 1.</w:t>
                      </w:r>
                      <w:r w:rsidR="002C67EF" w:rsidRPr="00F56843">
                        <w:rPr>
                          <w:bCs/>
                          <w:color w:val="000000" w:themeColor="text1"/>
                        </w:rPr>
                        <w:t>3</w:t>
                      </w:r>
                      <w:r w:rsidR="00F56843" w:rsidRPr="00F56843">
                        <w:rPr>
                          <w:bCs/>
                          <w:color w:val="000000" w:themeColor="text1"/>
                        </w:rPr>
                        <w:t>7</w:t>
                      </w:r>
                      <w:ins w:id="55" w:author="Hardik Malhotra" w:date="2021-09-10T14:34:00Z">
                        <w:r w:rsidR="002C67EF" w:rsidRPr="00F56843">
                          <w:rPr>
                            <w:bCs/>
                            <w:color w:val="000000" w:themeColor="text1"/>
                          </w:rPr>
                          <w:t xml:space="preserve"> </w:t>
                        </w:r>
                      </w:ins>
                      <w:r w:rsidR="00F56843" w:rsidRPr="00F56843">
                        <w:rPr>
                          <w:bCs/>
                          <w:color w:val="000000" w:themeColor="text1"/>
                        </w:rPr>
                        <w:t>million</w:t>
                      </w:r>
                      <w:r>
                        <w:rPr>
                          <w:bCs/>
                          <w:color w:val="000000" w:themeColor="text1"/>
                        </w:rPr>
                        <w:t xml:space="preserve"> </w:t>
                      </w:r>
                      <w:ins w:id="56" w:author="Hardik Malhotra" w:date="2021-09-10T14:34:00Z">
                        <w:r w:rsidR="002C67EF" w:rsidRPr="00F56843">
                          <w:rPr>
                            <w:bCs/>
                            <w:color w:val="000000" w:themeColor="text1"/>
                          </w:rPr>
                          <w:t xml:space="preserve"> </w:t>
                        </w:r>
                      </w:ins>
                      <w:proofErr w:type="spellStart"/>
                      <w:r w:rsidR="001211F4" w:rsidRPr="00F56843">
                        <w:rPr>
                          <w:bCs/>
                          <w:color w:val="000000" w:themeColor="text1"/>
                        </w:rPr>
                        <w:t>tonnes</w:t>
                      </w:r>
                      <w:proofErr w:type="spellEnd"/>
                      <w:r w:rsidR="00F56843" w:rsidRPr="00F56843">
                        <w:rPr>
                          <w:bCs/>
                          <w:color w:val="000000" w:themeColor="text1"/>
                        </w:rPr>
                        <w:t>.</w:t>
                      </w:r>
                    </w:p>
                    <w:p w14:paraId="0605BC96" w14:textId="4675F00A" w:rsidR="00F56843" w:rsidRPr="00F56843" w:rsidRDefault="00F56843" w:rsidP="002B5226">
                      <w:pPr>
                        <w:pStyle w:val="BodyText"/>
                        <w:numPr>
                          <w:ilvl w:val="0"/>
                          <w:numId w:val="3"/>
                        </w:numPr>
                        <w:spacing w:before="162" w:line="360" w:lineRule="auto"/>
                        <w:jc w:val="both"/>
                        <w:rPr>
                          <w:bCs/>
                          <w:color w:val="000000" w:themeColor="text1"/>
                        </w:rPr>
                      </w:pPr>
                      <w:r w:rsidRPr="00F56843">
                        <w:rPr>
                          <w:bCs/>
                          <w:color w:val="000000" w:themeColor="text1"/>
                        </w:rPr>
                        <w:t>APAC and North America region accounted for the largest share in the global vinyl ester resin based FRP composites market in 2020 and 1st half of 2021 and trend is expected to remain same during forecast period as well, owing to growing demand across various end use industries. The aerospace industries in the USA and Mobile Manufacturing units in North</w:t>
                      </w:r>
                      <w:r>
                        <w:rPr>
                          <w:bCs/>
                          <w:color w:val="000000" w:themeColor="text1"/>
                        </w:rPr>
                        <w:t>-</w:t>
                      </w:r>
                      <w:r w:rsidRPr="00F56843">
                        <w:rPr>
                          <w:bCs/>
                          <w:color w:val="000000" w:themeColor="text1"/>
                        </w:rPr>
                        <w:t>East Asia are the largest in the world and is emanating high demand for composites for manufacturing fighter aircraft, airplanes, LCD panels and their components.</w:t>
                      </w:r>
                    </w:p>
                    <w:p w14:paraId="1DB89052" w14:textId="1F6BA95A" w:rsidR="002C67EF" w:rsidRDefault="002C67EF"/>
                  </w:txbxContent>
                </v:textbox>
                <w10:wrap type="square"/>
              </v:shape>
            </w:pict>
          </mc:Fallback>
        </mc:AlternateContent>
      </w:r>
    </w:p>
    <w:p w14:paraId="2644B8A1" w14:textId="77777777" w:rsidR="002C67EF" w:rsidRPr="000B521B" w:rsidRDefault="002C67EF" w:rsidP="007E7092">
      <w:pPr>
        <w:pStyle w:val="BodyText"/>
        <w:spacing w:before="162" w:line="360" w:lineRule="auto"/>
        <w:ind w:left="-90"/>
        <w:jc w:val="both"/>
        <w:rPr>
          <w:bCs/>
          <w:color w:val="000000" w:themeColor="text1"/>
        </w:rPr>
      </w:pPr>
    </w:p>
    <w:p w14:paraId="6A5D6126" w14:textId="4CD0B566" w:rsidR="00905DCB" w:rsidRPr="000B521B" w:rsidRDefault="00905DCB" w:rsidP="00471D9E">
      <w:pPr>
        <w:pStyle w:val="BodyText"/>
        <w:tabs>
          <w:tab w:val="left" w:pos="90"/>
        </w:tabs>
        <w:spacing w:before="162" w:line="360" w:lineRule="auto"/>
        <w:ind w:left="-90"/>
        <w:jc w:val="both"/>
        <w:rPr>
          <w:bCs/>
          <w:color w:val="000000" w:themeColor="text1"/>
        </w:rPr>
        <w:sectPr w:rsidR="00905DCB"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02C9BE6" w14:textId="77777777" w:rsidR="00064CBC" w:rsidRPr="000B521B" w:rsidRDefault="00064CBC" w:rsidP="009E126D">
      <w:pPr>
        <w:spacing w:line="360" w:lineRule="auto"/>
        <w:textAlignment w:val="baseline"/>
        <w:rPr>
          <w:rFonts w:ascii="Arial" w:hAnsi="Arial" w:cs="Arial"/>
          <w:b/>
          <w:bCs/>
          <w:sz w:val="24"/>
          <w:szCs w:val="24"/>
        </w:rPr>
      </w:pPr>
    </w:p>
    <w:p w14:paraId="180EEE6B" w14:textId="447B69D6" w:rsidR="00CB55FA" w:rsidRPr="000B521B" w:rsidDel="00160783" w:rsidRDefault="009E126D" w:rsidP="00D268E8">
      <w:pPr>
        <w:spacing w:line="360" w:lineRule="auto"/>
        <w:textAlignment w:val="baseline"/>
        <w:rPr>
          <w:del w:id="48" w:author="Hardik Malhotra" w:date="2021-09-10T14:55:00Z"/>
          <w:rFonts w:ascii="Arial" w:hAnsi="Arial" w:cs="Arial"/>
          <w:b/>
          <w:bCs/>
          <w:sz w:val="24"/>
          <w:szCs w:val="24"/>
        </w:rPr>
      </w:pPr>
      <w:r w:rsidRPr="000B521B">
        <w:rPr>
          <w:rFonts w:ascii="Arial" w:hAnsi="Arial" w:cs="Arial"/>
          <w:b/>
          <w:bCs/>
          <w:sz w:val="24"/>
          <w:szCs w:val="24"/>
        </w:rPr>
        <w:t>Global Vinyl Ester Resin Demand, By Volume (</w:t>
      </w:r>
      <w:r w:rsidR="00BA3B42">
        <w:rPr>
          <w:rFonts w:ascii="Arial" w:hAnsi="Arial" w:cs="Arial"/>
          <w:b/>
          <w:bCs/>
          <w:sz w:val="24"/>
          <w:szCs w:val="24"/>
        </w:rPr>
        <w:t>000’</w:t>
      </w:r>
      <w:r w:rsidRPr="000B521B">
        <w:rPr>
          <w:rFonts w:ascii="Arial" w:hAnsi="Arial" w:cs="Arial"/>
          <w:b/>
          <w:bCs/>
          <w:sz w:val="24"/>
          <w:szCs w:val="24"/>
        </w:rPr>
        <w:t xml:space="preserve"> Tonnes), 2015–2030F</w:t>
      </w:r>
    </w:p>
    <w:p w14:paraId="03EF4207" w14:textId="77777777" w:rsidR="00064CBC" w:rsidRPr="000B521B" w:rsidRDefault="00064CBC" w:rsidP="00D268E8">
      <w:pPr>
        <w:spacing w:after="0" w:line="360" w:lineRule="auto"/>
        <w:textAlignment w:val="baseline"/>
        <w:rPr>
          <w:rFonts w:ascii="Arial" w:eastAsia="Verdana" w:hAnsi="Arial" w:cs="Arial"/>
          <w:b/>
          <w:bCs/>
          <w:color w:val="000000"/>
          <w:kern w:val="24"/>
          <w:sz w:val="20"/>
          <w:szCs w:val="20"/>
        </w:rPr>
      </w:pPr>
    </w:p>
    <w:p w14:paraId="7351D5C7" w14:textId="77777777" w:rsidR="00064CBC" w:rsidRPr="000B521B" w:rsidRDefault="00064CBC" w:rsidP="005D2A6A">
      <w:pPr>
        <w:spacing w:after="0" w:line="360" w:lineRule="auto"/>
        <w:jc w:val="center"/>
        <w:textAlignment w:val="baseline"/>
        <w:rPr>
          <w:rFonts w:ascii="Arial" w:eastAsia="Verdana" w:hAnsi="Arial" w:cs="Arial"/>
          <w:b/>
          <w:bCs/>
          <w:color w:val="000000"/>
          <w:kern w:val="24"/>
          <w:sz w:val="20"/>
          <w:szCs w:val="20"/>
        </w:rPr>
      </w:pPr>
    </w:p>
    <w:p w14:paraId="5789BBA2" w14:textId="72185DA2" w:rsidR="00E76080" w:rsidRPr="000B521B" w:rsidRDefault="002B1111" w:rsidP="005D2A6A">
      <w:pPr>
        <w:spacing w:after="0" w:line="360" w:lineRule="auto"/>
        <w:jc w:val="center"/>
        <w:textAlignment w:val="baseline"/>
        <w:rPr>
          <w:rFonts w:ascii="Arial" w:eastAsia="Verdana" w:hAnsi="Arial" w:cs="Arial"/>
          <w:b/>
          <w:bCs/>
          <w:color w:val="000000"/>
          <w:kern w:val="24"/>
          <w:sz w:val="20"/>
          <w:szCs w:val="20"/>
        </w:rPr>
      </w:pPr>
      <w:r w:rsidRPr="000B521B">
        <w:rPr>
          <w:rFonts w:ascii="Arial" w:eastAsia="Verdana" w:hAnsi="Arial" w:cs="Arial"/>
          <w:b/>
          <w:bCs/>
          <w:noProof/>
          <w:color w:val="000000"/>
          <w:kern w:val="24"/>
          <w:sz w:val="20"/>
          <w:szCs w:val="20"/>
        </w:rPr>
        <w:lastRenderedPageBreak/>
        <mc:AlternateContent>
          <mc:Choice Requires="wps">
            <w:drawing>
              <wp:anchor distT="0" distB="0" distL="114300" distR="114300" simplePos="0" relativeHeight="251949056" behindDoc="0" locked="0" layoutInCell="1" allowOverlap="1" wp14:anchorId="396EE325" wp14:editId="1852630C">
                <wp:simplePos x="0" y="0"/>
                <wp:positionH relativeFrom="margin">
                  <wp:align>right</wp:align>
                </wp:positionH>
                <wp:positionV relativeFrom="paragraph">
                  <wp:posOffset>2520950</wp:posOffset>
                </wp:positionV>
                <wp:extent cx="2337955" cy="200055"/>
                <wp:effectExtent l="0" t="0" r="0" b="0"/>
                <wp:wrapNone/>
                <wp:docPr id="1039"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46E98F0" w14:textId="77777777" w:rsidR="00E76080" w:rsidRDefault="00E76080" w:rsidP="00E76080">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396EE325" id="_x0000_s1032" type="#_x0000_t202" style="position:absolute;left:0;text-align:left;margin-left:132.9pt;margin-top:198.5pt;width:184.1pt;height:15.75pt;z-index:251949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" filled="f" stroked="f">
                <v:textbox style="mso-fit-shape-to-text:t">
                  <w:txbxContent>
                    <w:p w14:paraId="746E98F0" w14:textId="77777777" w:rsidR="00E76080" w:rsidRDefault="00E76080" w:rsidP="00E76080">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v:textbox>
                <w10:wrap anchorx="margin"/>
              </v:shape>
            </w:pict>
          </mc:Fallback>
        </mc:AlternateContent>
      </w:r>
      <w:r w:rsidR="00DF0E95" w:rsidRPr="000B521B">
        <w:rPr>
          <w:rFonts w:ascii="Arial" w:eastAsia="Verdana" w:hAnsi="Arial" w:cs="Arial"/>
          <w:b/>
          <w:bCs/>
          <w:noProof/>
          <w:color w:val="000000"/>
          <w:kern w:val="24"/>
          <w:sz w:val="20"/>
          <w:szCs w:val="20"/>
        </w:rPr>
        <mc:AlternateContent>
          <mc:Choice Requires="wps">
            <w:drawing>
              <wp:anchor distT="0" distB="0" distL="114300" distR="114300" simplePos="0" relativeHeight="251947008" behindDoc="0" locked="0" layoutInCell="1" allowOverlap="1" wp14:anchorId="45ABC02C" wp14:editId="70D4992C">
                <wp:simplePos x="0" y="0"/>
                <wp:positionH relativeFrom="column">
                  <wp:posOffset>495300</wp:posOffset>
                </wp:positionH>
                <wp:positionV relativeFrom="paragraph">
                  <wp:posOffset>1826895</wp:posOffset>
                </wp:positionV>
                <wp:extent cx="1651000" cy="723014"/>
                <wp:effectExtent l="0" t="0" r="0" b="1270"/>
                <wp:wrapNone/>
                <wp:docPr id="1038" name="Rectangle 1"/>
                <wp:cNvGraphicFramePr/>
                <a:graphic xmlns:a="http://schemas.openxmlformats.org/drawingml/2006/main">
                  <a:graphicData uri="http://schemas.microsoft.com/office/word/2010/wordprocessingShape">
                    <wps:wsp>
                      <wps:cNvSpPr/>
                      <wps:spPr>
                        <a:xfrm>
                          <a:off x="0" y="0"/>
                          <a:ext cx="1651000" cy="72301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34EE681" w14:textId="44EDCD30" w:rsidR="002B1111" w:rsidRPr="005D2A6A" w:rsidRDefault="00E76080" w:rsidP="002B1111">
                            <w:pPr>
                              <w:spacing w:after="0" w:line="360" w:lineRule="auto"/>
                              <w:jc w:val="center"/>
                              <w:textAlignment w:val="baseline"/>
                              <w:rPr>
                                <w:rFonts w:ascii="Arial" w:eastAsia="Verdana" w:hAnsi="Arial" w:cs="Arial"/>
                                <w:b/>
                                <w:bCs/>
                                <w:color w:val="000000"/>
                                <w:kern w:val="24"/>
                                <w:sz w:val="20"/>
                                <w:szCs w:val="20"/>
                              </w:rPr>
                            </w:pPr>
                            <w:r w:rsidRPr="005D2A6A">
                              <w:rPr>
                                <w:rFonts w:ascii="Arial" w:eastAsia="Verdana" w:hAnsi="Arial" w:cs="Arial"/>
                                <w:b/>
                                <w:bCs/>
                                <w:color w:val="000000"/>
                                <w:kern w:val="24"/>
                                <w:sz w:val="20"/>
                                <w:szCs w:val="20"/>
                              </w:rPr>
                              <w:t>2015-2020</w:t>
                            </w:r>
                          </w:p>
                          <w:p w14:paraId="088A95DB" w14:textId="3618C1BA" w:rsidR="00E76080" w:rsidRPr="005D2A6A" w:rsidRDefault="00E76080" w:rsidP="002B1111">
                            <w:pPr>
                              <w:spacing w:after="0" w:line="360" w:lineRule="auto"/>
                              <w:jc w:val="center"/>
                              <w:textAlignment w:val="baseline"/>
                              <w:rPr>
                                <w:rFonts w:ascii="Arial" w:eastAsia="Verdana" w:hAnsi="Arial" w:cs="Arial"/>
                                <w:b/>
                                <w:bCs/>
                                <w:color w:val="000000"/>
                                <w:kern w:val="24"/>
                                <w:sz w:val="20"/>
                                <w:szCs w:val="20"/>
                              </w:rPr>
                            </w:pPr>
                            <w:r w:rsidRPr="005D2A6A">
                              <w:rPr>
                                <w:rFonts w:ascii="Arial" w:eastAsia="Verdana" w:hAnsi="Arial" w:cs="Arial"/>
                                <w:b/>
                                <w:bCs/>
                                <w:color w:val="000000"/>
                                <w:kern w:val="24"/>
                                <w:sz w:val="20"/>
                                <w:szCs w:val="20"/>
                              </w:rPr>
                              <w:t xml:space="preserve">CAGR </w:t>
                            </w:r>
                          </w:p>
                          <w:p w14:paraId="47A3AB5B" w14:textId="0180B026"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sidRPr="005D2A6A">
                              <w:rPr>
                                <w:rFonts w:ascii="Arial" w:eastAsia="Verdana" w:hAnsi="Arial" w:cs="Arial"/>
                                <w:b/>
                                <w:bCs/>
                                <w:color w:val="000000"/>
                                <w:kern w:val="24"/>
                                <w:sz w:val="20"/>
                                <w:szCs w:val="20"/>
                              </w:rPr>
                              <w:t>1.7</w:t>
                            </w:r>
                            <w:r w:rsidR="001104D9" w:rsidRPr="005D2A6A">
                              <w:rPr>
                                <w:rFonts w:ascii="Arial" w:eastAsia="Verdana" w:hAnsi="Arial" w:cs="Arial"/>
                                <w:b/>
                                <w:bCs/>
                                <w:color w:val="000000"/>
                                <w:kern w:val="24"/>
                                <w:sz w:val="20"/>
                                <w:szCs w:val="20"/>
                              </w:rPr>
                              <w:t>7</w:t>
                            </w:r>
                            <w:r w:rsidRPr="005D2A6A">
                              <w:rPr>
                                <w:rFonts w:ascii="Arial" w:eastAsia="Verdana" w:hAnsi="Arial" w:cs="Arial"/>
                                <w:b/>
                                <w:bCs/>
                                <w:color w:val="000000"/>
                                <w:kern w:val="24"/>
                                <w:sz w:val="20"/>
                                <w:szCs w:val="20"/>
                              </w:rPr>
                              <w:t>% By Volume</w:t>
                            </w:r>
                          </w:p>
                        </w:txbxContent>
                      </wps:txbx>
                      <wps:bodyPr rtlCol="0" anchor="ctr">
                        <a:noAutofit/>
                      </wps:bodyPr>
                    </wps:wsp>
                  </a:graphicData>
                </a:graphic>
                <wp14:sizeRelV relativeFrom="margin">
                  <wp14:pctHeight>0</wp14:pctHeight>
                </wp14:sizeRelV>
              </wp:anchor>
            </w:drawing>
          </mc:Choice>
          <mc:Fallback>
            <w:pict>
              <v:rect w14:anchorId="45ABC02C" id="Rectangle 1" o:spid="_x0000_s1033" style="position:absolute;left:0;text-align:left;margin-left:39pt;margin-top:143.85pt;width:130pt;height:56.95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" filled="f" stroked="f" strokeweight="1pt">
                <v:textbox>
                  <w:txbxContent>
                    <w:p w14:paraId="434EE681" w14:textId="44EDCD30" w:rsidR="002B1111" w:rsidRPr="005D2A6A" w:rsidRDefault="00E76080" w:rsidP="002B1111">
                      <w:pPr>
                        <w:spacing w:after="0" w:line="360" w:lineRule="auto"/>
                        <w:jc w:val="center"/>
                        <w:textAlignment w:val="baseline"/>
                        <w:rPr>
                          <w:rFonts w:ascii="Arial" w:eastAsia="Verdana" w:hAnsi="Arial" w:cs="Arial"/>
                          <w:b/>
                          <w:bCs/>
                          <w:color w:val="000000"/>
                          <w:kern w:val="24"/>
                          <w:sz w:val="20"/>
                          <w:szCs w:val="20"/>
                        </w:rPr>
                      </w:pPr>
                      <w:r w:rsidRPr="005D2A6A">
                        <w:rPr>
                          <w:rFonts w:ascii="Arial" w:eastAsia="Verdana" w:hAnsi="Arial" w:cs="Arial"/>
                          <w:b/>
                          <w:bCs/>
                          <w:color w:val="000000"/>
                          <w:kern w:val="24"/>
                          <w:sz w:val="20"/>
                          <w:szCs w:val="20"/>
                        </w:rPr>
                        <w:t>2015-2020</w:t>
                      </w:r>
                    </w:p>
                    <w:p w14:paraId="088A95DB" w14:textId="3618C1BA" w:rsidR="00E76080" w:rsidRPr="005D2A6A" w:rsidRDefault="00E76080" w:rsidP="002B1111">
                      <w:pPr>
                        <w:spacing w:after="0" w:line="360" w:lineRule="auto"/>
                        <w:jc w:val="center"/>
                        <w:textAlignment w:val="baseline"/>
                        <w:rPr>
                          <w:rFonts w:ascii="Arial" w:eastAsia="Verdana" w:hAnsi="Arial" w:cs="Arial"/>
                          <w:b/>
                          <w:bCs/>
                          <w:color w:val="000000"/>
                          <w:kern w:val="24"/>
                          <w:sz w:val="20"/>
                          <w:szCs w:val="20"/>
                        </w:rPr>
                      </w:pPr>
                      <w:r w:rsidRPr="005D2A6A">
                        <w:rPr>
                          <w:rFonts w:ascii="Arial" w:eastAsia="Verdana" w:hAnsi="Arial" w:cs="Arial"/>
                          <w:b/>
                          <w:bCs/>
                          <w:color w:val="000000"/>
                          <w:kern w:val="24"/>
                          <w:sz w:val="20"/>
                          <w:szCs w:val="20"/>
                        </w:rPr>
                        <w:t xml:space="preserve">CAGR </w:t>
                      </w:r>
                    </w:p>
                    <w:p w14:paraId="47A3AB5B" w14:textId="0180B026"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sidRPr="005D2A6A">
                        <w:rPr>
                          <w:rFonts w:ascii="Arial" w:eastAsia="Verdana" w:hAnsi="Arial" w:cs="Arial"/>
                          <w:b/>
                          <w:bCs/>
                          <w:color w:val="000000"/>
                          <w:kern w:val="24"/>
                          <w:sz w:val="20"/>
                          <w:szCs w:val="20"/>
                        </w:rPr>
                        <w:t>1.7</w:t>
                      </w:r>
                      <w:r w:rsidR="001104D9" w:rsidRPr="005D2A6A">
                        <w:rPr>
                          <w:rFonts w:ascii="Arial" w:eastAsia="Verdana" w:hAnsi="Arial" w:cs="Arial"/>
                          <w:b/>
                          <w:bCs/>
                          <w:color w:val="000000"/>
                          <w:kern w:val="24"/>
                          <w:sz w:val="20"/>
                          <w:szCs w:val="20"/>
                        </w:rPr>
                        <w:t>7</w:t>
                      </w:r>
                      <w:r w:rsidRPr="005D2A6A">
                        <w:rPr>
                          <w:rFonts w:ascii="Arial" w:eastAsia="Verdana" w:hAnsi="Arial" w:cs="Arial"/>
                          <w:b/>
                          <w:bCs/>
                          <w:color w:val="000000"/>
                          <w:kern w:val="24"/>
                          <w:sz w:val="20"/>
                          <w:szCs w:val="20"/>
                        </w:rPr>
                        <w:t>% By Volume</w:t>
                      </w:r>
                    </w:p>
                  </w:txbxContent>
                </v:textbox>
              </v:rect>
            </w:pict>
          </mc:Fallback>
        </mc:AlternateContent>
      </w:r>
      <w:r w:rsidR="00E76080" w:rsidRPr="000B521B">
        <w:rPr>
          <w:rFonts w:ascii="Arial" w:eastAsia="Verdana" w:hAnsi="Arial" w:cs="Arial"/>
          <w:b/>
          <w:bCs/>
          <w:noProof/>
          <w:color w:val="000000"/>
          <w:kern w:val="24"/>
          <w:sz w:val="20"/>
          <w:szCs w:val="20"/>
        </w:rPr>
        <w:drawing>
          <wp:inline distT="0" distB="0" distL="0" distR="0" wp14:anchorId="494510BB" wp14:editId="62C1C1E6">
            <wp:extent cx="6381750" cy="2552700"/>
            <wp:effectExtent l="0" t="0" r="0" b="0"/>
            <wp:docPr id="1036" name="Chart 1036">
              <a:extLst xmlns:a="http://schemas.openxmlformats.org/drawingml/2006/main">
                <a:ext uri="{FF2B5EF4-FFF2-40B4-BE49-F238E27FC236}">
                  <a16:creationId xmlns:a16="http://schemas.microsoft.com/office/drawing/2014/main" id="{D517ED23-7B15-4D4A-877C-8B068BEC79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A65AF13" w14:textId="77777777" w:rsidR="006E66C6" w:rsidRPr="000B521B" w:rsidRDefault="006E66C6" w:rsidP="007E7092">
      <w:pPr>
        <w:pStyle w:val="BodyText"/>
        <w:spacing w:before="162" w:line="360" w:lineRule="auto"/>
        <w:jc w:val="both"/>
        <w:rPr>
          <w:bCs/>
          <w:color w:val="000000" w:themeColor="text1"/>
          <w:lang w:val="en-IN"/>
        </w:rPr>
        <w:sectPr w:rsidR="006E66C6"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BD71943" w14:textId="7CD4B22F" w:rsidR="005D2A6A" w:rsidRPr="000B521B" w:rsidRDefault="005D2A6A" w:rsidP="007E7092">
      <w:pPr>
        <w:pStyle w:val="BodyText"/>
        <w:spacing w:before="162" w:line="360" w:lineRule="auto"/>
        <w:jc w:val="both"/>
        <w:rPr>
          <w:bCs/>
          <w:color w:val="000000" w:themeColor="text1"/>
        </w:rPr>
      </w:pPr>
    </w:p>
    <w:p w14:paraId="021033F6" w14:textId="2BCD04E4" w:rsidR="006E66C6" w:rsidRPr="000B521B" w:rsidRDefault="00064CBC" w:rsidP="0068477D">
      <w:pPr>
        <w:pStyle w:val="BodyText"/>
        <w:spacing w:before="162" w:line="480" w:lineRule="auto"/>
        <w:ind w:right="-90"/>
        <w:jc w:val="both"/>
        <w:rPr>
          <w:bCs/>
          <w:color w:val="000000" w:themeColor="text1"/>
        </w:rPr>
      </w:pPr>
      <w:r w:rsidRPr="000B521B">
        <w:rPr>
          <w:bCs/>
          <w:noProof/>
          <w:color w:val="000000" w:themeColor="text1"/>
        </w:rPr>
        <mc:AlternateContent>
          <mc:Choice Requires="wps">
            <w:drawing>
              <wp:anchor distT="45720" distB="45720" distL="114300" distR="114300" simplePos="0" relativeHeight="252510208" behindDoc="0" locked="0" layoutInCell="1" allowOverlap="1" wp14:anchorId="0A73FBEC" wp14:editId="4DCC4D0E">
                <wp:simplePos x="0" y="0"/>
                <wp:positionH relativeFrom="column">
                  <wp:posOffset>-92710</wp:posOffset>
                </wp:positionH>
                <wp:positionV relativeFrom="paragraph">
                  <wp:posOffset>434975</wp:posOffset>
                </wp:positionV>
                <wp:extent cx="6543040" cy="2861945"/>
                <wp:effectExtent l="0" t="0" r="0" b="0"/>
                <wp:wrapSquare wrapText="bothSides"/>
                <wp:docPr id="2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040" cy="2861945"/>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1355461" w14:textId="77777777" w:rsidR="00262FD4" w:rsidRPr="00905DCB" w:rsidRDefault="00262FD4" w:rsidP="002B5226">
                            <w:pPr>
                              <w:pStyle w:val="ListParagraph"/>
                              <w:numPr>
                                <w:ilvl w:val="0"/>
                                <w:numId w:val="4"/>
                              </w:numPr>
                              <w:spacing w:line="360" w:lineRule="auto"/>
                              <w:rPr>
                                <w:bCs/>
                                <w:color w:val="FFFFFF" w:themeColor="background1"/>
                                <w:sz w:val="24"/>
                                <w:szCs w:val="24"/>
                              </w:rPr>
                            </w:pPr>
                            <w:r w:rsidRPr="00905DCB">
                              <w:rPr>
                                <w:bCs/>
                                <w:color w:val="FFFFFF" w:themeColor="background1"/>
                                <w:sz w:val="24"/>
                                <w:szCs w:val="24"/>
                              </w:rPr>
                              <w:t>The betterment of supply chain management and rising demand from various end user industries contributed to the increasing market for vinyl ester resin.</w:t>
                            </w:r>
                          </w:p>
                          <w:p w14:paraId="74254D42" w14:textId="145FC054" w:rsidR="00262FD4" w:rsidRPr="00905DCB" w:rsidRDefault="00262FD4" w:rsidP="00262FD4">
                            <w:pPr>
                              <w:pStyle w:val="ListParagraph"/>
                              <w:spacing w:line="360" w:lineRule="auto"/>
                              <w:ind w:left="720" w:firstLine="0"/>
                              <w:rPr>
                                <w:bCs/>
                                <w:color w:val="FFFFFF" w:themeColor="background1"/>
                                <w:sz w:val="24"/>
                                <w:szCs w:val="24"/>
                              </w:rPr>
                            </w:pPr>
                          </w:p>
                          <w:p w14:paraId="7DF863E0" w14:textId="55BC97BA" w:rsidR="00262FD4" w:rsidRPr="00905DCB" w:rsidRDefault="00262FD4" w:rsidP="002B5226">
                            <w:pPr>
                              <w:pStyle w:val="ListParagraph"/>
                              <w:numPr>
                                <w:ilvl w:val="0"/>
                                <w:numId w:val="4"/>
                              </w:numPr>
                              <w:spacing w:line="360" w:lineRule="auto"/>
                              <w:rPr>
                                <w:bCs/>
                                <w:color w:val="FFFFFF" w:themeColor="background1"/>
                                <w:sz w:val="24"/>
                                <w:szCs w:val="24"/>
                              </w:rPr>
                            </w:pPr>
                            <w:r w:rsidRPr="00905DCB">
                              <w:rPr>
                                <w:bCs/>
                                <w:color w:val="FFFFFF" w:themeColor="background1"/>
                                <w:sz w:val="24"/>
                                <w:szCs w:val="24"/>
                              </w:rPr>
                              <w:t xml:space="preserve">Companies have been noticing the rise in their revenue quarterly, especially through vinyl ester resin. INEOS Group and Hexion Inc. both witnessed the increase in revenues by 26% and 13%, respectively from Q1 2021 to Q2 2021. </w:t>
                            </w:r>
                          </w:p>
                          <w:p w14:paraId="3F1590F7" w14:textId="77777777" w:rsidR="00262FD4" w:rsidRPr="00905DCB" w:rsidRDefault="00262FD4" w:rsidP="00262FD4">
                            <w:pPr>
                              <w:pStyle w:val="ListParagraph"/>
                              <w:spacing w:line="360" w:lineRule="auto"/>
                              <w:ind w:left="720" w:firstLine="0"/>
                              <w:rPr>
                                <w:bCs/>
                                <w:color w:val="FFFFFF" w:themeColor="background1"/>
                                <w:sz w:val="24"/>
                                <w:szCs w:val="24"/>
                              </w:rPr>
                            </w:pPr>
                          </w:p>
                          <w:p w14:paraId="6BBAD4B2" w14:textId="0FC11968" w:rsidR="002C67EF" w:rsidRPr="00905DCB" w:rsidRDefault="00262FD4" w:rsidP="002B5226">
                            <w:pPr>
                              <w:pStyle w:val="ListParagraph"/>
                              <w:numPr>
                                <w:ilvl w:val="0"/>
                                <w:numId w:val="4"/>
                              </w:numPr>
                              <w:spacing w:line="360" w:lineRule="auto"/>
                              <w:rPr>
                                <w:bCs/>
                                <w:color w:val="FFFFFF" w:themeColor="background1"/>
                                <w:sz w:val="24"/>
                                <w:szCs w:val="24"/>
                              </w:rPr>
                            </w:pPr>
                            <w:r w:rsidRPr="00905DCB">
                              <w:rPr>
                                <w:bCs/>
                                <w:color w:val="FFFFFF" w:themeColor="background1"/>
                                <w:sz w:val="24"/>
                                <w:szCs w:val="24"/>
                              </w:rPr>
                              <w:t>The Increase in demand is led by strong demand for excellent chemical and thermal resistant material in downstream applications such as semiconductor encapsulation, electronics and communication, construction, and automobile industries.</w:t>
                            </w:r>
                          </w:p>
                          <w:p w14:paraId="4E8B6383" w14:textId="77777777" w:rsidR="00262FD4" w:rsidRPr="00905DCB" w:rsidRDefault="00262FD4">
                            <w:pPr>
                              <w:rPr>
                                <w:bCs/>
                                <w:color w:val="FFFFFF" w:themeColor="background1"/>
                                <w:sz w:val="24"/>
                                <w:szCs w:val="24"/>
                              </w:rPr>
                            </w:pPr>
                          </w:p>
                          <w:p w14:paraId="5EA5A862" w14:textId="184C15A0" w:rsidR="00262FD4" w:rsidRPr="00905DCB" w:rsidRDefault="00262FD4">
                            <w:pPr>
                              <w:rPr>
                                <w:bCs/>
                                <w:color w:val="FFFFFF" w:themeColor="background1"/>
                              </w:rPr>
                            </w:pPr>
                          </w:p>
                          <w:p w14:paraId="39E64FE0" w14:textId="6EC242FB" w:rsidR="00262FD4" w:rsidRPr="00905DCB" w:rsidRDefault="00262FD4">
                            <w:pPr>
                              <w:rPr>
                                <w:color w:val="FFFFFF" w:themeColor="background1"/>
                              </w:rPr>
                            </w:pPr>
                            <w:r w:rsidRPr="00905DCB">
                              <w:rPr>
                                <w:bCs/>
                                <w:color w:val="FFFFFF" w:themeColor="background1"/>
                              </w:rPr>
                              <w:t>The Increase in demand is led by strong demand for excellent chemical and thermal resistant material in downstream applications such as semiconductor encapsulation, electronics and communication, construction, and automobile industries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3FBEC" id="_x0000_s1034" type="#_x0000_t202" style="position:absolute;left:0;text-align:left;margin-left:-7.3pt;margin-top:34.25pt;width:515.2pt;height:225.35pt;z-index:25251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" fillcolor="#2a4a85 [2148]" stroked="f">
                <v:fill color2="#8eaadb [1940]" rotate="t" angle="180" colors="0 #2a4b86;31457f #4a76c6;1 #8faadc" focus="100%" type="gradient"/>
                <v:textbox>
                  <w:txbxContent>
                    <w:p w14:paraId="51355461" w14:textId="77777777" w:rsidR="00262FD4" w:rsidRPr="00905DCB" w:rsidRDefault="00262FD4" w:rsidP="002B5226">
                      <w:pPr>
                        <w:pStyle w:val="ListParagraph"/>
                        <w:numPr>
                          <w:ilvl w:val="0"/>
                          <w:numId w:val="4"/>
                        </w:numPr>
                        <w:spacing w:line="360" w:lineRule="auto"/>
                        <w:rPr>
                          <w:bCs/>
                          <w:color w:val="FFFFFF" w:themeColor="background1"/>
                          <w:sz w:val="24"/>
                          <w:szCs w:val="24"/>
                        </w:rPr>
                      </w:pPr>
                      <w:r w:rsidRPr="00905DCB">
                        <w:rPr>
                          <w:bCs/>
                          <w:color w:val="FFFFFF" w:themeColor="background1"/>
                          <w:sz w:val="24"/>
                          <w:szCs w:val="24"/>
                        </w:rPr>
                        <w:t>The betterment of supply chain management and rising demand from various end user industries contributed to the increasing market for vinyl ester resin.</w:t>
                      </w:r>
                    </w:p>
                    <w:p w14:paraId="74254D42" w14:textId="145FC054" w:rsidR="00262FD4" w:rsidRPr="00905DCB" w:rsidRDefault="00262FD4" w:rsidP="00262FD4">
                      <w:pPr>
                        <w:pStyle w:val="ListParagraph"/>
                        <w:spacing w:line="360" w:lineRule="auto"/>
                        <w:ind w:left="720" w:firstLine="0"/>
                        <w:rPr>
                          <w:bCs/>
                          <w:color w:val="FFFFFF" w:themeColor="background1"/>
                          <w:sz w:val="24"/>
                          <w:szCs w:val="24"/>
                        </w:rPr>
                      </w:pPr>
                    </w:p>
                    <w:p w14:paraId="7DF863E0" w14:textId="55BC97BA" w:rsidR="00262FD4" w:rsidRPr="00905DCB" w:rsidRDefault="00262FD4" w:rsidP="002B5226">
                      <w:pPr>
                        <w:pStyle w:val="ListParagraph"/>
                        <w:numPr>
                          <w:ilvl w:val="0"/>
                          <w:numId w:val="4"/>
                        </w:numPr>
                        <w:spacing w:line="360" w:lineRule="auto"/>
                        <w:rPr>
                          <w:bCs/>
                          <w:color w:val="FFFFFF" w:themeColor="background1"/>
                          <w:sz w:val="24"/>
                          <w:szCs w:val="24"/>
                        </w:rPr>
                      </w:pPr>
                      <w:r w:rsidRPr="00905DCB">
                        <w:rPr>
                          <w:bCs/>
                          <w:color w:val="FFFFFF" w:themeColor="background1"/>
                          <w:sz w:val="24"/>
                          <w:szCs w:val="24"/>
                        </w:rPr>
                        <w:t xml:space="preserve">Companies have been noticing the rise in their revenue quarterly, especially through vinyl ester resin. INEOS Group and Hexion Inc. both witnessed the increase in revenues by 26% and 13%, respectively from Q1 2021 to Q2 2021. </w:t>
                      </w:r>
                    </w:p>
                    <w:p w14:paraId="3F1590F7" w14:textId="77777777" w:rsidR="00262FD4" w:rsidRPr="00905DCB" w:rsidRDefault="00262FD4" w:rsidP="00262FD4">
                      <w:pPr>
                        <w:pStyle w:val="ListParagraph"/>
                        <w:spacing w:line="360" w:lineRule="auto"/>
                        <w:ind w:left="720" w:firstLine="0"/>
                        <w:rPr>
                          <w:bCs/>
                          <w:color w:val="FFFFFF" w:themeColor="background1"/>
                          <w:sz w:val="24"/>
                          <w:szCs w:val="24"/>
                        </w:rPr>
                      </w:pPr>
                    </w:p>
                    <w:p w14:paraId="6BBAD4B2" w14:textId="0FC11968" w:rsidR="002C67EF" w:rsidRPr="00905DCB" w:rsidRDefault="00262FD4" w:rsidP="002B5226">
                      <w:pPr>
                        <w:pStyle w:val="ListParagraph"/>
                        <w:numPr>
                          <w:ilvl w:val="0"/>
                          <w:numId w:val="4"/>
                        </w:numPr>
                        <w:spacing w:line="360" w:lineRule="auto"/>
                        <w:rPr>
                          <w:bCs/>
                          <w:color w:val="FFFFFF" w:themeColor="background1"/>
                          <w:sz w:val="24"/>
                          <w:szCs w:val="24"/>
                        </w:rPr>
                      </w:pPr>
                      <w:r w:rsidRPr="00905DCB">
                        <w:rPr>
                          <w:bCs/>
                          <w:color w:val="FFFFFF" w:themeColor="background1"/>
                          <w:sz w:val="24"/>
                          <w:szCs w:val="24"/>
                        </w:rPr>
                        <w:t>The Increase in demand is led by strong demand for excellent chemical and thermal resistant material in downstream applications such as semiconductor encapsulation, electronics and communication, construction, and automobile industries.</w:t>
                      </w:r>
                    </w:p>
                    <w:p w14:paraId="4E8B6383" w14:textId="77777777" w:rsidR="00262FD4" w:rsidRPr="00905DCB" w:rsidRDefault="00262FD4">
                      <w:pPr>
                        <w:rPr>
                          <w:bCs/>
                          <w:color w:val="FFFFFF" w:themeColor="background1"/>
                          <w:sz w:val="24"/>
                          <w:szCs w:val="24"/>
                        </w:rPr>
                      </w:pPr>
                    </w:p>
                    <w:p w14:paraId="5EA5A862" w14:textId="184C15A0" w:rsidR="00262FD4" w:rsidRPr="00905DCB" w:rsidRDefault="00262FD4">
                      <w:pPr>
                        <w:rPr>
                          <w:bCs/>
                          <w:color w:val="FFFFFF" w:themeColor="background1"/>
                        </w:rPr>
                      </w:pPr>
                    </w:p>
                    <w:p w14:paraId="39E64FE0" w14:textId="6EC242FB" w:rsidR="00262FD4" w:rsidRPr="00905DCB" w:rsidRDefault="00262FD4">
                      <w:pPr>
                        <w:rPr>
                          <w:color w:val="FFFFFF" w:themeColor="background1"/>
                        </w:rPr>
                      </w:pPr>
                      <w:r w:rsidRPr="00905DCB">
                        <w:rPr>
                          <w:bCs/>
                          <w:color w:val="FFFFFF" w:themeColor="background1"/>
                        </w:rPr>
                        <w:t>The Increase in demand is led by strong demand for excellent chemical and thermal resistant material in downstream applications such as semiconductor encapsulation, electronics and communication, construction, and automobile industries</w:t>
                      </w:r>
                    </w:p>
                  </w:txbxContent>
                </v:textbox>
                <w10:wrap type="square"/>
              </v:shape>
            </w:pict>
          </mc:Fallback>
        </mc:AlternateContent>
      </w:r>
    </w:p>
    <w:p w14:paraId="043B3014" w14:textId="77777777" w:rsidR="00262FD4" w:rsidRPr="000B521B" w:rsidRDefault="00262FD4" w:rsidP="0068477D">
      <w:pPr>
        <w:pStyle w:val="BodyText"/>
        <w:spacing w:before="162" w:line="480" w:lineRule="auto"/>
        <w:ind w:right="-90"/>
        <w:jc w:val="both"/>
        <w:rPr>
          <w:bCs/>
          <w:color w:val="000000" w:themeColor="text1"/>
        </w:rPr>
      </w:pPr>
    </w:p>
    <w:p w14:paraId="238050B9" w14:textId="5005EE60" w:rsidR="00262FD4" w:rsidRDefault="00262FD4" w:rsidP="0068477D">
      <w:pPr>
        <w:pStyle w:val="BodyText"/>
        <w:spacing w:before="162" w:line="480" w:lineRule="auto"/>
        <w:ind w:right="-90"/>
        <w:jc w:val="both"/>
        <w:rPr>
          <w:bCs/>
          <w:color w:val="000000" w:themeColor="text1"/>
        </w:rPr>
      </w:pPr>
    </w:p>
    <w:p w14:paraId="0E96A8C0" w14:textId="77777777" w:rsidR="00D268E8" w:rsidRPr="000B521B" w:rsidRDefault="00D268E8" w:rsidP="0068477D">
      <w:pPr>
        <w:pStyle w:val="BodyText"/>
        <w:spacing w:before="162" w:line="480" w:lineRule="auto"/>
        <w:ind w:right="-90"/>
        <w:jc w:val="both"/>
        <w:rPr>
          <w:bCs/>
          <w:color w:val="000000" w:themeColor="text1"/>
        </w:rPr>
      </w:pPr>
    </w:p>
    <w:p w14:paraId="08A580C7" w14:textId="7638A24C" w:rsidR="0068477D" w:rsidRPr="000B521B" w:rsidRDefault="009E126D" w:rsidP="005D2A6A">
      <w:pPr>
        <w:rPr>
          <w:rFonts w:ascii="Arial" w:hAnsi="Arial" w:cs="Arial"/>
          <w:b/>
          <w:bCs/>
          <w:sz w:val="24"/>
          <w:szCs w:val="24"/>
        </w:rPr>
      </w:pPr>
      <w:r w:rsidRPr="000B521B">
        <w:rPr>
          <w:rFonts w:ascii="Arial" w:hAnsi="Arial" w:cs="Arial"/>
          <w:b/>
          <w:bCs/>
          <w:sz w:val="24"/>
          <w:szCs w:val="24"/>
        </w:rPr>
        <w:t>3.1.1. Capacity By Company</w:t>
      </w:r>
    </w:p>
    <w:p w14:paraId="5EBCDAA4" w14:textId="692A9B71" w:rsidR="00F9062E" w:rsidRPr="000B521B" w:rsidRDefault="009E126D" w:rsidP="005D2A6A">
      <w:pPr>
        <w:rPr>
          <w:rFonts w:ascii="Arial" w:hAnsi="Arial" w:cs="Arial"/>
          <w:b/>
          <w:bCs/>
          <w:sz w:val="24"/>
          <w:szCs w:val="24"/>
        </w:rPr>
      </w:pPr>
      <w:r w:rsidRPr="000B521B">
        <w:rPr>
          <w:rFonts w:ascii="Arial" w:hAnsi="Arial" w:cs="Arial"/>
          <w:b/>
          <w:bCs/>
          <w:sz w:val="24"/>
          <w:szCs w:val="24"/>
        </w:rPr>
        <w:t>Global Vinyl Ester Resin Capacity, By Company (</w:t>
      </w:r>
      <w:r w:rsidR="00BA3B42">
        <w:rPr>
          <w:rFonts w:ascii="Arial" w:hAnsi="Arial" w:cs="Arial"/>
          <w:b/>
          <w:bCs/>
          <w:sz w:val="24"/>
          <w:szCs w:val="24"/>
        </w:rPr>
        <w:t>000’</w:t>
      </w:r>
      <w:r w:rsidRPr="000B521B">
        <w:rPr>
          <w:rFonts w:ascii="Arial" w:hAnsi="Arial" w:cs="Arial"/>
          <w:b/>
          <w:bCs/>
          <w:sz w:val="24"/>
          <w:szCs w:val="24"/>
        </w:rPr>
        <w:t xml:space="preserve"> Tonnes), 2015-2030F </w:t>
      </w:r>
    </w:p>
    <w:tbl>
      <w:tblPr>
        <w:tblW w:w="9964" w:type="dxa"/>
        <w:tblLook w:val="04A0" w:firstRow="1" w:lastRow="0" w:firstColumn="1" w:lastColumn="0" w:noHBand="0" w:noVBand="1"/>
      </w:tblPr>
      <w:tblGrid>
        <w:gridCol w:w="3565"/>
        <w:gridCol w:w="1784"/>
        <w:gridCol w:w="1008"/>
        <w:gridCol w:w="1176"/>
        <w:gridCol w:w="814"/>
        <w:gridCol w:w="806"/>
        <w:gridCol w:w="811"/>
      </w:tblGrid>
      <w:tr w:rsidR="00B60EF0" w:rsidRPr="000B521B" w14:paraId="63D4D14C" w14:textId="77777777" w:rsidTr="00B74A97">
        <w:trPr>
          <w:trHeight w:val="288"/>
        </w:trPr>
        <w:tc>
          <w:tcPr>
            <w:tcW w:w="3565" w:type="dxa"/>
            <w:vMerge w:val="restart"/>
            <w:tcBorders>
              <w:top w:val="single" w:sz="4" w:space="0" w:color="auto"/>
              <w:left w:val="single" w:sz="4" w:space="0" w:color="auto"/>
              <w:right w:val="single" w:sz="4" w:space="0" w:color="auto"/>
            </w:tcBorders>
            <w:shd w:val="clear" w:color="auto" w:fill="C00000"/>
            <w:noWrap/>
            <w:vAlign w:val="bottom"/>
            <w:hideMark/>
          </w:tcPr>
          <w:p w14:paraId="6A06EDC8" w14:textId="77777777" w:rsidR="00B60EF0" w:rsidRPr="000B521B" w:rsidRDefault="00B60EF0" w:rsidP="00B60EF0">
            <w:pPr>
              <w:spacing w:after="0" w:line="240" w:lineRule="auto"/>
              <w:jc w:val="center"/>
              <w:rPr>
                <w:rFonts w:ascii="Arial" w:eastAsia="Times New Roman" w:hAnsi="Arial" w:cs="Arial"/>
                <w:color w:val="FFFFFF" w:themeColor="background1"/>
                <w:sz w:val="18"/>
                <w:szCs w:val="18"/>
                <w:lang w:val="en-US"/>
              </w:rPr>
            </w:pPr>
            <w:r w:rsidRPr="000B521B">
              <w:rPr>
                <w:rFonts w:ascii="Arial" w:eastAsia="Times New Roman" w:hAnsi="Arial" w:cs="Arial"/>
                <w:color w:val="FFFFFF" w:themeColor="background1"/>
                <w:sz w:val="18"/>
                <w:szCs w:val="18"/>
                <w:lang w:val="en-US"/>
              </w:rPr>
              <w:t>Company</w:t>
            </w:r>
          </w:p>
          <w:p w14:paraId="08F25DBC" w14:textId="26DD0EA3" w:rsidR="00B60EF0" w:rsidRPr="000B521B" w:rsidRDefault="00B60EF0" w:rsidP="00B60EF0">
            <w:pPr>
              <w:spacing w:after="0" w:line="240" w:lineRule="auto"/>
              <w:rPr>
                <w:rFonts w:ascii="Arial" w:eastAsia="Times New Roman" w:hAnsi="Arial" w:cs="Arial"/>
                <w:color w:val="FFFFFF" w:themeColor="background1"/>
                <w:sz w:val="18"/>
                <w:szCs w:val="18"/>
                <w:lang w:val="en-US"/>
              </w:rPr>
            </w:pPr>
            <w:r w:rsidRPr="000B521B">
              <w:rPr>
                <w:rFonts w:ascii="Arial" w:eastAsia="Times New Roman" w:hAnsi="Arial" w:cs="Arial"/>
                <w:color w:val="FFFFFF" w:themeColor="background1"/>
                <w:sz w:val="18"/>
                <w:szCs w:val="18"/>
                <w:lang w:val="en-US"/>
              </w:rPr>
              <w:t> </w:t>
            </w:r>
          </w:p>
        </w:tc>
        <w:tc>
          <w:tcPr>
            <w:tcW w:w="6399" w:type="dxa"/>
            <w:gridSpan w:val="6"/>
            <w:tcBorders>
              <w:top w:val="single" w:sz="4" w:space="0" w:color="auto"/>
              <w:left w:val="nil"/>
              <w:bottom w:val="single" w:sz="4" w:space="0" w:color="auto"/>
              <w:right w:val="single" w:sz="4" w:space="0" w:color="auto"/>
            </w:tcBorders>
            <w:shd w:val="clear" w:color="auto" w:fill="C00000"/>
            <w:noWrap/>
            <w:vAlign w:val="bottom"/>
            <w:hideMark/>
          </w:tcPr>
          <w:p w14:paraId="5502B489" w14:textId="77777777" w:rsidR="00B60EF0" w:rsidRPr="000B521B" w:rsidRDefault="00B60EF0" w:rsidP="00B60EF0">
            <w:pPr>
              <w:spacing w:after="0" w:line="240" w:lineRule="auto"/>
              <w:jc w:val="center"/>
              <w:rPr>
                <w:rFonts w:ascii="Arial" w:eastAsia="Times New Roman" w:hAnsi="Arial" w:cs="Arial"/>
                <w:color w:val="FFFFFF" w:themeColor="background1"/>
                <w:sz w:val="18"/>
                <w:szCs w:val="18"/>
                <w:lang w:val="en-US"/>
              </w:rPr>
            </w:pPr>
            <w:r w:rsidRPr="000B521B">
              <w:rPr>
                <w:rFonts w:ascii="Arial" w:eastAsia="Times New Roman" w:hAnsi="Arial" w:cs="Arial"/>
                <w:color w:val="FFFFFF" w:themeColor="background1"/>
                <w:sz w:val="18"/>
                <w:szCs w:val="18"/>
                <w:lang w:val="en-US"/>
              </w:rPr>
              <w:t>Capacity</w:t>
            </w:r>
          </w:p>
        </w:tc>
      </w:tr>
      <w:tr w:rsidR="00B60EF0" w:rsidRPr="000B521B" w14:paraId="7C75E545" w14:textId="77777777" w:rsidTr="00B74A97">
        <w:trPr>
          <w:trHeight w:val="288"/>
        </w:trPr>
        <w:tc>
          <w:tcPr>
            <w:tcW w:w="3565" w:type="dxa"/>
            <w:vMerge/>
            <w:tcBorders>
              <w:left w:val="single" w:sz="4" w:space="0" w:color="auto"/>
              <w:bottom w:val="single" w:sz="4" w:space="0" w:color="auto"/>
              <w:right w:val="single" w:sz="4" w:space="0" w:color="auto"/>
            </w:tcBorders>
            <w:shd w:val="clear" w:color="auto" w:fill="C00000"/>
            <w:noWrap/>
            <w:vAlign w:val="bottom"/>
            <w:hideMark/>
          </w:tcPr>
          <w:p w14:paraId="766E2F2A" w14:textId="070F1E38" w:rsidR="00B60EF0" w:rsidRPr="000B521B" w:rsidRDefault="00B60EF0" w:rsidP="00B60EF0">
            <w:pPr>
              <w:spacing w:after="0" w:line="240" w:lineRule="auto"/>
              <w:rPr>
                <w:rFonts w:ascii="Arial" w:eastAsia="Times New Roman" w:hAnsi="Arial" w:cs="Arial"/>
                <w:color w:val="FFFFFF" w:themeColor="background1"/>
                <w:sz w:val="18"/>
                <w:szCs w:val="18"/>
                <w:lang w:val="en-US"/>
              </w:rPr>
            </w:pPr>
          </w:p>
        </w:tc>
        <w:tc>
          <w:tcPr>
            <w:tcW w:w="1784" w:type="dxa"/>
            <w:tcBorders>
              <w:top w:val="nil"/>
              <w:left w:val="nil"/>
              <w:bottom w:val="single" w:sz="4" w:space="0" w:color="auto"/>
              <w:right w:val="single" w:sz="4" w:space="0" w:color="auto"/>
            </w:tcBorders>
            <w:shd w:val="clear" w:color="auto" w:fill="C00000"/>
            <w:noWrap/>
            <w:vAlign w:val="bottom"/>
            <w:hideMark/>
          </w:tcPr>
          <w:p w14:paraId="7C14674C" w14:textId="77777777" w:rsidR="00B60EF0" w:rsidRPr="000B521B" w:rsidRDefault="00B60EF0" w:rsidP="00B60EF0">
            <w:pPr>
              <w:spacing w:after="0" w:line="240" w:lineRule="auto"/>
              <w:rPr>
                <w:rFonts w:ascii="Arial" w:eastAsia="Times New Roman" w:hAnsi="Arial" w:cs="Arial"/>
                <w:color w:val="FFFFFF" w:themeColor="background1"/>
                <w:sz w:val="18"/>
                <w:szCs w:val="18"/>
                <w:lang w:val="en-US"/>
              </w:rPr>
            </w:pPr>
            <w:r w:rsidRPr="000B521B">
              <w:rPr>
                <w:rFonts w:ascii="Arial" w:eastAsia="Times New Roman" w:hAnsi="Arial" w:cs="Arial"/>
                <w:color w:val="FFFFFF" w:themeColor="background1"/>
                <w:sz w:val="18"/>
                <w:szCs w:val="18"/>
                <w:lang w:val="en-US"/>
              </w:rPr>
              <w:t>Location</w:t>
            </w:r>
          </w:p>
        </w:tc>
        <w:tc>
          <w:tcPr>
            <w:tcW w:w="1008" w:type="dxa"/>
            <w:tcBorders>
              <w:top w:val="nil"/>
              <w:left w:val="nil"/>
              <w:bottom w:val="single" w:sz="4" w:space="0" w:color="auto"/>
              <w:right w:val="single" w:sz="4" w:space="0" w:color="auto"/>
            </w:tcBorders>
            <w:shd w:val="clear" w:color="auto" w:fill="C00000"/>
            <w:noWrap/>
            <w:vAlign w:val="bottom"/>
            <w:hideMark/>
          </w:tcPr>
          <w:p w14:paraId="35CBD75B" w14:textId="77777777" w:rsidR="00B60EF0" w:rsidRPr="000B521B" w:rsidRDefault="00B60EF0" w:rsidP="00B46B4C">
            <w:pPr>
              <w:spacing w:after="0" w:line="240" w:lineRule="auto"/>
              <w:jc w:val="center"/>
              <w:rPr>
                <w:rFonts w:ascii="Arial" w:eastAsia="Times New Roman" w:hAnsi="Arial" w:cs="Arial"/>
                <w:color w:val="FFFFFF" w:themeColor="background1"/>
                <w:sz w:val="18"/>
                <w:szCs w:val="18"/>
                <w:lang w:val="en-US"/>
              </w:rPr>
            </w:pPr>
            <w:r w:rsidRPr="000B521B">
              <w:rPr>
                <w:rFonts w:ascii="Arial" w:eastAsia="Times New Roman" w:hAnsi="Arial" w:cs="Arial"/>
                <w:color w:val="FFFFFF" w:themeColor="background1"/>
                <w:sz w:val="18"/>
                <w:szCs w:val="18"/>
                <w:lang w:val="en-US"/>
              </w:rPr>
              <w:t>2015</w:t>
            </w:r>
          </w:p>
        </w:tc>
        <w:tc>
          <w:tcPr>
            <w:tcW w:w="1176" w:type="dxa"/>
            <w:tcBorders>
              <w:top w:val="nil"/>
              <w:left w:val="nil"/>
              <w:bottom w:val="single" w:sz="4" w:space="0" w:color="auto"/>
              <w:right w:val="single" w:sz="4" w:space="0" w:color="auto"/>
            </w:tcBorders>
            <w:shd w:val="clear" w:color="auto" w:fill="C00000"/>
            <w:noWrap/>
            <w:vAlign w:val="bottom"/>
            <w:hideMark/>
          </w:tcPr>
          <w:p w14:paraId="68118490" w14:textId="77777777" w:rsidR="00B60EF0" w:rsidRPr="000B521B" w:rsidRDefault="00B60EF0" w:rsidP="00B46B4C">
            <w:pPr>
              <w:spacing w:after="0" w:line="240" w:lineRule="auto"/>
              <w:jc w:val="center"/>
              <w:rPr>
                <w:rFonts w:ascii="Arial" w:eastAsia="Times New Roman" w:hAnsi="Arial" w:cs="Arial"/>
                <w:color w:val="FFFFFF" w:themeColor="background1"/>
                <w:sz w:val="18"/>
                <w:szCs w:val="18"/>
                <w:lang w:val="en-US"/>
              </w:rPr>
            </w:pPr>
            <w:r w:rsidRPr="000B521B">
              <w:rPr>
                <w:rFonts w:ascii="Arial" w:eastAsia="Times New Roman" w:hAnsi="Arial" w:cs="Arial"/>
                <w:color w:val="FFFFFF" w:themeColor="background1"/>
                <w:sz w:val="18"/>
                <w:szCs w:val="18"/>
                <w:lang w:val="en-US"/>
              </w:rPr>
              <w:t>2020</w:t>
            </w:r>
          </w:p>
        </w:tc>
        <w:tc>
          <w:tcPr>
            <w:tcW w:w="814" w:type="dxa"/>
            <w:tcBorders>
              <w:top w:val="nil"/>
              <w:left w:val="nil"/>
              <w:bottom w:val="single" w:sz="4" w:space="0" w:color="auto"/>
              <w:right w:val="single" w:sz="4" w:space="0" w:color="auto"/>
            </w:tcBorders>
            <w:shd w:val="clear" w:color="auto" w:fill="C00000"/>
            <w:noWrap/>
            <w:vAlign w:val="bottom"/>
            <w:hideMark/>
          </w:tcPr>
          <w:p w14:paraId="03178599" w14:textId="77777777" w:rsidR="00B60EF0" w:rsidRPr="000B521B" w:rsidRDefault="00B60EF0" w:rsidP="00B46B4C">
            <w:pPr>
              <w:spacing w:after="0" w:line="240" w:lineRule="auto"/>
              <w:jc w:val="center"/>
              <w:rPr>
                <w:rFonts w:ascii="Arial" w:eastAsia="Times New Roman" w:hAnsi="Arial" w:cs="Arial"/>
                <w:color w:val="FFFFFF" w:themeColor="background1"/>
                <w:sz w:val="18"/>
                <w:szCs w:val="18"/>
                <w:lang w:val="en-US"/>
              </w:rPr>
            </w:pPr>
            <w:r w:rsidRPr="000B521B">
              <w:rPr>
                <w:rFonts w:ascii="Arial" w:eastAsia="Times New Roman" w:hAnsi="Arial" w:cs="Arial"/>
                <w:color w:val="FFFFFF" w:themeColor="background1"/>
                <w:sz w:val="18"/>
                <w:szCs w:val="18"/>
                <w:lang w:val="en-US"/>
              </w:rPr>
              <w:t>2021E</w:t>
            </w:r>
          </w:p>
        </w:tc>
        <w:tc>
          <w:tcPr>
            <w:tcW w:w="806" w:type="dxa"/>
            <w:tcBorders>
              <w:top w:val="nil"/>
              <w:left w:val="nil"/>
              <w:bottom w:val="single" w:sz="4" w:space="0" w:color="auto"/>
              <w:right w:val="single" w:sz="4" w:space="0" w:color="auto"/>
            </w:tcBorders>
            <w:shd w:val="clear" w:color="auto" w:fill="C00000"/>
            <w:noWrap/>
            <w:vAlign w:val="bottom"/>
            <w:hideMark/>
          </w:tcPr>
          <w:p w14:paraId="386CE6AB" w14:textId="77777777" w:rsidR="00B60EF0" w:rsidRPr="000B521B" w:rsidRDefault="00B60EF0" w:rsidP="00B46B4C">
            <w:pPr>
              <w:spacing w:after="0" w:line="240" w:lineRule="auto"/>
              <w:jc w:val="center"/>
              <w:rPr>
                <w:rFonts w:ascii="Arial" w:eastAsia="Times New Roman" w:hAnsi="Arial" w:cs="Arial"/>
                <w:color w:val="FFFFFF" w:themeColor="background1"/>
                <w:sz w:val="18"/>
                <w:szCs w:val="18"/>
                <w:lang w:val="en-US"/>
              </w:rPr>
            </w:pPr>
            <w:r w:rsidRPr="000B521B">
              <w:rPr>
                <w:rFonts w:ascii="Arial" w:eastAsia="Times New Roman" w:hAnsi="Arial" w:cs="Arial"/>
                <w:color w:val="FFFFFF" w:themeColor="background1"/>
                <w:sz w:val="18"/>
                <w:szCs w:val="18"/>
                <w:lang w:val="en-US"/>
              </w:rPr>
              <w:t>2025F</w:t>
            </w:r>
          </w:p>
        </w:tc>
        <w:tc>
          <w:tcPr>
            <w:tcW w:w="811" w:type="dxa"/>
            <w:tcBorders>
              <w:top w:val="nil"/>
              <w:left w:val="nil"/>
              <w:bottom w:val="single" w:sz="4" w:space="0" w:color="auto"/>
              <w:right w:val="single" w:sz="4" w:space="0" w:color="auto"/>
            </w:tcBorders>
            <w:shd w:val="clear" w:color="auto" w:fill="C00000"/>
            <w:noWrap/>
            <w:vAlign w:val="bottom"/>
            <w:hideMark/>
          </w:tcPr>
          <w:p w14:paraId="44DA0EC8" w14:textId="77777777" w:rsidR="00B60EF0" w:rsidRPr="000B521B" w:rsidRDefault="00B60EF0" w:rsidP="00B46B4C">
            <w:pPr>
              <w:spacing w:after="0" w:line="240" w:lineRule="auto"/>
              <w:jc w:val="center"/>
              <w:rPr>
                <w:rFonts w:ascii="Arial" w:eastAsia="Times New Roman" w:hAnsi="Arial" w:cs="Arial"/>
                <w:color w:val="FFFFFF" w:themeColor="background1"/>
                <w:sz w:val="18"/>
                <w:szCs w:val="18"/>
                <w:lang w:val="en-US"/>
              </w:rPr>
            </w:pPr>
            <w:r w:rsidRPr="000B521B">
              <w:rPr>
                <w:rFonts w:ascii="Arial" w:eastAsia="Times New Roman" w:hAnsi="Arial" w:cs="Arial"/>
                <w:color w:val="FFFFFF" w:themeColor="background1"/>
                <w:sz w:val="18"/>
                <w:szCs w:val="18"/>
                <w:lang w:val="en-US"/>
              </w:rPr>
              <w:t>2030F</w:t>
            </w:r>
          </w:p>
        </w:tc>
      </w:tr>
      <w:tr w:rsidR="00B46B4C" w:rsidRPr="000B521B" w14:paraId="48FE4B4B" w14:textId="77777777" w:rsidTr="00B74A97">
        <w:trPr>
          <w:trHeight w:val="288"/>
        </w:trPr>
        <w:tc>
          <w:tcPr>
            <w:tcW w:w="3565" w:type="dxa"/>
            <w:vMerge w:val="restart"/>
            <w:tcBorders>
              <w:top w:val="nil"/>
              <w:left w:val="single" w:sz="4" w:space="0" w:color="auto"/>
              <w:right w:val="single" w:sz="4" w:space="0" w:color="auto"/>
            </w:tcBorders>
            <w:shd w:val="clear" w:color="auto" w:fill="auto"/>
            <w:noWrap/>
            <w:vAlign w:val="bottom"/>
            <w:hideMark/>
          </w:tcPr>
          <w:p w14:paraId="48F6C198"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lastRenderedPageBreak/>
              <w:t>AOC Resins</w:t>
            </w:r>
          </w:p>
          <w:p w14:paraId="3D6DCB8C"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 </w:t>
            </w:r>
          </w:p>
          <w:p w14:paraId="51E9875E" w14:textId="38267FD8"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 </w:t>
            </w:r>
          </w:p>
        </w:tc>
        <w:tc>
          <w:tcPr>
            <w:tcW w:w="1784" w:type="dxa"/>
            <w:tcBorders>
              <w:top w:val="nil"/>
              <w:left w:val="nil"/>
              <w:bottom w:val="single" w:sz="4" w:space="0" w:color="auto"/>
              <w:right w:val="single" w:sz="4" w:space="0" w:color="auto"/>
            </w:tcBorders>
            <w:shd w:val="clear" w:color="auto" w:fill="auto"/>
            <w:noWrap/>
            <w:vAlign w:val="bottom"/>
            <w:hideMark/>
          </w:tcPr>
          <w:p w14:paraId="06FB125E"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China</w:t>
            </w:r>
          </w:p>
        </w:tc>
        <w:tc>
          <w:tcPr>
            <w:tcW w:w="1008" w:type="dxa"/>
            <w:tcBorders>
              <w:top w:val="nil"/>
              <w:left w:val="nil"/>
              <w:bottom w:val="single" w:sz="4" w:space="0" w:color="auto"/>
              <w:right w:val="single" w:sz="4" w:space="0" w:color="auto"/>
            </w:tcBorders>
            <w:shd w:val="clear" w:color="auto" w:fill="auto"/>
            <w:noWrap/>
            <w:vAlign w:val="bottom"/>
            <w:hideMark/>
          </w:tcPr>
          <w:p w14:paraId="68FC653B" w14:textId="722D9E36"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70.0</w:t>
            </w:r>
          </w:p>
        </w:tc>
        <w:tc>
          <w:tcPr>
            <w:tcW w:w="1176" w:type="dxa"/>
            <w:tcBorders>
              <w:top w:val="nil"/>
              <w:left w:val="nil"/>
              <w:bottom w:val="single" w:sz="4" w:space="0" w:color="auto"/>
              <w:right w:val="single" w:sz="4" w:space="0" w:color="auto"/>
            </w:tcBorders>
            <w:shd w:val="clear" w:color="auto" w:fill="auto"/>
            <w:noWrap/>
            <w:vAlign w:val="bottom"/>
            <w:hideMark/>
          </w:tcPr>
          <w:p w14:paraId="35C47468" w14:textId="49044F9E"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70.0</w:t>
            </w:r>
          </w:p>
        </w:tc>
        <w:tc>
          <w:tcPr>
            <w:tcW w:w="814" w:type="dxa"/>
            <w:tcBorders>
              <w:top w:val="nil"/>
              <w:left w:val="nil"/>
              <w:bottom w:val="single" w:sz="4" w:space="0" w:color="auto"/>
              <w:right w:val="single" w:sz="4" w:space="0" w:color="auto"/>
            </w:tcBorders>
            <w:shd w:val="clear" w:color="auto" w:fill="auto"/>
            <w:noWrap/>
            <w:vAlign w:val="bottom"/>
            <w:hideMark/>
          </w:tcPr>
          <w:p w14:paraId="4CB289CE" w14:textId="59B209F5"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70.0</w:t>
            </w:r>
          </w:p>
        </w:tc>
        <w:tc>
          <w:tcPr>
            <w:tcW w:w="806" w:type="dxa"/>
            <w:tcBorders>
              <w:top w:val="nil"/>
              <w:left w:val="nil"/>
              <w:bottom w:val="single" w:sz="4" w:space="0" w:color="auto"/>
              <w:right w:val="single" w:sz="4" w:space="0" w:color="auto"/>
            </w:tcBorders>
            <w:shd w:val="clear" w:color="auto" w:fill="auto"/>
            <w:noWrap/>
            <w:vAlign w:val="bottom"/>
            <w:hideMark/>
          </w:tcPr>
          <w:p w14:paraId="785D7D5F" w14:textId="6CFC65A1"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70.0</w:t>
            </w:r>
          </w:p>
        </w:tc>
        <w:tc>
          <w:tcPr>
            <w:tcW w:w="811" w:type="dxa"/>
            <w:tcBorders>
              <w:top w:val="nil"/>
              <w:left w:val="nil"/>
              <w:bottom w:val="single" w:sz="4" w:space="0" w:color="auto"/>
              <w:right w:val="single" w:sz="4" w:space="0" w:color="auto"/>
            </w:tcBorders>
            <w:shd w:val="clear" w:color="auto" w:fill="auto"/>
            <w:noWrap/>
            <w:vAlign w:val="bottom"/>
            <w:hideMark/>
          </w:tcPr>
          <w:p w14:paraId="359FA80A" w14:textId="3AD60B04"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70.0</w:t>
            </w:r>
          </w:p>
        </w:tc>
      </w:tr>
      <w:tr w:rsidR="00B46B4C" w:rsidRPr="000B521B" w14:paraId="56EB755D" w14:textId="77777777" w:rsidTr="00B74A97">
        <w:trPr>
          <w:trHeight w:val="288"/>
        </w:trPr>
        <w:tc>
          <w:tcPr>
            <w:tcW w:w="3565" w:type="dxa"/>
            <w:vMerge/>
            <w:tcBorders>
              <w:left w:val="single" w:sz="4" w:space="0" w:color="auto"/>
              <w:right w:val="single" w:sz="4" w:space="0" w:color="auto"/>
            </w:tcBorders>
            <w:shd w:val="clear" w:color="auto" w:fill="auto"/>
            <w:noWrap/>
            <w:vAlign w:val="bottom"/>
            <w:hideMark/>
          </w:tcPr>
          <w:p w14:paraId="5E9B56E8" w14:textId="53E6667E" w:rsidR="00B46B4C" w:rsidRPr="000B521B" w:rsidRDefault="00B46B4C" w:rsidP="00B46B4C">
            <w:pPr>
              <w:spacing w:after="0" w:line="240" w:lineRule="auto"/>
              <w:rPr>
                <w:rFonts w:ascii="Arial" w:eastAsia="Times New Roman" w:hAnsi="Arial" w:cs="Arial"/>
                <w:color w:val="000000"/>
                <w:sz w:val="18"/>
                <w:szCs w:val="18"/>
                <w:lang w:val="en-US"/>
              </w:rPr>
            </w:pPr>
          </w:p>
        </w:tc>
        <w:tc>
          <w:tcPr>
            <w:tcW w:w="1784" w:type="dxa"/>
            <w:tcBorders>
              <w:top w:val="nil"/>
              <w:left w:val="nil"/>
              <w:bottom w:val="single" w:sz="4" w:space="0" w:color="auto"/>
              <w:right w:val="single" w:sz="4" w:space="0" w:color="auto"/>
            </w:tcBorders>
            <w:shd w:val="clear" w:color="auto" w:fill="auto"/>
            <w:noWrap/>
            <w:vAlign w:val="bottom"/>
            <w:hideMark/>
          </w:tcPr>
          <w:p w14:paraId="0861FA3F"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Switzerland</w:t>
            </w:r>
          </w:p>
        </w:tc>
        <w:tc>
          <w:tcPr>
            <w:tcW w:w="1008" w:type="dxa"/>
            <w:tcBorders>
              <w:top w:val="nil"/>
              <w:left w:val="nil"/>
              <w:bottom w:val="single" w:sz="4" w:space="0" w:color="auto"/>
              <w:right w:val="single" w:sz="4" w:space="0" w:color="auto"/>
            </w:tcBorders>
            <w:shd w:val="clear" w:color="auto" w:fill="auto"/>
            <w:noWrap/>
            <w:vAlign w:val="bottom"/>
            <w:hideMark/>
          </w:tcPr>
          <w:p w14:paraId="31C9EEF2" w14:textId="5A3AA46D"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5.0</w:t>
            </w:r>
          </w:p>
        </w:tc>
        <w:tc>
          <w:tcPr>
            <w:tcW w:w="1176" w:type="dxa"/>
            <w:tcBorders>
              <w:top w:val="nil"/>
              <w:left w:val="nil"/>
              <w:bottom w:val="single" w:sz="4" w:space="0" w:color="auto"/>
              <w:right w:val="single" w:sz="4" w:space="0" w:color="auto"/>
            </w:tcBorders>
            <w:shd w:val="clear" w:color="auto" w:fill="auto"/>
            <w:noWrap/>
            <w:vAlign w:val="bottom"/>
            <w:hideMark/>
          </w:tcPr>
          <w:p w14:paraId="2AE08C43" w14:textId="4BF82D05"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5.0</w:t>
            </w:r>
          </w:p>
        </w:tc>
        <w:tc>
          <w:tcPr>
            <w:tcW w:w="814" w:type="dxa"/>
            <w:tcBorders>
              <w:top w:val="nil"/>
              <w:left w:val="nil"/>
              <w:bottom w:val="single" w:sz="4" w:space="0" w:color="auto"/>
              <w:right w:val="single" w:sz="4" w:space="0" w:color="auto"/>
            </w:tcBorders>
            <w:shd w:val="clear" w:color="auto" w:fill="auto"/>
            <w:noWrap/>
            <w:vAlign w:val="bottom"/>
            <w:hideMark/>
          </w:tcPr>
          <w:p w14:paraId="0371B1B9" w14:textId="64BE95C3"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5.0</w:t>
            </w:r>
          </w:p>
        </w:tc>
        <w:tc>
          <w:tcPr>
            <w:tcW w:w="806" w:type="dxa"/>
            <w:tcBorders>
              <w:top w:val="nil"/>
              <w:left w:val="nil"/>
              <w:bottom w:val="single" w:sz="4" w:space="0" w:color="auto"/>
              <w:right w:val="single" w:sz="4" w:space="0" w:color="auto"/>
            </w:tcBorders>
            <w:shd w:val="clear" w:color="auto" w:fill="auto"/>
            <w:noWrap/>
            <w:vAlign w:val="bottom"/>
            <w:hideMark/>
          </w:tcPr>
          <w:p w14:paraId="3BBBAF58" w14:textId="35909467"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5.0</w:t>
            </w:r>
          </w:p>
        </w:tc>
        <w:tc>
          <w:tcPr>
            <w:tcW w:w="811" w:type="dxa"/>
            <w:tcBorders>
              <w:top w:val="nil"/>
              <w:left w:val="nil"/>
              <w:bottom w:val="single" w:sz="4" w:space="0" w:color="auto"/>
              <w:right w:val="single" w:sz="4" w:space="0" w:color="auto"/>
            </w:tcBorders>
            <w:shd w:val="clear" w:color="auto" w:fill="auto"/>
            <w:noWrap/>
            <w:vAlign w:val="bottom"/>
            <w:hideMark/>
          </w:tcPr>
          <w:p w14:paraId="2A429218" w14:textId="5E7174DB"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5.0</w:t>
            </w:r>
          </w:p>
        </w:tc>
      </w:tr>
      <w:tr w:rsidR="00B46B4C" w:rsidRPr="000B521B" w14:paraId="451D95C4" w14:textId="77777777" w:rsidTr="00B74A97">
        <w:trPr>
          <w:trHeight w:val="288"/>
        </w:trPr>
        <w:tc>
          <w:tcPr>
            <w:tcW w:w="3565" w:type="dxa"/>
            <w:vMerge/>
            <w:tcBorders>
              <w:left w:val="single" w:sz="4" w:space="0" w:color="auto"/>
              <w:bottom w:val="single" w:sz="4" w:space="0" w:color="auto"/>
              <w:right w:val="single" w:sz="4" w:space="0" w:color="auto"/>
            </w:tcBorders>
            <w:shd w:val="clear" w:color="auto" w:fill="auto"/>
            <w:noWrap/>
            <w:vAlign w:val="bottom"/>
            <w:hideMark/>
          </w:tcPr>
          <w:p w14:paraId="2202580A" w14:textId="32AF3877" w:rsidR="00B46B4C" w:rsidRPr="000B521B" w:rsidRDefault="00B46B4C" w:rsidP="00B46B4C">
            <w:pPr>
              <w:spacing w:after="0" w:line="240" w:lineRule="auto"/>
              <w:rPr>
                <w:rFonts w:ascii="Arial" w:eastAsia="Times New Roman" w:hAnsi="Arial" w:cs="Arial"/>
                <w:color w:val="000000"/>
                <w:sz w:val="18"/>
                <w:szCs w:val="18"/>
                <w:lang w:val="en-US"/>
              </w:rPr>
            </w:pPr>
          </w:p>
        </w:tc>
        <w:tc>
          <w:tcPr>
            <w:tcW w:w="1784" w:type="dxa"/>
            <w:tcBorders>
              <w:top w:val="nil"/>
              <w:left w:val="nil"/>
              <w:bottom w:val="single" w:sz="4" w:space="0" w:color="auto"/>
              <w:right w:val="single" w:sz="4" w:space="0" w:color="auto"/>
            </w:tcBorders>
            <w:shd w:val="clear" w:color="auto" w:fill="auto"/>
            <w:noWrap/>
            <w:vAlign w:val="bottom"/>
            <w:hideMark/>
          </w:tcPr>
          <w:p w14:paraId="4EF836A6"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USA</w:t>
            </w:r>
          </w:p>
        </w:tc>
        <w:tc>
          <w:tcPr>
            <w:tcW w:w="1008" w:type="dxa"/>
            <w:tcBorders>
              <w:top w:val="nil"/>
              <w:left w:val="nil"/>
              <w:bottom w:val="single" w:sz="4" w:space="0" w:color="auto"/>
              <w:right w:val="single" w:sz="4" w:space="0" w:color="auto"/>
            </w:tcBorders>
            <w:shd w:val="clear" w:color="auto" w:fill="auto"/>
            <w:noWrap/>
            <w:vAlign w:val="bottom"/>
            <w:hideMark/>
          </w:tcPr>
          <w:p w14:paraId="23554EEE" w14:textId="38A20428"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60.0</w:t>
            </w:r>
          </w:p>
        </w:tc>
        <w:tc>
          <w:tcPr>
            <w:tcW w:w="1176" w:type="dxa"/>
            <w:tcBorders>
              <w:top w:val="nil"/>
              <w:left w:val="nil"/>
              <w:bottom w:val="single" w:sz="4" w:space="0" w:color="auto"/>
              <w:right w:val="single" w:sz="4" w:space="0" w:color="auto"/>
            </w:tcBorders>
            <w:shd w:val="clear" w:color="auto" w:fill="auto"/>
            <w:noWrap/>
            <w:vAlign w:val="bottom"/>
            <w:hideMark/>
          </w:tcPr>
          <w:p w14:paraId="1AC1C506" w14:textId="4D662799"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70.0</w:t>
            </w:r>
          </w:p>
        </w:tc>
        <w:tc>
          <w:tcPr>
            <w:tcW w:w="814" w:type="dxa"/>
            <w:tcBorders>
              <w:top w:val="nil"/>
              <w:left w:val="nil"/>
              <w:bottom w:val="single" w:sz="4" w:space="0" w:color="auto"/>
              <w:right w:val="single" w:sz="4" w:space="0" w:color="auto"/>
            </w:tcBorders>
            <w:shd w:val="clear" w:color="auto" w:fill="auto"/>
            <w:noWrap/>
            <w:vAlign w:val="bottom"/>
            <w:hideMark/>
          </w:tcPr>
          <w:p w14:paraId="16B03260" w14:textId="0EBA3584"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70.0</w:t>
            </w:r>
          </w:p>
        </w:tc>
        <w:tc>
          <w:tcPr>
            <w:tcW w:w="806" w:type="dxa"/>
            <w:tcBorders>
              <w:top w:val="nil"/>
              <w:left w:val="nil"/>
              <w:bottom w:val="single" w:sz="4" w:space="0" w:color="auto"/>
              <w:right w:val="single" w:sz="4" w:space="0" w:color="auto"/>
            </w:tcBorders>
            <w:shd w:val="clear" w:color="auto" w:fill="auto"/>
            <w:noWrap/>
            <w:vAlign w:val="bottom"/>
            <w:hideMark/>
          </w:tcPr>
          <w:p w14:paraId="00895363" w14:textId="5B55A715"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70.0</w:t>
            </w:r>
          </w:p>
        </w:tc>
        <w:tc>
          <w:tcPr>
            <w:tcW w:w="811" w:type="dxa"/>
            <w:tcBorders>
              <w:top w:val="nil"/>
              <w:left w:val="nil"/>
              <w:bottom w:val="single" w:sz="4" w:space="0" w:color="auto"/>
              <w:right w:val="single" w:sz="4" w:space="0" w:color="auto"/>
            </w:tcBorders>
            <w:shd w:val="clear" w:color="auto" w:fill="auto"/>
            <w:noWrap/>
            <w:vAlign w:val="bottom"/>
            <w:hideMark/>
          </w:tcPr>
          <w:p w14:paraId="2F50AD85" w14:textId="5C3F44A9"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70.0</w:t>
            </w:r>
          </w:p>
        </w:tc>
      </w:tr>
      <w:tr w:rsidR="00B46B4C" w:rsidRPr="000B521B" w14:paraId="51C23CEE" w14:textId="77777777" w:rsidTr="00B74A97">
        <w:trPr>
          <w:trHeight w:val="288"/>
        </w:trPr>
        <w:tc>
          <w:tcPr>
            <w:tcW w:w="3565" w:type="dxa"/>
            <w:vMerge w:val="restart"/>
            <w:tcBorders>
              <w:top w:val="nil"/>
              <w:left w:val="single" w:sz="4" w:space="0" w:color="auto"/>
              <w:right w:val="single" w:sz="4" w:space="0" w:color="auto"/>
            </w:tcBorders>
            <w:shd w:val="clear" w:color="auto" w:fill="auto"/>
            <w:noWrap/>
            <w:vAlign w:val="bottom"/>
            <w:hideMark/>
          </w:tcPr>
          <w:p w14:paraId="1F839221"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INEOS Composites</w:t>
            </w:r>
          </w:p>
          <w:p w14:paraId="1589B1CA"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 </w:t>
            </w:r>
          </w:p>
          <w:p w14:paraId="1B076C5D" w14:textId="5E7655E4"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 </w:t>
            </w:r>
          </w:p>
        </w:tc>
        <w:tc>
          <w:tcPr>
            <w:tcW w:w="1784" w:type="dxa"/>
            <w:tcBorders>
              <w:top w:val="nil"/>
              <w:left w:val="nil"/>
              <w:bottom w:val="single" w:sz="4" w:space="0" w:color="auto"/>
              <w:right w:val="single" w:sz="4" w:space="0" w:color="auto"/>
            </w:tcBorders>
            <w:shd w:val="clear" w:color="auto" w:fill="auto"/>
            <w:noWrap/>
            <w:vAlign w:val="bottom"/>
            <w:hideMark/>
          </w:tcPr>
          <w:p w14:paraId="06D4FA04"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China</w:t>
            </w:r>
          </w:p>
        </w:tc>
        <w:tc>
          <w:tcPr>
            <w:tcW w:w="1008" w:type="dxa"/>
            <w:tcBorders>
              <w:top w:val="nil"/>
              <w:left w:val="nil"/>
              <w:bottom w:val="single" w:sz="4" w:space="0" w:color="auto"/>
              <w:right w:val="single" w:sz="4" w:space="0" w:color="auto"/>
            </w:tcBorders>
            <w:shd w:val="clear" w:color="auto" w:fill="auto"/>
            <w:noWrap/>
            <w:vAlign w:val="bottom"/>
            <w:hideMark/>
          </w:tcPr>
          <w:p w14:paraId="338810D8" w14:textId="028B0093"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50.0</w:t>
            </w:r>
          </w:p>
        </w:tc>
        <w:tc>
          <w:tcPr>
            <w:tcW w:w="1176" w:type="dxa"/>
            <w:tcBorders>
              <w:top w:val="nil"/>
              <w:left w:val="nil"/>
              <w:bottom w:val="single" w:sz="4" w:space="0" w:color="auto"/>
              <w:right w:val="single" w:sz="4" w:space="0" w:color="auto"/>
            </w:tcBorders>
            <w:shd w:val="clear" w:color="auto" w:fill="auto"/>
            <w:noWrap/>
            <w:vAlign w:val="bottom"/>
            <w:hideMark/>
          </w:tcPr>
          <w:p w14:paraId="05FAFA73" w14:textId="3D266B6D"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50.0</w:t>
            </w:r>
          </w:p>
        </w:tc>
        <w:tc>
          <w:tcPr>
            <w:tcW w:w="814" w:type="dxa"/>
            <w:tcBorders>
              <w:top w:val="nil"/>
              <w:left w:val="nil"/>
              <w:bottom w:val="single" w:sz="4" w:space="0" w:color="auto"/>
              <w:right w:val="single" w:sz="4" w:space="0" w:color="auto"/>
            </w:tcBorders>
            <w:shd w:val="clear" w:color="auto" w:fill="auto"/>
            <w:noWrap/>
            <w:vAlign w:val="bottom"/>
            <w:hideMark/>
          </w:tcPr>
          <w:p w14:paraId="0866C84D" w14:textId="7D6DA0C8"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50.0</w:t>
            </w:r>
          </w:p>
        </w:tc>
        <w:tc>
          <w:tcPr>
            <w:tcW w:w="806" w:type="dxa"/>
            <w:tcBorders>
              <w:top w:val="nil"/>
              <w:left w:val="nil"/>
              <w:bottom w:val="single" w:sz="4" w:space="0" w:color="auto"/>
              <w:right w:val="single" w:sz="4" w:space="0" w:color="auto"/>
            </w:tcBorders>
            <w:shd w:val="clear" w:color="auto" w:fill="auto"/>
            <w:noWrap/>
            <w:vAlign w:val="bottom"/>
            <w:hideMark/>
          </w:tcPr>
          <w:p w14:paraId="6A1EE020" w14:textId="22AD3A30"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50.0</w:t>
            </w:r>
          </w:p>
        </w:tc>
        <w:tc>
          <w:tcPr>
            <w:tcW w:w="811" w:type="dxa"/>
            <w:tcBorders>
              <w:top w:val="nil"/>
              <w:left w:val="nil"/>
              <w:bottom w:val="single" w:sz="4" w:space="0" w:color="auto"/>
              <w:right w:val="single" w:sz="4" w:space="0" w:color="auto"/>
            </w:tcBorders>
            <w:shd w:val="clear" w:color="auto" w:fill="auto"/>
            <w:noWrap/>
            <w:vAlign w:val="bottom"/>
            <w:hideMark/>
          </w:tcPr>
          <w:p w14:paraId="3D8927A2" w14:textId="4CDC153A"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50.0</w:t>
            </w:r>
          </w:p>
        </w:tc>
      </w:tr>
      <w:tr w:rsidR="00B46B4C" w:rsidRPr="000B521B" w14:paraId="4925E091" w14:textId="77777777" w:rsidTr="00B74A97">
        <w:trPr>
          <w:trHeight w:val="288"/>
        </w:trPr>
        <w:tc>
          <w:tcPr>
            <w:tcW w:w="3565" w:type="dxa"/>
            <w:vMerge/>
            <w:tcBorders>
              <w:left w:val="single" w:sz="4" w:space="0" w:color="auto"/>
              <w:right w:val="single" w:sz="4" w:space="0" w:color="auto"/>
            </w:tcBorders>
            <w:shd w:val="clear" w:color="auto" w:fill="auto"/>
            <w:noWrap/>
            <w:vAlign w:val="bottom"/>
            <w:hideMark/>
          </w:tcPr>
          <w:p w14:paraId="23A85074" w14:textId="20CE258F" w:rsidR="00B46B4C" w:rsidRPr="000B521B" w:rsidRDefault="00B46B4C" w:rsidP="00B46B4C">
            <w:pPr>
              <w:spacing w:after="0" w:line="240" w:lineRule="auto"/>
              <w:rPr>
                <w:rFonts w:ascii="Arial" w:eastAsia="Times New Roman" w:hAnsi="Arial" w:cs="Arial"/>
                <w:color w:val="000000"/>
                <w:sz w:val="18"/>
                <w:szCs w:val="18"/>
                <w:lang w:val="en-US"/>
              </w:rPr>
            </w:pPr>
          </w:p>
        </w:tc>
        <w:tc>
          <w:tcPr>
            <w:tcW w:w="1784" w:type="dxa"/>
            <w:tcBorders>
              <w:top w:val="nil"/>
              <w:left w:val="nil"/>
              <w:bottom w:val="single" w:sz="4" w:space="0" w:color="auto"/>
              <w:right w:val="single" w:sz="4" w:space="0" w:color="auto"/>
            </w:tcBorders>
            <w:shd w:val="clear" w:color="auto" w:fill="auto"/>
            <w:noWrap/>
            <w:vAlign w:val="bottom"/>
            <w:hideMark/>
          </w:tcPr>
          <w:p w14:paraId="0B232B64"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Germany</w:t>
            </w:r>
          </w:p>
        </w:tc>
        <w:tc>
          <w:tcPr>
            <w:tcW w:w="1008" w:type="dxa"/>
            <w:tcBorders>
              <w:top w:val="nil"/>
              <w:left w:val="nil"/>
              <w:bottom w:val="single" w:sz="4" w:space="0" w:color="auto"/>
              <w:right w:val="single" w:sz="4" w:space="0" w:color="auto"/>
            </w:tcBorders>
            <w:shd w:val="clear" w:color="auto" w:fill="auto"/>
            <w:noWrap/>
            <w:vAlign w:val="bottom"/>
            <w:hideMark/>
          </w:tcPr>
          <w:p w14:paraId="5F44461C" w14:textId="2331224D"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0.0</w:t>
            </w:r>
          </w:p>
        </w:tc>
        <w:tc>
          <w:tcPr>
            <w:tcW w:w="1176" w:type="dxa"/>
            <w:tcBorders>
              <w:top w:val="nil"/>
              <w:left w:val="nil"/>
              <w:bottom w:val="single" w:sz="4" w:space="0" w:color="auto"/>
              <w:right w:val="single" w:sz="4" w:space="0" w:color="auto"/>
            </w:tcBorders>
            <w:shd w:val="clear" w:color="auto" w:fill="auto"/>
            <w:noWrap/>
            <w:vAlign w:val="bottom"/>
            <w:hideMark/>
          </w:tcPr>
          <w:p w14:paraId="59429582" w14:textId="56313433"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30.0</w:t>
            </w:r>
          </w:p>
        </w:tc>
        <w:tc>
          <w:tcPr>
            <w:tcW w:w="814" w:type="dxa"/>
            <w:tcBorders>
              <w:top w:val="nil"/>
              <w:left w:val="nil"/>
              <w:bottom w:val="single" w:sz="4" w:space="0" w:color="auto"/>
              <w:right w:val="single" w:sz="4" w:space="0" w:color="auto"/>
            </w:tcBorders>
            <w:shd w:val="clear" w:color="auto" w:fill="auto"/>
            <w:noWrap/>
            <w:vAlign w:val="bottom"/>
            <w:hideMark/>
          </w:tcPr>
          <w:p w14:paraId="6A6E874C" w14:textId="4BAA9AC3"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30.0</w:t>
            </w:r>
          </w:p>
        </w:tc>
        <w:tc>
          <w:tcPr>
            <w:tcW w:w="806" w:type="dxa"/>
            <w:tcBorders>
              <w:top w:val="nil"/>
              <w:left w:val="nil"/>
              <w:bottom w:val="single" w:sz="4" w:space="0" w:color="auto"/>
              <w:right w:val="single" w:sz="4" w:space="0" w:color="auto"/>
            </w:tcBorders>
            <w:shd w:val="clear" w:color="auto" w:fill="auto"/>
            <w:noWrap/>
            <w:vAlign w:val="bottom"/>
            <w:hideMark/>
          </w:tcPr>
          <w:p w14:paraId="2D495E1B" w14:textId="7DE534AB"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30.0</w:t>
            </w:r>
          </w:p>
        </w:tc>
        <w:tc>
          <w:tcPr>
            <w:tcW w:w="811" w:type="dxa"/>
            <w:tcBorders>
              <w:top w:val="nil"/>
              <w:left w:val="nil"/>
              <w:bottom w:val="single" w:sz="4" w:space="0" w:color="auto"/>
              <w:right w:val="single" w:sz="4" w:space="0" w:color="auto"/>
            </w:tcBorders>
            <w:shd w:val="clear" w:color="auto" w:fill="auto"/>
            <w:noWrap/>
            <w:vAlign w:val="bottom"/>
            <w:hideMark/>
          </w:tcPr>
          <w:p w14:paraId="72ABF012" w14:textId="0FBCBB98"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30.0</w:t>
            </w:r>
          </w:p>
        </w:tc>
      </w:tr>
      <w:tr w:rsidR="00B46B4C" w:rsidRPr="000B521B" w14:paraId="0FD5FFB4" w14:textId="77777777" w:rsidTr="00B74A97">
        <w:trPr>
          <w:trHeight w:val="288"/>
        </w:trPr>
        <w:tc>
          <w:tcPr>
            <w:tcW w:w="3565" w:type="dxa"/>
            <w:vMerge/>
            <w:tcBorders>
              <w:left w:val="single" w:sz="4" w:space="0" w:color="auto"/>
              <w:bottom w:val="single" w:sz="4" w:space="0" w:color="auto"/>
              <w:right w:val="single" w:sz="4" w:space="0" w:color="auto"/>
            </w:tcBorders>
            <w:shd w:val="clear" w:color="auto" w:fill="auto"/>
            <w:noWrap/>
            <w:vAlign w:val="bottom"/>
            <w:hideMark/>
          </w:tcPr>
          <w:p w14:paraId="4D250898" w14:textId="19560C56" w:rsidR="00B46B4C" w:rsidRPr="000B521B" w:rsidRDefault="00B46B4C" w:rsidP="00B46B4C">
            <w:pPr>
              <w:spacing w:after="0" w:line="240" w:lineRule="auto"/>
              <w:rPr>
                <w:rFonts w:ascii="Arial" w:eastAsia="Times New Roman" w:hAnsi="Arial" w:cs="Arial"/>
                <w:color w:val="000000"/>
                <w:sz w:val="18"/>
                <w:szCs w:val="18"/>
                <w:lang w:val="en-US"/>
              </w:rPr>
            </w:pPr>
          </w:p>
        </w:tc>
        <w:tc>
          <w:tcPr>
            <w:tcW w:w="1784" w:type="dxa"/>
            <w:tcBorders>
              <w:top w:val="nil"/>
              <w:left w:val="nil"/>
              <w:bottom w:val="single" w:sz="4" w:space="0" w:color="auto"/>
              <w:right w:val="single" w:sz="4" w:space="0" w:color="auto"/>
            </w:tcBorders>
            <w:shd w:val="clear" w:color="auto" w:fill="auto"/>
            <w:noWrap/>
            <w:vAlign w:val="bottom"/>
            <w:hideMark/>
          </w:tcPr>
          <w:p w14:paraId="20C79AF8"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USA</w:t>
            </w:r>
          </w:p>
        </w:tc>
        <w:tc>
          <w:tcPr>
            <w:tcW w:w="1008" w:type="dxa"/>
            <w:tcBorders>
              <w:top w:val="nil"/>
              <w:left w:val="nil"/>
              <w:bottom w:val="single" w:sz="4" w:space="0" w:color="auto"/>
              <w:right w:val="single" w:sz="4" w:space="0" w:color="auto"/>
            </w:tcBorders>
            <w:shd w:val="clear" w:color="auto" w:fill="auto"/>
            <w:noWrap/>
            <w:vAlign w:val="bottom"/>
            <w:hideMark/>
          </w:tcPr>
          <w:p w14:paraId="2490D737" w14:textId="70CC4A30"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50.0</w:t>
            </w:r>
          </w:p>
        </w:tc>
        <w:tc>
          <w:tcPr>
            <w:tcW w:w="1176" w:type="dxa"/>
            <w:tcBorders>
              <w:top w:val="nil"/>
              <w:left w:val="nil"/>
              <w:bottom w:val="single" w:sz="4" w:space="0" w:color="auto"/>
              <w:right w:val="single" w:sz="4" w:space="0" w:color="auto"/>
            </w:tcBorders>
            <w:shd w:val="clear" w:color="auto" w:fill="auto"/>
            <w:noWrap/>
            <w:vAlign w:val="bottom"/>
            <w:hideMark/>
          </w:tcPr>
          <w:p w14:paraId="639D1885" w14:textId="07F4C155"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85.0</w:t>
            </w:r>
          </w:p>
        </w:tc>
        <w:tc>
          <w:tcPr>
            <w:tcW w:w="814" w:type="dxa"/>
            <w:tcBorders>
              <w:top w:val="nil"/>
              <w:left w:val="nil"/>
              <w:bottom w:val="single" w:sz="4" w:space="0" w:color="auto"/>
              <w:right w:val="single" w:sz="4" w:space="0" w:color="auto"/>
            </w:tcBorders>
            <w:shd w:val="clear" w:color="auto" w:fill="auto"/>
            <w:noWrap/>
            <w:vAlign w:val="bottom"/>
            <w:hideMark/>
          </w:tcPr>
          <w:p w14:paraId="1CC2815B" w14:textId="2D7DACC1"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85.0</w:t>
            </w:r>
          </w:p>
        </w:tc>
        <w:tc>
          <w:tcPr>
            <w:tcW w:w="806" w:type="dxa"/>
            <w:tcBorders>
              <w:top w:val="nil"/>
              <w:left w:val="nil"/>
              <w:bottom w:val="single" w:sz="4" w:space="0" w:color="auto"/>
              <w:right w:val="single" w:sz="4" w:space="0" w:color="auto"/>
            </w:tcBorders>
            <w:shd w:val="clear" w:color="auto" w:fill="auto"/>
            <w:noWrap/>
            <w:vAlign w:val="bottom"/>
            <w:hideMark/>
          </w:tcPr>
          <w:p w14:paraId="6CE94E22" w14:textId="7DF0FA14"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85.0</w:t>
            </w:r>
          </w:p>
        </w:tc>
        <w:tc>
          <w:tcPr>
            <w:tcW w:w="811" w:type="dxa"/>
            <w:tcBorders>
              <w:top w:val="nil"/>
              <w:left w:val="nil"/>
              <w:bottom w:val="single" w:sz="4" w:space="0" w:color="auto"/>
              <w:right w:val="single" w:sz="4" w:space="0" w:color="auto"/>
            </w:tcBorders>
            <w:shd w:val="clear" w:color="auto" w:fill="auto"/>
            <w:noWrap/>
            <w:vAlign w:val="bottom"/>
            <w:hideMark/>
          </w:tcPr>
          <w:p w14:paraId="4D675288" w14:textId="21D94B8C"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85.0</w:t>
            </w:r>
          </w:p>
        </w:tc>
      </w:tr>
      <w:tr w:rsidR="00B46B4C" w:rsidRPr="000B521B" w14:paraId="611DCC27" w14:textId="77777777" w:rsidTr="00B74A97">
        <w:trPr>
          <w:trHeight w:val="288"/>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1FBF5D22" w14:textId="77777777" w:rsidR="00B46B4C" w:rsidRPr="000B521B" w:rsidRDefault="00B46B4C" w:rsidP="00B46B4C">
            <w:pPr>
              <w:spacing w:after="0" w:line="240" w:lineRule="auto"/>
              <w:rPr>
                <w:rFonts w:ascii="Arial" w:eastAsia="Times New Roman" w:hAnsi="Arial" w:cs="Arial"/>
                <w:color w:val="000000"/>
                <w:sz w:val="18"/>
                <w:szCs w:val="18"/>
                <w:lang w:val="en-US"/>
              </w:rPr>
            </w:pPr>
            <w:proofErr w:type="spellStart"/>
            <w:r w:rsidRPr="000B521B">
              <w:rPr>
                <w:rFonts w:ascii="Arial" w:eastAsia="Times New Roman" w:hAnsi="Arial" w:cs="Arial"/>
                <w:color w:val="000000"/>
                <w:sz w:val="18"/>
                <w:szCs w:val="18"/>
                <w:lang w:val="en-US"/>
              </w:rPr>
              <w:t>Swancor</w:t>
            </w:r>
            <w:proofErr w:type="spellEnd"/>
            <w:r w:rsidRPr="000B521B">
              <w:rPr>
                <w:rFonts w:ascii="Arial" w:eastAsia="Times New Roman" w:hAnsi="Arial" w:cs="Arial"/>
                <w:color w:val="000000"/>
                <w:sz w:val="18"/>
                <w:szCs w:val="18"/>
                <w:lang w:val="en-US"/>
              </w:rPr>
              <w:t xml:space="preserve"> Holding Co., LTD.</w:t>
            </w:r>
          </w:p>
        </w:tc>
        <w:tc>
          <w:tcPr>
            <w:tcW w:w="1784" w:type="dxa"/>
            <w:tcBorders>
              <w:top w:val="nil"/>
              <w:left w:val="nil"/>
              <w:bottom w:val="single" w:sz="4" w:space="0" w:color="auto"/>
              <w:right w:val="single" w:sz="4" w:space="0" w:color="auto"/>
            </w:tcBorders>
            <w:shd w:val="clear" w:color="auto" w:fill="auto"/>
            <w:noWrap/>
            <w:vAlign w:val="bottom"/>
            <w:hideMark/>
          </w:tcPr>
          <w:p w14:paraId="0B64926F"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Taiwan</w:t>
            </w:r>
          </w:p>
        </w:tc>
        <w:tc>
          <w:tcPr>
            <w:tcW w:w="1008" w:type="dxa"/>
            <w:tcBorders>
              <w:top w:val="nil"/>
              <w:left w:val="nil"/>
              <w:bottom w:val="single" w:sz="4" w:space="0" w:color="auto"/>
              <w:right w:val="single" w:sz="4" w:space="0" w:color="auto"/>
            </w:tcBorders>
            <w:shd w:val="clear" w:color="auto" w:fill="auto"/>
            <w:noWrap/>
            <w:vAlign w:val="bottom"/>
            <w:hideMark/>
          </w:tcPr>
          <w:p w14:paraId="2C525ED4" w14:textId="6B21EE0B"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60.0</w:t>
            </w:r>
          </w:p>
        </w:tc>
        <w:tc>
          <w:tcPr>
            <w:tcW w:w="1176" w:type="dxa"/>
            <w:tcBorders>
              <w:top w:val="nil"/>
              <w:left w:val="nil"/>
              <w:bottom w:val="single" w:sz="4" w:space="0" w:color="auto"/>
              <w:right w:val="single" w:sz="4" w:space="0" w:color="auto"/>
            </w:tcBorders>
            <w:shd w:val="clear" w:color="auto" w:fill="auto"/>
            <w:noWrap/>
            <w:vAlign w:val="bottom"/>
            <w:hideMark/>
          </w:tcPr>
          <w:p w14:paraId="6F0CAED3" w14:textId="5331BE14"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70.0</w:t>
            </w:r>
          </w:p>
        </w:tc>
        <w:tc>
          <w:tcPr>
            <w:tcW w:w="814" w:type="dxa"/>
            <w:tcBorders>
              <w:top w:val="nil"/>
              <w:left w:val="nil"/>
              <w:bottom w:val="single" w:sz="4" w:space="0" w:color="auto"/>
              <w:right w:val="single" w:sz="4" w:space="0" w:color="auto"/>
            </w:tcBorders>
            <w:shd w:val="clear" w:color="auto" w:fill="auto"/>
            <w:noWrap/>
            <w:vAlign w:val="bottom"/>
            <w:hideMark/>
          </w:tcPr>
          <w:p w14:paraId="549BBD40" w14:textId="15C792B8"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70.0</w:t>
            </w:r>
          </w:p>
        </w:tc>
        <w:tc>
          <w:tcPr>
            <w:tcW w:w="806" w:type="dxa"/>
            <w:tcBorders>
              <w:top w:val="nil"/>
              <w:left w:val="nil"/>
              <w:bottom w:val="single" w:sz="4" w:space="0" w:color="auto"/>
              <w:right w:val="single" w:sz="4" w:space="0" w:color="auto"/>
            </w:tcBorders>
            <w:shd w:val="clear" w:color="auto" w:fill="auto"/>
            <w:noWrap/>
            <w:vAlign w:val="bottom"/>
            <w:hideMark/>
          </w:tcPr>
          <w:p w14:paraId="75B82FF7" w14:textId="52608289"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70.0</w:t>
            </w:r>
          </w:p>
        </w:tc>
        <w:tc>
          <w:tcPr>
            <w:tcW w:w="811" w:type="dxa"/>
            <w:tcBorders>
              <w:top w:val="nil"/>
              <w:left w:val="nil"/>
              <w:bottom w:val="single" w:sz="4" w:space="0" w:color="auto"/>
              <w:right w:val="single" w:sz="4" w:space="0" w:color="auto"/>
            </w:tcBorders>
            <w:shd w:val="clear" w:color="auto" w:fill="auto"/>
            <w:noWrap/>
            <w:vAlign w:val="bottom"/>
            <w:hideMark/>
          </w:tcPr>
          <w:p w14:paraId="36151044" w14:textId="59BA7B31"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70.0</w:t>
            </w:r>
          </w:p>
        </w:tc>
      </w:tr>
      <w:tr w:rsidR="00B46B4C" w:rsidRPr="000B521B" w14:paraId="3BDD24A9" w14:textId="77777777" w:rsidTr="00B74A97">
        <w:trPr>
          <w:trHeight w:val="288"/>
        </w:trPr>
        <w:tc>
          <w:tcPr>
            <w:tcW w:w="3565" w:type="dxa"/>
            <w:vMerge w:val="restart"/>
            <w:tcBorders>
              <w:top w:val="nil"/>
              <w:left w:val="single" w:sz="4" w:space="0" w:color="auto"/>
              <w:right w:val="single" w:sz="4" w:space="0" w:color="auto"/>
            </w:tcBorders>
            <w:shd w:val="clear" w:color="auto" w:fill="auto"/>
            <w:noWrap/>
            <w:vAlign w:val="bottom"/>
            <w:hideMark/>
          </w:tcPr>
          <w:p w14:paraId="022ACE0D"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Showa Denko K.K.</w:t>
            </w:r>
          </w:p>
          <w:p w14:paraId="3F2F67BE"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 </w:t>
            </w:r>
          </w:p>
          <w:p w14:paraId="4F2DF0FF" w14:textId="18ABC583"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 </w:t>
            </w:r>
          </w:p>
        </w:tc>
        <w:tc>
          <w:tcPr>
            <w:tcW w:w="1784" w:type="dxa"/>
            <w:tcBorders>
              <w:top w:val="nil"/>
              <w:left w:val="nil"/>
              <w:bottom w:val="single" w:sz="4" w:space="0" w:color="auto"/>
              <w:right w:val="single" w:sz="4" w:space="0" w:color="auto"/>
            </w:tcBorders>
            <w:shd w:val="clear" w:color="auto" w:fill="auto"/>
            <w:noWrap/>
            <w:vAlign w:val="bottom"/>
            <w:hideMark/>
          </w:tcPr>
          <w:p w14:paraId="30835801"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China</w:t>
            </w:r>
          </w:p>
        </w:tc>
        <w:tc>
          <w:tcPr>
            <w:tcW w:w="1008" w:type="dxa"/>
            <w:tcBorders>
              <w:top w:val="nil"/>
              <w:left w:val="nil"/>
              <w:bottom w:val="single" w:sz="4" w:space="0" w:color="auto"/>
              <w:right w:val="single" w:sz="4" w:space="0" w:color="auto"/>
            </w:tcBorders>
            <w:shd w:val="clear" w:color="auto" w:fill="auto"/>
            <w:noWrap/>
            <w:vAlign w:val="bottom"/>
            <w:hideMark/>
          </w:tcPr>
          <w:p w14:paraId="39D3F162" w14:textId="57B29176"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1176" w:type="dxa"/>
            <w:tcBorders>
              <w:top w:val="nil"/>
              <w:left w:val="nil"/>
              <w:bottom w:val="single" w:sz="4" w:space="0" w:color="auto"/>
              <w:right w:val="single" w:sz="4" w:space="0" w:color="auto"/>
            </w:tcBorders>
            <w:shd w:val="clear" w:color="auto" w:fill="auto"/>
            <w:noWrap/>
            <w:vAlign w:val="bottom"/>
            <w:hideMark/>
          </w:tcPr>
          <w:p w14:paraId="12E02056" w14:textId="5FDDADD3"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14" w:type="dxa"/>
            <w:tcBorders>
              <w:top w:val="nil"/>
              <w:left w:val="nil"/>
              <w:bottom w:val="single" w:sz="4" w:space="0" w:color="auto"/>
              <w:right w:val="single" w:sz="4" w:space="0" w:color="auto"/>
            </w:tcBorders>
            <w:shd w:val="clear" w:color="auto" w:fill="auto"/>
            <w:noWrap/>
            <w:vAlign w:val="bottom"/>
            <w:hideMark/>
          </w:tcPr>
          <w:p w14:paraId="3B452DA7" w14:textId="18413964"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50.0</w:t>
            </w:r>
          </w:p>
        </w:tc>
        <w:tc>
          <w:tcPr>
            <w:tcW w:w="806" w:type="dxa"/>
            <w:tcBorders>
              <w:top w:val="nil"/>
              <w:left w:val="nil"/>
              <w:bottom w:val="single" w:sz="4" w:space="0" w:color="auto"/>
              <w:right w:val="single" w:sz="4" w:space="0" w:color="auto"/>
            </w:tcBorders>
            <w:shd w:val="clear" w:color="auto" w:fill="auto"/>
            <w:noWrap/>
            <w:vAlign w:val="bottom"/>
            <w:hideMark/>
          </w:tcPr>
          <w:p w14:paraId="67F53229" w14:textId="4CA3E04C"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50.0</w:t>
            </w:r>
          </w:p>
        </w:tc>
        <w:tc>
          <w:tcPr>
            <w:tcW w:w="811" w:type="dxa"/>
            <w:tcBorders>
              <w:top w:val="nil"/>
              <w:left w:val="nil"/>
              <w:bottom w:val="single" w:sz="4" w:space="0" w:color="auto"/>
              <w:right w:val="single" w:sz="4" w:space="0" w:color="auto"/>
            </w:tcBorders>
            <w:shd w:val="clear" w:color="auto" w:fill="auto"/>
            <w:noWrap/>
            <w:vAlign w:val="bottom"/>
            <w:hideMark/>
          </w:tcPr>
          <w:p w14:paraId="44924E93" w14:textId="5480DC66"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50.0</w:t>
            </w:r>
          </w:p>
        </w:tc>
      </w:tr>
      <w:tr w:rsidR="00B46B4C" w:rsidRPr="000B521B" w14:paraId="33E30856" w14:textId="77777777" w:rsidTr="00B74A97">
        <w:trPr>
          <w:trHeight w:val="288"/>
        </w:trPr>
        <w:tc>
          <w:tcPr>
            <w:tcW w:w="3565" w:type="dxa"/>
            <w:vMerge/>
            <w:tcBorders>
              <w:left w:val="single" w:sz="4" w:space="0" w:color="auto"/>
              <w:right w:val="single" w:sz="4" w:space="0" w:color="auto"/>
            </w:tcBorders>
            <w:shd w:val="clear" w:color="auto" w:fill="auto"/>
            <w:noWrap/>
            <w:vAlign w:val="bottom"/>
            <w:hideMark/>
          </w:tcPr>
          <w:p w14:paraId="2DD43745" w14:textId="56331EA0" w:rsidR="00B46B4C" w:rsidRPr="000B521B" w:rsidRDefault="00B46B4C" w:rsidP="00B46B4C">
            <w:pPr>
              <w:spacing w:after="0" w:line="240" w:lineRule="auto"/>
              <w:rPr>
                <w:rFonts w:ascii="Arial" w:eastAsia="Times New Roman" w:hAnsi="Arial" w:cs="Arial"/>
                <w:color w:val="000000"/>
                <w:sz w:val="18"/>
                <w:szCs w:val="18"/>
                <w:lang w:val="en-US"/>
              </w:rPr>
            </w:pPr>
          </w:p>
        </w:tc>
        <w:tc>
          <w:tcPr>
            <w:tcW w:w="1784" w:type="dxa"/>
            <w:tcBorders>
              <w:top w:val="nil"/>
              <w:left w:val="nil"/>
              <w:bottom w:val="single" w:sz="4" w:space="0" w:color="auto"/>
              <w:right w:val="single" w:sz="4" w:space="0" w:color="auto"/>
            </w:tcBorders>
            <w:shd w:val="clear" w:color="auto" w:fill="auto"/>
            <w:noWrap/>
            <w:vAlign w:val="bottom"/>
            <w:hideMark/>
          </w:tcPr>
          <w:p w14:paraId="41591DAB"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Japan</w:t>
            </w:r>
          </w:p>
        </w:tc>
        <w:tc>
          <w:tcPr>
            <w:tcW w:w="1008" w:type="dxa"/>
            <w:tcBorders>
              <w:top w:val="nil"/>
              <w:left w:val="nil"/>
              <w:bottom w:val="single" w:sz="4" w:space="0" w:color="auto"/>
              <w:right w:val="single" w:sz="4" w:space="0" w:color="auto"/>
            </w:tcBorders>
            <w:shd w:val="clear" w:color="auto" w:fill="auto"/>
            <w:noWrap/>
            <w:vAlign w:val="bottom"/>
            <w:hideMark/>
          </w:tcPr>
          <w:p w14:paraId="12D40D87" w14:textId="40A4BD85"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1176" w:type="dxa"/>
            <w:tcBorders>
              <w:top w:val="nil"/>
              <w:left w:val="nil"/>
              <w:bottom w:val="single" w:sz="4" w:space="0" w:color="auto"/>
              <w:right w:val="single" w:sz="4" w:space="0" w:color="auto"/>
            </w:tcBorders>
            <w:shd w:val="clear" w:color="auto" w:fill="auto"/>
            <w:noWrap/>
            <w:vAlign w:val="bottom"/>
            <w:hideMark/>
          </w:tcPr>
          <w:p w14:paraId="6C17B6CD" w14:textId="36BDE684"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14" w:type="dxa"/>
            <w:tcBorders>
              <w:top w:val="nil"/>
              <w:left w:val="nil"/>
              <w:bottom w:val="single" w:sz="4" w:space="0" w:color="auto"/>
              <w:right w:val="single" w:sz="4" w:space="0" w:color="auto"/>
            </w:tcBorders>
            <w:shd w:val="clear" w:color="auto" w:fill="auto"/>
            <w:noWrap/>
            <w:vAlign w:val="bottom"/>
            <w:hideMark/>
          </w:tcPr>
          <w:p w14:paraId="64CCD09B" w14:textId="143B22C9"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06" w:type="dxa"/>
            <w:tcBorders>
              <w:top w:val="nil"/>
              <w:left w:val="nil"/>
              <w:bottom w:val="single" w:sz="4" w:space="0" w:color="auto"/>
              <w:right w:val="single" w:sz="4" w:space="0" w:color="auto"/>
            </w:tcBorders>
            <w:shd w:val="clear" w:color="auto" w:fill="auto"/>
            <w:noWrap/>
            <w:vAlign w:val="bottom"/>
            <w:hideMark/>
          </w:tcPr>
          <w:p w14:paraId="206BA726" w14:textId="3EC645C6"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11" w:type="dxa"/>
            <w:tcBorders>
              <w:top w:val="nil"/>
              <w:left w:val="nil"/>
              <w:bottom w:val="single" w:sz="4" w:space="0" w:color="auto"/>
              <w:right w:val="single" w:sz="4" w:space="0" w:color="auto"/>
            </w:tcBorders>
            <w:shd w:val="clear" w:color="auto" w:fill="auto"/>
            <w:noWrap/>
            <w:vAlign w:val="bottom"/>
            <w:hideMark/>
          </w:tcPr>
          <w:p w14:paraId="5CF8124D" w14:textId="6D0F2B39"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r>
      <w:tr w:rsidR="00B46B4C" w:rsidRPr="000B521B" w14:paraId="197BE8E0" w14:textId="77777777" w:rsidTr="00B74A97">
        <w:trPr>
          <w:trHeight w:val="288"/>
        </w:trPr>
        <w:tc>
          <w:tcPr>
            <w:tcW w:w="3565" w:type="dxa"/>
            <w:vMerge/>
            <w:tcBorders>
              <w:left w:val="single" w:sz="4" w:space="0" w:color="auto"/>
              <w:bottom w:val="single" w:sz="4" w:space="0" w:color="auto"/>
              <w:right w:val="single" w:sz="4" w:space="0" w:color="auto"/>
            </w:tcBorders>
            <w:shd w:val="clear" w:color="auto" w:fill="auto"/>
            <w:noWrap/>
            <w:vAlign w:val="bottom"/>
            <w:hideMark/>
          </w:tcPr>
          <w:p w14:paraId="27C3A874" w14:textId="52EDB456" w:rsidR="00B46B4C" w:rsidRPr="000B521B" w:rsidRDefault="00B46B4C" w:rsidP="00B46B4C">
            <w:pPr>
              <w:spacing w:after="0" w:line="240" w:lineRule="auto"/>
              <w:rPr>
                <w:rFonts w:ascii="Arial" w:eastAsia="Times New Roman" w:hAnsi="Arial" w:cs="Arial"/>
                <w:color w:val="000000"/>
                <w:sz w:val="18"/>
                <w:szCs w:val="18"/>
                <w:lang w:val="en-US"/>
              </w:rPr>
            </w:pPr>
          </w:p>
        </w:tc>
        <w:tc>
          <w:tcPr>
            <w:tcW w:w="1784" w:type="dxa"/>
            <w:tcBorders>
              <w:top w:val="nil"/>
              <w:left w:val="nil"/>
              <w:bottom w:val="single" w:sz="4" w:space="0" w:color="auto"/>
              <w:right w:val="single" w:sz="4" w:space="0" w:color="auto"/>
            </w:tcBorders>
            <w:shd w:val="clear" w:color="auto" w:fill="auto"/>
            <w:noWrap/>
            <w:vAlign w:val="bottom"/>
            <w:hideMark/>
          </w:tcPr>
          <w:p w14:paraId="1822427C"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Singapore</w:t>
            </w:r>
          </w:p>
        </w:tc>
        <w:tc>
          <w:tcPr>
            <w:tcW w:w="1008" w:type="dxa"/>
            <w:tcBorders>
              <w:top w:val="nil"/>
              <w:left w:val="nil"/>
              <w:bottom w:val="single" w:sz="4" w:space="0" w:color="auto"/>
              <w:right w:val="single" w:sz="4" w:space="0" w:color="auto"/>
            </w:tcBorders>
            <w:shd w:val="clear" w:color="auto" w:fill="auto"/>
            <w:noWrap/>
            <w:vAlign w:val="bottom"/>
            <w:hideMark/>
          </w:tcPr>
          <w:p w14:paraId="755D4870" w14:textId="08D6D30E"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15.0</w:t>
            </w:r>
          </w:p>
        </w:tc>
        <w:tc>
          <w:tcPr>
            <w:tcW w:w="1176" w:type="dxa"/>
            <w:tcBorders>
              <w:top w:val="nil"/>
              <w:left w:val="nil"/>
              <w:bottom w:val="single" w:sz="4" w:space="0" w:color="auto"/>
              <w:right w:val="single" w:sz="4" w:space="0" w:color="auto"/>
            </w:tcBorders>
            <w:shd w:val="clear" w:color="auto" w:fill="auto"/>
            <w:noWrap/>
            <w:vAlign w:val="bottom"/>
            <w:hideMark/>
          </w:tcPr>
          <w:p w14:paraId="16B0F623" w14:textId="1BAA110D"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15.0</w:t>
            </w:r>
          </w:p>
        </w:tc>
        <w:tc>
          <w:tcPr>
            <w:tcW w:w="814" w:type="dxa"/>
            <w:tcBorders>
              <w:top w:val="nil"/>
              <w:left w:val="nil"/>
              <w:bottom w:val="single" w:sz="4" w:space="0" w:color="auto"/>
              <w:right w:val="single" w:sz="4" w:space="0" w:color="auto"/>
            </w:tcBorders>
            <w:shd w:val="clear" w:color="auto" w:fill="auto"/>
            <w:noWrap/>
            <w:vAlign w:val="bottom"/>
            <w:hideMark/>
          </w:tcPr>
          <w:p w14:paraId="1DDF6386" w14:textId="16A2A937"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15.0</w:t>
            </w:r>
          </w:p>
        </w:tc>
        <w:tc>
          <w:tcPr>
            <w:tcW w:w="806" w:type="dxa"/>
            <w:tcBorders>
              <w:top w:val="nil"/>
              <w:left w:val="nil"/>
              <w:bottom w:val="single" w:sz="4" w:space="0" w:color="auto"/>
              <w:right w:val="single" w:sz="4" w:space="0" w:color="auto"/>
            </w:tcBorders>
            <w:shd w:val="clear" w:color="auto" w:fill="auto"/>
            <w:noWrap/>
            <w:vAlign w:val="bottom"/>
            <w:hideMark/>
          </w:tcPr>
          <w:p w14:paraId="1DF9D81C" w14:textId="7FDC251B"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15.0</w:t>
            </w:r>
          </w:p>
        </w:tc>
        <w:tc>
          <w:tcPr>
            <w:tcW w:w="811" w:type="dxa"/>
            <w:tcBorders>
              <w:top w:val="nil"/>
              <w:left w:val="nil"/>
              <w:bottom w:val="single" w:sz="4" w:space="0" w:color="auto"/>
              <w:right w:val="single" w:sz="4" w:space="0" w:color="auto"/>
            </w:tcBorders>
            <w:shd w:val="clear" w:color="auto" w:fill="auto"/>
            <w:noWrap/>
            <w:vAlign w:val="bottom"/>
            <w:hideMark/>
          </w:tcPr>
          <w:p w14:paraId="14E46824" w14:textId="7CA9BF6C"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15.0</w:t>
            </w:r>
          </w:p>
        </w:tc>
      </w:tr>
      <w:tr w:rsidR="00B46B4C" w:rsidRPr="000B521B" w14:paraId="54B15432" w14:textId="77777777" w:rsidTr="00B74A97">
        <w:trPr>
          <w:trHeight w:val="288"/>
        </w:trPr>
        <w:tc>
          <w:tcPr>
            <w:tcW w:w="3565" w:type="dxa"/>
            <w:vMerge w:val="restart"/>
            <w:tcBorders>
              <w:top w:val="nil"/>
              <w:left w:val="single" w:sz="4" w:space="0" w:color="auto"/>
              <w:right w:val="single" w:sz="4" w:space="0" w:color="auto"/>
            </w:tcBorders>
            <w:shd w:val="clear" w:color="auto" w:fill="auto"/>
            <w:noWrap/>
            <w:vAlign w:val="bottom"/>
            <w:hideMark/>
          </w:tcPr>
          <w:p w14:paraId="7FBAD260"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Scott Bader Company Ltd.</w:t>
            </w:r>
          </w:p>
          <w:p w14:paraId="3D25A92E"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 </w:t>
            </w:r>
          </w:p>
          <w:p w14:paraId="41A18AE7" w14:textId="68D830BC"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 </w:t>
            </w:r>
          </w:p>
        </w:tc>
        <w:tc>
          <w:tcPr>
            <w:tcW w:w="1784" w:type="dxa"/>
            <w:tcBorders>
              <w:top w:val="nil"/>
              <w:left w:val="nil"/>
              <w:bottom w:val="single" w:sz="4" w:space="0" w:color="auto"/>
              <w:right w:val="single" w:sz="4" w:space="0" w:color="auto"/>
            </w:tcBorders>
            <w:shd w:val="clear" w:color="auto" w:fill="auto"/>
            <w:noWrap/>
            <w:vAlign w:val="bottom"/>
            <w:hideMark/>
          </w:tcPr>
          <w:p w14:paraId="6D5A9C3A"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France</w:t>
            </w:r>
          </w:p>
        </w:tc>
        <w:tc>
          <w:tcPr>
            <w:tcW w:w="1008" w:type="dxa"/>
            <w:tcBorders>
              <w:top w:val="nil"/>
              <w:left w:val="nil"/>
              <w:bottom w:val="single" w:sz="4" w:space="0" w:color="auto"/>
              <w:right w:val="single" w:sz="4" w:space="0" w:color="auto"/>
            </w:tcBorders>
            <w:shd w:val="clear" w:color="auto" w:fill="auto"/>
            <w:noWrap/>
            <w:vAlign w:val="bottom"/>
            <w:hideMark/>
          </w:tcPr>
          <w:p w14:paraId="482854E1" w14:textId="7CB6D31F"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15.0</w:t>
            </w:r>
          </w:p>
        </w:tc>
        <w:tc>
          <w:tcPr>
            <w:tcW w:w="1176" w:type="dxa"/>
            <w:tcBorders>
              <w:top w:val="nil"/>
              <w:left w:val="nil"/>
              <w:bottom w:val="single" w:sz="4" w:space="0" w:color="auto"/>
              <w:right w:val="single" w:sz="4" w:space="0" w:color="auto"/>
            </w:tcBorders>
            <w:shd w:val="clear" w:color="auto" w:fill="auto"/>
            <w:noWrap/>
            <w:vAlign w:val="bottom"/>
            <w:hideMark/>
          </w:tcPr>
          <w:p w14:paraId="4E4D26A9" w14:textId="5E6A04CE"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15.0</w:t>
            </w:r>
          </w:p>
        </w:tc>
        <w:tc>
          <w:tcPr>
            <w:tcW w:w="814" w:type="dxa"/>
            <w:tcBorders>
              <w:top w:val="nil"/>
              <w:left w:val="nil"/>
              <w:bottom w:val="single" w:sz="4" w:space="0" w:color="auto"/>
              <w:right w:val="single" w:sz="4" w:space="0" w:color="auto"/>
            </w:tcBorders>
            <w:shd w:val="clear" w:color="auto" w:fill="auto"/>
            <w:noWrap/>
            <w:vAlign w:val="bottom"/>
            <w:hideMark/>
          </w:tcPr>
          <w:p w14:paraId="00D102F5" w14:textId="5BC5C0C8"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15.0</w:t>
            </w:r>
          </w:p>
        </w:tc>
        <w:tc>
          <w:tcPr>
            <w:tcW w:w="806" w:type="dxa"/>
            <w:tcBorders>
              <w:top w:val="nil"/>
              <w:left w:val="nil"/>
              <w:bottom w:val="single" w:sz="4" w:space="0" w:color="auto"/>
              <w:right w:val="single" w:sz="4" w:space="0" w:color="auto"/>
            </w:tcBorders>
            <w:shd w:val="clear" w:color="auto" w:fill="auto"/>
            <w:noWrap/>
            <w:vAlign w:val="bottom"/>
            <w:hideMark/>
          </w:tcPr>
          <w:p w14:paraId="6D6B1125" w14:textId="25619B55"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15.0</w:t>
            </w:r>
          </w:p>
        </w:tc>
        <w:tc>
          <w:tcPr>
            <w:tcW w:w="811" w:type="dxa"/>
            <w:tcBorders>
              <w:top w:val="nil"/>
              <w:left w:val="nil"/>
              <w:bottom w:val="single" w:sz="4" w:space="0" w:color="auto"/>
              <w:right w:val="single" w:sz="4" w:space="0" w:color="auto"/>
            </w:tcBorders>
            <w:shd w:val="clear" w:color="auto" w:fill="auto"/>
            <w:noWrap/>
            <w:vAlign w:val="bottom"/>
            <w:hideMark/>
          </w:tcPr>
          <w:p w14:paraId="3F7DB5B9" w14:textId="4A235F8C"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15.0</w:t>
            </w:r>
          </w:p>
        </w:tc>
      </w:tr>
      <w:tr w:rsidR="00B46B4C" w:rsidRPr="000B521B" w14:paraId="2D608B91" w14:textId="77777777" w:rsidTr="00B74A97">
        <w:trPr>
          <w:trHeight w:val="288"/>
        </w:trPr>
        <w:tc>
          <w:tcPr>
            <w:tcW w:w="3565" w:type="dxa"/>
            <w:vMerge/>
            <w:tcBorders>
              <w:left w:val="single" w:sz="4" w:space="0" w:color="auto"/>
              <w:right w:val="single" w:sz="4" w:space="0" w:color="auto"/>
            </w:tcBorders>
            <w:shd w:val="clear" w:color="auto" w:fill="auto"/>
            <w:noWrap/>
            <w:vAlign w:val="bottom"/>
            <w:hideMark/>
          </w:tcPr>
          <w:p w14:paraId="31F7E1C6" w14:textId="0DAEA349" w:rsidR="00B46B4C" w:rsidRPr="000B521B" w:rsidRDefault="00B46B4C" w:rsidP="00B46B4C">
            <w:pPr>
              <w:spacing w:after="0" w:line="240" w:lineRule="auto"/>
              <w:rPr>
                <w:rFonts w:ascii="Arial" w:eastAsia="Times New Roman" w:hAnsi="Arial" w:cs="Arial"/>
                <w:color w:val="000000"/>
                <w:sz w:val="18"/>
                <w:szCs w:val="18"/>
                <w:lang w:val="en-US"/>
              </w:rPr>
            </w:pPr>
          </w:p>
        </w:tc>
        <w:tc>
          <w:tcPr>
            <w:tcW w:w="1784" w:type="dxa"/>
            <w:tcBorders>
              <w:top w:val="nil"/>
              <w:left w:val="nil"/>
              <w:bottom w:val="single" w:sz="4" w:space="0" w:color="auto"/>
              <w:right w:val="single" w:sz="4" w:space="0" w:color="auto"/>
            </w:tcBorders>
            <w:shd w:val="clear" w:color="auto" w:fill="auto"/>
            <w:noWrap/>
            <w:vAlign w:val="bottom"/>
            <w:hideMark/>
          </w:tcPr>
          <w:p w14:paraId="0D9D3A15"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United Kingdom</w:t>
            </w:r>
          </w:p>
        </w:tc>
        <w:tc>
          <w:tcPr>
            <w:tcW w:w="1008" w:type="dxa"/>
            <w:tcBorders>
              <w:top w:val="nil"/>
              <w:left w:val="nil"/>
              <w:bottom w:val="single" w:sz="4" w:space="0" w:color="auto"/>
              <w:right w:val="single" w:sz="4" w:space="0" w:color="auto"/>
            </w:tcBorders>
            <w:shd w:val="clear" w:color="auto" w:fill="auto"/>
            <w:noWrap/>
            <w:vAlign w:val="bottom"/>
            <w:hideMark/>
          </w:tcPr>
          <w:p w14:paraId="63C9E03D" w14:textId="2F3FA64C"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1176" w:type="dxa"/>
            <w:tcBorders>
              <w:top w:val="nil"/>
              <w:left w:val="nil"/>
              <w:bottom w:val="single" w:sz="4" w:space="0" w:color="auto"/>
              <w:right w:val="single" w:sz="4" w:space="0" w:color="auto"/>
            </w:tcBorders>
            <w:shd w:val="clear" w:color="auto" w:fill="auto"/>
            <w:noWrap/>
            <w:vAlign w:val="bottom"/>
            <w:hideMark/>
          </w:tcPr>
          <w:p w14:paraId="52AC6F3B" w14:textId="7970CFC1"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14" w:type="dxa"/>
            <w:tcBorders>
              <w:top w:val="nil"/>
              <w:left w:val="nil"/>
              <w:bottom w:val="single" w:sz="4" w:space="0" w:color="auto"/>
              <w:right w:val="single" w:sz="4" w:space="0" w:color="auto"/>
            </w:tcBorders>
            <w:shd w:val="clear" w:color="auto" w:fill="auto"/>
            <w:noWrap/>
            <w:vAlign w:val="bottom"/>
            <w:hideMark/>
          </w:tcPr>
          <w:p w14:paraId="3C3419ED" w14:textId="41D0457E"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06" w:type="dxa"/>
            <w:tcBorders>
              <w:top w:val="nil"/>
              <w:left w:val="nil"/>
              <w:bottom w:val="single" w:sz="4" w:space="0" w:color="auto"/>
              <w:right w:val="single" w:sz="4" w:space="0" w:color="auto"/>
            </w:tcBorders>
            <w:shd w:val="clear" w:color="auto" w:fill="auto"/>
            <w:noWrap/>
            <w:vAlign w:val="bottom"/>
            <w:hideMark/>
          </w:tcPr>
          <w:p w14:paraId="35D37DBA" w14:textId="142408E3"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11" w:type="dxa"/>
            <w:tcBorders>
              <w:top w:val="nil"/>
              <w:left w:val="nil"/>
              <w:bottom w:val="single" w:sz="4" w:space="0" w:color="auto"/>
              <w:right w:val="single" w:sz="4" w:space="0" w:color="auto"/>
            </w:tcBorders>
            <w:shd w:val="clear" w:color="auto" w:fill="auto"/>
            <w:noWrap/>
            <w:vAlign w:val="bottom"/>
            <w:hideMark/>
          </w:tcPr>
          <w:p w14:paraId="0D8B203D" w14:textId="4B15C2C7"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r>
      <w:tr w:rsidR="00B46B4C" w:rsidRPr="000B521B" w14:paraId="3885FCF5" w14:textId="77777777" w:rsidTr="00B74A97">
        <w:trPr>
          <w:trHeight w:val="288"/>
        </w:trPr>
        <w:tc>
          <w:tcPr>
            <w:tcW w:w="3565" w:type="dxa"/>
            <w:vMerge/>
            <w:tcBorders>
              <w:left w:val="single" w:sz="4" w:space="0" w:color="auto"/>
              <w:bottom w:val="single" w:sz="4" w:space="0" w:color="auto"/>
              <w:right w:val="single" w:sz="4" w:space="0" w:color="auto"/>
            </w:tcBorders>
            <w:shd w:val="clear" w:color="auto" w:fill="auto"/>
            <w:noWrap/>
            <w:vAlign w:val="bottom"/>
            <w:hideMark/>
          </w:tcPr>
          <w:p w14:paraId="6BD7177C" w14:textId="731C2B76" w:rsidR="00B46B4C" w:rsidRPr="000B521B" w:rsidRDefault="00B46B4C" w:rsidP="00B46B4C">
            <w:pPr>
              <w:spacing w:after="0" w:line="240" w:lineRule="auto"/>
              <w:rPr>
                <w:rFonts w:ascii="Arial" w:eastAsia="Times New Roman" w:hAnsi="Arial" w:cs="Arial"/>
                <w:color w:val="000000"/>
                <w:sz w:val="18"/>
                <w:szCs w:val="18"/>
                <w:lang w:val="en-US"/>
              </w:rPr>
            </w:pPr>
          </w:p>
        </w:tc>
        <w:tc>
          <w:tcPr>
            <w:tcW w:w="1784" w:type="dxa"/>
            <w:tcBorders>
              <w:top w:val="nil"/>
              <w:left w:val="nil"/>
              <w:bottom w:val="single" w:sz="4" w:space="0" w:color="auto"/>
              <w:right w:val="single" w:sz="4" w:space="0" w:color="auto"/>
            </w:tcBorders>
            <w:shd w:val="clear" w:color="auto" w:fill="auto"/>
            <w:noWrap/>
            <w:vAlign w:val="bottom"/>
            <w:hideMark/>
          </w:tcPr>
          <w:p w14:paraId="35ACD9C6"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United Arab Emirates</w:t>
            </w:r>
          </w:p>
        </w:tc>
        <w:tc>
          <w:tcPr>
            <w:tcW w:w="1008" w:type="dxa"/>
            <w:tcBorders>
              <w:top w:val="nil"/>
              <w:left w:val="nil"/>
              <w:bottom w:val="single" w:sz="4" w:space="0" w:color="auto"/>
              <w:right w:val="single" w:sz="4" w:space="0" w:color="auto"/>
            </w:tcBorders>
            <w:shd w:val="clear" w:color="auto" w:fill="auto"/>
            <w:noWrap/>
            <w:vAlign w:val="bottom"/>
            <w:hideMark/>
          </w:tcPr>
          <w:p w14:paraId="432B3FCB" w14:textId="0FE8895B"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1176" w:type="dxa"/>
            <w:tcBorders>
              <w:top w:val="nil"/>
              <w:left w:val="nil"/>
              <w:bottom w:val="single" w:sz="4" w:space="0" w:color="auto"/>
              <w:right w:val="single" w:sz="4" w:space="0" w:color="auto"/>
            </w:tcBorders>
            <w:shd w:val="clear" w:color="auto" w:fill="auto"/>
            <w:noWrap/>
            <w:vAlign w:val="bottom"/>
            <w:hideMark/>
          </w:tcPr>
          <w:p w14:paraId="6D3B37CB" w14:textId="40628F18"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14" w:type="dxa"/>
            <w:tcBorders>
              <w:top w:val="nil"/>
              <w:left w:val="nil"/>
              <w:bottom w:val="single" w:sz="4" w:space="0" w:color="auto"/>
              <w:right w:val="single" w:sz="4" w:space="0" w:color="auto"/>
            </w:tcBorders>
            <w:shd w:val="clear" w:color="auto" w:fill="auto"/>
            <w:noWrap/>
            <w:vAlign w:val="bottom"/>
            <w:hideMark/>
          </w:tcPr>
          <w:p w14:paraId="13D859EA" w14:textId="629B3504"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06" w:type="dxa"/>
            <w:tcBorders>
              <w:top w:val="nil"/>
              <w:left w:val="nil"/>
              <w:bottom w:val="single" w:sz="4" w:space="0" w:color="auto"/>
              <w:right w:val="single" w:sz="4" w:space="0" w:color="auto"/>
            </w:tcBorders>
            <w:shd w:val="clear" w:color="auto" w:fill="auto"/>
            <w:noWrap/>
            <w:vAlign w:val="bottom"/>
            <w:hideMark/>
          </w:tcPr>
          <w:p w14:paraId="6DFE2086" w14:textId="7EB9487F"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11" w:type="dxa"/>
            <w:tcBorders>
              <w:top w:val="nil"/>
              <w:left w:val="nil"/>
              <w:bottom w:val="single" w:sz="4" w:space="0" w:color="auto"/>
              <w:right w:val="single" w:sz="4" w:space="0" w:color="auto"/>
            </w:tcBorders>
            <w:shd w:val="clear" w:color="auto" w:fill="auto"/>
            <w:noWrap/>
            <w:vAlign w:val="bottom"/>
            <w:hideMark/>
          </w:tcPr>
          <w:p w14:paraId="4932AF90" w14:textId="3729DB64"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r>
      <w:tr w:rsidR="00B46B4C" w:rsidRPr="000B521B" w14:paraId="568A0125" w14:textId="77777777" w:rsidTr="00B74A97">
        <w:trPr>
          <w:trHeight w:val="288"/>
        </w:trPr>
        <w:tc>
          <w:tcPr>
            <w:tcW w:w="3565" w:type="dxa"/>
            <w:vMerge w:val="restart"/>
            <w:tcBorders>
              <w:top w:val="nil"/>
              <w:left w:val="single" w:sz="4" w:space="0" w:color="auto"/>
              <w:right w:val="single" w:sz="4" w:space="0" w:color="auto"/>
            </w:tcBorders>
            <w:shd w:val="clear" w:color="auto" w:fill="auto"/>
            <w:noWrap/>
            <w:vAlign w:val="bottom"/>
            <w:hideMark/>
          </w:tcPr>
          <w:p w14:paraId="171A2242" w14:textId="77777777" w:rsidR="00B46B4C" w:rsidRPr="000B521B" w:rsidRDefault="00B46B4C" w:rsidP="00B46B4C">
            <w:pPr>
              <w:spacing w:after="0" w:line="240" w:lineRule="auto"/>
              <w:rPr>
                <w:rFonts w:ascii="Arial" w:eastAsia="Times New Roman" w:hAnsi="Arial" w:cs="Arial"/>
                <w:color w:val="000000"/>
                <w:sz w:val="18"/>
                <w:szCs w:val="18"/>
                <w:lang w:val="en-US"/>
              </w:rPr>
            </w:pPr>
            <w:proofErr w:type="spellStart"/>
            <w:r w:rsidRPr="000B521B">
              <w:rPr>
                <w:rFonts w:ascii="Arial" w:eastAsia="Times New Roman" w:hAnsi="Arial" w:cs="Arial"/>
                <w:color w:val="000000"/>
                <w:sz w:val="18"/>
                <w:szCs w:val="18"/>
                <w:lang w:val="en-US"/>
              </w:rPr>
              <w:t>Polynt-Reichhold</w:t>
            </w:r>
            <w:proofErr w:type="spellEnd"/>
          </w:p>
          <w:p w14:paraId="60A0F293"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 </w:t>
            </w:r>
          </w:p>
          <w:p w14:paraId="07460E16" w14:textId="1986DEE0"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 </w:t>
            </w:r>
          </w:p>
        </w:tc>
        <w:tc>
          <w:tcPr>
            <w:tcW w:w="1784" w:type="dxa"/>
            <w:tcBorders>
              <w:top w:val="nil"/>
              <w:left w:val="nil"/>
              <w:bottom w:val="single" w:sz="4" w:space="0" w:color="auto"/>
              <w:right w:val="single" w:sz="4" w:space="0" w:color="auto"/>
            </w:tcBorders>
            <w:shd w:val="clear" w:color="auto" w:fill="auto"/>
            <w:noWrap/>
            <w:vAlign w:val="bottom"/>
            <w:hideMark/>
          </w:tcPr>
          <w:p w14:paraId="2597159F"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India</w:t>
            </w:r>
          </w:p>
        </w:tc>
        <w:tc>
          <w:tcPr>
            <w:tcW w:w="1008" w:type="dxa"/>
            <w:tcBorders>
              <w:top w:val="nil"/>
              <w:left w:val="nil"/>
              <w:bottom w:val="single" w:sz="4" w:space="0" w:color="auto"/>
              <w:right w:val="single" w:sz="4" w:space="0" w:color="auto"/>
            </w:tcBorders>
            <w:shd w:val="clear" w:color="auto" w:fill="auto"/>
            <w:noWrap/>
            <w:vAlign w:val="bottom"/>
            <w:hideMark/>
          </w:tcPr>
          <w:p w14:paraId="30252E02" w14:textId="2E91B60C"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0.4</w:t>
            </w:r>
          </w:p>
        </w:tc>
        <w:tc>
          <w:tcPr>
            <w:tcW w:w="1176" w:type="dxa"/>
            <w:tcBorders>
              <w:top w:val="nil"/>
              <w:left w:val="nil"/>
              <w:bottom w:val="single" w:sz="4" w:space="0" w:color="auto"/>
              <w:right w:val="single" w:sz="4" w:space="0" w:color="auto"/>
            </w:tcBorders>
            <w:shd w:val="clear" w:color="auto" w:fill="auto"/>
            <w:noWrap/>
            <w:vAlign w:val="bottom"/>
            <w:hideMark/>
          </w:tcPr>
          <w:p w14:paraId="1D62D3E0" w14:textId="09F60886"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0.4</w:t>
            </w:r>
          </w:p>
        </w:tc>
        <w:tc>
          <w:tcPr>
            <w:tcW w:w="814" w:type="dxa"/>
            <w:tcBorders>
              <w:top w:val="nil"/>
              <w:left w:val="nil"/>
              <w:bottom w:val="single" w:sz="4" w:space="0" w:color="auto"/>
              <w:right w:val="single" w:sz="4" w:space="0" w:color="auto"/>
            </w:tcBorders>
            <w:shd w:val="clear" w:color="auto" w:fill="auto"/>
            <w:noWrap/>
            <w:vAlign w:val="bottom"/>
            <w:hideMark/>
          </w:tcPr>
          <w:p w14:paraId="73670759" w14:textId="3F66FB3C"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0.4</w:t>
            </w:r>
          </w:p>
        </w:tc>
        <w:tc>
          <w:tcPr>
            <w:tcW w:w="806" w:type="dxa"/>
            <w:tcBorders>
              <w:top w:val="nil"/>
              <w:left w:val="nil"/>
              <w:bottom w:val="single" w:sz="4" w:space="0" w:color="auto"/>
              <w:right w:val="single" w:sz="4" w:space="0" w:color="auto"/>
            </w:tcBorders>
            <w:shd w:val="clear" w:color="auto" w:fill="auto"/>
            <w:noWrap/>
            <w:vAlign w:val="bottom"/>
            <w:hideMark/>
          </w:tcPr>
          <w:p w14:paraId="5291CC67" w14:textId="40EF7201"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0.4</w:t>
            </w:r>
          </w:p>
        </w:tc>
        <w:tc>
          <w:tcPr>
            <w:tcW w:w="811" w:type="dxa"/>
            <w:tcBorders>
              <w:top w:val="nil"/>
              <w:left w:val="nil"/>
              <w:bottom w:val="single" w:sz="4" w:space="0" w:color="auto"/>
              <w:right w:val="single" w:sz="4" w:space="0" w:color="auto"/>
            </w:tcBorders>
            <w:shd w:val="clear" w:color="auto" w:fill="auto"/>
            <w:noWrap/>
            <w:vAlign w:val="bottom"/>
            <w:hideMark/>
          </w:tcPr>
          <w:p w14:paraId="3E5B7AFD" w14:textId="2CEFAA76"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0.4</w:t>
            </w:r>
          </w:p>
        </w:tc>
      </w:tr>
      <w:tr w:rsidR="00B46B4C" w:rsidRPr="000B521B" w14:paraId="013197C7" w14:textId="77777777" w:rsidTr="00B74A97">
        <w:trPr>
          <w:trHeight w:val="288"/>
        </w:trPr>
        <w:tc>
          <w:tcPr>
            <w:tcW w:w="3565" w:type="dxa"/>
            <w:vMerge/>
            <w:tcBorders>
              <w:left w:val="single" w:sz="4" w:space="0" w:color="auto"/>
              <w:right w:val="single" w:sz="4" w:space="0" w:color="auto"/>
            </w:tcBorders>
            <w:shd w:val="clear" w:color="auto" w:fill="auto"/>
            <w:noWrap/>
            <w:vAlign w:val="bottom"/>
            <w:hideMark/>
          </w:tcPr>
          <w:p w14:paraId="075ABBFE" w14:textId="3BB48333" w:rsidR="00B46B4C" w:rsidRPr="000B521B" w:rsidRDefault="00B46B4C" w:rsidP="00B46B4C">
            <w:pPr>
              <w:spacing w:after="0" w:line="240" w:lineRule="auto"/>
              <w:rPr>
                <w:rFonts w:ascii="Arial" w:eastAsia="Times New Roman" w:hAnsi="Arial" w:cs="Arial"/>
                <w:color w:val="000000"/>
                <w:sz w:val="18"/>
                <w:szCs w:val="18"/>
                <w:lang w:val="en-US"/>
              </w:rPr>
            </w:pPr>
          </w:p>
        </w:tc>
        <w:tc>
          <w:tcPr>
            <w:tcW w:w="1784" w:type="dxa"/>
            <w:tcBorders>
              <w:top w:val="nil"/>
              <w:left w:val="nil"/>
              <w:bottom w:val="single" w:sz="4" w:space="0" w:color="auto"/>
              <w:right w:val="single" w:sz="4" w:space="0" w:color="auto"/>
            </w:tcBorders>
            <w:shd w:val="clear" w:color="auto" w:fill="auto"/>
            <w:noWrap/>
            <w:vAlign w:val="bottom"/>
            <w:hideMark/>
          </w:tcPr>
          <w:p w14:paraId="3EEAA0B1"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Italy</w:t>
            </w:r>
          </w:p>
        </w:tc>
        <w:tc>
          <w:tcPr>
            <w:tcW w:w="1008" w:type="dxa"/>
            <w:tcBorders>
              <w:top w:val="nil"/>
              <w:left w:val="nil"/>
              <w:bottom w:val="single" w:sz="4" w:space="0" w:color="auto"/>
              <w:right w:val="single" w:sz="4" w:space="0" w:color="auto"/>
            </w:tcBorders>
            <w:shd w:val="clear" w:color="auto" w:fill="auto"/>
            <w:noWrap/>
            <w:vAlign w:val="bottom"/>
            <w:hideMark/>
          </w:tcPr>
          <w:p w14:paraId="4A238097" w14:textId="0B601BF7"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5.0</w:t>
            </w:r>
          </w:p>
        </w:tc>
        <w:tc>
          <w:tcPr>
            <w:tcW w:w="1176" w:type="dxa"/>
            <w:tcBorders>
              <w:top w:val="nil"/>
              <w:left w:val="nil"/>
              <w:bottom w:val="single" w:sz="4" w:space="0" w:color="auto"/>
              <w:right w:val="single" w:sz="4" w:space="0" w:color="auto"/>
            </w:tcBorders>
            <w:shd w:val="clear" w:color="auto" w:fill="auto"/>
            <w:noWrap/>
            <w:vAlign w:val="bottom"/>
            <w:hideMark/>
          </w:tcPr>
          <w:p w14:paraId="4F08F5F9" w14:textId="65257741"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5.0</w:t>
            </w:r>
          </w:p>
        </w:tc>
        <w:tc>
          <w:tcPr>
            <w:tcW w:w="814" w:type="dxa"/>
            <w:tcBorders>
              <w:top w:val="nil"/>
              <w:left w:val="nil"/>
              <w:bottom w:val="single" w:sz="4" w:space="0" w:color="auto"/>
              <w:right w:val="single" w:sz="4" w:space="0" w:color="auto"/>
            </w:tcBorders>
            <w:shd w:val="clear" w:color="auto" w:fill="auto"/>
            <w:noWrap/>
            <w:vAlign w:val="bottom"/>
            <w:hideMark/>
          </w:tcPr>
          <w:p w14:paraId="25D1387C" w14:textId="296E5477"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5.0</w:t>
            </w:r>
          </w:p>
        </w:tc>
        <w:tc>
          <w:tcPr>
            <w:tcW w:w="806" w:type="dxa"/>
            <w:tcBorders>
              <w:top w:val="nil"/>
              <w:left w:val="nil"/>
              <w:bottom w:val="single" w:sz="4" w:space="0" w:color="auto"/>
              <w:right w:val="single" w:sz="4" w:space="0" w:color="auto"/>
            </w:tcBorders>
            <w:shd w:val="clear" w:color="auto" w:fill="auto"/>
            <w:noWrap/>
            <w:vAlign w:val="bottom"/>
            <w:hideMark/>
          </w:tcPr>
          <w:p w14:paraId="6670BD85" w14:textId="29EA35B0"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5.0</w:t>
            </w:r>
          </w:p>
        </w:tc>
        <w:tc>
          <w:tcPr>
            <w:tcW w:w="811" w:type="dxa"/>
            <w:tcBorders>
              <w:top w:val="nil"/>
              <w:left w:val="nil"/>
              <w:bottom w:val="single" w:sz="4" w:space="0" w:color="auto"/>
              <w:right w:val="single" w:sz="4" w:space="0" w:color="auto"/>
            </w:tcBorders>
            <w:shd w:val="clear" w:color="auto" w:fill="auto"/>
            <w:noWrap/>
            <w:vAlign w:val="bottom"/>
            <w:hideMark/>
          </w:tcPr>
          <w:p w14:paraId="0E23744E" w14:textId="261BEA88"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5.0</w:t>
            </w:r>
          </w:p>
        </w:tc>
      </w:tr>
      <w:tr w:rsidR="00B46B4C" w:rsidRPr="000B521B" w14:paraId="695646B0" w14:textId="77777777" w:rsidTr="00B74A97">
        <w:trPr>
          <w:trHeight w:val="288"/>
        </w:trPr>
        <w:tc>
          <w:tcPr>
            <w:tcW w:w="3565" w:type="dxa"/>
            <w:vMerge/>
            <w:tcBorders>
              <w:left w:val="single" w:sz="4" w:space="0" w:color="auto"/>
              <w:bottom w:val="single" w:sz="4" w:space="0" w:color="auto"/>
              <w:right w:val="single" w:sz="4" w:space="0" w:color="auto"/>
            </w:tcBorders>
            <w:shd w:val="clear" w:color="auto" w:fill="auto"/>
            <w:noWrap/>
            <w:vAlign w:val="bottom"/>
            <w:hideMark/>
          </w:tcPr>
          <w:p w14:paraId="66984CB0" w14:textId="6BE19600" w:rsidR="00B46B4C" w:rsidRPr="000B521B" w:rsidRDefault="00B46B4C" w:rsidP="00B46B4C">
            <w:pPr>
              <w:spacing w:after="0" w:line="240" w:lineRule="auto"/>
              <w:rPr>
                <w:rFonts w:ascii="Arial" w:eastAsia="Times New Roman" w:hAnsi="Arial" w:cs="Arial"/>
                <w:color w:val="000000"/>
                <w:sz w:val="18"/>
                <w:szCs w:val="18"/>
                <w:lang w:val="en-US"/>
              </w:rPr>
            </w:pPr>
          </w:p>
        </w:tc>
        <w:tc>
          <w:tcPr>
            <w:tcW w:w="1784" w:type="dxa"/>
            <w:tcBorders>
              <w:top w:val="nil"/>
              <w:left w:val="nil"/>
              <w:bottom w:val="single" w:sz="4" w:space="0" w:color="auto"/>
              <w:right w:val="single" w:sz="4" w:space="0" w:color="auto"/>
            </w:tcBorders>
            <w:shd w:val="clear" w:color="auto" w:fill="auto"/>
            <w:noWrap/>
            <w:vAlign w:val="bottom"/>
            <w:hideMark/>
          </w:tcPr>
          <w:p w14:paraId="7BC2D9E5"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USA</w:t>
            </w:r>
          </w:p>
        </w:tc>
        <w:tc>
          <w:tcPr>
            <w:tcW w:w="1008" w:type="dxa"/>
            <w:tcBorders>
              <w:top w:val="nil"/>
              <w:left w:val="nil"/>
              <w:bottom w:val="single" w:sz="4" w:space="0" w:color="auto"/>
              <w:right w:val="single" w:sz="4" w:space="0" w:color="auto"/>
            </w:tcBorders>
            <w:shd w:val="clear" w:color="auto" w:fill="auto"/>
            <w:noWrap/>
            <w:vAlign w:val="bottom"/>
            <w:hideMark/>
          </w:tcPr>
          <w:p w14:paraId="7D2E2950" w14:textId="7D3C493E"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35.0</w:t>
            </w:r>
          </w:p>
        </w:tc>
        <w:tc>
          <w:tcPr>
            <w:tcW w:w="1176" w:type="dxa"/>
            <w:tcBorders>
              <w:top w:val="nil"/>
              <w:left w:val="nil"/>
              <w:bottom w:val="single" w:sz="4" w:space="0" w:color="auto"/>
              <w:right w:val="single" w:sz="4" w:space="0" w:color="auto"/>
            </w:tcBorders>
            <w:shd w:val="clear" w:color="auto" w:fill="auto"/>
            <w:noWrap/>
            <w:vAlign w:val="bottom"/>
            <w:hideMark/>
          </w:tcPr>
          <w:p w14:paraId="6EF3DD78" w14:textId="0FC8351D"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35.0</w:t>
            </w:r>
          </w:p>
        </w:tc>
        <w:tc>
          <w:tcPr>
            <w:tcW w:w="814" w:type="dxa"/>
            <w:tcBorders>
              <w:top w:val="nil"/>
              <w:left w:val="nil"/>
              <w:bottom w:val="single" w:sz="4" w:space="0" w:color="auto"/>
              <w:right w:val="single" w:sz="4" w:space="0" w:color="auto"/>
            </w:tcBorders>
            <w:shd w:val="clear" w:color="auto" w:fill="auto"/>
            <w:noWrap/>
            <w:vAlign w:val="bottom"/>
            <w:hideMark/>
          </w:tcPr>
          <w:p w14:paraId="1C8424BB" w14:textId="38C341F5"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35.0</w:t>
            </w:r>
          </w:p>
        </w:tc>
        <w:tc>
          <w:tcPr>
            <w:tcW w:w="806" w:type="dxa"/>
            <w:tcBorders>
              <w:top w:val="nil"/>
              <w:left w:val="nil"/>
              <w:bottom w:val="single" w:sz="4" w:space="0" w:color="auto"/>
              <w:right w:val="single" w:sz="4" w:space="0" w:color="auto"/>
            </w:tcBorders>
            <w:shd w:val="clear" w:color="auto" w:fill="auto"/>
            <w:noWrap/>
            <w:vAlign w:val="bottom"/>
            <w:hideMark/>
          </w:tcPr>
          <w:p w14:paraId="1481CF36" w14:textId="0E3B7042"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35.0</w:t>
            </w:r>
          </w:p>
        </w:tc>
        <w:tc>
          <w:tcPr>
            <w:tcW w:w="811" w:type="dxa"/>
            <w:tcBorders>
              <w:top w:val="nil"/>
              <w:left w:val="nil"/>
              <w:bottom w:val="single" w:sz="4" w:space="0" w:color="auto"/>
              <w:right w:val="single" w:sz="4" w:space="0" w:color="auto"/>
            </w:tcBorders>
            <w:shd w:val="clear" w:color="auto" w:fill="auto"/>
            <w:noWrap/>
            <w:vAlign w:val="bottom"/>
            <w:hideMark/>
          </w:tcPr>
          <w:p w14:paraId="52F703B6" w14:textId="6A7FA5AA"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35.0</w:t>
            </w:r>
          </w:p>
        </w:tc>
      </w:tr>
      <w:tr w:rsidR="00B46B4C" w:rsidRPr="000B521B" w14:paraId="3B453CCA" w14:textId="77777777" w:rsidTr="00B74A97">
        <w:trPr>
          <w:trHeight w:val="288"/>
        </w:trPr>
        <w:tc>
          <w:tcPr>
            <w:tcW w:w="3565" w:type="dxa"/>
            <w:vMerge w:val="restart"/>
            <w:tcBorders>
              <w:top w:val="nil"/>
              <w:left w:val="single" w:sz="4" w:space="0" w:color="auto"/>
              <w:right w:val="single" w:sz="4" w:space="0" w:color="auto"/>
            </w:tcBorders>
            <w:shd w:val="clear" w:color="auto" w:fill="auto"/>
            <w:noWrap/>
            <w:vAlign w:val="bottom"/>
            <w:hideMark/>
          </w:tcPr>
          <w:p w14:paraId="1325B67D"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 xml:space="preserve">Eternal Materials </w:t>
            </w:r>
            <w:proofErr w:type="spellStart"/>
            <w:proofErr w:type="gramStart"/>
            <w:r w:rsidRPr="000B521B">
              <w:rPr>
                <w:rFonts w:ascii="Arial" w:eastAsia="Times New Roman" w:hAnsi="Arial" w:cs="Arial"/>
                <w:color w:val="000000"/>
                <w:sz w:val="18"/>
                <w:szCs w:val="18"/>
                <w:lang w:val="en-US"/>
              </w:rPr>
              <w:t>Co.,Ltd</w:t>
            </w:r>
            <w:proofErr w:type="spellEnd"/>
            <w:r w:rsidRPr="000B521B">
              <w:rPr>
                <w:rFonts w:ascii="Arial" w:eastAsia="Times New Roman" w:hAnsi="Arial" w:cs="Arial"/>
                <w:color w:val="000000"/>
                <w:sz w:val="18"/>
                <w:szCs w:val="18"/>
                <w:lang w:val="en-US"/>
              </w:rPr>
              <w:t>.</w:t>
            </w:r>
            <w:proofErr w:type="gramEnd"/>
          </w:p>
          <w:p w14:paraId="28D697C1"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 </w:t>
            </w:r>
          </w:p>
          <w:p w14:paraId="2DE2CB85" w14:textId="4B887F62"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 </w:t>
            </w:r>
          </w:p>
        </w:tc>
        <w:tc>
          <w:tcPr>
            <w:tcW w:w="1784" w:type="dxa"/>
            <w:tcBorders>
              <w:top w:val="nil"/>
              <w:left w:val="nil"/>
              <w:bottom w:val="single" w:sz="4" w:space="0" w:color="auto"/>
              <w:right w:val="single" w:sz="4" w:space="0" w:color="auto"/>
            </w:tcBorders>
            <w:shd w:val="clear" w:color="auto" w:fill="auto"/>
            <w:noWrap/>
            <w:vAlign w:val="bottom"/>
            <w:hideMark/>
          </w:tcPr>
          <w:p w14:paraId="70A67146"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China</w:t>
            </w:r>
          </w:p>
        </w:tc>
        <w:tc>
          <w:tcPr>
            <w:tcW w:w="1008" w:type="dxa"/>
            <w:tcBorders>
              <w:top w:val="nil"/>
              <w:left w:val="nil"/>
              <w:bottom w:val="single" w:sz="4" w:space="0" w:color="auto"/>
              <w:right w:val="single" w:sz="4" w:space="0" w:color="auto"/>
            </w:tcBorders>
            <w:shd w:val="clear" w:color="auto" w:fill="auto"/>
            <w:noWrap/>
            <w:vAlign w:val="bottom"/>
            <w:hideMark/>
          </w:tcPr>
          <w:p w14:paraId="3C5480F8" w14:textId="2256A61F"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10.0</w:t>
            </w:r>
          </w:p>
        </w:tc>
        <w:tc>
          <w:tcPr>
            <w:tcW w:w="1176" w:type="dxa"/>
            <w:tcBorders>
              <w:top w:val="nil"/>
              <w:left w:val="nil"/>
              <w:bottom w:val="single" w:sz="4" w:space="0" w:color="auto"/>
              <w:right w:val="single" w:sz="4" w:space="0" w:color="auto"/>
            </w:tcBorders>
            <w:shd w:val="clear" w:color="auto" w:fill="auto"/>
            <w:noWrap/>
            <w:vAlign w:val="bottom"/>
            <w:hideMark/>
          </w:tcPr>
          <w:p w14:paraId="10E46B5C" w14:textId="4EF9715A"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10.0</w:t>
            </w:r>
          </w:p>
        </w:tc>
        <w:tc>
          <w:tcPr>
            <w:tcW w:w="814" w:type="dxa"/>
            <w:tcBorders>
              <w:top w:val="nil"/>
              <w:left w:val="nil"/>
              <w:bottom w:val="single" w:sz="4" w:space="0" w:color="auto"/>
              <w:right w:val="single" w:sz="4" w:space="0" w:color="auto"/>
            </w:tcBorders>
            <w:shd w:val="clear" w:color="auto" w:fill="auto"/>
            <w:noWrap/>
            <w:vAlign w:val="bottom"/>
            <w:hideMark/>
          </w:tcPr>
          <w:p w14:paraId="25F763EB" w14:textId="592CE8DE"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10.0</w:t>
            </w:r>
          </w:p>
        </w:tc>
        <w:tc>
          <w:tcPr>
            <w:tcW w:w="806" w:type="dxa"/>
            <w:tcBorders>
              <w:top w:val="nil"/>
              <w:left w:val="nil"/>
              <w:bottom w:val="single" w:sz="4" w:space="0" w:color="auto"/>
              <w:right w:val="single" w:sz="4" w:space="0" w:color="auto"/>
            </w:tcBorders>
            <w:shd w:val="clear" w:color="auto" w:fill="auto"/>
            <w:noWrap/>
            <w:vAlign w:val="bottom"/>
            <w:hideMark/>
          </w:tcPr>
          <w:p w14:paraId="1EC0EA64" w14:textId="178B1353"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10.0</w:t>
            </w:r>
          </w:p>
        </w:tc>
        <w:tc>
          <w:tcPr>
            <w:tcW w:w="811" w:type="dxa"/>
            <w:tcBorders>
              <w:top w:val="nil"/>
              <w:left w:val="nil"/>
              <w:bottom w:val="single" w:sz="4" w:space="0" w:color="auto"/>
              <w:right w:val="single" w:sz="4" w:space="0" w:color="auto"/>
            </w:tcBorders>
            <w:shd w:val="clear" w:color="auto" w:fill="auto"/>
            <w:noWrap/>
            <w:vAlign w:val="bottom"/>
            <w:hideMark/>
          </w:tcPr>
          <w:p w14:paraId="69ECC4C2" w14:textId="07D0B036"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10.0</w:t>
            </w:r>
          </w:p>
        </w:tc>
      </w:tr>
      <w:tr w:rsidR="00B46B4C" w:rsidRPr="000B521B" w14:paraId="19663E32" w14:textId="77777777" w:rsidTr="00B74A97">
        <w:trPr>
          <w:trHeight w:val="288"/>
        </w:trPr>
        <w:tc>
          <w:tcPr>
            <w:tcW w:w="3565" w:type="dxa"/>
            <w:vMerge/>
            <w:tcBorders>
              <w:left w:val="single" w:sz="4" w:space="0" w:color="auto"/>
              <w:right w:val="single" w:sz="4" w:space="0" w:color="auto"/>
            </w:tcBorders>
            <w:shd w:val="clear" w:color="auto" w:fill="auto"/>
            <w:noWrap/>
            <w:vAlign w:val="bottom"/>
            <w:hideMark/>
          </w:tcPr>
          <w:p w14:paraId="6A39E3F4" w14:textId="35E7A806" w:rsidR="00B46B4C" w:rsidRPr="000B521B" w:rsidRDefault="00B46B4C" w:rsidP="00B46B4C">
            <w:pPr>
              <w:spacing w:after="0" w:line="240" w:lineRule="auto"/>
              <w:rPr>
                <w:rFonts w:ascii="Arial" w:eastAsia="Times New Roman" w:hAnsi="Arial" w:cs="Arial"/>
                <w:color w:val="000000"/>
                <w:sz w:val="18"/>
                <w:szCs w:val="18"/>
                <w:lang w:val="en-US"/>
              </w:rPr>
            </w:pPr>
          </w:p>
        </w:tc>
        <w:tc>
          <w:tcPr>
            <w:tcW w:w="1784" w:type="dxa"/>
            <w:tcBorders>
              <w:top w:val="nil"/>
              <w:left w:val="nil"/>
              <w:bottom w:val="single" w:sz="4" w:space="0" w:color="auto"/>
              <w:right w:val="single" w:sz="4" w:space="0" w:color="auto"/>
            </w:tcBorders>
            <w:shd w:val="clear" w:color="auto" w:fill="auto"/>
            <w:noWrap/>
            <w:vAlign w:val="bottom"/>
            <w:hideMark/>
          </w:tcPr>
          <w:p w14:paraId="49EAE7EC"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Taiwan</w:t>
            </w:r>
          </w:p>
        </w:tc>
        <w:tc>
          <w:tcPr>
            <w:tcW w:w="1008" w:type="dxa"/>
            <w:tcBorders>
              <w:top w:val="nil"/>
              <w:left w:val="nil"/>
              <w:bottom w:val="single" w:sz="4" w:space="0" w:color="auto"/>
              <w:right w:val="single" w:sz="4" w:space="0" w:color="auto"/>
            </w:tcBorders>
            <w:shd w:val="clear" w:color="auto" w:fill="auto"/>
            <w:noWrap/>
            <w:vAlign w:val="bottom"/>
            <w:hideMark/>
          </w:tcPr>
          <w:p w14:paraId="53D0323C" w14:textId="0D42511E"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1176" w:type="dxa"/>
            <w:tcBorders>
              <w:top w:val="nil"/>
              <w:left w:val="nil"/>
              <w:bottom w:val="single" w:sz="4" w:space="0" w:color="auto"/>
              <w:right w:val="single" w:sz="4" w:space="0" w:color="auto"/>
            </w:tcBorders>
            <w:shd w:val="clear" w:color="auto" w:fill="auto"/>
            <w:noWrap/>
            <w:vAlign w:val="bottom"/>
            <w:hideMark/>
          </w:tcPr>
          <w:p w14:paraId="7523F80B" w14:textId="4C516FC9"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14" w:type="dxa"/>
            <w:tcBorders>
              <w:top w:val="nil"/>
              <w:left w:val="nil"/>
              <w:bottom w:val="single" w:sz="4" w:space="0" w:color="auto"/>
              <w:right w:val="single" w:sz="4" w:space="0" w:color="auto"/>
            </w:tcBorders>
            <w:shd w:val="clear" w:color="auto" w:fill="auto"/>
            <w:noWrap/>
            <w:vAlign w:val="bottom"/>
            <w:hideMark/>
          </w:tcPr>
          <w:p w14:paraId="7FEFAC70" w14:textId="399C24A4"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06" w:type="dxa"/>
            <w:tcBorders>
              <w:top w:val="nil"/>
              <w:left w:val="nil"/>
              <w:bottom w:val="single" w:sz="4" w:space="0" w:color="auto"/>
              <w:right w:val="single" w:sz="4" w:space="0" w:color="auto"/>
            </w:tcBorders>
            <w:shd w:val="clear" w:color="auto" w:fill="auto"/>
            <w:noWrap/>
            <w:vAlign w:val="bottom"/>
            <w:hideMark/>
          </w:tcPr>
          <w:p w14:paraId="28B73B00" w14:textId="64C7AF44"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11" w:type="dxa"/>
            <w:tcBorders>
              <w:top w:val="nil"/>
              <w:left w:val="nil"/>
              <w:bottom w:val="single" w:sz="4" w:space="0" w:color="auto"/>
              <w:right w:val="single" w:sz="4" w:space="0" w:color="auto"/>
            </w:tcBorders>
            <w:shd w:val="clear" w:color="auto" w:fill="auto"/>
            <w:noWrap/>
            <w:vAlign w:val="bottom"/>
            <w:hideMark/>
          </w:tcPr>
          <w:p w14:paraId="185F41A6" w14:textId="7C9E67AA"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r>
      <w:tr w:rsidR="00B46B4C" w:rsidRPr="000B521B" w14:paraId="49DA062B" w14:textId="77777777" w:rsidTr="00B74A97">
        <w:trPr>
          <w:trHeight w:val="288"/>
        </w:trPr>
        <w:tc>
          <w:tcPr>
            <w:tcW w:w="3565" w:type="dxa"/>
            <w:vMerge/>
            <w:tcBorders>
              <w:left w:val="single" w:sz="4" w:space="0" w:color="auto"/>
              <w:bottom w:val="single" w:sz="4" w:space="0" w:color="auto"/>
              <w:right w:val="single" w:sz="4" w:space="0" w:color="auto"/>
            </w:tcBorders>
            <w:shd w:val="clear" w:color="auto" w:fill="auto"/>
            <w:noWrap/>
            <w:vAlign w:val="bottom"/>
            <w:hideMark/>
          </w:tcPr>
          <w:p w14:paraId="026CC32F" w14:textId="4F4B6697" w:rsidR="00B46B4C" w:rsidRPr="000B521B" w:rsidRDefault="00B46B4C" w:rsidP="00B46B4C">
            <w:pPr>
              <w:spacing w:after="0" w:line="240" w:lineRule="auto"/>
              <w:rPr>
                <w:rFonts w:ascii="Arial" w:eastAsia="Times New Roman" w:hAnsi="Arial" w:cs="Arial"/>
                <w:color w:val="000000"/>
                <w:sz w:val="18"/>
                <w:szCs w:val="18"/>
                <w:lang w:val="en-US"/>
              </w:rPr>
            </w:pPr>
          </w:p>
        </w:tc>
        <w:tc>
          <w:tcPr>
            <w:tcW w:w="1784" w:type="dxa"/>
            <w:tcBorders>
              <w:top w:val="nil"/>
              <w:left w:val="nil"/>
              <w:bottom w:val="single" w:sz="4" w:space="0" w:color="auto"/>
              <w:right w:val="single" w:sz="4" w:space="0" w:color="auto"/>
            </w:tcBorders>
            <w:shd w:val="clear" w:color="auto" w:fill="auto"/>
            <w:noWrap/>
            <w:vAlign w:val="bottom"/>
            <w:hideMark/>
          </w:tcPr>
          <w:p w14:paraId="21888C56"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Malaysia</w:t>
            </w:r>
          </w:p>
        </w:tc>
        <w:tc>
          <w:tcPr>
            <w:tcW w:w="1008" w:type="dxa"/>
            <w:tcBorders>
              <w:top w:val="nil"/>
              <w:left w:val="nil"/>
              <w:bottom w:val="single" w:sz="4" w:space="0" w:color="auto"/>
              <w:right w:val="single" w:sz="4" w:space="0" w:color="auto"/>
            </w:tcBorders>
            <w:shd w:val="clear" w:color="auto" w:fill="auto"/>
            <w:noWrap/>
            <w:vAlign w:val="bottom"/>
            <w:hideMark/>
          </w:tcPr>
          <w:p w14:paraId="0E7C83CF" w14:textId="50271326"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10.0</w:t>
            </w:r>
          </w:p>
        </w:tc>
        <w:tc>
          <w:tcPr>
            <w:tcW w:w="1176" w:type="dxa"/>
            <w:tcBorders>
              <w:top w:val="nil"/>
              <w:left w:val="nil"/>
              <w:bottom w:val="single" w:sz="4" w:space="0" w:color="auto"/>
              <w:right w:val="single" w:sz="4" w:space="0" w:color="auto"/>
            </w:tcBorders>
            <w:shd w:val="clear" w:color="auto" w:fill="auto"/>
            <w:noWrap/>
            <w:vAlign w:val="bottom"/>
            <w:hideMark/>
          </w:tcPr>
          <w:p w14:paraId="59D94808" w14:textId="290A7527"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15.0</w:t>
            </w:r>
          </w:p>
        </w:tc>
        <w:tc>
          <w:tcPr>
            <w:tcW w:w="814" w:type="dxa"/>
            <w:tcBorders>
              <w:top w:val="nil"/>
              <w:left w:val="nil"/>
              <w:bottom w:val="single" w:sz="4" w:space="0" w:color="auto"/>
              <w:right w:val="single" w:sz="4" w:space="0" w:color="auto"/>
            </w:tcBorders>
            <w:shd w:val="clear" w:color="auto" w:fill="auto"/>
            <w:noWrap/>
            <w:vAlign w:val="bottom"/>
            <w:hideMark/>
          </w:tcPr>
          <w:p w14:paraId="7FAD3EB5" w14:textId="740003B7"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15.0</w:t>
            </w:r>
          </w:p>
        </w:tc>
        <w:tc>
          <w:tcPr>
            <w:tcW w:w="806" w:type="dxa"/>
            <w:tcBorders>
              <w:top w:val="nil"/>
              <w:left w:val="nil"/>
              <w:bottom w:val="single" w:sz="4" w:space="0" w:color="auto"/>
              <w:right w:val="single" w:sz="4" w:space="0" w:color="auto"/>
            </w:tcBorders>
            <w:shd w:val="clear" w:color="auto" w:fill="auto"/>
            <w:noWrap/>
            <w:vAlign w:val="bottom"/>
            <w:hideMark/>
          </w:tcPr>
          <w:p w14:paraId="344BA3DC" w14:textId="49BEDD6D"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15.0</w:t>
            </w:r>
          </w:p>
        </w:tc>
        <w:tc>
          <w:tcPr>
            <w:tcW w:w="811" w:type="dxa"/>
            <w:tcBorders>
              <w:top w:val="nil"/>
              <w:left w:val="nil"/>
              <w:bottom w:val="single" w:sz="4" w:space="0" w:color="auto"/>
              <w:right w:val="single" w:sz="4" w:space="0" w:color="auto"/>
            </w:tcBorders>
            <w:shd w:val="clear" w:color="auto" w:fill="auto"/>
            <w:noWrap/>
            <w:vAlign w:val="bottom"/>
            <w:hideMark/>
          </w:tcPr>
          <w:p w14:paraId="54D9FD5F" w14:textId="7B93DF6B"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15.0</w:t>
            </w:r>
          </w:p>
        </w:tc>
      </w:tr>
      <w:tr w:rsidR="00B46B4C" w:rsidRPr="000B521B" w14:paraId="2B865BC7" w14:textId="77777777" w:rsidTr="00B74A97">
        <w:trPr>
          <w:trHeight w:val="288"/>
        </w:trPr>
        <w:tc>
          <w:tcPr>
            <w:tcW w:w="3565" w:type="dxa"/>
            <w:vMerge w:val="restart"/>
            <w:tcBorders>
              <w:top w:val="nil"/>
              <w:left w:val="single" w:sz="4" w:space="0" w:color="auto"/>
              <w:right w:val="single" w:sz="4" w:space="0" w:color="auto"/>
            </w:tcBorders>
            <w:shd w:val="clear" w:color="auto" w:fill="auto"/>
            <w:noWrap/>
            <w:vAlign w:val="bottom"/>
            <w:hideMark/>
          </w:tcPr>
          <w:p w14:paraId="73E0D8A0"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Sino Polymer</w:t>
            </w:r>
          </w:p>
          <w:p w14:paraId="4C2B8599" w14:textId="13E35914"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 </w:t>
            </w:r>
          </w:p>
        </w:tc>
        <w:tc>
          <w:tcPr>
            <w:tcW w:w="1784" w:type="dxa"/>
            <w:tcBorders>
              <w:top w:val="nil"/>
              <w:left w:val="nil"/>
              <w:bottom w:val="single" w:sz="4" w:space="0" w:color="auto"/>
              <w:right w:val="single" w:sz="4" w:space="0" w:color="auto"/>
            </w:tcBorders>
            <w:shd w:val="clear" w:color="auto" w:fill="auto"/>
            <w:noWrap/>
            <w:vAlign w:val="bottom"/>
            <w:hideMark/>
          </w:tcPr>
          <w:p w14:paraId="3CB12097"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China</w:t>
            </w:r>
          </w:p>
        </w:tc>
        <w:tc>
          <w:tcPr>
            <w:tcW w:w="1008" w:type="dxa"/>
            <w:tcBorders>
              <w:top w:val="nil"/>
              <w:left w:val="nil"/>
              <w:bottom w:val="single" w:sz="4" w:space="0" w:color="auto"/>
              <w:right w:val="single" w:sz="4" w:space="0" w:color="auto"/>
            </w:tcBorders>
            <w:shd w:val="clear" w:color="auto" w:fill="auto"/>
            <w:noWrap/>
            <w:vAlign w:val="bottom"/>
            <w:hideMark/>
          </w:tcPr>
          <w:p w14:paraId="723C0ACF" w14:textId="56C0714F"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1176" w:type="dxa"/>
            <w:tcBorders>
              <w:top w:val="nil"/>
              <w:left w:val="nil"/>
              <w:bottom w:val="single" w:sz="4" w:space="0" w:color="auto"/>
              <w:right w:val="single" w:sz="4" w:space="0" w:color="auto"/>
            </w:tcBorders>
            <w:shd w:val="clear" w:color="auto" w:fill="auto"/>
            <w:noWrap/>
            <w:vAlign w:val="bottom"/>
            <w:hideMark/>
          </w:tcPr>
          <w:p w14:paraId="04778BC2" w14:textId="1C352F04"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14" w:type="dxa"/>
            <w:tcBorders>
              <w:top w:val="nil"/>
              <w:left w:val="nil"/>
              <w:bottom w:val="single" w:sz="4" w:space="0" w:color="auto"/>
              <w:right w:val="single" w:sz="4" w:space="0" w:color="auto"/>
            </w:tcBorders>
            <w:shd w:val="clear" w:color="auto" w:fill="auto"/>
            <w:noWrap/>
            <w:vAlign w:val="bottom"/>
            <w:hideMark/>
          </w:tcPr>
          <w:p w14:paraId="79393BF5" w14:textId="6396B590"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06" w:type="dxa"/>
            <w:tcBorders>
              <w:top w:val="nil"/>
              <w:left w:val="nil"/>
              <w:bottom w:val="single" w:sz="4" w:space="0" w:color="auto"/>
              <w:right w:val="single" w:sz="4" w:space="0" w:color="auto"/>
            </w:tcBorders>
            <w:shd w:val="clear" w:color="auto" w:fill="auto"/>
            <w:noWrap/>
            <w:vAlign w:val="bottom"/>
            <w:hideMark/>
          </w:tcPr>
          <w:p w14:paraId="23BE25D5" w14:textId="13173A42"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11" w:type="dxa"/>
            <w:tcBorders>
              <w:top w:val="nil"/>
              <w:left w:val="nil"/>
              <w:bottom w:val="single" w:sz="4" w:space="0" w:color="auto"/>
              <w:right w:val="single" w:sz="4" w:space="0" w:color="auto"/>
            </w:tcBorders>
            <w:shd w:val="clear" w:color="auto" w:fill="auto"/>
            <w:noWrap/>
            <w:vAlign w:val="bottom"/>
            <w:hideMark/>
          </w:tcPr>
          <w:p w14:paraId="50BE31B9" w14:textId="34DFE36B"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r>
      <w:tr w:rsidR="00B46B4C" w:rsidRPr="000B521B" w14:paraId="1A14217F" w14:textId="77777777" w:rsidTr="00B74A97">
        <w:trPr>
          <w:trHeight w:val="288"/>
        </w:trPr>
        <w:tc>
          <w:tcPr>
            <w:tcW w:w="3565" w:type="dxa"/>
            <w:vMerge/>
            <w:tcBorders>
              <w:left w:val="single" w:sz="4" w:space="0" w:color="auto"/>
              <w:bottom w:val="single" w:sz="4" w:space="0" w:color="auto"/>
              <w:right w:val="single" w:sz="4" w:space="0" w:color="auto"/>
            </w:tcBorders>
            <w:shd w:val="clear" w:color="auto" w:fill="auto"/>
            <w:noWrap/>
            <w:vAlign w:val="bottom"/>
            <w:hideMark/>
          </w:tcPr>
          <w:p w14:paraId="5C7BA567" w14:textId="2206A47B" w:rsidR="00B46B4C" w:rsidRPr="000B521B" w:rsidRDefault="00B46B4C" w:rsidP="00B46B4C">
            <w:pPr>
              <w:spacing w:after="0" w:line="240" w:lineRule="auto"/>
              <w:rPr>
                <w:rFonts w:ascii="Arial" w:eastAsia="Times New Roman" w:hAnsi="Arial" w:cs="Arial"/>
                <w:color w:val="000000"/>
                <w:sz w:val="18"/>
                <w:szCs w:val="18"/>
                <w:lang w:val="en-US"/>
              </w:rPr>
            </w:pPr>
          </w:p>
        </w:tc>
        <w:tc>
          <w:tcPr>
            <w:tcW w:w="1784" w:type="dxa"/>
            <w:tcBorders>
              <w:top w:val="nil"/>
              <w:left w:val="nil"/>
              <w:bottom w:val="single" w:sz="4" w:space="0" w:color="auto"/>
              <w:right w:val="single" w:sz="4" w:space="0" w:color="auto"/>
            </w:tcBorders>
            <w:shd w:val="clear" w:color="auto" w:fill="auto"/>
            <w:noWrap/>
            <w:vAlign w:val="bottom"/>
            <w:hideMark/>
          </w:tcPr>
          <w:p w14:paraId="0E853E88"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Italy</w:t>
            </w:r>
          </w:p>
        </w:tc>
        <w:tc>
          <w:tcPr>
            <w:tcW w:w="1008" w:type="dxa"/>
            <w:tcBorders>
              <w:top w:val="nil"/>
              <w:left w:val="nil"/>
              <w:bottom w:val="single" w:sz="4" w:space="0" w:color="auto"/>
              <w:right w:val="single" w:sz="4" w:space="0" w:color="auto"/>
            </w:tcBorders>
            <w:shd w:val="clear" w:color="auto" w:fill="auto"/>
            <w:noWrap/>
            <w:vAlign w:val="bottom"/>
            <w:hideMark/>
          </w:tcPr>
          <w:p w14:paraId="28BCA047" w14:textId="68677A3D"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18.0</w:t>
            </w:r>
          </w:p>
        </w:tc>
        <w:tc>
          <w:tcPr>
            <w:tcW w:w="1176" w:type="dxa"/>
            <w:tcBorders>
              <w:top w:val="nil"/>
              <w:left w:val="nil"/>
              <w:bottom w:val="single" w:sz="4" w:space="0" w:color="auto"/>
              <w:right w:val="single" w:sz="4" w:space="0" w:color="auto"/>
            </w:tcBorders>
            <w:shd w:val="clear" w:color="auto" w:fill="auto"/>
            <w:noWrap/>
            <w:vAlign w:val="bottom"/>
            <w:hideMark/>
          </w:tcPr>
          <w:p w14:paraId="675D9876" w14:textId="1AFA9712"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18.0</w:t>
            </w:r>
          </w:p>
        </w:tc>
        <w:tc>
          <w:tcPr>
            <w:tcW w:w="814" w:type="dxa"/>
            <w:tcBorders>
              <w:top w:val="nil"/>
              <w:left w:val="nil"/>
              <w:bottom w:val="single" w:sz="4" w:space="0" w:color="auto"/>
              <w:right w:val="single" w:sz="4" w:space="0" w:color="auto"/>
            </w:tcBorders>
            <w:shd w:val="clear" w:color="auto" w:fill="auto"/>
            <w:noWrap/>
            <w:vAlign w:val="bottom"/>
            <w:hideMark/>
          </w:tcPr>
          <w:p w14:paraId="0CAECA73" w14:textId="130D7C3B"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18.0</w:t>
            </w:r>
          </w:p>
        </w:tc>
        <w:tc>
          <w:tcPr>
            <w:tcW w:w="806" w:type="dxa"/>
            <w:tcBorders>
              <w:top w:val="nil"/>
              <w:left w:val="nil"/>
              <w:bottom w:val="single" w:sz="4" w:space="0" w:color="auto"/>
              <w:right w:val="single" w:sz="4" w:space="0" w:color="auto"/>
            </w:tcBorders>
            <w:shd w:val="clear" w:color="auto" w:fill="auto"/>
            <w:noWrap/>
            <w:vAlign w:val="bottom"/>
            <w:hideMark/>
          </w:tcPr>
          <w:p w14:paraId="2899609D" w14:textId="133C7356"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18.0</w:t>
            </w:r>
          </w:p>
        </w:tc>
        <w:tc>
          <w:tcPr>
            <w:tcW w:w="811" w:type="dxa"/>
            <w:tcBorders>
              <w:top w:val="nil"/>
              <w:left w:val="nil"/>
              <w:bottom w:val="single" w:sz="4" w:space="0" w:color="auto"/>
              <w:right w:val="single" w:sz="4" w:space="0" w:color="auto"/>
            </w:tcBorders>
            <w:shd w:val="clear" w:color="auto" w:fill="auto"/>
            <w:noWrap/>
            <w:vAlign w:val="bottom"/>
            <w:hideMark/>
          </w:tcPr>
          <w:p w14:paraId="1F1C41C7" w14:textId="4929211A"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18.0</w:t>
            </w:r>
          </w:p>
        </w:tc>
      </w:tr>
      <w:tr w:rsidR="00B46B4C" w:rsidRPr="000B521B" w14:paraId="255C97D5" w14:textId="77777777" w:rsidTr="00B74A97">
        <w:trPr>
          <w:trHeight w:val="288"/>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1155D371"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Hexion Inc.</w:t>
            </w:r>
          </w:p>
        </w:tc>
        <w:tc>
          <w:tcPr>
            <w:tcW w:w="1784" w:type="dxa"/>
            <w:tcBorders>
              <w:top w:val="nil"/>
              <w:left w:val="nil"/>
              <w:bottom w:val="single" w:sz="4" w:space="0" w:color="auto"/>
              <w:right w:val="single" w:sz="4" w:space="0" w:color="auto"/>
            </w:tcBorders>
            <w:shd w:val="clear" w:color="auto" w:fill="auto"/>
            <w:noWrap/>
            <w:vAlign w:val="bottom"/>
            <w:hideMark/>
          </w:tcPr>
          <w:p w14:paraId="249D4269"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Netherlands</w:t>
            </w:r>
          </w:p>
        </w:tc>
        <w:tc>
          <w:tcPr>
            <w:tcW w:w="1008" w:type="dxa"/>
            <w:tcBorders>
              <w:top w:val="nil"/>
              <w:left w:val="nil"/>
              <w:bottom w:val="single" w:sz="4" w:space="0" w:color="auto"/>
              <w:right w:val="single" w:sz="4" w:space="0" w:color="auto"/>
            </w:tcBorders>
            <w:shd w:val="clear" w:color="auto" w:fill="auto"/>
            <w:noWrap/>
            <w:vAlign w:val="bottom"/>
            <w:hideMark/>
          </w:tcPr>
          <w:p w14:paraId="40097E00" w14:textId="5851E3A9"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30.0</w:t>
            </w:r>
          </w:p>
        </w:tc>
        <w:tc>
          <w:tcPr>
            <w:tcW w:w="1176" w:type="dxa"/>
            <w:tcBorders>
              <w:top w:val="nil"/>
              <w:left w:val="nil"/>
              <w:bottom w:val="single" w:sz="4" w:space="0" w:color="auto"/>
              <w:right w:val="single" w:sz="4" w:space="0" w:color="auto"/>
            </w:tcBorders>
            <w:shd w:val="clear" w:color="auto" w:fill="auto"/>
            <w:noWrap/>
            <w:vAlign w:val="bottom"/>
            <w:hideMark/>
          </w:tcPr>
          <w:p w14:paraId="4733A742" w14:textId="4B7BEF5E"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30.0</w:t>
            </w:r>
          </w:p>
        </w:tc>
        <w:tc>
          <w:tcPr>
            <w:tcW w:w="814" w:type="dxa"/>
            <w:tcBorders>
              <w:top w:val="nil"/>
              <w:left w:val="nil"/>
              <w:bottom w:val="single" w:sz="4" w:space="0" w:color="auto"/>
              <w:right w:val="single" w:sz="4" w:space="0" w:color="auto"/>
            </w:tcBorders>
            <w:shd w:val="clear" w:color="auto" w:fill="auto"/>
            <w:noWrap/>
            <w:vAlign w:val="bottom"/>
            <w:hideMark/>
          </w:tcPr>
          <w:p w14:paraId="23A45FFA" w14:textId="07797E1F"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30.0</w:t>
            </w:r>
          </w:p>
        </w:tc>
        <w:tc>
          <w:tcPr>
            <w:tcW w:w="806" w:type="dxa"/>
            <w:tcBorders>
              <w:top w:val="nil"/>
              <w:left w:val="nil"/>
              <w:bottom w:val="single" w:sz="4" w:space="0" w:color="auto"/>
              <w:right w:val="single" w:sz="4" w:space="0" w:color="auto"/>
            </w:tcBorders>
            <w:shd w:val="clear" w:color="auto" w:fill="auto"/>
            <w:noWrap/>
            <w:vAlign w:val="bottom"/>
            <w:hideMark/>
          </w:tcPr>
          <w:p w14:paraId="7402BADB" w14:textId="16630529"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30.0</w:t>
            </w:r>
          </w:p>
        </w:tc>
        <w:tc>
          <w:tcPr>
            <w:tcW w:w="811" w:type="dxa"/>
            <w:tcBorders>
              <w:top w:val="nil"/>
              <w:left w:val="nil"/>
              <w:bottom w:val="single" w:sz="4" w:space="0" w:color="auto"/>
              <w:right w:val="single" w:sz="4" w:space="0" w:color="auto"/>
            </w:tcBorders>
            <w:shd w:val="clear" w:color="auto" w:fill="auto"/>
            <w:noWrap/>
            <w:vAlign w:val="bottom"/>
            <w:hideMark/>
          </w:tcPr>
          <w:p w14:paraId="27C756E0" w14:textId="2A6D0567"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30.0</w:t>
            </w:r>
          </w:p>
        </w:tc>
      </w:tr>
      <w:tr w:rsidR="00B46B4C" w:rsidRPr="000B521B" w14:paraId="540D7131" w14:textId="77777777" w:rsidTr="00B74A97">
        <w:trPr>
          <w:trHeight w:val="288"/>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6C3992A7"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DIC Corporation</w:t>
            </w:r>
          </w:p>
        </w:tc>
        <w:tc>
          <w:tcPr>
            <w:tcW w:w="1784" w:type="dxa"/>
            <w:tcBorders>
              <w:top w:val="nil"/>
              <w:left w:val="nil"/>
              <w:bottom w:val="single" w:sz="4" w:space="0" w:color="auto"/>
              <w:right w:val="single" w:sz="4" w:space="0" w:color="auto"/>
            </w:tcBorders>
            <w:shd w:val="clear" w:color="auto" w:fill="auto"/>
            <w:noWrap/>
            <w:vAlign w:val="bottom"/>
            <w:hideMark/>
          </w:tcPr>
          <w:p w14:paraId="77BC0D6C"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Japan</w:t>
            </w:r>
          </w:p>
        </w:tc>
        <w:tc>
          <w:tcPr>
            <w:tcW w:w="1008" w:type="dxa"/>
            <w:tcBorders>
              <w:top w:val="nil"/>
              <w:left w:val="nil"/>
              <w:bottom w:val="single" w:sz="4" w:space="0" w:color="auto"/>
              <w:right w:val="single" w:sz="4" w:space="0" w:color="auto"/>
            </w:tcBorders>
            <w:shd w:val="clear" w:color="auto" w:fill="auto"/>
            <w:noWrap/>
            <w:vAlign w:val="bottom"/>
            <w:hideMark/>
          </w:tcPr>
          <w:p w14:paraId="045BD2B6" w14:textId="2E43AA3C"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30.0</w:t>
            </w:r>
          </w:p>
        </w:tc>
        <w:tc>
          <w:tcPr>
            <w:tcW w:w="1176" w:type="dxa"/>
            <w:tcBorders>
              <w:top w:val="nil"/>
              <w:left w:val="nil"/>
              <w:bottom w:val="single" w:sz="4" w:space="0" w:color="auto"/>
              <w:right w:val="single" w:sz="4" w:space="0" w:color="auto"/>
            </w:tcBorders>
            <w:shd w:val="clear" w:color="auto" w:fill="auto"/>
            <w:noWrap/>
            <w:vAlign w:val="bottom"/>
            <w:hideMark/>
          </w:tcPr>
          <w:p w14:paraId="51AF47F0" w14:textId="4E6A0AD5"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30.0</w:t>
            </w:r>
          </w:p>
        </w:tc>
        <w:tc>
          <w:tcPr>
            <w:tcW w:w="814" w:type="dxa"/>
            <w:tcBorders>
              <w:top w:val="nil"/>
              <w:left w:val="nil"/>
              <w:bottom w:val="single" w:sz="4" w:space="0" w:color="auto"/>
              <w:right w:val="single" w:sz="4" w:space="0" w:color="auto"/>
            </w:tcBorders>
            <w:shd w:val="clear" w:color="auto" w:fill="auto"/>
            <w:noWrap/>
            <w:vAlign w:val="bottom"/>
            <w:hideMark/>
          </w:tcPr>
          <w:p w14:paraId="4C67A864" w14:textId="72EC81F9"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30.0</w:t>
            </w:r>
          </w:p>
        </w:tc>
        <w:tc>
          <w:tcPr>
            <w:tcW w:w="806" w:type="dxa"/>
            <w:tcBorders>
              <w:top w:val="nil"/>
              <w:left w:val="nil"/>
              <w:bottom w:val="single" w:sz="4" w:space="0" w:color="auto"/>
              <w:right w:val="single" w:sz="4" w:space="0" w:color="auto"/>
            </w:tcBorders>
            <w:shd w:val="clear" w:color="auto" w:fill="auto"/>
            <w:noWrap/>
            <w:vAlign w:val="bottom"/>
            <w:hideMark/>
          </w:tcPr>
          <w:p w14:paraId="3FB3D4E0" w14:textId="0B6C3070"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30.0</w:t>
            </w:r>
          </w:p>
        </w:tc>
        <w:tc>
          <w:tcPr>
            <w:tcW w:w="811" w:type="dxa"/>
            <w:tcBorders>
              <w:top w:val="nil"/>
              <w:left w:val="nil"/>
              <w:bottom w:val="single" w:sz="4" w:space="0" w:color="auto"/>
              <w:right w:val="single" w:sz="4" w:space="0" w:color="auto"/>
            </w:tcBorders>
            <w:shd w:val="clear" w:color="auto" w:fill="auto"/>
            <w:noWrap/>
            <w:vAlign w:val="bottom"/>
            <w:hideMark/>
          </w:tcPr>
          <w:p w14:paraId="70FA7954" w14:textId="7B56A727"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30.0</w:t>
            </w:r>
          </w:p>
        </w:tc>
      </w:tr>
      <w:tr w:rsidR="00B46B4C" w:rsidRPr="000B521B" w14:paraId="2E04CBA3" w14:textId="77777777" w:rsidTr="00B74A97">
        <w:trPr>
          <w:trHeight w:val="288"/>
        </w:trPr>
        <w:tc>
          <w:tcPr>
            <w:tcW w:w="3565" w:type="dxa"/>
            <w:vMerge w:val="restart"/>
            <w:tcBorders>
              <w:top w:val="nil"/>
              <w:left w:val="single" w:sz="4" w:space="0" w:color="auto"/>
              <w:right w:val="single" w:sz="4" w:space="0" w:color="auto"/>
            </w:tcBorders>
            <w:shd w:val="clear" w:color="auto" w:fill="auto"/>
            <w:noWrap/>
            <w:vAlign w:val="bottom"/>
            <w:hideMark/>
          </w:tcPr>
          <w:p w14:paraId="568DF0F8" w14:textId="77777777" w:rsidR="00B46B4C" w:rsidRPr="000B521B" w:rsidRDefault="00B46B4C" w:rsidP="00B46B4C">
            <w:pPr>
              <w:spacing w:after="0" w:line="240" w:lineRule="auto"/>
              <w:rPr>
                <w:rFonts w:ascii="Arial" w:eastAsia="Times New Roman" w:hAnsi="Arial" w:cs="Arial"/>
                <w:color w:val="000000"/>
                <w:sz w:val="18"/>
                <w:szCs w:val="18"/>
                <w:lang w:val="en-US"/>
              </w:rPr>
            </w:pPr>
            <w:proofErr w:type="spellStart"/>
            <w:r w:rsidRPr="000B521B">
              <w:rPr>
                <w:rFonts w:ascii="Arial" w:eastAsia="Times New Roman" w:hAnsi="Arial" w:cs="Arial"/>
                <w:color w:val="000000"/>
                <w:sz w:val="18"/>
                <w:szCs w:val="18"/>
                <w:lang w:val="en-US"/>
              </w:rPr>
              <w:t>Poliya</w:t>
            </w:r>
            <w:proofErr w:type="spellEnd"/>
          </w:p>
          <w:p w14:paraId="22BC5160" w14:textId="1E62453E"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 </w:t>
            </w:r>
          </w:p>
        </w:tc>
        <w:tc>
          <w:tcPr>
            <w:tcW w:w="1784" w:type="dxa"/>
            <w:tcBorders>
              <w:top w:val="nil"/>
              <w:left w:val="nil"/>
              <w:bottom w:val="single" w:sz="4" w:space="0" w:color="auto"/>
              <w:right w:val="single" w:sz="4" w:space="0" w:color="auto"/>
            </w:tcBorders>
            <w:shd w:val="clear" w:color="auto" w:fill="auto"/>
            <w:noWrap/>
            <w:vAlign w:val="bottom"/>
            <w:hideMark/>
          </w:tcPr>
          <w:p w14:paraId="2D8A8AEC"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Russia</w:t>
            </w:r>
          </w:p>
        </w:tc>
        <w:tc>
          <w:tcPr>
            <w:tcW w:w="1008" w:type="dxa"/>
            <w:tcBorders>
              <w:top w:val="nil"/>
              <w:left w:val="nil"/>
              <w:bottom w:val="single" w:sz="4" w:space="0" w:color="auto"/>
              <w:right w:val="single" w:sz="4" w:space="0" w:color="auto"/>
            </w:tcBorders>
            <w:shd w:val="clear" w:color="auto" w:fill="auto"/>
            <w:noWrap/>
            <w:vAlign w:val="bottom"/>
            <w:hideMark/>
          </w:tcPr>
          <w:p w14:paraId="3700384E" w14:textId="25383231"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15.0</w:t>
            </w:r>
          </w:p>
        </w:tc>
        <w:tc>
          <w:tcPr>
            <w:tcW w:w="1176" w:type="dxa"/>
            <w:tcBorders>
              <w:top w:val="nil"/>
              <w:left w:val="nil"/>
              <w:bottom w:val="single" w:sz="4" w:space="0" w:color="auto"/>
              <w:right w:val="single" w:sz="4" w:space="0" w:color="auto"/>
            </w:tcBorders>
            <w:shd w:val="clear" w:color="auto" w:fill="auto"/>
            <w:noWrap/>
            <w:vAlign w:val="bottom"/>
            <w:hideMark/>
          </w:tcPr>
          <w:p w14:paraId="1E7CE77F" w14:textId="74491A11"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15.0</w:t>
            </w:r>
          </w:p>
        </w:tc>
        <w:tc>
          <w:tcPr>
            <w:tcW w:w="814" w:type="dxa"/>
            <w:tcBorders>
              <w:top w:val="nil"/>
              <w:left w:val="nil"/>
              <w:bottom w:val="single" w:sz="4" w:space="0" w:color="auto"/>
              <w:right w:val="single" w:sz="4" w:space="0" w:color="auto"/>
            </w:tcBorders>
            <w:shd w:val="clear" w:color="auto" w:fill="auto"/>
            <w:noWrap/>
            <w:vAlign w:val="bottom"/>
            <w:hideMark/>
          </w:tcPr>
          <w:p w14:paraId="38C9C0D7" w14:textId="691DEC9F"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15.0</w:t>
            </w:r>
          </w:p>
        </w:tc>
        <w:tc>
          <w:tcPr>
            <w:tcW w:w="806" w:type="dxa"/>
            <w:tcBorders>
              <w:top w:val="nil"/>
              <w:left w:val="nil"/>
              <w:bottom w:val="single" w:sz="4" w:space="0" w:color="auto"/>
              <w:right w:val="single" w:sz="4" w:space="0" w:color="auto"/>
            </w:tcBorders>
            <w:shd w:val="clear" w:color="auto" w:fill="auto"/>
            <w:noWrap/>
            <w:vAlign w:val="bottom"/>
            <w:hideMark/>
          </w:tcPr>
          <w:p w14:paraId="2EF7B972" w14:textId="21B03323"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15.0</w:t>
            </w:r>
          </w:p>
        </w:tc>
        <w:tc>
          <w:tcPr>
            <w:tcW w:w="811" w:type="dxa"/>
            <w:tcBorders>
              <w:top w:val="nil"/>
              <w:left w:val="nil"/>
              <w:bottom w:val="single" w:sz="4" w:space="0" w:color="auto"/>
              <w:right w:val="single" w:sz="4" w:space="0" w:color="auto"/>
            </w:tcBorders>
            <w:shd w:val="clear" w:color="auto" w:fill="auto"/>
            <w:noWrap/>
            <w:vAlign w:val="bottom"/>
            <w:hideMark/>
          </w:tcPr>
          <w:p w14:paraId="70920CDF" w14:textId="35B70299"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15.0</w:t>
            </w:r>
          </w:p>
        </w:tc>
      </w:tr>
      <w:tr w:rsidR="00B46B4C" w:rsidRPr="000B521B" w14:paraId="05C9C5F0" w14:textId="77777777" w:rsidTr="00B74A97">
        <w:trPr>
          <w:trHeight w:val="288"/>
        </w:trPr>
        <w:tc>
          <w:tcPr>
            <w:tcW w:w="3565" w:type="dxa"/>
            <w:vMerge/>
            <w:tcBorders>
              <w:left w:val="single" w:sz="4" w:space="0" w:color="auto"/>
              <w:bottom w:val="single" w:sz="4" w:space="0" w:color="auto"/>
              <w:right w:val="single" w:sz="4" w:space="0" w:color="auto"/>
            </w:tcBorders>
            <w:shd w:val="clear" w:color="auto" w:fill="auto"/>
            <w:noWrap/>
            <w:vAlign w:val="bottom"/>
            <w:hideMark/>
          </w:tcPr>
          <w:p w14:paraId="0904F32D" w14:textId="1E379CFA" w:rsidR="00B46B4C" w:rsidRPr="000B521B" w:rsidRDefault="00B46B4C" w:rsidP="00B46B4C">
            <w:pPr>
              <w:spacing w:after="0" w:line="240" w:lineRule="auto"/>
              <w:rPr>
                <w:rFonts w:ascii="Arial" w:eastAsia="Times New Roman" w:hAnsi="Arial" w:cs="Arial"/>
                <w:color w:val="000000"/>
                <w:sz w:val="18"/>
                <w:szCs w:val="18"/>
                <w:lang w:val="en-US"/>
              </w:rPr>
            </w:pPr>
          </w:p>
        </w:tc>
        <w:tc>
          <w:tcPr>
            <w:tcW w:w="1784" w:type="dxa"/>
            <w:tcBorders>
              <w:top w:val="nil"/>
              <w:left w:val="nil"/>
              <w:bottom w:val="single" w:sz="4" w:space="0" w:color="auto"/>
              <w:right w:val="single" w:sz="4" w:space="0" w:color="auto"/>
            </w:tcBorders>
            <w:shd w:val="clear" w:color="auto" w:fill="auto"/>
            <w:noWrap/>
            <w:vAlign w:val="bottom"/>
            <w:hideMark/>
          </w:tcPr>
          <w:p w14:paraId="1DF1B95A"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Turkey</w:t>
            </w:r>
          </w:p>
        </w:tc>
        <w:tc>
          <w:tcPr>
            <w:tcW w:w="1008" w:type="dxa"/>
            <w:tcBorders>
              <w:top w:val="nil"/>
              <w:left w:val="nil"/>
              <w:bottom w:val="single" w:sz="4" w:space="0" w:color="auto"/>
              <w:right w:val="single" w:sz="4" w:space="0" w:color="auto"/>
            </w:tcBorders>
            <w:shd w:val="clear" w:color="auto" w:fill="auto"/>
            <w:noWrap/>
            <w:vAlign w:val="bottom"/>
            <w:hideMark/>
          </w:tcPr>
          <w:p w14:paraId="5D60676B" w14:textId="0986CF50"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15.0</w:t>
            </w:r>
          </w:p>
        </w:tc>
        <w:tc>
          <w:tcPr>
            <w:tcW w:w="1176" w:type="dxa"/>
            <w:tcBorders>
              <w:top w:val="nil"/>
              <w:left w:val="nil"/>
              <w:bottom w:val="single" w:sz="4" w:space="0" w:color="auto"/>
              <w:right w:val="single" w:sz="4" w:space="0" w:color="auto"/>
            </w:tcBorders>
            <w:shd w:val="clear" w:color="auto" w:fill="auto"/>
            <w:noWrap/>
            <w:vAlign w:val="bottom"/>
            <w:hideMark/>
          </w:tcPr>
          <w:p w14:paraId="566C56C7" w14:textId="10077542"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15.0</w:t>
            </w:r>
          </w:p>
        </w:tc>
        <w:tc>
          <w:tcPr>
            <w:tcW w:w="814" w:type="dxa"/>
            <w:tcBorders>
              <w:top w:val="nil"/>
              <w:left w:val="nil"/>
              <w:bottom w:val="single" w:sz="4" w:space="0" w:color="auto"/>
              <w:right w:val="single" w:sz="4" w:space="0" w:color="auto"/>
            </w:tcBorders>
            <w:shd w:val="clear" w:color="auto" w:fill="auto"/>
            <w:noWrap/>
            <w:vAlign w:val="bottom"/>
            <w:hideMark/>
          </w:tcPr>
          <w:p w14:paraId="1549E125" w14:textId="2D3E3FBB"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15.0</w:t>
            </w:r>
          </w:p>
        </w:tc>
        <w:tc>
          <w:tcPr>
            <w:tcW w:w="806" w:type="dxa"/>
            <w:tcBorders>
              <w:top w:val="nil"/>
              <w:left w:val="nil"/>
              <w:bottom w:val="single" w:sz="4" w:space="0" w:color="auto"/>
              <w:right w:val="single" w:sz="4" w:space="0" w:color="auto"/>
            </w:tcBorders>
            <w:shd w:val="clear" w:color="auto" w:fill="auto"/>
            <w:noWrap/>
            <w:vAlign w:val="bottom"/>
            <w:hideMark/>
          </w:tcPr>
          <w:p w14:paraId="4E4EFB8B" w14:textId="02CE16A5"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15.0</w:t>
            </w:r>
          </w:p>
        </w:tc>
        <w:tc>
          <w:tcPr>
            <w:tcW w:w="811" w:type="dxa"/>
            <w:tcBorders>
              <w:top w:val="nil"/>
              <w:left w:val="nil"/>
              <w:bottom w:val="single" w:sz="4" w:space="0" w:color="auto"/>
              <w:right w:val="single" w:sz="4" w:space="0" w:color="auto"/>
            </w:tcBorders>
            <w:shd w:val="clear" w:color="auto" w:fill="auto"/>
            <w:noWrap/>
            <w:vAlign w:val="bottom"/>
            <w:hideMark/>
          </w:tcPr>
          <w:p w14:paraId="4714D8B1" w14:textId="489D88CE"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15.0</w:t>
            </w:r>
          </w:p>
        </w:tc>
      </w:tr>
      <w:tr w:rsidR="00B46B4C" w:rsidRPr="000B521B" w14:paraId="40AFF231" w14:textId="77777777" w:rsidTr="00B74A97">
        <w:trPr>
          <w:trHeight w:val="288"/>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28BB2E2E"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Saudi Arabia Industrial Resins Ltd.</w:t>
            </w:r>
          </w:p>
        </w:tc>
        <w:tc>
          <w:tcPr>
            <w:tcW w:w="1784" w:type="dxa"/>
            <w:tcBorders>
              <w:top w:val="nil"/>
              <w:left w:val="nil"/>
              <w:bottom w:val="single" w:sz="4" w:space="0" w:color="auto"/>
              <w:right w:val="single" w:sz="4" w:space="0" w:color="auto"/>
            </w:tcBorders>
            <w:shd w:val="clear" w:color="auto" w:fill="auto"/>
            <w:noWrap/>
            <w:vAlign w:val="bottom"/>
            <w:hideMark/>
          </w:tcPr>
          <w:p w14:paraId="2FE751B6"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Saudi Arabia</w:t>
            </w:r>
          </w:p>
        </w:tc>
        <w:tc>
          <w:tcPr>
            <w:tcW w:w="1008" w:type="dxa"/>
            <w:tcBorders>
              <w:top w:val="nil"/>
              <w:left w:val="nil"/>
              <w:bottom w:val="single" w:sz="4" w:space="0" w:color="auto"/>
              <w:right w:val="single" w:sz="4" w:space="0" w:color="auto"/>
            </w:tcBorders>
            <w:shd w:val="clear" w:color="auto" w:fill="auto"/>
            <w:noWrap/>
            <w:vAlign w:val="bottom"/>
            <w:hideMark/>
          </w:tcPr>
          <w:p w14:paraId="58367308" w14:textId="41F46D10"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1176" w:type="dxa"/>
            <w:tcBorders>
              <w:top w:val="nil"/>
              <w:left w:val="nil"/>
              <w:bottom w:val="single" w:sz="4" w:space="0" w:color="auto"/>
              <w:right w:val="single" w:sz="4" w:space="0" w:color="auto"/>
            </w:tcBorders>
            <w:shd w:val="clear" w:color="auto" w:fill="auto"/>
            <w:noWrap/>
            <w:vAlign w:val="bottom"/>
            <w:hideMark/>
          </w:tcPr>
          <w:p w14:paraId="3BE7D16C" w14:textId="4078525A"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14" w:type="dxa"/>
            <w:tcBorders>
              <w:top w:val="nil"/>
              <w:left w:val="nil"/>
              <w:bottom w:val="single" w:sz="4" w:space="0" w:color="auto"/>
              <w:right w:val="single" w:sz="4" w:space="0" w:color="auto"/>
            </w:tcBorders>
            <w:shd w:val="clear" w:color="auto" w:fill="auto"/>
            <w:noWrap/>
            <w:vAlign w:val="bottom"/>
            <w:hideMark/>
          </w:tcPr>
          <w:p w14:paraId="4759FC11" w14:textId="7EDA8988"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06" w:type="dxa"/>
            <w:tcBorders>
              <w:top w:val="nil"/>
              <w:left w:val="nil"/>
              <w:bottom w:val="single" w:sz="4" w:space="0" w:color="auto"/>
              <w:right w:val="single" w:sz="4" w:space="0" w:color="auto"/>
            </w:tcBorders>
            <w:shd w:val="clear" w:color="auto" w:fill="auto"/>
            <w:noWrap/>
            <w:vAlign w:val="bottom"/>
            <w:hideMark/>
          </w:tcPr>
          <w:p w14:paraId="6227FE3A" w14:textId="111A6F38"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11" w:type="dxa"/>
            <w:tcBorders>
              <w:top w:val="nil"/>
              <w:left w:val="nil"/>
              <w:bottom w:val="single" w:sz="4" w:space="0" w:color="auto"/>
              <w:right w:val="single" w:sz="4" w:space="0" w:color="auto"/>
            </w:tcBorders>
            <w:shd w:val="clear" w:color="auto" w:fill="auto"/>
            <w:noWrap/>
            <w:vAlign w:val="bottom"/>
            <w:hideMark/>
          </w:tcPr>
          <w:p w14:paraId="3350E00C" w14:textId="57EAD554"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r>
      <w:tr w:rsidR="00B46B4C" w:rsidRPr="000B521B" w14:paraId="0F8A42BE" w14:textId="77777777" w:rsidTr="00B74A97">
        <w:trPr>
          <w:trHeight w:val="288"/>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38EB26BB"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Reinhold GmbH</w:t>
            </w:r>
          </w:p>
        </w:tc>
        <w:tc>
          <w:tcPr>
            <w:tcW w:w="1784" w:type="dxa"/>
            <w:tcBorders>
              <w:top w:val="nil"/>
              <w:left w:val="nil"/>
              <w:bottom w:val="single" w:sz="4" w:space="0" w:color="auto"/>
              <w:right w:val="single" w:sz="4" w:space="0" w:color="auto"/>
            </w:tcBorders>
            <w:shd w:val="clear" w:color="auto" w:fill="auto"/>
            <w:noWrap/>
            <w:vAlign w:val="bottom"/>
            <w:hideMark/>
          </w:tcPr>
          <w:p w14:paraId="3039A11C"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 xml:space="preserve">Germany </w:t>
            </w:r>
          </w:p>
        </w:tc>
        <w:tc>
          <w:tcPr>
            <w:tcW w:w="1008" w:type="dxa"/>
            <w:tcBorders>
              <w:top w:val="nil"/>
              <w:left w:val="nil"/>
              <w:bottom w:val="single" w:sz="4" w:space="0" w:color="auto"/>
              <w:right w:val="single" w:sz="4" w:space="0" w:color="auto"/>
            </w:tcBorders>
            <w:shd w:val="clear" w:color="auto" w:fill="auto"/>
            <w:noWrap/>
            <w:vAlign w:val="bottom"/>
            <w:hideMark/>
          </w:tcPr>
          <w:p w14:paraId="2DE68C76" w14:textId="0CB13530"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1176" w:type="dxa"/>
            <w:tcBorders>
              <w:top w:val="nil"/>
              <w:left w:val="nil"/>
              <w:bottom w:val="single" w:sz="4" w:space="0" w:color="auto"/>
              <w:right w:val="single" w:sz="4" w:space="0" w:color="auto"/>
            </w:tcBorders>
            <w:shd w:val="clear" w:color="auto" w:fill="auto"/>
            <w:noWrap/>
            <w:vAlign w:val="bottom"/>
            <w:hideMark/>
          </w:tcPr>
          <w:p w14:paraId="00A743D1" w14:textId="3EC9CE0C"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14" w:type="dxa"/>
            <w:tcBorders>
              <w:top w:val="nil"/>
              <w:left w:val="nil"/>
              <w:bottom w:val="single" w:sz="4" w:space="0" w:color="auto"/>
              <w:right w:val="single" w:sz="4" w:space="0" w:color="auto"/>
            </w:tcBorders>
            <w:shd w:val="clear" w:color="auto" w:fill="auto"/>
            <w:noWrap/>
            <w:vAlign w:val="bottom"/>
            <w:hideMark/>
          </w:tcPr>
          <w:p w14:paraId="2BE15E34" w14:textId="1603F42E"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06" w:type="dxa"/>
            <w:tcBorders>
              <w:top w:val="nil"/>
              <w:left w:val="nil"/>
              <w:bottom w:val="single" w:sz="4" w:space="0" w:color="auto"/>
              <w:right w:val="single" w:sz="4" w:space="0" w:color="auto"/>
            </w:tcBorders>
            <w:shd w:val="clear" w:color="auto" w:fill="auto"/>
            <w:noWrap/>
            <w:vAlign w:val="bottom"/>
            <w:hideMark/>
          </w:tcPr>
          <w:p w14:paraId="7FE7A9FC" w14:textId="198AF46A"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11" w:type="dxa"/>
            <w:tcBorders>
              <w:top w:val="nil"/>
              <w:left w:val="nil"/>
              <w:bottom w:val="single" w:sz="4" w:space="0" w:color="auto"/>
              <w:right w:val="single" w:sz="4" w:space="0" w:color="auto"/>
            </w:tcBorders>
            <w:shd w:val="clear" w:color="auto" w:fill="auto"/>
            <w:noWrap/>
            <w:vAlign w:val="bottom"/>
            <w:hideMark/>
          </w:tcPr>
          <w:p w14:paraId="75711D9F" w14:textId="65321039"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r>
      <w:tr w:rsidR="00B46B4C" w:rsidRPr="000B521B" w14:paraId="296C2373" w14:textId="77777777" w:rsidTr="00B74A97">
        <w:trPr>
          <w:trHeight w:val="288"/>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462F2EBE" w14:textId="77777777" w:rsidR="00B46B4C" w:rsidRPr="000B521B" w:rsidRDefault="00B46B4C" w:rsidP="00B46B4C">
            <w:pPr>
              <w:spacing w:after="0" w:line="240" w:lineRule="auto"/>
              <w:rPr>
                <w:rFonts w:ascii="Arial" w:eastAsia="Times New Roman" w:hAnsi="Arial" w:cs="Arial"/>
                <w:color w:val="000000"/>
                <w:sz w:val="18"/>
                <w:szCs w:val="18"/>
                <w:lang w:val="en-US"/>
              </w:rPr>
            </w:pPr>
            <w:proofErr w:type="spellStart"/>
            <w:r w:rsidRPr="000B521B">
              <w:rPr>
                <w:rFonts w:ascii="Arial" w:eastAsia="Times New Roman" w:hAnsi="Arial" w:cs="Arial"/>
                <w:color w:val="000000"/>
                <w:sz w:val="18"/>
                <w:szCs w:val="18"/>
                <w:lang w:val="en-US"/>
              </w:rPr>
              <w:t>Interplastic</w:t>
            </w:r>
            <w:proofErr w:type="spellEnd"/>
            <w:r w:rsidRPr="000B521B">
              <w:rPr>
                <w:rFonts w:ascii="Arial" w:eastAsia="Times New Roman" w:hAnsi="Arial" w:cs="Arial"/>
                <w:color w:val="000000"/>
                <w:sz w:val="18"/>
                <w:szCs w:val="18"/>
                <w:lang w:val="en-US"/>
              </w:rPr>
              <w:t xml:space="preserve"> Corporation</w:t>
            </w:r>
          </w:p>
        </w:tc>
        <w:tc>
          <w:tcPr>
            <w:tcW w:w="1784" w:type="dxa"/>
            <w:tcBorders>
              <w:top w:val="nil"/>
              <w:left w:val="nil"/>
              <w:bottom w:val="single" w:sz="4" w:space="0" w:color="auto"/>
              <w:right w:val="single" w:sz="4" w:space="0" w:color="auto"/>
            </w:tcBorders>
            <w:shd w:val="clear" w:color="auto" w:fill="auto"/>
            <w:noWrap/>
            <w:vAlign w:val="bottom"/>
            <w:hideMark/>
          </w:tcPr>
          <w:p w14:paraId="1B20FFF3"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USA</w:t>
            </w:r>
          </w:p>
        </w:tc>
        <w:tc>
          <w:tcPr>
            <w:tcW w:w="1008" w:type="dxa"/>
            <w:tcBorders>
              <w:top w:val="nil"/>
              <w:left w:val="nil"/>
              <w:bottom w:val="single" w:sz="4" w:space="0" w:color="auto"/>
              <w:right w:val="single" w:sz="4" w:space="0" w:color="auto"/>
            </w:tcBorders>
            <w:shd w:val="clear" w:color="auto" w:fill="auto"/>
            <w:noWrap/>
            <w:vAlign w:val="bottom"/>
            <w:hideMark/>
          </w:tcPr>
          <w:p w14:paraId="5C07C758" w14:textId="7B254D47"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1176" w:type="dxa"/>
            <w:tcBorders>
              <w:top w:val="nil"/>
              <w:left w:val="nil"/>
              <w:bottom w:val="single" w:sz="4" w:space="0" w:color="auto"/>
              <w:right w:val="single" w:sz="4" w:space="0" w:color="auto"/>
            </w:tcBorders>
            <w:shd w:val="clear" w:color="auto" w:fill="auto"/>
            <w:noWrap/>
            <w:vAlign w:val="bottom"/>
            <w:hideMark/>
          </w:tcPr>
          <w:p w14:paraId="31777268" w14:textId="21CD3802"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14" w:type="dxa"/>
            <w:tcBorders>
              <w:top w:val="nil"/>
              <w:left w:val="nil"/>
              <w:bottom w:val="single" w:sz="4" w:space="0" w:color="auto"/>
              <w:right w:val="single" w:sz="4" w:space="0" w:color="auto"/>
            </w:tcBorders>
            <w:shd w:val="clear" w:color="auto" w:fill="auto"/>
            <w:noWrap/>
            <w:vAlign w:val="bottom"/>
            <w:hideMark/>
          </w:tcPr>
          <w:p w14:paraId="4E6CC7C9" w14:textId="324C28CC"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06" w:type="dxa"/>
            <w:tcBorders>
              <w:top w:val="nil"/>
              <w:left w:val="nil"/>
              <w:bottom w:val="single" w:sz="4" w:space="0" w:color="auto"/>
              <w:right w:val="single" w:sz="4" w:space="0" w:color="auto"/>
            </w:tcBorders>
            <w:shd w:val="clear" w:color="auto" w:fill="auto"/>
            <w:noWrap/>
            <w:vAlign w:val="bottom"/>
            <w:hideMark/>
          </w:tcPr>
          <w:p w14:paraId="3E395937" w14:textId="76A61711"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11" w:type="dxa"/>
            <w:tcBorders>
              <w:top w:val="nil"/>
              <w:left w:val="nil"/>
              <w:bottom w:val="single" w:sz="4" w:space="0" w:color="auto"/>
              <w:right w:val="single" w:sz="4" w:space="0" w:color="auto"/>
            </w:tcBorders>
            <w:shd w:val="clear" w:color="auto" w:fill="auto"/>
            <w:noWrap/>
            <w:vAlign w:val="bottom"/>
            <w:hideMark/>
          </w:tcPr>
          <w:p w14:paraId="39205BBD" w14:textId="2AC795C8"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r>
      <w:tr w:rsidR="00B46B4C" w:rsidRPr="000B521B" w14:paraId="70540AD2" w14:textId="77777777" w:rsidTr="00B74A97">
        <w:trPr>
          <w:trHeight w:val="288"/>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3498B8B0" w14:textId="77777777" w:rsidR="00B46B4C" w:rsidRPr="000B521B" w:rsidRDefault="00B46B4C" w:rsidP="00B46B4C">
            <w:pPr>
              <w:spacing w:after="0" w:line="240" w:lineRule="auto"/>
              <w:rPr>
                <w:rFonts w:ascii="Arial" w:eastAsia="Times New Roman" w:hAnsi="Arial" w:cs="Arial"/>
                <w:color w:val="000000"/>
                <w:sz w:val="18"/>
                <w:szCs w:val="18"/>
                <w:lang w:val="en-US"/>
              </w:rPr>
            </w:pPr>
            <w:proofErr w:type="spellStart"/>
            <w:r w:rsidRPr="000B521B">
              <w:rPr>
                <w:rFonts w:ascii="Arial" w:eastAsia="Times New Roman" w:hAnsi="Arial" w:cs="Arial"/>
                <w:color w:val="000000"/>
                <w:sz w:val="18"/>
                <w:szCs w:val="18"/>
                <w:lang w:val="en-US"/>
              </w:rPr>
              <w:t>Allnex</w:t>
            </w:r>
            <w:proofErr w:type="spellEnd"/>
            <w:r w:rsidRPr="000B521B">
              <w:rPr>
                <w:rFonts w:ascii="Arial" w:eastAsia="Times New Roman" w:hAnsi="Arial" w:cs="Arial"/>
                <w:color w:val="000000"/>
                <w:sz w:val="18"/>
                <w:szCs w:val="18"/>
                <w:lang w:val="en-US"/>
              </w:rPr>
              <w:t xml:space="preserve"> group</w:t>
            </w:r>
          </w:p>
        </w:tc>
        <w:tc>
          <w:tcPr>
            <w:tcW w:w="1784" w:type="dxa"/>
            <w:tcBorders>
              <w:top w:val="nil"/>
              <w:left w:val="nil"/>
              <w:bottom w:val="single" w:sz="4" w:space="0" w:color="auto"/>
              <w:right w:val="single" w:sz="4" w:space="0" w:color="auto"/>
            </w:tcBorders>
            <w:shd w:val="clear" w:color="auto" w:fill="auto"/>
            <w:noWrap/>
            <w:vAlign w:val="bottom"/>
            <w:hideMark/>
          </w:tcPr>
          <w:p w14:paraId="61F1FD78"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Germany</w:t>
            </w:r>
          </w:p>
        </w:tc>
        <w:tc>
          <w:tcPr>
            <w:tcW w:w="1008" w:type="dxa"/>
            <w:tcBorders>
              <w:top w:val="nil"/>
              <w:left w:val="nil"/>
              <w:bottom w:val="single" w:sz="4" w:space="0" w:color="auto"/>
              <w:right w:val="single" w:sz="4" w:space="0" w:color="auto"/>
            </w:tcBorders>
            <w:shd w:val="clear" w:color="auto" w:fill="auto"/>
            <w:noWrap/>
            <w:vAlign w:val="bottom"/>
            <w:hideMark/>
          </w:tcPr>
          <w:p w14:paraId="1B95D404" w14:textId="6F80C174"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1176" w:type="dxa"/>
            <w:tcBorders>
              <w:top w:val="nil"/>
              <w:left w:val="nil"/>
              <w:bottom w:val="single" w:sz="4" w:space="0" w:color="auto"/>
              <w:right w:val="single" w:sz="4" w:space="0" w:color="auto"/>
            </w:tcBorders>
            <w:shd w:val="clear" w:color="auto" w:fill="auto"/>
            <w:noWrap/>
            <w:vAlign w:val="bottom"/>
            <w:hideMark/>
          </w:tcPr>
          <w:p w14:paraId="5DF354C0" w14:textId="0E89A412"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14" w:type="dxa"/>
            <w:tcBorders>
              <w:top w:val="nil"/>
              <w:left w:val="nil"/>
              <w:bottom w:val="single" w:sz="4" w:space="0" w:color="auto"/>
              <w:right w:val="single" w:sz="4" w:space="0" w:color="auto"/>
            </w:tcBorders>
            <w:shd w:val="clear" w:color="auto" w:fill="auto"/>
            <w:noWrap/>
            <w:vAlign w:val="bottom"/>
            <w:hideMark/>
          </w:tcPr>
          <w:p w14:paraId="5B072589" w14:textId="1D76570D"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06" w:type="dxa"/>
            <w:tcBorders>
              <w:top w:val="nil"/>
              <w:left w:val="nil"/>
              <w:bottom w:val="single" w:sz="4" w:space="0" w:color="auto"/>
              <w:right w:val="single" w:sz="4" w:space="0" w:color="auto"/>
            </w:tcBorders>
            <w:shd w:val="clear" w:color="auto" w:fill="auto"/>
            <w:noWrap/>
            <w:vAlign w:val="bottom"/>
            <w:hideMark/>
          </w:tcPr>
          <w:p w14:paraId="3C37E62A" w14:textId="04D6F736"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c>
          <w:tcPr>
            <w:tcW w:w="811" w:type="dxa"/>
            <w:tcBorders>
              <w:top w:val="nil"/>
              <w:left w:val="nil"/>
              <w:bottom w:val="single" w:sz="4" w:space="0" w:color="auto"/>
              <w:right w:val="single" w:sz="4" w:space="0" w:color="auto"/>
            </w:tcBorders>
            <w:shd w:val="clear" w:color="auto" w:fill="auto"/>
            <w:noWrap/>
            <w:vAlign w:val="bottom"/>
            <w:hideMark/>
          </w:tcPr>
          <w:p w14:paraId="4785BA97" w14:textId="53B7A34F"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20.0</w:t>
            </w:r>
          </w:p>
        </w:tc>
      </w:tr>
      <w:tr w:rsidR="00B46B4C" w:rsidRPr="000B521B" w14:paraId="0F813F95" w14:textId="77777777" w:rsidTr="00B74A97">
        <w:trPr>
          <w:trHeight w:val="288"/>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632FFD91" w14:textId="77777777" w:rsidR="00B46B4C" w:rsidRPr="000B521B" w:rsidRDefault="00B46B4C" w:rsidP="00B46B4C">
            <w:pPr>
              <w:spacing w:after="0" w:line="240" w:lineRule="auto"/>
              <w:rPr>
                <w:rFonts w:ascii="Arial" w:eastAsia="Times New Roman" w:hAnsi="Arial" w:cs="Arial"/>
                <w:color w:val="000000"/>
                <w:sz w:val="18"/>
                <w:szCs w:val="18"/>
                <w:lang w:val="en-US"/>
              </w:rPr>
            </w:pPr>
            <w:proofErr w:type="spellStart"/>
            <w:r w:rsidRPr="000B521B">
              <w:rPr>
                <w:rFonts w:ascii="Arial" w:eastAsia="Times New Roman" w:hAnsi="Arial" w:cs="Arial"/>
                <w:color w:val="000000"/>
                <w:sz w:val="18"/>
                <w:szCs w:val="18"/>
                <w:lang w:val="en-US"/>
              </w:rPr>
              <w:t>En</w:t>
            </w:r>
            <w:proofErr w:type="spellEnd"/>
            <w:r w:rsidRPr="000B521B">
              <w:rPr>
                <w:rFonts w:ascii="Arial" w:eastAsia="Times New Roman" w:hAnsi="Arial" w:cs="Arial"/>
                <w:color w:val="000000"/>
                <w:sz w:val="18"/>
                <w:szCs w:val="18"/>
                <w:lang w:val="en-US"/>
              </w:rPr>
              <w:t xml:space="preserve"> </w:t>
            </w:r>
            <w:proofErr w:type="spellStart"/>
            <w:r w:rsidRPr="000B521B">
              <w:rPr>
                <w:rFonts w:ascii="Arial" w:eastAsia="Times New Roman" w:hAnsi="Arial" w:cs="Arial"/>
                <w:color w:val="000000"/>
                <w:sz w:val="18"/>
                <w:szCs w:val="18"/>
                <w:lang w:val="en-US"/>
              </w:rPr>
              <w:t>Chuan</w:t>
            </w:r>
            <w:proofErr w:type="spellEnd"/>
            <w:r w:rsidRPr="000B521B">
              <w:rPr>
                <w:rFonts w:ascii="Arial" w:eastAsia="Times New Roman" w:hAnsi="Arial" w:cs="Arial"/>
                <w:color w:val="000000"/>
                <w:sz w:val="18"/>
                <w:szCs w:val="18"/>
                <w:lang w:val="en-US"/>
              </w:rPr>
              <w:t xml:space="preserve"> Chemical Industries Co., Ltd.</w:t>
            </w:r>
          </w:p>
        </w:tc>
        <w:tc>
          <w:tcPr>
            <w:tcW w:w="1784" w:type="dxa"/>
            <w:tcBorders>
              <w:top w:val="nil"/>
              <w:left w:val="nil"/>
              <w:bottom w:val="single" w:sz="4" w:space="0" w:color="auto"/>
              <w:right w:val="single" w:sz="4" w:space="0" w:color="auto"/>
            </w:tcBorders>
            <w:shd w:val="clear" w:color="auto" w:fill="auto"/>
            <w:noWrap/>
            <w:vAlign w:val="bottom"/>
            <w:hideMark/>
          </w:tcPr>
          <w:p w14:paraId="431F9771"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Taiwan</w:t>
            </w:r>
          </w:p>
        </w:tc>
        <w:tc>
          <w:tcPr>
            <w:tcW w:w="1008" w:type="dxa"/>
            <w:tcBorders>
              <w:top w:val="nil"/>
              <w:left w:val="nil"/>
              <w:bottom w:val="single" w:sz="4" w:space="0" w:color="auto"/>
              <w:right w:val="single" w:sz="4" w:space="0" w:color="auto"/>
            </w:tcBorders>
            <w:shd w:val="clear" w:color="auto" w:fill="auto"/>
            <w:noWrap/>
            <w:vAlign w:val="bottom"/>
            <w:hideMark/>
          </w:tcPr>
          <w:p w14:paraId="2E0195E1" w14:textId="0B7FAB20"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10.0</w:t>
            </w:r>
          </w:p>
        </w:tc>
        <w:tc>
          <w:tcPr>
            <w:tcW w:w="1176" w:type="dxa"/>
            <w:tcBorders>
              <w:top w:val="nil"/>
              <w:left w:val="nil"/>
              <w:bottom w:val="single" w:sz="4" w:space="0" w:color="auto"/>
              <w:right w:val="single" w:sz="4" w:space="0" w:color="auto"/>
            </w:tcBorders>
            <w:shd w:val="clear" w:color="auto" w:fill="auto"/>
            <w:noWrap/>
            <w:vAlign w:val="bottom"/>
            <w:hideMark/>
          </w:tcPr>
          <w:p w14:paraId="0DDFABB0" w14:textId="64DC52F9"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10.0</w:t>
            </w:r>
          </w:p>
        </w:tc>
        <w:tc>
          <w:tcPr>
            <w:tcW w:w="814" w:type="dxa"/>
            <w:tcBorders>
              <w:top w:val="nil"/>
              <w:left w:val="nil"/>
              <w:bottom w:val="single" w:sz="4" w:space="0" w:color="auto"/>
              <w:right w:val="single" w:sz="4" w:space="0" w:color="auto"/>
            </w:tcBorders>
            <w:shd w:val="clear" w:color="auto" w:fill="auto"/>
            <w:noWrap/>
            <w:vAlign w:val="bottom"/>
            <w:hideMark/>
          </w:tcPr>
          <w:p w14:paraId="58CA3556" w14:textId="76E5AFD6"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10.0</w:t>
            </w:r>
          </w:p>
        </w:tc>
        <w:tc>
          <w:tcPr>
            <w:tcW w:w="806" w:type="dxa"/>
            <w:tcBorders>
              <w:top w:val="nil"/>
              <w:left w:val="nil"/>
              <w:bottom w:val="single" w:sz="4" w:space="0" w:color="auto"/>
              <w:right w:val="single" w:sz="4" w:space="0" w:color="auto"/>
            </w:tcBorders>
            <w:shd w:val="clear" w:color="auto" w:fill="auto"/>
            <w:noWrap/>
            <w:vAlign w:val="bottom"/>
            <w:hideMark/>
          </w:tcPr>
          <w:p w14:paraId="606CF922" w14:textId="297A1FD5"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10.0</w:t>
            </w:r>
          </w:p>
        </w:tc>
        <w:tc>
          <w:tcPr>
            <w:tcW w:w="811" w:type="dxa"/>
            <w:tcBorders>
              <w:top w:val="nil"/>
              <w:left w:val="nil"/>
              <w:bottom w:val="single" w:sz="4" w:space="0" w:color="auto"/>
              <w:right w:val="single" w:sz="4" w:space="0" w:color="auto"/>
            </w:tcBorders>
            <w:shd w:val="clear" w:color="auto" w:fill="auto"/>
            <w:noWrap/>
            <w:vAlign w:val="bottom"/>
            <w:hideMark/>
          </w:tcPr>
          <w:p w14:paraId="4F9E85D6" w14:textId="7A64BDA0"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10.0</w:t>
            </w:r>
          </w:p>
        </w:tc>
      </w:tr>
      <w:tr w:rsidR="00B46B4C" w:rsidRPr="000B521B" w14:paraId="6B26C0F3" w14:textId="77777777" w:rsidTr="00B74A97">
        <w:trPr>
          <w:trHeight w:val="288"/>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6C70ECA0"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SEWON CHEMICAL</w:t>
            </w:r>
          </w:p>
        </w:tc>
        <w:tc>
          <w:tcPr>
            <w:tcW w:w="1784" w:type="dxa"/>
            <w:tcBorders>
              <w:top w:val="nil"/>
              <w:left w:val="nil"/>
              <w:bottom w:val="single" w:sz="4" w:space="0" w:color="auto"/>
              <w:right w:val="single" w:sz="4" w:space="0" w:color="auto"/>
            </w:tcBorders>
            <w:shd w:val="clear" w:color="auto" w:fill="auto"/>
            <w:noWrap/>
            <w:vAlign w:val="bottom"/>
            <w:hideMark/>
          </w:tcPr>
          <w:p w14:paraId="4332AA7D"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South Korea</w:t>
            </w:r>
          </w:p>
        </w:tc>
        <w:tc>
          <w:tcPr>
            <w:tcW w:w="1008" w:type="dxa"/>
            <w:tcBorders>
              <w:top w:val="nil"/>
              <w:left w:val="nil"/>
              <w:bottom w:val="single" w:sz="4" w:space="0" w:color="auto"/>
              <w:right w:val="single" w:sz="4" w:space="0" w:color="auto"/>
            </w:tcBorders>
            <w:shd w:val="clear" w:color="auto" w:fill="auto"/>
            <w:noWrap/>
            <w:vAlign w:val="bottom"/>
            <w:hideMark/>
          </w:tcPr>
          <w:p w14:paraId="09C35AB3" w14:textId="6E5A154D"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3.0</w:t>
            </w:r>
          </w:p>
        </w:tc>
        <w:tc>
          <w:tcPr>
            <w:tcW w:w="1176" w:type="dxa"/>
            <w:tcBorders>
              <w:top w:val="nil"/>
              <w:left w:val="nil"/>
              <w:bottom w:val="single" w:sz="4" w:space="0" w:color="auto"/>
              <w:right w:val="single" w:sz="4" w:space="0" w:color="auto"/>
            </w:tcBorders>
            <w:shd w:val="clear" w:color="auto" w:fill="auto"/>
            <w:noWrap/>
            <w:vAlign w:val="bottom"/>
            <w:hideMark/>
          </w:tcPr>
          <w:p w14:paraId="267B3DFA" w14:textId="650379B7"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3.0</w:t>
            </w:r>
          </w:p>
        </w:tc>
        <w:tc>
          <w:tcPr>
            <w:tcW w:w="814" w:type="dxa"/>
            <w:tcBorders>
              <w:top w:val="nil"/>
              <w:left w:val="nil"/>
              <w:bottom w:val="single" w:sz="4" w:space="0" w:color="auto"/>
              <w:right w:val="single" w:sz="4" w:space="0" w:color="auto"/>
            </w:tcBorders>
            <w:shd w:val="clear" w:color="auto" w:fill="auto"/>
            <w:noWrap/>
            <w:vAlign w:val="bottom"/>
            <w:hideMark/>
          </w:tcPr>
          <w:p w14:paraId="61055518" w14:textId="1E29FC8D"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3.0</w:t>
            </w:r>
          </w:p>
        </w:tc>
        <w:tc>
          <w:tcPr>
            <w:tcW w:w="806" w:type="dxa"/>
            <w:tcBorders>
              <w:top w:val="nil"/>
              <w:left w:val="nil"/>
              <w:bottom w:val="single" w:sz="4" w:space="0" w:color="auto"/>
              <w:right w:val="single" w:sz="4" w:space="0" w:color="auto"/>
            </w:tcBorders>
            <w:shd w:val="clear" w:color="auto" w:fill="auto"/>
            <w:noWrap/>
            <w:vAlign w:val="bottom"/>
            <w:hideMark/>
          </w:tcPr>
          <w:p w14:paraId="249E592E" w14:textId="32D4AC2F"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3.0</w:t>
            </w:r>
          </w:p>
        </w:tc>
        <w:tc>
          <w:tcPr>
            <w:tcW w:w="811" w:type="dxa"/>
            <w:tcBorders>
              <w:top w:val="nil"/>
              <w:left w:val="nil"/>
              <w:bottom w:val="single" w:sz="4" w:space="0" w:color="auto"/>
              <w:right w:val="single" w:sz="4" w:space="0" w:color="auto"/>
            </w:tcBorders>
            <w:shd w:val="clear" w:color="auto" w:fill="auto"/>
            <w:noWrap/>
            <w:vAlign w:val="bottom"/>
            <w:hideMark/>
          </w:tcPr>
          <w:p w14:paraId="69CFFCEB" w14:textId="257ADFB5"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3.0</w:t>
            </w:r>
          </w:p>
        </w:tc>
      </w:tr>
      <w:tr w:rsidR="00B46B4C" w:rsidRPr="000B521B" w14:paraId="77EC211A" w14:textId="77777777" w:rsidTr="00B74A97">
        <w:trPr>
          <w:trHeight w:val="288"/>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48C5149A"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Innovative Resins Pvt. Ltd.</w:t>
            </w:r>
          </w:p>
        </w:tc>
        <w:tc>
          <w:tcPr>
            <w:tcW w:w="1784" w:type="dxa"/>
            <w:tcBorders>
              <w:top w:val="nil"/>
              <w:left w:val="nil"/>
              <w:bottom w:val="single" w:sz="4" w:space="0" w:color="auto"/>
              <w:right w:val="single" w:sz="4" w:space="0" w:color="auto"/>
            </w:tcBorders>
            <w:shd w:val="clear" w:color="auto" w:fill="auto"/>
            <w:noWrap/>
            <w:vAlign w:val="bottom"/>
            <w:hideMark/>
          </w:tcPr>
          <w:p w14:paraId="4BB42831"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 xml:space="preserve">India </w:t>
            </w:r>
          </w:p>
        </w:tc>
        <w:tc>
          <w:tcPr>
            <w:tcW w:w="1008" w:type="dxa"/>
            <w:tcBorders>
              <w:top w:val="nil"/>
              <w:left w:val="nil"/>
              <w:bottom w:val="single" w:sz="4" w:space="0" w:color="auto"/>
              <w:right w:val="single" w:sz="4" w:space="0" w:color="auto"/>
            </w:tcBorders>
            <w:shd w:val="clear" w:color="auto" w:fill="auto"/>
            <w:noWrap/>
            <w:vAlign w:val="bottom"/>
            <w:hideMark/>
          </w:tcPr>
          <w:p w14:paraId="5976CE3E" w14:textId="69F524D5"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1.8</w:t>
            </w:r>
          </w:p>
        </w:tc>
        <w:tc>
          <w:tcPr>
            <w:tcW w:w="1176" w:type="dxa"/>
            <w:tcBorders>
              <w:top w:val="nil"/>
              <w:left w:val="nil"/>
              <w:bottom w:val="single" w:sz="4" w:space="0" w:color="auto"/>
              <w:right w:val="single" w:sz="4" w:space="0" w:color="auto"/>
            </w:tcBorders>
            <w:shd w:val="clear" w:color="auto" w:fill="auto"/>
            <w:noWrap/>
            <w:vAlign w:val="bottom"/>
            <w:hideMark/>
          </w:tcPr>
          <w:p w14:paraId="3DD316B0" w14:textId="2BA6685C"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1.8</w:t>
            </w:r>
          </w:p>
        </w:tc>
        <w:tc>
          <w:tcPr>
            <w:tcW w:w="814" w:type="dxa"/>
            <w:tcBorders>
              <w:top w:val="nil"/>
              <w:left w:val="nil"/>
              <w:bottom w:val="single" w:sz="4" w:space="0" w:color="auto"/>
              <w:right w:val="single" w:sz="4" w:space="0" w:color="auto"/>
            </w:tcBorders>
            <w:shd w:val="clear" w:color="auto" w:fill="auto"/>
            <w:noWrap/>
            <w:vAlign w:val="bottom"/>
            <w:hideMark/>
          </w:tcPr>
          <w:p w14:paraId="661A2292" w14:textId="1BD0EFC7"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1.8</w:t>
            </w:r>
          </w:p>
        </w:tc>
        <w:tc>
          <w:tcPr>
            <w:tcW w:w="806" w:type="dxa"/>
            <w:tcBorders>
              <w:top w:val="nil"/>
              <w:left w:val="nil"/>
              <w:bottom w:val="single" w:sz="4" w:space="0" w:color="auto"/>
              <w:right w:val="single" w:sz="4" w:space="0" w:color="auto"/>
            </w:tcBorders>
            <w:shd w:val="clear" w:color="auto" w:fill="auto"/>
            <w:noWrap/>
            <w:vAlign w:val="bottom"/>
            <w:hideMark/>
          </w:tcPr>
          <w:p w14:paraId="13AD2391" w14:textId="368AD92E"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1.8</w:t>
            </w:r>
          </w:p>
        </w:tc>
        <w:tc>
          <w:tcPr>
            <w:tcW w:w="811" w:type="dxa"/>
            <w:tcBorders>
              <w:top w:val="nil"/>
              <w:left w:val="nil"/>
              <w:bottom w:val="single" w:sz="4" w:space="0" w:color="auto"/>
              <w:right w:val="single" w:sz="4" w:space="0" w:color="auto"/>
            </w:tcBorders>
            <w:shd w:val="clear" w:color="auto" w:fill="auto"/>
            <w:noWrap/>
            <w:vAlign w:val="bottom"/>
            <w:hideMark/>
          </w:tcPr>
          <w:p w14:paraId="743A340F" w14:textId="1C39D435"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1.8</w:t>
            </w:r>
          </w:p>
        </w:tc>
      </w:tr>
      <w:tr w:rsidR="00B46B4C" w:rsidRPr="000B521B" w14:paraId="3F7F0067" w14:textId="77777777" w:rsidTr="00B74A97">
        <w:trPr>
          <w:trHeight w:val="288"/>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38BED3D0"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Orson Chemicals</w:t>
            </w:r>
          </w:p>
        </w:tc>
        <w:tc>
          <w:tcPr>
            <w:tcW w:w="1784" w:type="dxa"/>
            <w:tcBorders>
              <w:top w:val="nil"/>
              <w:left w:val="nil"/>
              <w:bottom w:val="single" w:sz="4" w:space="0" w:color="auto"/>
              <w:right w:val="single" w:sz="4" w:space="0" w:color="auto"/>
            </w:tcBorders>
            <w:shd w:val="clear" w:color="auto" w:fill="auto"/>
            <w:noWrap/>
            <w:vAlign w:val="bottom"/>
            <w:hideMark/>
          </w:tcPr>
          <w:p w14:paraId="0BD0A5A9"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 xml:space="preserve">India </w:t>
            </w:r>
          </w:p>
        </w:tc>
        <w:tc>
          <w:tcPr>
            <w:tcW w:w="1008" w:type="dxa"/>
            <w:tcBorders>
              <w:top w:val="nil"/>
              <w:left w:val="nil"/>
              <w:bottom w:val="single" w:sz="4" w:space="0" w:color="auto"/>
              <w:right w:val="single" w:sz="4" w:space="0" w:color="auto"/>
            </w:tcBorders>
            <w:shd w:val="clear" w:color="auto" w:fill="auto"/>
            <w:noWrap/>
            <w:vAlign w:val="center"/>
            <w:hideMark/>
          </w:tcPr>
          <w:p w14:paraId="5E7008BA" w14:textId="0A6D0E48"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color w:val="000000"/>
                <w:sz w:val="18"/>
                <w:szCs w:val="18"/>
              </w:rPr>
              <w:t>0.7</w:t>
            </w:r>
          </w:p>
        </w:tc>
        <w:tc>
          <w:tcPr>
            <w:tcW w:w="1176" w:type="dxa"/>
            <w:tcBorders>
              <w:top w:val="nil"/>
              <w:left w:val="nil"/>
              <w:bottom w:val="single" w:sz="4" w:space="0" w:color="auto"/>
              <w:right w:val="single" w:sz="4" w:space="0" w:color="auto"/>
            </w:tcBorders>
            <w:shd w:val="clear" w:color="auto" w:fill="auto"/>
            <w:noWrap/>
            <w:vAlign w:val="center"/>
            <w:hideMark/>
          </w:tcPr>
          <w:p w14:paraId="0B0BBA97" w14:textId="11DB9A6D"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color w:val="000000"/>
                <w:sz w:val="18"/>
                <w:szCs w:val="18"/>
              </w:rPr>
              <w:t>0.7</w:t>
            </w:r>
          </w:p>
        </w:tc>
        <w:tc>
          <w:tcPr>
            <w:tcW w:w="814" w:type="dxa"/>
            <w:tcBorders>
              <w:top w:val="nil"/>
              <w:left w:val="nil"/>
              <w:bottom w:val="single" w:sz="4" w:space="0" w:color="auto"/>
              <w:right w:val="single" w:sz="4" w:space="0" w:color="auto"/>
            </w:tcBorders>
            <w:shd w:val="clear" w:color="auto" w:fill="auto"/>
            <w:noWrap/>
            <w:vAlign w:val="center"/>
            <w:hideMark/>
          </w:tcPr>
          <w:p w14:paraId="5C01DF5D" w14:textId="51F88397"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color w:val="000000"/>
                <w:sz w:val="18"/>
                <w:szCs w:val="18"/>
              </w:rPr>
              <w:t>0.7</w:t>
            </w:r>
          </w:p>
        </w:tc>
        <w:tc>
          <w:tcPr>
            <w:tcW w:w="806" w:type="dxa"/>
            <w:tcBorders>
              <w:top w:val="nil"/>
              <w:left w:val="nil"/>
              <w:bottom w:val="single" w:sz="4" w:space="0" w:color="auto"/>
              <w:right w:val="single" w:sz="4" w:space="0" w:color="auto"/>
            </w:tcBorders>
            <w:shd w:val="clear" w:color="auto" w:fill="auto"/>
            <w:noWrap/>
            <w:vAlign w:val="center"/>
            <w:hideMark/>
          </w:tcPr>
          <w:p w14:paraId="4EE2C894" w14:textId="4B6A3D71"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color w:val="000000"/>
                <w:sz w:val="18"/>
                <w:szCs w:val="18"/>
              </w:rPr>
              <w:t>0.7</w:t>
            </w:r>
          </w:p>
        </w:tc>
        <w:tc>
          <w:tcPr>
            <w:tcW w:w="811" w:type="dxa"/>
            <w:tcBorders>
              <w:top w:val="nil"/>
              <w:left w:val="nil"/>
              <w:bottom w:val="single" w:sz="4" w:space="0" w:color="auto"/>
              <w:right w:val="single" w:sz="4" w:space="0" w:color="auto"/>
            </w:tcBorders>
            <w:shd w:val="clear" w:color="auto" w:fill="auto"/>
            <w:noWrap/>
            <w:vAlign w:val="center"/>
            <w:hideMark/>
          </w:tcPr>
          <w:p w14:paraId="6D35AEC7" w14:textId="094BC7B1"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color w:val="000000"/>
                <w:sz w:val="18"/>
                <w:szCs w:val="18"/>
              </w:rPr>
              <w:t>0.7</w:t>
            </w:r>
          </w:p>
        </w:tc>
      </w:tr>
      <w:tr w:rsidR="00B46B4C" w:rsidRPr="000B521B" w14:paraId="68955738" w14:textId="77777777" w:rsidTr="00B74A97">
        <w:trPr>
          <w:trHeight w:val="288"/>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063F4FDB" w14:textId="77777777" w:rsidR="00B46B4C" w:rsidRPr="000B521B" w:rsidRDefault="00B46B4C" w:rsidP="00B46B4C">
            <w:pPr>
              <w:spacing w:after="0" w:line="240" w:lineRule="auto"/>
              <w:rPr>
                <w:rFonts w:ascii="Arial" w:eastAsia="Times New Roman" w:hAnsi="Arial" w:cs="Arial"/>
                <w:color w:val="000000"/>
                <w:sz w:val="18"/>
                <w:szCs w:val="18"/>
                <w:lang w:val="en-US"/>
              </w:rPr>
            </w:pPr>
            <w:proofErr w:type="spellStart"/>
            <w:r w:rsidRPr="000B521B">
              <w:rPr>
                <w:rFonts w:ascii="Arial" w:eastAsia="Times New Roman" w:hAnsi="Arial" w:cs="Arial"/>
                <w:color w:val="000000"/>
                <w:sz w:val="18"/>
                <w:szCs w:val="18"/>
                <w:lang w:val="en-US"/>
              </w:rPr>
              <w:t>Satyen</w:t>
            </w:r>
            <w:proofErr w:type="spellEnd"/>
            <w:r w:rsidRPr="000B521B">
              <w:rPr>
                <w:rFonts w:ascii="Arial" w:eastAsia="Times New Roman" w:hAnsi="Arial" w:cs="Arial"/>
                <w:color w:val="000000"/>
                <w:sz w:val="18"/>
                <w:szCs w:val="18"/>
                <w:lang w:val="en-US"/>
              </w:rPr>
              <w:t xml:space="preserve"> Polymers Pvt. Ltd. </w:t>
            </w:r>
          </w:p>
        </w:tc>
        <w:tc>
          <w:tcPr>
            <w:tcW w:w="1784" w:type="dxa"/>
            <w:tcBorders>
              <w:top w:val="nil"/>
              <w:left w:val="nil"/>
              <w:bottom w:val="single" w:sz="4" w:space="0" w:color="auto"/>
              <w:right w:val="single" w:sz="4" w:space="0" w:color="auto"/>
            </w:tcBorders>
            <w:shd w:val="clear" w:color="auto" w:fill="auto"/>
            <w:noWrap/>
            <w:vAlign w:val="bottom"/>
            <w:hideMark/>
          </w:tcPr>
          <w:p w14:paraId="45E72F45"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 xml:space="preserve">India </w:t>
            </w:r>
          </w:p>
        </w:tc>
        <w:tc>
          <w:tcPr>
            <w:tcW w:w="1008" w:type="dxa"/>
            <w:tcBorders>
              <w:top w:val="nil"/>
              <w:left w:val="nil"/>
              <w:bottom w:val="single" w:sz="4" w:space="0" w:color="auto"/>
              <w:right w:val="single" w:sz="4" w:space="0" w:color="auto"/>
            </w:tcBorders>
            <w:shd w:val="clear" w:color="auto" w:fill="auto"/>
            <w:noWrap/>
            <w:vAlign w:val="bottom"/>
            <w:hideMark/>
          </w:tcPr>
          <w:p w14:paraId="510D3212" w14:textId="051377E5"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0.6</w:t>
            </w:r>
          </w:p>
        </w:tc>
        <w:tc>
          <w:tcPr>
            <w:tcW w:w="1176" w:type="dxa"/>
            <w:tcBorders>
              <w:top w:val="nil"/>
              <w:left w:val="nil"/>
              <w:bottom w:val="single" w:sz="4" w:space="0" w:color="auto"/>
              <w:right w:val="single" w:sz="4" w:space="0" w:color="auto"/>
            </w:tcBorders>
            <w:shd w:val="clear" w:color="auto" w:fill="auto"/>
            <w:noWrap/>
            <w:vAlign w:val="bottom"/>
            <w:hideMark/>
          </w:tcPr>
          <w:p w14:paraId="0246CBBD" w14:textId="1BF5FDC7"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0.6</w:t>
            </w:r>
          </w:p>
        </w:tc>
        <w:tc>
          <w:tcPr>
            <w:tcW w:w="814" w:type="dxa"/>
            <w:tcBorders>
              <w:top w:val="nil"/>
              <w:left w:val="nil"/>
              <w:bottom w:val="single" w:sz="4" w:space="0" w:color="auto"/>
              <w:right w:val="single" w:sz="4" w:space="0" w:color="auto"/>
            </w:tcBorders>
            <w:shd w:val="clear" w:color="auto" w:fill="auto"/>
            <w:noWrap/>
            <w:vAlign w:val="bottom"/>
            <w:hideMark/>
          </w:tcPr>
          <w:p w14:paraId="7102B40D" w14:textId="1B83D609"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0.6</w:t>
            </w:r>
          </w:p>
        </w:tc>
        <w:tc>
          <w:tcPr>
            <w:tcW w:w="806" w:type="dxa"/>
            <w:tcBorders>
              <w:top w:val="nil"/>
              <w:left w:val="nil"/>
              <w:bottom w:val="single" w:sz="4" w:space="0" w:color="auto"/>
              <w:right w:val="single" w:sz="4" w:space="0" w:color="auto"/>
            </w:tcBorders>
            <w:shd w:val="clear" w:color="auto" w:fill="auto"/>
            <w:noWrap/>
            <w:vAlign w:val="bottom"/>
            <w:hideMark/>
          </w:tcPr>
          <w:p w14:paraId="0FC23EE1" w14:textId="203BFFA9"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0.6</w:t>
            </w:r>
          </w:p>
        </w:tc>
        <w:tc>
          <w:tcPr>
            <w:tcW w:w="811" w:type="dxa"/>
            <w:tcBorders>
              <w:top w:val="nil"/>
              <w:left w:val="nil"/>
              <w:bottom w:val="single" w:sz="4" w:space="0" w:color="auto"/>
              <w:right w:val="single" w:sz="4" w:space="0" w:color="auto"/>
            </w:tcBorders>
            <w:shd w:val="clear" w:color="auto" w:fill="auto"/>
            <w:noWrap/>
            <w:vAlign w:val="bottom"/>
            <w:hideMark/>
          </w:tcPr>
          <w:p w14:paraId="29F2F45D" w14:textId="7D4867BE"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0.6</w:t>
            </w:r>
          </w:p>
        </w:tc>
      </w:tr>
      <w:tr w:rsidR="00B46B4C" w:rsidRPr="000B521B" w14:paraId="50A91050" w14:textId="77777777" w:rsidTr="00B74A97">
        <w:trPr>
          <w:trHeight w:val="288"/>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443FEB77" w14:textId="77777777" w:rsidR="00B46B4C" w:rsidRPr="000B521B" w:rsidRDefault="00B46B4C" w:rsidP="00B46B4C">
            <w:pPr>
              <w:spacing w:after="0" w:line="240" w:lineRule="auto"/>
              <w:rPr>
                <w:rFonts w:ascii="Arial" w:eastAsia="Times New Roman" w:hAnsi="Arial" w:cs="Arial"/>
                <w:color w:val="000000"/>
                <w:sz w:val="18"/>
                <w:szCs w:val="18"/>
                <w:lang w:val="en-US"/>
              </w:rPr>
            </w:pPr>
            <w:proofErr w:type="spellStart"/>
            <w:r w:rsidRPr="000B521B">
              <w:rPr>
                <w:rFonts w:ascii="Arial" w:eastAsia="Times New Roman" w:hAnsi="Arial" w:cs="Arial"/>
                <w:color w:val="000000"/>
                <w:sz w:val="18"/>
                <w:szCs w:val="18"/>
                <w:lang w:val="en-US"/>
              </w:rPr>
              <w:t>Crystic</w:t>
            </w:r>
            <w:proofErr w:type="spellEnd"/>
            <w:r w:rsidRPr="000B521B">
              <w:rPr>
                <w:rFonts w:ascii="Arial" w:eastAsia="Times New Roman" w:hAnsi="Arial" w:cs="Arial"/>
                <w:color w:val="000000"/>
                <w:sz w:val="18"/>
                <w:szCs w:val="18"/>
                <w:lang w:val="en-US"/>
              </w:rPr>
              <w:t xml:space="preserve"> Resins India Private Limited</w:t>
            </w:r>
          </w:p>
        </w:tc>
        <w:tc>
          <w:tcPr>
            <w:tcW w:w="1784" w:type="dxa"/>
            <w:tcBorders>
              <w:top w:val="nil"/>
              <w:left w:val="nil"/>
              <w:bottom w:val="single" w:sz="4" w:space="0" w:color="auto"/>
              <w:right w:val="single" w:sz="4" w:space="0" w:color="auto"/>
            </w:tcBorders>
            <w:shd w:val="clear" w:color="auto" w:fill="auto"/>
            <w:noWrap/>
            <w:vAlign w:val="bottom"/>
            <w:hideMark/>
          </w:tcPr>
          <w:p w14:paraId="63391230"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 xml:space="preserve">India </w:t>
            </w:r>
          </w:p>
        </w:tc>
        <w:tc>
          <w:tcPr>
            <w:tcW w:w="1008" w:type="dxa"/>
            <w:tcBorders>
              <w:top w:val="nil"/>
              <w:left w:val="nil"/>
              <w:bottom w:val="single" w:sz="4" w:space="0" w:color="auto"/>
              <w:right w:val="single" w:sz="4" w:space="0" w:color="auto"/>
            </w:tcBorders>
            <w:shd w:val="clear" w:color="auto" w:fill="auto"/>
            <w:noWrap/>
            <w:vAlign w:val="bottom"/>
            <w:hideMark/>
          </w:tcPr>
          <w:p w14:paraId="1F7BB31A" w14:textId="4B371FDF"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0.6</w:t>
            </w:r>
          </w:p>
        </w:tc>
        <w:tc>
          <w:tcPr>
            <w:tcW w:w="1176" w:type="dxa"/>
            <w:tcBorders>
              <w:top w:val="nil"/>
              <w:left w:val="nil"/>
              <w:bottom w:val="single" w:sz="4" w:space="0" w:color="auto"/>
              <w:right w:val="single" w:sz="4" w:space="0" w:color="auto"/>
            </w:tcBorders>
            <w:shd w:val="clear" w:color="auto" w:fill="auto"/>
            <w:noWrap/>
            <w:vAlign w:val="bottom"/>
            <w:hideMark/>
          </w:tcPr>
          <w:p w14:paraId="6792A2FE" w14:textId="38757C6E"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0.6</w:t>
            </w:r>
          </w:p>
        </w:tc>
        <w:tc>
          <w:tcPr>
            <w:tcW w:w="814" w:type="dxa"/>
            <w:tcBorders>
              <w:top w:val="nil"/>
              <w:left w:val="nil"/>
              <w:bottom w:val="single" w:sz="4" w:space="0" w:color="auto"/>
              <w:right w:val="single" w:sz="4" w:space="0" w:color="auto"/>
            </w:tcBorders>
            <w:shd w:val="clear" w:color="auto" w:fill="auto"/>
            <w:noWrap/>
            <w:vAlign w:val="bottom"/>
            <w:hideMark/>
          </w:tcPr>
          <w:p w14:paraId="7F83CD1A" w14:textId="64A0629E"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0.6</w:t>
            </w:r>
          </w:p>
        </w:tc>
        <w:tc>
          <w:tcPr>
            <w:tcW w:w="806" w:type="dxa"/>
            <w:tcBorders>
              <w:top w:val="nil"/>
              <w:left w:val="nil"/>
              <w:bottom w:val="single" w:sz="4" w:space="0" w:color="auto"/>
              <w:right w:val="single" w:sz="4" w:space="0" w:color="auto"/>
            </w:tcBorders>
            <w:shd w:val="clear" w:color="auto" w:fill="auto"/>
            <w:noWrap/>
            <w:vAlign w:val="bottom"/>
            <w:hideMark/>
          </w:tcPr>
          <w:p w14:paraId="7E604EAF" w14:textId="6CFC43B3"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0.6</w:t>
            </w:r>
          </w:p>
        </w:tc>
        <w:tc>
          <w:tcPr>
            <w:tcW w:w="811" w:type="dxa"/>
            <w:tcBorders>
              <w:top w:val="nil"/>
              <w:left w:val="nil"/>
              <w:bottom w:val="single" w:sz="4" w:space="0" w:color="auto"/>
              <w:right w:val="single" w:sz="4" w:space="0" w:color="auto"/>
            </w:tcBorders>
            <w:shd w:val="clear" w:color="auto" w:fill="auto"/>
            <w:noWrap/>
            <w:vAlign w:val="bottom"/>
            <w:hideMark/>
          </w:tcPr>
          <w:p w14:paraId="4FB793AC" w14:textId="2B141176"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0.6</w:t>
            </w:r>
          </w:p>
        </w:tc>
      </w:tr>
      <w:tr w:rsidR="00B46B4C" w:rsidRPr="000B521B" w14:paraId="2F5440DC" w14:textId="77777777" w:rsidTr="00B74A97">
        <w:trPr>
          <w:trHeight w:val="288"/>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00E3BD4F" w14:textId="77777777" w:rsidR="00B46B4C" w:rsidRPr="000B521B" w:rsidRDefault="00B46B4C" w:rsidP="00B46B4C">
            <w:pPr>
              <w:spacing w:after="0" w:line="240" w:lineRule="auto"/>
              <w:rPr>
                <w:rFonts w:ascii="Arial" w:eastAsia="Times New Roman" w:hAnsi="Arial" w:cs="Arial"/>
                <w:color w:val="000000"/>
                <w:sz w:val="18"/>
                <w:szCs w:val="18"/>
                <w:lang w:val="en-US"/>
              </w:rPr>
            </w:pPr>
            <w:proofErr w:type="spellStart"/>
            <w:r w:rsidRPr="000B521B">
              <w:rPr>
                <w:rFonts w:ascii="Arial" w:eastAsia="Times New Roman" w:hAnsi="Arial" w:cs="Arial"/>
                <w:color w:val="000000"/>
                <w:sz w:val="18"/>
                <w:szCs w:val="18"/>
                <w:lang w:val="en-US"/>
              </w:rPr>
              <w:t>Mechemco</w:t>
            </w:r>
            <w:proofErr w:type="spellEnd"/>
            <w:r w:rsidRPr="000B521B">
              <w:rPr>
                <w:rFonts w:ascii="Arial" w:eastAsia="Times New Roman" w:hAnsi="Arial" w:cs="Arial"/>
                <w:color w:val="000000"/>
                <w:sz w:val="18"/>
                <w:szCs w:val="18"/>
                <w:lang w:val="en-US"/>
              </w:rPr>
              <w:t xml:space="preserve"> resins </w:t>
            </w:r>
            <w:proofErr w:type="spellStart"/>
            <w:r w:rsidRPr="000B521B">
              <w:rPr>
                <w:rFonts w:ascii="Arial" w:eastAsia="Times New Roman" w:hAnsi="Arial" w:cs="Arial"/>
                <w:color w:val="000000"/>
                <w:sz w:val="18"/>
                <w:szCs w:val="18"/>
                <w:lang w:val="en-US"/>
              </w:rPr>
              <w:t>pvt</w:t>
            </w:r>
            <w:proofErr w:type="spellEnd"/>
            <w:r w:rsidRPr="000B521B">
              <w:rPr>
                <w:rFonts w:ascii="Arial" w:eastAsia="Times New Roman" w:hAnsi="Arial" w:cs="Arial"/>
                <w:color w:val="000000"/>
                <w:sz w:val="18"/>
                <w:szCs w:val="18"/>
                <w:lang w:val="en-US"/>
              </w:rPr>
              <w:t xml:space="preserve"> ltd</w:t>
            </w:r>
          </w:p>
        </w:tc>
        <w:tc>
          <w:tcPr>
            <w:tcW w:w="1784" w:type="dxa"/>
            <w:tcBorders>
              <w:top w:val="nil"/>
              <w:left w:val="nil"/>
              <w:bottom w:val="single" w:sz="4" w:space="0" w:color="auto"/>
              <w:right w:val="single" w:sz="4" w:space="0" w:color="auto"/>
            </w:tcBorders>
            <w:shd w:val="clear" w:color="auto" w:fill="auto"/>
            <w:noWrap/>
            <w:vAlign w:val="bottom"/>
            <w:hideMark/>
          </w:tcPr>
          <w:p w14:paraId="3BE236EC"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 xml:space="preserve">India </w:t>
            </w:r>
          </w:p>
        </w:tc>
        <w:tc>
          <w:tcPr>
            <w:tcW w:w="1008" w:type="dxa"/>
            <w:tcBorders>
              <w:top w:val="nil"/>
              <w:left w:val="nil"/>
              <w:bottom w:val="single" w:sz="4" w:space="0" w:color="auto"/>
              <w:right w:val="single" w:sz="4" w:space="0" w:color="auto"/>
            </w:tcBorders>
            <w:shd w:val="clear" w:color="auto" w:fill="auto"/>
            <w:noWrap/>
            <w:vAlign w:val="bottom"/>
            <w:hideMark/>
          </w:tcPr>
          <w:p w14:paraId="7061D08D" w14:textId="4F8CD4A0"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0.4</w:t>
            </w:r>
          </w:p>
        </w:tc>
        <w:tc>
          <w:tcPr>
            <w:tcW w:w="1176" w:type="dxa"/>
            <w:tcBorders>
              <w:top w:val="nil"/>
              <w:left w:val="nil"/>
              <w:bottom w:val="single" w:sz="4" w:space="0" w:color="auto"/>
              <w:right w:val="single" w:sz="4" w:space="0" w:color="auto"/>
            </w:tcBorders>
            <w:shd w:val="clear" w:color="auto" w:fill="auto"/>
            <w:noWrap/>
            <w:vAlign w:val="bottom"/>
            <w:hideMark/>
          </w:tcPr>
          <w:p w14:paraId="738AAE33" w14:textId="07E9DCB1"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0.4</w:t>
            </w:r>
          </w:p>
        </w:tc>
        <w:tc>
          <w:tcPr>
            <w:tcW w:w="814" w:type="dxa"/>
            <w:tcBorders>
              <w:top w:val="nil"/>
              <w:left w:val="nil"/>
              <w:bottom w:val="single" w:sz="4" w:space="0" w:color="auto"/>
              <w:right w:val="single" w:sz="4" w:space="0" w:color="auto"/>
            </w:tcBorders>
            <w:shd w:val="clear" w:color="auto" w:fill="auto"/>
            <w:noWrap/>
            <w:vAlign w:val="bottom"/>
            <w:hideMark/>
          </w:tcPr>
          <w:p w14:paraId="2A49D9D5" w14:textId="4E06A829"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0.4</w:t>
            </w:r>
          </w:p>
        </w:tc>
        <w:tc>
          <w:tcPr>
            <w:tcW w:w="806" w:type="dxa"/>
            <w:tcBorders>
              <w:top w:val="nil"/>
              <w:left w:val="nil"/>
              <w:bottom w:val="single" w:sz="4" w:space="0" w:color="auto"/>
              <w:right w:val="single" w:sz="4" w:space="0" w:color="auto"/>
            </w:tcBorders>
            <w:shd w:val="clear" w:color="auto" w:fill="auto"/>
            <w:noWrap/>
            <w:vAlign w:val="bottom"/>
            <w:hideMark/>
          </w:tcPr>
          <w:p w14:paraId="6E368B3B" w14:textId="4A0D748F"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0.4</w:t>
            </w:r>
          </w:p>
        </w:tc>
        <w:tc>
          <w:tcPr>
            <w:tcW w:w="811" w:type="dxa"/>
            <w:tcBorders>
              <w:top w:val="nil"/>
              <w:left w:val="nil"/>
              <w:bottom w:val="single" w:sz="4" w:space="0" w:color="auto"/>
              <w:right w:val="single" w:sz="4" w:space="0" w:color="auto"/>
            </w:tcBorders>
            <w:shd w:val="clear" w:color="auto" w:fill="auto"/>
            <w:noWrap/>
            <w:vAlign w:val="bottom"/>
            <w:hideMark/>
          </w:tcPr>
          <w:p w14:paraId="3D8841E2" w14:textId="2F81D1D8"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0.4</w:t>
            </w:r>
          </w:p>
        </w:tc>
      </w:tr>
      <w:tr w:rsidR="00B46B4C" w:rsidRPr="000B521B" w14:paraId="00DAB045" w14:textId="77777777" w:rsidTr="00B74A97">
        <w:trPr>
          <w:trHeight w:val="288"/>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4E4915E2" w14:textId="77777777" w:rsidR="00B46B4C" w:rsidRPr="000B521B" w:rsidRDefault="00B46B4C" w:rsidP="00B46B4C">
            <w:pPr>
              <w:spacing w:after="0" w:line="240" w:lineRule="auto"/>
              <w:rPr>
                <w:rFonts w:ascii="Arial" w:eastAsia="Times New Roman" w:hAnsi="Arial" w:cs="Arial"/>
                <w:color w:val="000000"/>
                <w:sz w:val="18"/>
                <w:szCs w:val="18"/>
                <w:lang w:val="en-US"/>
              </w:rPr>
            </w:pPr>
            <w:proofErr w:type="spellStart"/>
            <w:r w:rsidRPr="000B521B">
              <w:rPr>
                <w:rFonts w:ascii="Arial" w:eastAsia="Times New Roman" w:hAnsi="Arial" w:cs="Arial"/>
                <w:color w:val="000000"/>
                <w:sz w:val="18"/>
                <w:szCs w:val="18"/>
                <w:lang w:val="en-US"/>
              </w:rPr>
              <w:t>Moras</w:t>
            </w:r>
            <w:proofErr w:type="spellEnd"/>
            <w:r w:rsidRPr="000B521B">
              <w:rPr>
                <w:rFonts w:ascii="Arial" w:eastAsia="Times New Roman" w:hAnsi="Arial" w:cs="Arial"/>
                <w:color w:val="000000"/>
                <w:sz w:val="18"/>
                <w:szCs w:val="18"/>
                <w:lang w:val="en-US"/>
              </w:rPr>
              <w:t xml:space="preserve"> Chemicals India Pvt. Ltd. </w:t>
            </w:r>
          </w:p>
        </w:tc>
        <w:tc>
          <w:tcPr>
            <w:tcW w:w="1784" w:type="dxa"/>
            <w:tcBorders>
              <w:top w:val="nil"/>
              <w:left w:val="nil"/>
              <w:bottom w:val="single" w:sz="4" w:space="0" w:color="auto"/>
              <w:right w:val="single" w:sz="4" w:space="0" w:color="auto"/>
            </w:tcBorders>
            <w:shd w:val="clear" w:color="auto" w:fill="auto"/>
            <w:noWrap/>
            <w:vAlign w:val="bottom"/>
            <w:hideMark/>
          </w:tcPr>
          <w:p w14:paraId="64D95066"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 xml:space="preserve">India </w:t>
            </w:r>
          </w:p>
        </w:tc>
        <w:tc>
          <w:tcPr>
            <w:tcW w:w="1008" w:type="dxa"/>
            <w:tcBorders>
              <w:top w:val="nil"/>
              <w:left w:val="nil"/>
              <w:bottom w:val="single" w:sz="4" w:space="0" w:color="auto"/>
              <w:right w:val="single" w:sz="4" w:space="0" w:color="auto"/>
            </w:tcBorders>
            <w:shd w:val="clear" w:color="auto" w:fill="auto"/>
            <w:noWrap/>
            <w:vAlign w:val="bottom"/>
            <w:hideMark/>
          </w:tcPr>
          <w:p w14:paraId="7FEE35F6" w14:textId="438BEAD2"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0.4</w:t>
            </w:r>
          </w:p>
        </w:tc>
        <w:tc>
          <w:tcPr>
            <w:tcW w:w="1176" w:type="dxa"/>
            <w:tcBorders>
              <w:top w:val="nil"/>
              <w:left w:val="nil"/>
              <w:bottom w:val="single" w:sz="4" w:space="0" w:color="auto"/>
              <w:right w:val="single" w:sz="4" w:space="0" w:color="auto"/>
            </w:tcBorders>
            <w:shd w:val="clear" w:color="auto" w:fill="auto"/>
            <w:noWrap/>
            <w:vAlign w:val="bottom"/>
            <w:hideMark/>
          </w:tcPr>
          <w:p w14:paraId="7099278F" w14:textId="7ABEC311"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0.4</w:t>
            </w:r>
          </w:p>
        </w:tc>
        <w:tc>
          <w:tcPr>
            <w:tcW w:w="814" w:type="dxa"/>
            <w:tcBorders>
              <w:top w:val="nil"/>
              <w:left w:val="nil"/>
              <w:bottom w:val="single" w:sz="4" w:space="0" w:color="auto"/>
              <w:right w:val="single" w:sz="4" w:space="0" w:color="auto"/>
            </w:tcBorders>
            <w:shd w:val="clear" w:color="auto" w:fill="auto"/>
            <w:noWrap/>
            <w:vAlign w:val="bottom"/>
            <w:hideMark/>
          </w:tcPr>
          <w:p w14:paraId="3E8F8944" w14:textId="70F6D59A"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0.4</w:t>
            </w:r>
          </w:p>
        </w:tc>
        <w:tc>
          <w:tcPr>
            <w:tcW w:w="806" w:type="dxa"/>
            <w:tcBorders>
              <w:top w:val="nil"/>
              <w:left w:val="nil"/>
              <w:bottom w:val="single" w:sz="4" w:space="0" w:color="auto"/>
              <w:right w:val="single" w:sz="4" w:space="0" w:color="auto"/>
            </w:tcBorders>
            <w:shd w:val="clear" w:color="auto" w:fill="auto"/>
            <w:noWrap/>
            <w:vAlign w:val="bottom"/>
            <w:hideMark/>
          </w:tcPr>
          <w:p w14:paraId="2391DA55" w14:textId="2B39AFCA"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0.4</w:t>
            </w:r>
          </w:p>
        </w:tc>
        <w:tc>
          <w:tcPr>
            <w:tcW w:w="811" w:type="dxa"/>
            <w:tcBorders>
              <w:top w:val="nil"/>
              <w:left w:val="nil"/>
              <w:bottom w:val="single" w:sz="4" w:space="0" w:color="auto"/>
              <w:right w:val="single" w:sz="4" w:space="0" w:color="auto"/>
            </w:tcBorders>
            <w:shd w:val="clear" w:color="auto" w:fill="auto"/>
            <w:noWrap/>
            <w:vAlign w:val="bottom"/>
            <w:hideMark/>
          </w:tcPr>
          <w:p w14:paraId="2D71C68C" w14:textId="73001E1E"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0.4</w:t>
            </w:r>
          </w:p>
        </w:tc>
      </w:tr>
      <w:tr w:rsidR="00B46B4C" w:rsidRPr="000B521B" w14:paraId="39DC53A9" w14:textId="77777777" w:rsidTr="00B74A97">
        <w:trPr>
          <w:trHeight w:val="288"/>
        </w:trPr>
        <w:tc>
          <w:tcPr>
            <w:tcW w:w="3565" w:type="dxa"/>
            <w:vMerge w:val="restart"/>
            <w:tcBorders>
              <w:top w:val="nil"/>
              <w:left w:val="single" w:sz="4" w:space="0" w:color="auto"/>
              <w:right w:val="single" w:sz="4" w:space="0" w:color="auto"/>
            </w:tcBorders>
            <w:shd w:val="clear" w:color="auto" w:fill="auto"/>
            <w:noWrap/>
            <w:vAlign w:val="bottom"/>
            <w:hideMark/>
          </w:tcPr>
          <w:p w14:paraId="06BA2F2D"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Ashland Global Holdings Inc.</w:t>
            </w:r>
          </w:p>
          <w:p w14:paraId="60A8FE83" w14:textId="2FB09263"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 </w:t>
            </w:r>
          </w:p>
        </w:tc>
        <w:tc>
          <w:tcPr>
            <w:tcW w:w="1784" w:type="dxa"/>
            <w:tcBorders>
              <w:top w:val="nil"/>
              <w:left w:val="nil"/>
              <w:bottom w:val="single" w:sz="4" w:space="0" w:color="auto"/>
              <w:right w:val="single" w:sz="4" w:space="0" w:color="auto"/>
            </w:tcBorders>
            <w:shd w:val="clear" w:color="auto" w:fill="auto"/>
            <w:noWrap/>
            <w:vAlign w:val="bottom"/>
            <w:hideMark/>
          </w:tcPr>
          <w:p w14:paraId="4E38D150"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Germany</w:t>
            </w:r>
          </w:p>
        </w:tc>
        <w:tc>
          <w:tcPr>
            <w:tcW w:w="1008" w:type="dxa"/>
            <w:tcBorders>
              <w:top w:val="nil"/>
              <w:left w:val="nil"/>
              <w:bottom w:val="single" w:sz="4" w:space="0" w:color="auto"/>
              <w:right w:val="single" w:sz="4" w:space="0" w:color="auto"/>
            </w:tcBorders>
            <w:shd w:val="clear" w:color="auto" w:fill="auto"/>
            <w:noWrap/>
            <w:vAlign w:val="bottom"/>
            <w:hideMark/>
          </w:tcPr>
          <w:p w14:paraId="74C2DAAD" w14:textId="486A3779"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25.0</w:t>
            </w:r>
          </w:p>
        </w:tc>
        <w:tc>
          <w:tcPr>
            <w:tcW w:w="1176" w:type="dxa"/>
            <w:tcBorders>
              <w:top w:val="nil"/>
              <w:left w:val="nil"/>
              <w:bottom w:val="single" w:sz="4" w:space="0" w:color="auto"/>
              <w:right w:val="single" w:sz="4" w:space="0" w:color="auto"/>
            </w:tcBorders>
            <w:shd w:val="clear" w:color="auto" w:fill="auto"/>
            <w:noWrap/>
            <w:vAlign w:val="bottom"/>
            <w:hideMark/>
          </w:tcPr>
          <w:p w14:paraId="724C1F46" w14:textId="5B27FEE1"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0.0</w:t>
            </w:r>
          </w:p>
        </w:tc>
        <w:tc>
          <w:tcPr>
            <w:tcW w:w="814" w:type="dxa"/>
            <w:tcBorders>
              <w:top w:val="nil"/>
              <w:left w:val="nil"/>
              <w:bottom w:val="single" w:sz="4" w:space="0" w:color="auto"/>
              <w:right w:val="single" w:sz="4" w:space="0" w:color="auto"/>
            </w:tcBorders>
            <w:shd w:val="clear" w:color="auto" w:fill="auto"/>
            <w:noWrap/>
            <w:vAlign w:val="bottom"/>
            <w:hideMark/>
          </w:tcPr>
          <w:p w14:paraId="6D58A727" w14:textId="0068EFF7"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0.0</w:t>
            </w:r>
          </w:p>
        </w:tc>
        <w:tc>
          <w:tcPr>
            <w:tcW w:w="806" w:type="dxa"/>
            <w:tcBorders>
              <w:top w:val="nil"/>
              <w:left w:val="nil"/>
              <w:bottom w:val="single" w:sz="4" w:space="0" w:color="auto"/>
              <w:right w:val="single" w:sz="4" w:space="0" w:color="auto"/>
            </w:tcBorders>
            <w:shd w:val="clear" w:color="auto" w:fill="auto"/>
            <w:noWrap/>
            <w:vAlign w:val="bottom"/>
            <w:hideMark/>
          </w:tcPr>
          <w:p w14:paraId="7D118491" w14:textId="7ACB71EA"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0.0</w:t>
            </w:r>
          </w:p>
        </w:tc>
        <w:tc>
          <w:tcPr>
            <w:tcW w:w="811" w:type="dxa"/>
            <w:tcBorders>
              <w:top w:val="nil"/>
              <w:left w:val="nil"/>
              <w:bottom w:val="single" w:sz="4" w:space="0" w:color="auto"/>
              <w:right w:val="single" w:sz="4" w:space="0" w:color="auto"/>
            </w:tcBorders>
            <w:shd w:val="clear" w:color="auto" w:fill="auto"/>
            <w:noWrap/>
            <w:vAlign w:val="bottom"/>
            <w:hideMark/>
          </w:tcPr>
          <w:p w14:paraId="2417A331" w14:textId="06C44B9D"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0.0</w:t>
            </w:r>
          </w:p>
        </w:tc>
      </w:tr>
      <w:tr w:rsidR="00B46B4C" w:rsidRPr="000B521B" w14:paraId="64A7EC60" w14:textId="77777777" w:rsidTr="00B74A97">
        <w:trPr>
          <w:trHeight w:val="288"/>
        </w:trPr>
        <w:tc>
          <w:tcPr>
            <w:tcW w:w="3565" w:type="dxa"/>
            <w:vMerge/>
            <w:tcBorders>
              <w:left w:val="single" w:sz="4" w:space="0" w:color="auto"/>
              <w:bottom w:val="single" w:sz="4" w:space="0" w:color="auto"/>
              <w:right w:val="single" w:sz="4" w:space="0" w:color="auto"/>
            </w:tcBorders>
            <w:shd w:val="clear" w:color="auto" w:fill="auto"/>
            <w:noWrap/>
            <w:vAlign w:val="bottom"/>
            <w:hideMark/>
          </w:tcPr>
          <w:p w14:paraId="54825176" w14:textId="13C4FA12" w:rsidR="00B46B4C" w:rsidRPr="000B521B" w:rsidRDefault="00B46B4C" w:rsidP="00B46B4C">
            <w:pPr>
              <w:spacing w:after="0" w:line="240" w:lineRule="auto"/>
              <w:rPr>
                <w:rFonts w:ascii="Arial" w:eastAsia="Times New Roman" w:hAnsi="Arial" w:cs="Arial"/>
                <w:color w:val="000000"/>
                <w:sz w:val="18"/>
                <w:szCs w:val="18"/>
                <w:lang w:val="en-US"/>
              </w:rPr>
            </w:pPr>
          </w:p>
        </w:tc>
        <w:tc>
          <w:tcPr>
            <w:tcW w:w="1784" w:type="dxa"/>
            <w:tcBorders>
              <w:top w:val="nil"/>
              <w:left w:val="nil"/>
              <w:bottom w:val="single" w:sz="4" w:space="0" w:color="auto"/>
              <w:right w:val="single" w:sz="4" w:space="0" w:color="auto"/>
            </w:tcBorders>
            <w:shd w:val="clear" w:color="auto" w:fill="auto"/>
            <w:noWrap/>
            <w:vAlign w:val="bottom"/>
            <w:hideMark/>
          </w:tcPr>
          <w:p w14:paraId="267BF841"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USA</w:t>
            </w:r>
          </w:p>
        </w:tc>
        <w:tc>
          <w:tcPr>
            <w:tcW w:w="1008" w:type="dxa"/>
            <w:tcBorders>
              <w:top w:val="nil"/>
              <w:left w:val="nil"/>
              <w:bottom w:val="single" w:sz="4" w:space="0" w:color="auto"/>
              <w:right w:val="single" w:sz="4" w:space="0" w:color="auto"/>
            </w:tcBorders>
            <w:shd w:val="clear" w:color="auto" w:fill="auto"/>
            <w:noWrap/>
            <w:vAlign w:val="bottom"/>
            <w:hideMark/>
          </w:tcPr>
          <w:p w14:paraId="7CEFAE06" w14:textId="0B576641"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30.0</w:t>
            </w:r>
          </w:p>
        </w:tc>
        <w:tc>
          <w:tcPr>
            <w:tcW w:w="1176" w:type="dxa"/>
            <w:tcBorders>
              <w:top w:val="nil"/>
              <w:left w:val="nil"/>
              <w:bottom w:val="single" w:sz="4" w:space="0" w:color="auto"/>
              <w:right w:val="single" w:sz="4" w:space="0" w:color="auto"/>
            </w:tcBorders>
            <w:shd w:val="clear" w:color="auto" w:fill="auto"/>
            <w:noWrap/>
            <w:vAlign w:val="bottom"/>
            <w:hideMark/>
          </w:tcPr>
          <w:p w14:paraId="11F42946" w14:textId="4D66587C"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0.0</w:t>
            </w:r>
          </w:p>
        </w:tc>
        <w:tc>
          <w:tcPr>
            <w:tcW w:w="814" w:type="dxa"/>
            <w:tcBorders>
              <w:top w:val="nil"/>
              <w:left w:val="nil"/>
              <w:bottom w:val="single" w:sz="4" w:space="0" w:color="auto"/>
              <w:right w:val="single" w:sz="4" w:space="0" w:color="auto"/>
            </w:tcBorders>
            <w:shd w:val="clear" w:color="auto" w:fill="auto"/>
            <w:noWrap/>
            <w:vAlign w:val="bottom"/>
            <w:hideMark/>
          </w:tcPr>
          <w:p w14:paraId="5EE0171A" w14:textId="1F1263AE"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0.0</w:t>
            </w:r>
          </w:p>
        </w:tc>
        <w:tc>
          <w:tcPr>
            <w:tcW w:w="806" w:type="dxa"/>
            <w:tcBorders>
              <w:top w:val="nil"/>
              <w:left w:val="nil"/>
              <w:bottom w:val="single" w:sz="4" w:space="0" w:color="auto"/>
              <w:right w:val="single" w:sz="4" w:space="0" w:color="auto"/>
            </w:tcBorders>
            <w:shd w:val="clear" w:color="auto" w:fill="auto"/>
            <w:noWrap/>
            <w:vAlign w:val="bottom"/>
            <w:hideMark/>
          </w:tcPr>
          <w:p w14:paraId="55E334E2" w14:textId="0F4D38EE"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0.0</w:t>
            </w:r>
          </w:p>
        </w:tc>
        <w:tc>
          <w:tcPr>
            <w:tcW w:w="811" w:type="dxa"/>
            <w:tcBorders>
              <w:top w:val="nil"/>
              <w:left w:val="nil"/>
              <w:bottom w:val="single" w:sz="4" w:space="0" w:color="auto"/>
              <w:right w:val="single" w:sz="4" w:space="0" w:color="auto"/>
            </w:tcBorders>
            <w:shd w:val="clear" w:color="auto" w:fill="auto"/>
            <w:noWrap/>
            <w:vAlign w:val="bottom"/>
            <w:hideMark/>
          </w:tcPr>
          <w:p w14:paraId="0870A649" w14:textId="7AF082AC"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sz w:val="18"/>
                <w:szCs w:val="18"/>
              </w:rPr>
              <w:t>0.0</w:t>
            </w:r>
          </w:p>
        </w:tc>
      </w:tr>
      <w:tr w:rsidR="00B46B4C" w:rsidRPr="000B521B" w14:paraId="4F48CAF5" w14:textId="77777777" w:rsidTr="00B74A97">
        <w:trPr>
          <w:trHeight w:val="288"/>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1923FF03"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Others</w:t>
            </w:r>
          </w:p>
        </w:tc>
        <w:tc>
          <w:tcPr>
            <w:tcW w:w="1784" w:type="dxa"/>
            <w:tcBorders>
              <w:top w:val="nil"/>
              <w:left w:val="nil"/>
              <w:bottom w:val="single" w:sz="4" w:space="0" w:color="auto"/>
              <w:right w:val="single" w:sz="4" w:space="0" w:color="auto"/>
            </w:tcBorders>
            <w:shd w:val="clear" w:color="auto" w:fill="auto"/>
            <w:noWrap/>
            <w:vAlign w:val="bottom"/>
            <w:hideMark/>
          </w:tcPr>
          <w:p w14:paraId="14FACB4B" w14:textId="77777777" w:rsidR="00B46B4C" w:rsidRPr="000B521B" w:rsidRDefault="00B46B4C" w:rsidP="00B46B4C">
            <w:pPr>
              <w:spacing w:after="0" w:line="240" w:lineRule="auto"/>
              <w:rPr>
                <w:rFonts w:ascii="Arial" w:eastAsia="Times New Roman" w:hAnsi="Arial" w:cs="Arial"/>
                <w:color w:val="000000"/>
                <w:sz w:val="18"/>
                <w:szCs w:val="18"/>
                <w:lang w:val="en-US"/>
              </w:rPr>
            </w:pPr>
            <w:r w:rsidRPr="000B521B">
              <w:rPr>
                <w:rFonts w:ascii="Arial" w:eastAsia="Times New Roman" w:hAnsi="Arial" w:cs="Arial"/>
                <w:color w:val="000000"/>
                <w:sz w:val="18"/>
                <w:szCs w:val="18"/>
                <w:lang w:val="en-US"/>
              </w:rPr>
              <w:t> </w:t>
            </w:r>
          </w:p>
        </w:tc>
        <w:tc>
          <w:tcPr>
            <w:tcW w:w="1008" w:type="dxa"/>
            <w:tcBorders>
              <w:top w:val="nil"/>
              <w:left w:val="nil"/>
              <w:bottom w:val="single" w:sz="4" w:space="0" w:color="auto"/>
              <w:right w:val="single" w:sz="4" w:space="0" w:color="auto"/>
            </w:tcBorders>
            <w:shd w:val="clear" w:color="auto" w:fill="auto"/>
            <w:noWrap/>
            <w:vAlign w:val="bottom"/>
            <w:hideMark/>
          </w:tcPr>
          <w:p w14:paraId="7455AE5F" w14:textId="4B3836BA"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color w:val="000000"/>
                <w:sz w:val="18"/>
                <w:szCs w:val="18"/>
              </w:rPr>
              <w:t>172.3</w:t>
            </w:r>
          </w:p>
        </w:tc>
        <w:tc>
          <w:tcPr>
            <w:tcW w:w="1176" w:type="dxa"/>
            <w:tcBorders>
              <w:top w:val="nil"/>
              <w:left w:val="nil"/>
              <w:bottom w:val="single" w:sz="4" w:space="0" w:color="auto"/>
              <w:right w:val="single" w:sz="4" w:space="0" w:color="auto"/>
            </w:tcBorders>
            <w:shd w:val="clear" w:color="auto" w:fill="auto"/>
            <w:noWrap/>
            <w:vAlign w:val="bottom"/>
            <w:hideMark/>
          </w:tcPr>
          <w:p w14:paraId="160F6036" w14:textId="5C55B4B7"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color w:val="000000"/>
                <w:sz w:val="18"/>
                <w:szCs w:val="18"/>
              </w:rPr>
              <w:t>184.3</w:t>
            </w:r>
          </w:p>
        </w:tc>
        <w:tc>
          <w:tcPr>
            <w:tcW w:w="814" w:type="dxa"/>
            <w:tcBorders>
              <w:top w:val="nil"/>
              <w:left w:val="nil"/>
              <w:bottom w:val="single" w:sz="4" w:space="0" w:color="auto"/>
              <w:right w:val="single" w:sz="4" w:space="0" w:color="auto"/>
            </w:tcBorders>
            <w:shd w:val="clear" w:color="auto" w:fill="auto"/>
            <w:noWrap/>
            <w:vAlign w:val="bottom"/>
            <w:hideMark/>
          </w:tcPr>
          <w:p w14:paraId="66EAA818" w14:textId="038F2600"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color w:val="000000"/>
                <w:sz w:val="18"/>
                <w:szCs w:val="18"/>
              </w:rPr>
              <w:t>189.3</w:t>
            </w:r>
          </w:p>
        </w:tc>
        <w:tc>
          <w:tcPr>
            <w:tcW w:w="806" w:type="dxa"/>
            <w:tcBorders>
              <w:top w:val="nil"/>
              <w:left w:val="nil"/>
              <w:bottom w:val="single" w:sz="4" w:space="0" w:color="auto"/>
              <w:right w:val="single" w:sz="4" w:space="0" w:color="auto"/>
            </w:tcBorders>
            <w:shd w:val="clear" w:color="auto" w:fill="auto"/>
            <w:noWrap/>
            <w:vAlign w:val="bottom"/>
            <w:hideMark/>
          </w:tcPr>
          <w:p w14:paraId="533F8E90" w14:textId="2633F1D2"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color w:val="000000"/>
                <w:sz w:val="18"/>
                <w:szCs w:val="18"/>
              </w:rPr>
              <w:t>194.3</w:t>
            </w:r>
          </w:p>
        </w:tc>
        <w:tc>
          <w:tcPr>
            <w:tcW w:w="811" w:type="dxa"/>
            <w:tcBorders>
              <w:top w:val="nil"/>
              <w:left w:val="nil"/>
              <w:bottom w:val="single" w:sz="4" w:space="0" w:color="auto"/>
              <w:right w:val="single" w:sz="4" w:space="0" w:color="auto"/>
            </w:tcBorders>
            <w:shd w:val="clear" w:color="auto" w:fill="auto"/>
            <w:noWrap/>
            <w:vAlign w:val="bottom"/>
            <w:hideMark/>
          </w:tcPr>
          <w:p w14:paraId="484D0F17" w14:textId="33469B18" w:rsidR="00B46B4C" w:rsidRPr="000B521B" w:rsidRDefault="00B46B4C" w:rsidP="00B46B4C">
            <w:pPr>
              <w:spacing w:after="0" w:line="240" w:lineRule="auto"/>
              <w:jc w:val="center"/>
              <w:rPr>
                <w:rFonts w:ascii="Arial" w:eastAsia="Times New Roman" w:hAnsi="Arial" w:cs="Arial"/>
                <w:color w:val="000000"/>
                <w:sz w:val="18"/>
                <w:szCs w:val="18"/>
                <w:lang w:val="en-US"/>
              </w:rPr>
            </w:pPr>
            <w:r w:rsidRPr="000B521B">
              <w:rPr>
                <w:rFonts w:ascii="Arial" w:hAnsi="Arial" w:cs="Arial"/>
                <w:color w:val="000000"/>
                <w:sz w:val="18"/>
                <w:szCs w:val="18"/>
              </w:rPr>
              <w:t>199.3</w:t>
            </w:r>
          </w:p>
        </w:tc>
      </w:tr>
      <w:tr w:rsidR="00B46B4C" w:rsidRPr="000B521B" w14:paraId="23782121" w14:textId="77777777" w:rsidTr="00B74A97">
        <w:trPr>
          <w:trHeight w:val="69"/>
        </w:trPr>
        <w:tc>
          <w:tcPr>
            <w:tcW w:w="3565" w:type="dxa"/>
            <w:tcBorders>
              <w:top w:val="nil"/>
              <w:left w:val="single" w:sz="4" w:space="0" w:color="auto"/>
              <w:bottom w:val="single" w:sz="4" w:space="0" w:color="auto"/>
              <w:right w:val="single" w:sz="4" w:space="0" w:color="auto"/>
            </w:tcBorders>
            <w:shd w:val="clear" w:color="auto" w:fill="C00000"/>
            <w:noWrap/>
            <w:vAlign w:val="bottom"/>
            <w:hideMark/>
          </w:tcPr>
          <w:p w14:paraId="369EFE88" w14:textId="77777777" w:rsidR="00B46B4C" w:rsidRPr="000B521B" w:rsidRDefault="00B46B4C" w:rsidP="00B46B4C">
            <w:pPr>
              <w:spacing w:after="0" w:line="240" w:lineRule="auto"/>
              <w:rPr>
                <w:rFonts w:ascii="Arial" w:eastAsia="Times New Roman" w:hAnsi="Arial" w:cs="Arial"/>
                <w:color w:val="FFFFFF" w:themeColor="background1"/>
                <w:sz w:val="18"/>
                <w:szCs w:val="18"/>
                <w:lang w:val="en-US"/>
              </w:rPr>
            </w:pPr>
            <w:r w:rsidRPr="000B521B">
              <w:rPr>
                <w:rFonts w:ascii="Arial" w:eastAsia="Times New Roman" w:hAnsi="Arial" w:cs="Arial"/>
                <w:color w:val="FFFFFF" w:themeColor="background1"/>
                <w:sz w:val="18"/>
                <w:szCs w:val="18"/>
                <w:lang w:val="en-US"/>
              </w:rPr>
              <w:t>Total</w:t>
            </w:r>
          </w:p>
        </w:tc>
        <w:tc>
          <w:tcPr>
            <w:tcW w:w="1784" w:type="dxa"/>
            <w:tcBorders>
              <w:top w:val="nil"/>
              <w:left w:val="nil"/>
              <w:bottom w:val="single" w:sz="4" w:space="0" w:color="auto"/>
              <w:right w:val="single" w:sz="4" w:space="0" w:color="auto"/>
            </w:tcBorders>
            <w:shd w:val="clear" w:color="auto" w:fill="C00000"/>
            <w:noWrap/>
            <w:vAlign w:val="bottom"/>
            <w:hideMark/>
          </w:tcPr>
          <w:p w14:paraId="0C9785F8" w14:textId="77777777" w:rsidR="00B46B4C" w:rsidRPr="000B521B" w:rsidRDefault="00B46B4C" w:rsidP="00B46B4C">
            <w:pPr>
              <w:spacing w:after="0" w:line="240" w:lineRule="auto"/>
              <w:rPr>
                <w:rFonts w:ascii="Arial" w:eastAsia="Times New Roman" w:hAnsi="Arial" w:cs="Arial"/>
                <w:color w:val="FFFFFF" w:themeColor="background1"/>
                <w:sz w:val="18"/>
                <w:szCs w:val="18"/>
                <w:lang w:val="en-US"/>
              </w:rPr>
            </w:pPr>
            <w:r w:rsidRPr="000B521B">
              <w:rPr>
                <w:rFonts w:ascii="Arial" w:eastAsia="Times New Roman" w:hAnsi="Arial" w:cs="Arial"/>
                <w:color w:val="FFFFFF" w:themeColor="background1"/>
                <w:sz w:val="18"/>
                <w:szCs w:val="18"/>
                <w:lang w:val="en-US"/>
              </w:rPr>
              <w:t> </w:t>
            </w:r>
          </w:p>
        </w:tc>
        <w:tc>
          <w:tcPr>
            <w:tcW w:w="1008" w:type="dxa"/>
            <w:tcBorders>
              <w:top w:val="nil"/>
              <w:left w:val="nil"/>
              <w:bottom w:val="single" w:sz="4" w:space="0" w:color="auto"/>
              <w:right w:val="single" w:sz="4" w:space="0" w:color="auto"/>
            </w:tcBorders>
            <w:shd w:val="clear" w:color="auto" w:fill="C00000"/>
            <w:noWrap/>
            <w:vAlign w:val="bottom"/>
            <w:hideMark/>
          </w:tcPr>
          <w:p w14:paraId="2BFB376A" w14:textId="68ACDF35" w:rsidR="00B46B4C" w:rsidRPr="000B521B" w:rsidRDefault="00B46B4C" w:rsidP="00B46B4C">
            <w:pPr>
              <w:spacing w:after="0" w:line="240" w:lineRule="auto"/>
              <w:jc w:val="center"/>
              <w:rPr>
                <w:rFonts w:ascii="Arial" w:eastAsia="Times New Roman" w:hAnsi="Arial" w:cs="Arial"/>
                <w:color w:val="FFFFFF" w:themeColor="background1"/>
                <w:sz w:val="18"/>
                <w:szCs w:val="18"/>
                <w:lang w:val="en-US"/>
              </w:rPr>
            </w:pPr>
            <w:r w:rsidRPr="000B521B">
              <w:rPr>
                <w:rFonts w:ascii="Arial" w:hAnsi="Arial" w:cs="Arial"/>
                <w:color w:val="FFFFFF" w:themeColor="background1"/>
                <w:sz w:val="18"/>
                <w:szCs w:val="18"/>
              </w:rPr>
              <w:t>938.1</w:t>
            </w:r>
          </w:p>
        </w:tc>
        <w:tc>
          <w:tcPr>
            <w:tcW w:w="1176" w:type="dxa"/>
            <w:tcBorders>
              <w:top w:val="nil"/>
              <w:left w:val="nil"/>
              <w:bottom w:val="single" w:sz="4" w:space="0" w:color="auto"/>
              <w:right w:val="single" w:sz="4" w:space="0" w:color="auto"/>
            </w:tcBorders>
            <w:shd w:val="clear" w:color="auto" w:fill="C00000"/>
            <w:noWrap/>
            <w:vAlign w:val="bottom"/>
            <w:hideMark/>
          </w:tcPr>
          <w:p w14:paraId="5F899973" w14:textId="39E77757" w:rsidR="00B46B4C" w:rsidRPr="000B521B" w:rsidRDefault="00B46B4C" w:rsidP="00B46B4C">
            <w:pPr>
              <w:spacing w:after="0" w:line="240" w:lineRule="auto"/>
              <w:jc w:val="center"/>
              <w:rPr>
                <w:rFonts w:ascii="Arial" w:eastAsia="Times New Roman" w:hAnsi="Arial" w:cs="Arial"/>
                <w:color w:val="FFFFFF" w:themeColor="background1"/>
                <w:sz w:val="18"/>
                <w:szCs w:val="18"/>
                <w:lang w:val="en-US"/>
              </w:rPr>
            </w:pPr>
            <w:r w:rsidRPr="000B521B">
              <w:rPr>
                <w:rFonts w:ascii="Arial" w:hAnsi="Arial" w:cs="Arial"/>
                <w:color w:val="FFFFFF" w:themeColor="background1"/>
                <w:sz w:val="18"/>
                <w:szCs w:val="18"/>
              </w:rPr>
              <w:t>985.1</w:t>
            </w:r>
          </w:p>
        </w:tc>
        <w:tc>
          <w:tcPr>
            <w:tcW w:w="814" w:type="dxa"/>
            <w:tcBorders>
              <w:top w:val="nil"/>
              <w:left w:val="nil"/>
              <w:bottom w:val="single" w:sz="4" w:space="0" w:color="auto"/>
              <w:right w:val="single" w:sz="4" w:space="0" w:color="auto"/>
            </w:tcBorders>
            <w:shd w:val="clear" w:color="auto" w:fill="C00000"/>
            <w:noWrap/>
            <w:vAlign w:val="bottom"/>
            <w:hideMark/>
          </w:tcPr>
          <w:p w14:paraId="3CD0B69B" w14:textId="6AC0F043" w:rsidR="00B46B4C" w:rsidRPr="000B521B" w:rsidRDefault="00B46B4C" w:rsidP="00B46B4C">
            <w:pPr>
              <w:spacing w:after="0" w:line="240" w:lineRule="auto"/>
              <w:jc w:val="center"/>
              <w:rPr>
                <w:rFonts w:ascii="Arial" w:eastAsia="Times New Roman" w:hAnsi="Arial" w:cs="Arial"/>
                <w:color w:val="FFFFFF" w:themeColor="background1"/>
                <w:sz w:val="18"/>
                <w:szCs w:val="18"/>
                <w:lang w:val="en-US"/>
              </w:rPr>
            </w:pPr>
            <w:r w:rsidRPr="000B521B">
              <w:rPr>
                <w:rFonts w:ascii="Arial" w:hAnsi="Arial" w:cs="Arial"/>
                <w:color w:val="FFFFFF" w:themeColor="background1"/>
                <w:sz w:val="18"/>
                <w:szCs w:val="18"/>
              </w:rPr>
              <w:t>1020.1</w:t>
            </w:r>
          </w:p>
        </w:tc>
        <w:tc>
          <w:tcPr>
            <w:tcW w:w="806" w:type="dxa"/>
            <w:tcBorders>
              <w:top w:val="nil"/>
              <w:left w:val="nil"/>
              <w:bottom w:val="single" w:sz="4" w:space="0" w:color="auto"/>
              <w:right w:val="single" w:sz="4" w:space="0" w:color="auto"/>
            </w:tcBorders>
            <w:shd w:val="clear" w:color="auto" w:fill="C00000"/>
            <w:noWrap/>
            <w:vAlign w:val="bottom"/>
            <w:hideMark/>
          </w:tcPr>
          <w:p w14:paraId="2DFA2C61" w14:textId="2C1F6C6B" w:rsidR="00B46B4C" w:rsidRPr="000B521B" w:rsidRDefault="00B46B4C" w:rsidP="00B46B4C">
            <w:pPr>
              <w:spacing w:after="0" w:line="240" w:lineRule="auto"/>
              <w:jc w:val="center"/>
              <w:rPr>
                <w:rFonts w:ascii="Arial" w:eastAsia="Times New Roman" w:hAnsi="Arial" w:cs="Arial"/>
                <w:color w:val="FFFFFF" w:themeColor="background1"/>
                <w:sz w:val="18"/>
                <w:szCs w:val="18"/>
                <w:lang w:val="en-US"/>
              </w:rPr>
            </w:pPr>
            <w:r w:rsidRPr="000B521B">
              <w:rPr>
                <w:rFonts w:ascii="Arial" w:hAnsi="Arial" w:cs="Arial"/>
                <w:color w:val="FFFFFF" w:themeColor="background1"/>
                <w:sz w:val="18"/>
                <w:szCs w:val="18"/>
              </w:rPr>
              <w:t>1025.1</w:t>
            </w:r>
          </w:p>
        </w:tc>
        <w:tc>
          <w:tcPr>
            <w:tcW w:w="811" w:type="dxa"/>
            <w:tcBorders>
              <w:top w:val="nil"/>
              <w:left w:val="nil"/>
              <w:bottom w:val="single" w:sz="4" w:space="0" w:color="auto"/>
              <w:right w:val="single" w:sz="4" w:space="0" w:color="auto"/>
            </w:tcBorders>
            <w:shd w:val="clear" w:color="auto" w:fill="C00000"/>
            <w:noWrap/>
            <w:vAlign w:val="bottom"/>
            <w:hideMark/>
          </w:tcPr>
          <w:p w14:paraId="7185576F" w14:textId="25870A8A" w:rsidR="00B46B4C" w:rsidRPr="000B521B" w:rsidRDefault="00777BEB" w:rsidP="00B46B4C">
            <w:pPr>
              <w:spacing w:after="0" w:line="240" w:lineRule="auto"/>
              <w:jc w:val="center"/>
              <w:rPr>
                <w:rFonts w:ascii="Arial" w:eastAsia="Times New Roman" w:hAnsi="Arial" w:cs="Arial"/>
                <w:color w:val="FFFFFF" w:themeColor="background1"/>
                <w:sz w:val="18"/>
                <w:szCs w:val="18"/>
                <w:lang w:val="en-US"/>
              </w:rPr>
            </w:pPr>
            <w:r w:rsidRPr="000B521B">
              <w:rPr>
                <w:rFonts w:ascii="Arial" w:hAnsi="Arial" w:cs="Arial"/>
                <w:bCs/>
                <w:noProof/>
                <w:color w:val="000000" w:themeColor="text1"/>
              </w:rPr>
              <mc:AlternateContent>
                <mc:Choice Requires="wps">
                  <w:drawing>
                    <wp:anchor distT="0" distB="0" distL="114300" distR="114300" simplePos="0" relativeHeight="252438528" behindDoc="0" locked="0" layoutInCell="1" allowOverlap="1" wp14:anchorId="69506B22" wp14:editId="5880AD98">
                      <wp:simplePos x="0" y="0"/>
                      <wp:positionH relativeFrom="margin">
                        <wp:posOffset>-830580</wp:posOffset>
                      </wp:positionH>
                      <wp:positionV relativeFrom="paragraph">
                        <wp:posOffset>260350</wp:posOffset>
                      </wp:positionV>
                      <wp:extent cx="1346835" cy="200025"/>
                      <wp:effectExtent l="0" t="0" r="0" b="0"/>
                      <wp:wrapNone/>
                      <wp:docPr id="135" name="TextBox 4"/>
                      <wp:cNvGraphicFramePr/>
                      <a:graphic xmlns:a="http://schemas.openxmlformats.org/drawingml/2006/main">
                        <a:graphicData uri="http://schemas.microsoft.com/office/word/2010/wordprocessingShape">
                          <wps:wsp>
                            <wps:cNvSpPr txBox="1"/>
                            <wps:spPr>
                              <a:xfrm>
                                <a:off x="0" y="0"/>
                                <a:ext cx="1346835" cy="200025"/>
                              </a:xfrm>
                              <a:prstGeom prst="rect">
                                <a:avLst/>
                              </a:prstGeom>
                              <a:noFill/>
                            </wps:spPr>
                            <wps:txbx>
                              <w:txbxContent>
                                <w:p w14:paraId="0EEA3C77" w14:textId="77777777" w:rsidR="00B60EF0" w:rsidRPr="006F6D2F" w:rsidRDefault="00B60EF0" w:rsidP="00B60EF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9506B22" id="_x0000_s1035" type="#_x0000_t202" style="position:absolute;left:0;text-align:left;margin-left:-65.4pt;margin-top:20.5pt;width:106.05pt;height:15.75pt;z-index:25243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" filled="f" stroked="f">
                      <v:textbox style="mso-fit-shape-to-text:t">
                        <w:txbxContent>
                          <w:p w14:paraId="0EEA3C77" w14:textId="77777777" w:rsidR="00B60EF0" w:rsidRPr="006F6D2F" w:rsidRDefault="00B60EF0" w:rsidP="00B60EF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B46B4C" w:rsidRPr="000B521B">
              <w:rPr>
                <w:rFonts w:ascii="Arial" w:hAnsi="Arial" w:cs="Arial"/>
                <w:color w:val="FFFFFF" w:themeColor="background1"/>
                <w:sz w:val="18"/>
                <w:szCs w:val="18"/>
              </w:rPr>
              <w:t>1030.1</w:t>
            </w:r>
          </w:p>
        </w:tc>
      </w:tr>
    </w:tbl>
    <w:p w14:paraId="0B271F07" w14:textId="0BD5D633" w:rsidR="006E66C6" w:rsidRPr="000B521B" w:rsidRDefault="00262FD4" w:rsidP="007E7092">
      <w:pPr>
        <w:pStyle w:val="BodyText"/>
        <w:spacing w:before="162" w:line="360" w:lineRule="auto"/>
        <w:jc w:val="both"/>
        <w:rPr>
          <w:bCs/>
          <w:color w:val="000000" w:themeColor="text1"/>
        </w:rPr>
        <w:sectPr w:rsidR="006E66C6"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B521B">
        <w:rPr>
          <w:bCs/>
          <w:noProof/>
          <w:color w:val="000000" w:themeColor="text1"/>
        </w:rPr>
        <w:lastRenderedPageBreak/>
        <mc:AlternateContent>
          <mc:Choice Requires="wps">
            <w:drawing>
              <wp:anchor distT="45720" distB="45720" distL="114300" distR="114300" simplePos="0" relativeHeight="252512256" behindDoc="0" locked="0" layoutInCell="1" allowOverlap="1" wp14:anchorId="0D5E5B9C" wp14:editId="3B4E605A">
                <wp:simplePos x="0" y="0"/>
                <wp:positionH relativeFrom="column">
                  <wp:posOffset>-120650</wp:posOffset>
                </wp:positionH>
                <wp:positionV relativeFrom="paragraph">
                  <wp:posOffset>549910</wp:posOffset>
                </wp:positionV>
                <wp:extent cx="6543040" cy="1404620"/>
                <wp:effectExtent l="0" t="0" r="0" b="0"/>
                <wp:wrapSquare wrapText="bothSides"/>
                <wp:docPr id="21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040" cy="140462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1F22381A" w14:textId="77777777" w:rsidR="00262FD4" w:rsidRPr="00262FD4" w:rsidRDefault="00262FD4" w:rsidP="002B5226">
                            <w:pPr>
                              <w:pStyle w:val="BodyText"/>
                              <w:numPr>
                                <w:ilvl w:val="0"/>
                                <w:numId w:val="5"/>
                              </w:numPr>
                              <w:spacing w:before="162" w:line="360" w:lineRule="auto"/>
                              <w:jc w:val="both"/>
                              <w:rPr>
                                <w:bCs/>
                                <w:color w:val="FFFFFF" w:themeColor="background1"/>
                              </w:rPr>
                            </w:pPr>
                            <w:r w:rsidRPr="00262FD4">
                              <w:rPr>
                                <w:bCs/>
                                <w:color w:val="FFFFFF" w:themeColor="background1"/>
                              </w:rPr>
                              <w:t xml:space="preserve">Major manufacturing company like INEOS Composites had acquired the Ashland’s composite business in 2019. </w:t>
                            </w:r>
                          </w:p>
                          <w:p w14:paraId="7EC00ED5" w14:textId="2C7E743A" w:rsidR="00262FD4" w:rsidRPr="00262FD4" w:rsidRDefault="00262FD4" w:rsidP="002B5226">
                            <w:pPr>
                              <w:pStyle w:val="BodyText"/>
                              <w:numPr>
                                <w:ilvl w:val="0"/>
                                <w:numId w:val="5"/>
                              </w:numPr>
                              <w:spacing w:before="162" w:line="360" w:lineRule="auto"/>
                              <w:jc w:val="both"/>
                              <w:rPr>
                                <w:bCs/>
                                <w:color w:val="FFFFFF" w:themeColor="background1"/>
                              </w:rPr>
                            </w:pPr>
                            <w:r w:rsidRPr="00262FD4">
                              <w:rPr>
                                <w:bCs/>
                                <w:color w:val="FFFFFF" w:themeColor="background1"/>
                              </w:rPr>
                              <w:t>In 2020, Showa Denko K.K, a Japanese Vinyl Ester Resin producer expanded its VER production line to almost double of its existing capacity through its Chinese subsidiary Shanghai Showa Highpolymer Co., Ltd. (SSHP).</w:t>
                            </w:r>
                          </w:p>
                          <w:p w14:paraId="5F3C47F2" w14:textId="796F54E3" w:rsidR="00262FD4" w:rsidRPr="00262FD4" w:rsidRDefault="00262FD4" w:rsidP="002B5226">
                            <w:pPr>
                              <w:pStyle w:val="BodyText"/>
                              <w:numPr>
                                <w:ilvl w:val="0"/>
                                <w:numId w:val="5"/>
                              </w:numPr>
                              <w:spacing w:before="162" w:line="360" w:lineRule="auto"/>
                              <w:jc w:val="both"/>
                              <w:rPr>
                                <w:bCs/>
                                <w:color w:val="FFFFFF" w:themeColor="background1"/>
                              </w:rPr>
                            </w:pPr>
                            <w:r w:rsidRPr="00262FD4">
                              <w:rPr>
                                <w:bCs/>
                                <w:color w:val="FFFFFF" w:themeColor="background1"/>
                              </w:rPr>
                              <w:t xml:space="preserve">Also, in 2014 Chinese Vinyl Ester resin market leader Sino Polymer Co. Ltd announced strategic cooperation with Europe’s Nord Composites under which Nord Composites would produce Sino Polymer’s MFE brand of VER in its plant located in Italy. </w:t>
                            </w:r>
                          </w:p>
                          <w:p w14:paraId="055E8ED4" w14:textId="4F2AD102" w:rsidR="00262FD4" w:rsidRPr="00262FD4" w:rsidRDefault="00262FD4">
                            <w:pPr>
                              <w:rPr>
                                <w:color w:val="FFFFFF" w:themeColor="background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5E5B9C" id="_x0000_s1036" type="#_x0000_t202" style="position:absolute;left:0;text-align:left;margin-left:-9.5pt;margin-top:43.3pt;width:515.2pt;height:110.6pt;z-index:252512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" fillcolor="#2a4a85 [2148]" stroked="f">
                <v:fill color2="#8eaadb [1940]" rotate="t" angle="180" colors="0 #2a4b86;31457f #4a76c6;1 #8faadc" focus="100%" type="gradient"/>
                <v:textbox style="mso-fit-shape-to-text:t">
                  <w:txbxContent>
                    <w:p w14:paraId="1F22381A" w14:textId="77777777" w:rsidR="00262FD4" w:rsidRPr="00262FD4" w:rsidRDefault="00262FD4" w:rsidP="002B5226">
                      <w:pPr>
                        <w:pStyle w:val="BodyText"/>
                        <w:numPr>
                          <w:ilvl w:val="0"/>
                          <w:numId w:val="5"/>
                        </w:numPr>
                        <w:spacing w:before="162" w:line="360" w:lineRule="auto"/>
                        <w:jc w:val="both"/>
                        <w:rPr>
                          <w:bCs/>
                          <w:color w:val="FFFFFF" w:themeColor="background1"/>
                        </w:rPr>
                      </w:pPr>
                      <w:r w:rsidRPr="00262FD4">
                        <w:rPr>
                          <w:bCs/>
                          <w:color w:val="FFFFFF" w:themeColor="background1"/>
                        </w:rPr>
                        <w:t xml:space="preserve">Major manufacturing company like INEOS Composites had acquired the Ashland’s composite business in 2019. </w:t>
                      </w:r>
                    </w:p>
                    <w:p w14:paraId="7EC00ED5" w14:textId="2C7E743A" w:rsidR="00262FD4" w:rsidRPr="00262FD4" w:rsidRDefault="00262FD4" w:rsidP="002B5226">
                      <w:pPr>
                        <w:pStyle w:val="BodyText"/>
                        <w:numPr>
                          <w:ilvl w:val="0"/>
                          <w:numId w:val="5"/>
                        </w:numPr>
                        <w:spacing w:before="162" w:line="360" w:lineRule="auto"/>
                        <w:jc w:val="both"/>
                        <w:rPr>
                          <w:bCs/>
                          <w:color w:val="FFFFFF" w:themeColor="background1"/>
                        </w:rPr>
                      </w:pPr>
                      <w:r w:rsidRPr="00262FD4">
                        <w:rPr>
                          <w:bCs/>
                          <w:color w:val="FFFFFF" w:themeColor="background1"/>
                        </w:rPr>
                        <w:t>In 2020, Showa Denko K.K, a Japanese Vinyl Ester Resin producer expanded its VER production line to almost double of its existing capacity through its Chinese subsidiary Shanghai Showa Highpolymer Co., Ltd. (SSHP).</w:t>
                      </w:r>
                    </w:p>
                    <w:p w14:paraId="5F3C47F2" w14:textId="796F54E3" w:rsidR="00262FD4" w:rsidRPr="00262FD4" w:rsidRDefault="00262FD4" w:rsidP="002B5226">
                      <w:pPr>
                        <w:pStyle w:val="BodyText"/>
                        <w:numPr>
                          <w:ilvl w:val="0"/>
                          <w:numId w:val="5"/>
                        </w:numPr>
                        <w:spacing w:before="162" w:line="360" w:lineRule="auto"/>
                        <w:jc w:val="both"/>
                        <w:rPr>
                          <w:bCs/>
                          <w:color w:val="FFFFFF" w:themeColor="background1"/>
                        </w:rPr>
                      </w:pPr>
                      <w:r w:rsidRPr="00262FD4">
                        <w:rPr>
                          <w:bCs/>
                          <w:color w:val="FFFFFF" w:themeColor="background1"/>
                        </w:rPr>
                        <w:t xml:space="preserve">Also, in 2014 Chinese Vinyl Ester resin market leader Sino Polymer Co. Ltd announced strategic cooperation with Europe’s Nord Composites under which Nord Composites would produce Sino Polymer’s MFE brand of VER in its plant located in Italy. </w:t>
                      </w:r>
                    </w:p>
                    <w:p w14:paraId="055E8ED4" w14:textId="4F2AD102" w:rsidR="00262FD4" w:rsidRPr="00262FD4" w:rsidRDefault="00262FD4">
                      <w:pPr>
                        <w:rPr>
                          <w:color w:val="FFFFFF" w:themeColor="background1"/>
                        </w:rPr>
                      </w:pPr>
                    </w:p>
                  </w:txbxContent>
                </v:textbox>
                <w10:wrap type="square"/>
              </v:shape>
            </w:pict>
          </mc:Fallback>
        </mc:AlternateContent>
      </w:r>
    </w:p>
    <w:p w14:paraId="0806263E" w14:textId="77777777" w:rsidR="009E126D" w:rsidRPr="000B521B" w:rsidRDefault="009E126D" w:rsidP="009E126D">
      <w:pPr>
        <w:pStyle w:val="BodyText"/>
        <w:spacing w:before="162" w:line="480" w:lineRule="auto"/>
        <w:ind w:right="-90"/>
        <w:jc w:val="both"/>
        <w:rPr>
          <w:b/>
          <w:bCs/>
          <w:color w:val="000000" w:themeColor="text1"/>
        </w:rPr>
      </w:pPr>
    </w:p>
    <w:p w14:paraId="0BD4CB2B" w14:textId="3E49F3DC" w:rsidR="0068477D" w:rsidRPr="000B521B" w:rsidRDefault="009E126D" w:rsidP="005D2A6A">
      <w:pPr>
        <w:rPr>
          <w:rFonts w:ascii="Arial" w:hAnsi="Arial" w:cs="Arial"/>
          <w:b/>
          <w:bCs/>
          <w:sz w:val="24"/>
          <w:szCs w:val="24"/>
        </w:rPr>
      </w:pPr>
      <w:r w:rsidRPr="000B521B">
        <w:rPr>
          <w:rFonts w:ascii="Arial" w:hAnsi="Arial" w:cs="Arial"/>
          <w:b/>
          <w:bCs/>
          <w:sz w:val="24"/>
          <w:szCs w:val="24"/>
        </w:rPr>
        <w:t>Global Investment in Renewable Energy Capacity by Sector in 2019 (USD Billion)</w:t>
      </w:r>
    </w:p>
    <w:p w14:paraId="76DA82DB" w14:textId="3D051BC5" w:rsidR="001E434A" w:rsidRPr="000B521B" w:rsidRDefault="00A75AB8" w:rsidP="0068477D">
      <w:pPr>
        <w:pStyle w:val="BodyText"/>
        <w:spacing w:before="162" w:line="480" w:lineRule="auto"/>
        <w:ind w:right="-90"/>
        <w:jc w:val="both"/>
        <w:rPr>
          <w:bCs/>
          <w:color w:val="000000" w:themeColor="text1"/>
        </w:rPr>
      </w:pPr>
      <w:r w:rsidRPr="000B521B">
        <w:rPr>
          <w:bCs/>
          <w:noProof/>
          <w:color w:val="000000" w:themeColor="text1"/>
        </w:rPr>
        <mc:AlternateContent>
          <mc:Choice Requires="wps">
            <w:drawing>
              <wp:anchor distT="0" distB="0" distL="114300" distR="114300" simplePos="0" relativeHeight="251738112" behindDoc="0" locked="0" layoutInCell="1" allowOverlap="1" wp14:anchorId="662AB210" wp14:editId="5369D86C">
                <wp:simplePos x="0" y="0"/>
                <wp:positionH relativeFrom="margin">
                  <wp:align>right</wp:align>
                </wp:positionH>
                <wp:positionV relativeFrom="paragraph">
                  <wp:posOffset>2893060</wp:posOffset>
                </wp:positionV>
                <wp:extent cx="2588458" cy="200055"/>
                <wp:effectExtent l="0" t="0" r="0" b="0"/>
                <wp:wrapNone/>
                <wp:docPr id="12" name="TextBox 4">
                  <a:extLst xmlns:a="http://schemas.openxmlformats.org/drawingml/2006/main">
                    <a:ext uri="{FF2B5EF4-FFF2-40B4-BE49-F238E27FC236}">
                      <a16:creationId xmlns:a16="http://schemas.microsoft.com/office/drawing/2014/main" id="{626B2B09-0D2B-4CDF-B84A-189DA8C575E7}"/>
                    </a:ext>
                  </a:extLst>
                </wp:docPr>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03155861" w14:textId="77777777" w:rsidR="0068477D" w:rsidRPr="006F6D2F" w:rsidRDefault="0068477D" w:rsidP="0068477D">
                            <w:pPr>
                              <w:jc w:val="right"/>
                              <w:textAlignment w:val="baseline"/>
                              <w:rPr>
                                <w:rFonts w:ascii="Verdana" w:eastAsia="Verdana" w:hAnsi="Verdana" w:cs="Verdana"/>
                                <w:i/>
                                <w:iCs/>
                                <w:color w:val="000000" w:themeColor="text1"/>
                                <w:kern w:val="24"/>
                                <w:sz w:val="12"/>
                                <w:szCs w:val="12"/>
                              </w:rPr>
                            </w:pPr>
                            <w:r w:rsidRPr="006F6D2F">
                              <w:rPr>
                                <w:rFonts w:ascii="Verdana" w:eastAsia="Verdana" w:hAnsi="Verdana" w:cs="Verdana"/>
                                <w:i/>
                                <w:iCs/>
                                <w:color w:val="000000" w:themeColor="text1"/>
                                <w:kern w:val="24"/>
                                <w:sz w:val="12"/>
                                <w:szCs w:val="12"/>
                              </w:rPr>
                              <w:t>Source: UNEP, Frankfurt School-UNEP Centre</w:t>
                            </w:r>
                          </w:p>
                        </w:txbxContent>
                      </wps:txbx>
                      <wps:bodyPr wrap="square" rtlCol="0">
                        <a:spAutoFit/>
                      </wps:bodyPr>
                    </wps:wsp>
                  </a:graphicData>
                </a:graphic>
              </wp:anchor>
            </w:drawing>
          </mc:Choice>
          <mc:Fallback>
            <w:pict>
              <v:shape w14:anchorId="662AB210" id="_x0000_s1037" type="#_x0000_t202" style="position:absolute;left:0;text-align:left;margin-left:152.6pt;margin-top:227.8pt;width:203.8pt;height:15.75pt;z-index:251738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" filled="f" stroked="f">
                <v:textbox style="mso-fit-shape-to-text:t">
                  <w:txbxContent>
                    <w:p w14:paraId="03155861" w14:textId="77777777" w:rsidR="0068477D" w:rsidRPr="006F6D2F" w:rsidRDefault="0068477D" w:rsidP="0068477D">
                      <w:pPr>
                        <w:jc w:val="right"/>
                        <w:textAlignment w:val="baseline"/>
                        <w:rPr>
                          <w:rFonts w:ascii="Verdana" w:eastAsia="Verdana" w:hAnsi="Verdana" w:cs="Verdana"/>
                          <w:i/>
                          <w:iCs/>
                          <w:color w:val="000000" w:themeColor="text1"/>
                          <w:kern w:val="24"/>
                          <w:sz w:val="12"/>
                          <w:szCs w:val="12"/>
                        </w:rPr>
                      </w:pPr>
                      <w:r w:rsidRPr="006F6D2F">
                        <w:rPr>
                          <w:rFonts w:ascii="Verdana" w:eastAsia="Verdana" w:hAnsi="Verdana" w:cs="Verdana"/>
                          <w:i/>
                          <w:iCs/>
                          <w:color w:val="000000" w:themeColor="text1"/>
                          <w:kern w:val="24"/>
                          <w:sz w:val="12"/>
                          <w:szCs w:val="12"/>
                        </w:rPr>
                        <w:t>Source: UNEP, Frankfurt School-UNEP Centre</w:t>
                      </w:r>
                    </w:p>
                  </w:txbxContent>
                </v:textbox>
                <w10:wrap anchorx="margin"/>
              </v:shape>
            </w:pict>
          </mc:Fallback>
        </mc:AlternateContent>
      </w:r>
      <w:r w:rsidR="0062149D" w:rsidRPr="000B521B">
        <w:rPr>
          <w:bCs/>
          <w:noProof/>
          <w:color w:val="000000" w:themeColor="text1"/>
        </w:rPr>
        <w:drawing>
          <wp:inline distT="0" distB="0" distL="0" distR="0" wp14:anchorId="251E8D06" wp14:editId="2B692451">
            <wp:extent cx="6381750" cy="3209925"/>
            <wp:effectExtent l="0" t="0" r="0" b="0"/>
            <wp:docPr id="593" name="Chart 593">
              <a:extLst xmlns:a="http://schemas.openxmlformats.org/drawingml/2006/main">
                <a:ext uri="{FF2B5EF4-FFF2-40B4-BE49-F238E27FC236}">
                  <a16:creationId xmlns:a16="http://schemas.microsoft.com/office/drawing/2014/main" id="{EED39C20-4C48-4662-B800-EFBAEBA917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AE421B8" w14:textId="77777777" w:rsidR="00262FD4" w:rsidRPr="000B521B" w:rsidRDefault="00262FD4" w:rsidP="0068477D">
      <w:pPr>
        <w:pStyle w:val="BodyText"/>
        <w:spacing w:before="162" w:line="480" w:lineRule="auto"/>
        <w:ind w:right="-90"/>
        <w:jc w:val="both"/>
        <w:rPr>
          <w:bCs/>
          <w:color w:val="000000" w:themeColor="text1"/>
        </w:rPr>
      </w:pPr>
    </w:p>
    <w:p w14:paraId="5D37D0F3" w14:textId="77777777" w:rsidR="00F92D0A" w:rsidRPr="000B521B" w:rsidRDefault="00F92D0A" w:rsidP="005D2A6A">
      <w:pPr>
        <w:rPr>
          <w:rFonts w:ascii="Arial" w:hAnsi="Arial" w:cs="Arial"/>
          <w:b/>
          <w:bCs/>
          <w:sz w:val="24"/>
          <w:szCs w:val="24"/>
        </w:rPr>
      </w:pPr>
    </w:p>
    <w:p w14:paraId="64B5CEEF" w14:textId="77777777" w:rsidR="00F92D0A" w:rsidRPr="000B521B" w:rsidRDefault="00F92D0A" w:rsidP="005D2A6A">
      <w:pPr>
        <w:rPr>
          <w:rFonts w:ascii="Arial" w:hAnsi="Arial" w:cs="Arial"/>
          <w:b/>
          <w:bCs/>
          <w:sz w:val="24"/>
          <w:szCs w:val="24"/>
        </w:rPr>
      </w:pPr>
    </w:p>
    <w:p w14:paraId="3714FB31" w14:textId="77777777" w:rsidR="00F92D0A" w:rsidRPr="000B521B" w:rsidRDefault="00F92D0A" w:rsidP="005D2A6A">
      <w:pPr>
        <w:rPr>
          <w:rFonts w:ascii="Arial" w:hAnsi="Arial" w:cs="Arial"/>
          <w:b/>
          <w:bCs/>
          <w:sz w:val="24"/>
          <w:szCs w:val="24"/>
        </w:rPr>
      </w:pPr>
    </w:p>
    <w:p w14:paraId="55CC1564" w14:textId="77777777" w:rsidR="009A19EE" w:rsidRPr="000B521B" w:rsidRDefault="009A19EE" w:rsidP="005D2A6A">
      <w:pPr>
        <w:rPr>
          <w:rFonts w:ascii="Arial" w:hAnsi="Arial" w:cs="Arial"/>
          <w:b/>
          <w:bCs/>
          <w:sz w:val="24"/>
          <w:szCs w:val="24"/>
        </w:rPr>
      </w:pPr>
    </w:p>
    <w:p w14:paraId="7ACC4EDC" w14:textId="45652F15" w:rsidR="009E126D" w:rsidRPr="000B521B" w:rsidRDefault="009E126D" w:rsidP="005D2A6A">
      <w:pPr>
        <w:rPr>
          <w:rFonts w:ascii="Arial" w:hAnsi="Arial" w:cs="Arial"/>
          <w:b/>
          <w:bCs/>
          <w:sz w:val="24"/>
          <w:szCs w:val="24"/>
        </w:rPr>
      </w:pPr>
      <w:r w:rsidRPr="000B521B">
        <w:rPr>
          <w:rFonts w:ascii="Arial" w:hAnsi="Arial" w:cs="Arial"/>
          <w:b/>
          <w:bCs/>
          <w:sz w:val="24"/>
          <w:szCs w:val="24"/>
        </w:rPr>
        <w:t>3.1.2. Production By Company</w:t>
      </w:r>
    </w:p>
    <w:p w14:paraId="00FA0D0A" w14:textId="77777777" w:rsidR="00262FD4" w:rsidRPr="000B521B" w:rsidRDefault="00262FD4" w:rsidP="005D2A6A">
      <w:pPr>
        <w:rPr>
          <w:rFonts w:ascii="Arial" w:hAnsi="Arial" w:cs="Arial"/>
          <w:b/>
          <w:bCs/>
          <w:sz w:val="24"/>
          <w:szCs w:val="24"/>
        </w:rPr>
      </w:pPr>
    </w:p>
    <w:p w14:paraId="5DA31920" w14:textId="65BC42B5" w:rsidR="0068477D" w:rsidRPr="000B521B" w:rsidRDefault="009E126D" w:rsidP="005D2A6A">
      <w:pPr>
        <w:rPr>
          <w:rFonts w:ascii="Arial" w:hAnsi="Arial" w:cs="Arial"/>
          <w:b/>
          <w:bCs/>
          <w:sz w:val="24"/>
          <w:szCs w:val="24"/>
        </w:rPr>
      </w:pPr>
      <w:r w:rsidRPr="000B521B">
        <w:rPr>
          <w:rFonts w:ascii="Arial" w:hAnsi="Arial" w:cs="Arial"/>
          <w:b/>
          <w:bCs/>
          <w:sz w:val="24"/>
          <w:szCs w:val="24"/>
        </w:rPr>
        <w:t>Global Vinyl Ester Resin Production, By Company (</w:t>
      </w:r>
      <w:r w:rsidR="00BA3B42">
        <w:rPr>
          <w:rFonts w:ascii="Arial" w:hAnsi="Arial" w:cs="Arial"/>
          <w:b/>
          <w:bCs/>
          <w:sz w:val="24"/>
          <w:szCs w:val="24"/>
        </w:rPr>
        <w:t>000’</w:t>
      </w:r>
      <w:r w:rsidRPr="000B521B">
        <w:rPr>
          <w:rFonts w:ascii="Arial" w:hAnsi="Arial" w:cs="Arial"/>
          <w:b/>
          <w:bCs/>
          <w:sz w:val="24"/>
          <w:szCs w:val="24"/>
        </w:rPr>
        <w:t xml:space="preserve"> Tonnes), 2015-2030</w:t>
      </w:r>
    </w:p>
    <w:p w14:paraId="662D9F52" w14:textId="3F7EC496" w:rsidR="009006A2" w:rsidRPr="000B521B" w:rsidRDefault="009006A2" w:rsidP="005D2A6A">
      <w:pPr>
        <w:rPr>
          <w:rFonts w:ascii="Arial" w:hAnsi="Arial" w:cs="Arial"/>
          <w:b/>
          <w:bCs/>
          <w:sz w:val="24"/>
          <w:szCs w:val="24"/>
        </w:rPr>
      </w:pPr>
    </w:p>
    <w:tbl>
      <w:tblPr>
        <w:tblW w:w="10144" w:type="dxa"/>
        <w:tblLook w:val="04A0" w:firstRow="1" w:lastRow="0" w:firstColumn="1" w:lastColumn="0" w:noHBand="0" w:noVBand="1"/>
      </w:tblPr>
      <w:tblGrid>
        <w:gridCol w:w="4374"/>
        <w:gridCol w:w="995"/>
        <w:gridCol w:w="995"/>
        <w:gridCol w:w="1274"/>
        <w:gridCol w:w="1252"/>
        <w:gridCol w:w="1254"/>
      </w:tblGrid>
      <w:tr w:rsidR="00447DD2" w:rsidRPr="000B521B" w14:paraId="09CE4F95" w14:textId="77777777" w:rsidTr="00262FD4">
        <w:trPr>
          <w:trHeight w:val="370"/>
        </w:trPr>
        <w:tc>
          <w:tcPr>
            <w:tcW w:w="4374" w:type="dxa"/>
            <w:vMerge w:val="restart"/>
            <w:tcBorders>
              <w:top w:val="single" w:sz="4" w:space="0" w:color="auto"/>
              <w:left w:val="single" w:sz="4" w:space="0" w:color="auto"/>
              <w:bottom w:val="single" w:sz="4" w:space="0" w:color="000000"/>
              <w:right w:val="single" w:sz="4" w:space="0" w:color="auto"/>
            </w:tcBorders>
            <w:shd w:val="clear" w:color="auto" w:fill="C00000"/>
            <w:noWrap/>
            <w:vAlign w:val="center"/>
            <w:hideMark/>
          </w:tcPr>
          <w:p w14:paraId="331A41E8" w14:textId="77777777" w:rsidR="00447DD2" w:rsidRPr="000B521B" w:rsidRDefault="00447DD2" w:rsidP="00447DD2">
            <w:pPr>
              <w:spacing w:after="0" w:line="24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Company</w:t>
            </w:r>
          </w:p>
        </w:tc>
        <w:tc>
          <w:tcPr>
            <w:tcW w:w="5770" w:type="dxa"/>
            <w:gridSpan w:val="5"/>
            <w:tcBorders>
              <w:top w:val="single" w:sz="4" w:space="0" w:color="auto"/>
              <w:left w:val="nil"/>
              <w:bottom w:val="single" w:sz="4" w:space="0" w:color="auto"/>
              <w:right w:val="single" w:sz="4" w:space="0" w:color="auto"/>
            </w:tcBorders>
            <w:shd w:val="clear" w:color="auto" w:fill="C00000"/>
            <w:noWrap/>
            <w:vAlign w:val="bottom"/>
            <w:hideMark/>
          </w:tcPr>
          <w:p w14:paraId="115F22FF" w14:textId="77777777" w:rsidR="00447DD2" w:rsidRPr="000B521B" w:rsidRDefault="00447DD2" w:rsidP="00447DD2">
            <w:pPr>
              <w:spacing w:after="0" w:line="24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Production</w:t>
            </w:r>
          </w:p>
        </w:tc>
      </w:tr>
      <w:tr w:rsidR="00262FD4" w:rsidRPr="000B521B" w14:paraId="5EBF1005" w14:textId="77777777" w:rsidTr="00262FD4">
        <w:trPr>
          <w:trHeight w:val="370"/>
        </w:trPr>
        <w:tc>
          <w:tcPr>
            <w:tcW w:w="4374" w:type="dxa"/>
            <w:vMerge/>
            <w:tcBorders>
              <w:top w:val="single" w:sz="4" w:space="0" w:color="auto"/>
              <w:left w:val="single" w:sz="4" w:space="0" w:color="auto"/>
              <w:bottom w:val="single" w:sz="4" w:space="0" w:color="000000"/>
              <w:right w:val="single" w:sz="4" w:space="0" w:color="auto"/>
            </w:tcBorders>
            <w:shd w:val="clear" w:color="auto" w:fill="C00000"/>
            <w:vAlign w:val="center"/>
            <w:hideMark/>
          </w:tcPr>
          <w:p w14:paraId="4ACFAA6B" w14:textId="77777777" w:rsidR="00447DD2" w:rsidRPr="000B521B" w:rsidRDefault="00447DD2" w:rsidP="00447DD2">
            <w:pPr>
              <w:spacing w:after="0" w:line="240" w:lineRule="auto"/>
              <w:rPr>
                <w:rFonts w:ascii="Arial" w:eastAsia="Times New Roman" w:hAnsi="Arial" w:cs="Arial"/>
                <w:b/>
                <w:bCs/>
                <w:color w:val="FFFFFF" w:themeColor="background1"/>
                <w:sz w:val="20"/>
                <w:szCs w:val="20"/>
                <w:lang w:val="en-US"/>
              </w:rPr>
            </w:pPr>
          </w:p>
        </w:tc>
        <w:tc>
          <w:tcPr>
            <w:tcW w:w="995" w:type="dxa"/>
            <w:tcBorders>
              <w:top w:val="nil"/>
              <w:left w:val="nil"/>
              <w:bottom w:val="single" w:sz="4" w:space="0" w:color="auto"/>
              <w:right w:val="single" w:sz="4" w:space="0" w:color="auto"/>
            </w:tcBorders>
            <w:shd w:val="clear" w:color="auto" w:fill="C00000"/>
            <w:noWrap/>
            <w:vAlign w:val="center"/>
            <w:hideMark/>
          </w:tcPr>
          <w:p w14:paraId="1BC9B9EB" w14:textId="77777777" w:rsidR="00447DD2" w:rsidRPr="000B521B" w:rsidRDefault="00447DD2" w:rsidP="00B46B4C">
            <w:pPr>
              <w:spacing w:after="0" w:line="24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2015</w:t>
            </w:r>
          </w:p>
        </w:tc>
        <w:tc>
          <w:tcPr>
            <w:tcW w:w="995" w:type="dxa"/>
            <w:tcBorders>
              <w:top w:val="nil"/>
              <w:left w:val="nil"/>
              <w:bottom w:val="single" w:sz="4" w:space="0" w:color="auto"/>
              <w:right w:val="single" w:sz="4" w:space="0" w:color="auto"/>
            </w:tcBorders>
            <w:shd w:val="clear" w:color="auto" w:fill="C00000"/>
            <w:noWrap/>
            <w:vAlign w:val="center"/>
            <w:hideMark/>
          </w:tcPr>
          <w:p w14:paraId="24EE2731" w14:textId="77777777" w:rsidR="00447DD2" w:rsidRPr="000B521B" w:rsidRDefault="00447DD2" w:rsidP="00B46B4C">
            <w:pPr>
              <w:spacing w:after="0" w:line="24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2020</w:t>
            </w:r>
          </w:p>
        </w:tc>
        <w:tc>
          <w:tcPr>
            <w:tcW w:w="1274" w:type="dxa"/>
            <w:tcBorders>
              <w:top w:val="nil"/>
              <w:left w:val="nil"/>
              <w:bottom w:val="single" w:sz="4" w:space="0" w:color="auto"/>
              <w:right w:val="single" w:sz="4" w:space="0" w:color="auto"/>
            </w:tcBorders>
            <w:shd w:val="clear" w:color="auto" w:fill="C00000"/>
            <w:noWrap/>
            <w:vAlign w:val="center"/>
            <w:hideMark/>
          </w:tcPr>
          <w:p w14:paraId="5F624CD4" w14:textId="77777777" w:rsidR="00447DD2" w:rsidRPr="000B521B" w:rsidRDefault="00447DD2" w:rsidP="00B46B4C">
            <w:pPr>
              <w:spacing w:after="0" w:line="24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2021E</w:t>
            </w:r>
          </w:p>
        </w:tc>
        <w:tc>
          <w:tcPr>
            <w:tcW w:w="1252" w:type="dxa"/>
            <w:tcBorders>
              <w:top w:val="nil"/>
              <w:left w:val="nil"/>
              <w:bottom w:val="single" w:sz="4" w:space="0" w:color="auto"/>
              <w:right w:val="single" w:sz="4" w:space="0" w:color="auto"/>
            </w:tcBorders>
            <w:shd w:val="clear" w:color="auto" w:fill="C00000"/>
            <w:noWrap/>
            <w:vAlign w:val="center"/>
            <w:hideMark/>
          </w:tcPr>
          <w:p w14:paraId="592A4C89" w14:textId="77777777" w:rsidR="00447DD2" w:rsidRPr="000B521B" w:rsidRDefault="00447DD2" w:rsidP="00B46B4C">
            <w:pPr>
              <w:spacing w:after="0" w:line="24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2025F</w:t>
            </w:r>
          </w:p>
        </w:tc>
        <w:tc>
          <w:tcPr>
            <w:tcW w:w="1252" w:type="dxa"/>
            <w:tcBorders>
              <w:top w:val="nil"/>
              <w:left w:val="nil"/>
              <w:bottom w:val="single" w:sz="4" w:space="0" w:color="auto"/>
              <w:right w:val="single" w:sz="4" w:space="0" w:color="auto"/>
            </w:tcBorders>
            <w:shd w:val="clear" w:color="auto" w:fill="C00000"/>
            <w:noWrap/>
            <w:vAlign w:val="center"/>
            <w:hideMark/>
          </w:tcPr>
          <w:p w14:paraId="46C716B6" w14:textId="77777777" w:rsidR="00447DD2" w:rsidRPr="000B521B" w:rsidRDefault="00447DD2" w:rsidP="00B46B4C">
            <w:pPr>
              <w:spacing w:after="0" w:line="24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2030F</w:t>
            </w:r>
          </w:p>
        </w:tc>
      </w:tr>
      <w:tr w:rsidR="00262FD4" w:rsidRPr="000B521B" w14:paraId="47F899CE" w14:textId="77777777" w:rsidTr="00262FD4">
        <w:trPr>
          <w:trHeight w:val="370"/>
        </w:trPr>
        <w:tc>
          <w:tcPr>
            <w:tcW w:w="4374" w:type="dxa"/>
            <w:tcBorders>
              <w:top w:val="nil"/>
              <w:left w:val="single" w:sz="4" w:space="0" w:color="auto"/>
              <w:bottom w:val="single" w:sz="4" w:space="0" w:color="auto"/>
              <w:right w:val="single" w:sz="4" w:space="0" w:color="auto"/>
            </w:tcBorders>
            <w:shd w:val="clear" w:color="auto" w:fill="auto"/>
            <w:noWrap/>
            <w:vAlign w:val="bottom"/>
            <w:hideMark/>
          </w:tcPr>
          <w:p w14:paraId="62D669BB" w14:textId="77777777" w:rsidR="00447DD2" w:rsidRPr="000B521B" w:rsidRDefault="00447DD2" w:rsidP="00447DD2">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AOC Resins</w:t>
            </w:r>
          </w:p>
        </w:tc>
        <w:tc>
          <w:tcPr>
            <w:tcW w:w="995" w:type="dxa"/>
            <w:tcBorders>
              <w:top w:val="nil"/>
              <w:left w:val="nil"/>
              <w:bottom w:val="single" w:sz="4" w:space="0" w:color="auto"/>
              <w:right w:val="single" w:sz="4" w:space="0" w:color="auto"/>
            </w:tcBorders>
            <w:shd w:val="clear" w:color="000000" w:fill="FFFFFF"/>
            <w:noWrap/>
            <w:vAlign w:val="bottom"/>
            <w:hideMark/>
          </w:tcPr>
          <w:p w14:paraId="56A30393"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117</w:t>
            </w:r>
          </w:p>
        </w:tc>
        <w:tc>
          <w:tcPr>
            <w:tcW w:w="995" w:type="dxa"/>
            <w:tcBorders>
              <w:top w:val="nil"/>
              <w:left w:val="nil"/>
              <w:bottom w:val="single" w:sz="4" w:space="0" w:color="auto"/>
              <w:right w:val="single" w:sz="4" w:space="0" w:color="auto"/>
            </w:tcBorders>
            <w:shd w:val="clear" w:color="000000" w:fill="FFFFFF"/>
            <w:noWrap/>
            <w:vAlign w:val="bottom"/>
            <w:hideMark/>
          </w:tcPr>
          <w:p w14:paraId="46CCF3AC"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117</w:t>
            </w:r>
          </w:p>
        </w:tc>
        <w:tc>
          <w:tcPr>
            <w:tcW w:w="1274" w:type="dxa"/>
            <w:tcBorders>
              <w:top w:val="nil"/>
              <w:left w:val="nil"/>
              <w:bottom w:val="single" w:sz="4" w:space="0" w:color="auto"/>
              <w:right w:val="single" w:sz="4" w:space="0" w:color="auto"/>
            </w:tcBorders>
            <w:shd w:val="clear" w:color="000000" w:fill="FFFFFF"/>
            <w:noWrap/>
            <w:vAlign w:val="bottom"/>
            <w:hideMark/>
          </w:tcPr>
          <w:p w14:paraId="3FACDC16"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116</w:t>
            </w:r>
          </w:p>
        </w:tc>
        <w:tc>
          <w:tcPr>
            <w:tcW w:w="1252" w:type="dxa"/>
            <w:tcBorders>
              <w:top w:val="nil"/>
              <w:left w:val="nil"/>
              <w:bottom w:val="single" w:sz="4" w:space="0" w:color="auto"/>
              <w:right w:val="single" w:sz="4" w:space="0" w:color="auto"/>
            </w:tcBorders>
            <w:shd w:val="clear" w:color="000000" w:fill="FFFFFF"/>
            <w:noWrap/>
            <w:vAlign w:val="bottom"/>
            <w:hideMark/>
          </w:tcPr>
          <w:p w14:paraId="65840039"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132</w:t>
            </w:r>
          </w:p>
        </w:tc>
        <w:tc>
          <w:tcPr>
            <w:tcW w:w="1252" w:type="dxa"/>
            <w:tcBorders>
              <w:top w:val="nil"/>
              <w:left w:val="nil"/>
              <w:bottom w:val="single" w:sz="4" w:space="0" w:color="auto"/>
              <w:right w:val="single" w:sz="4" w:space="0" w:color="auto"/>
            </w:tcBorders>
            <w:shd w:val="clear" w:color="000000" w:fill="FFFFFF"/>
            <w:noWrap/>
            <w:vAlign w:val="bottom"/>
            <w:hideMark/>
          </w:tcPr>
          <w:p w14:paraId="14096872"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140</w:t>
            </w:r>
          </w:p>
        </w:tc>
      </w:tr>
      <w:tr w:rsidR="00262FD4" w:rsidRPr="000B521B" w14:paraId="5053CDF5" w14:textId="77777777" w:rsidTr="00262FD4">
        <w:trPr>
          <w:trHeight w:val="370"/>
        </w:trPr>
        <w:tc>
          <w:tcPr>
            <w:tcW w:w="4374" w:type="dxa"/>
            <w:tcBorders>
              <w:top w:val="nil"/>
              <w:left w:val="single" w:sz="4" w:space="0" w:color="auto"/>
              <w:bottom w:val="single" w:sz="4" w:space="0" w:color="auto"/>
              <w:right w:val="single" w:sz="4" w:space="0" w:color="auto"/>
            </w:tcBorders>
            <w:shd w:val="clear" w:color="auto" w:fill="auto"/>
            <w:noWrap/>
            <w:vAlign w:val="bottom"/>
            <w:hideMark/>
          </w:tcPr>
          <w:p w14:paraId="27315D1D" w14:textId="77777777" w:rsidR="00447DD2" w:rsidRPr="000B521B" w:rsidRDefault="00447DD2" w:rsidP="00447DD2">
            <w:pPr>
              <w:spacing w:after="0" w:line="240" w:lineRule="auto"/>
              <w:rPr>
                <w:rFonts w:ascii="Arial" w:eastAsia="Times New Roman" w:hAnsi="Arial" w:cs="Arial"/>
                <w:sz w:val="20"/>
                <w:szCs w:val="20"/>
                <w:lang w:val="en-US"/>
              </w:rPr>
            </w:pPr>
            <w:r w:rsidRPr="000B521B">
              <w:rPr>
                <w:rFonts w:ascii="Arial" w:eastAsia="Times New Roman" w:hAnsi="Arial" w:cs="Arial"/>
                <w:sz w:val="20"/>
                <w:szCs w:val="20"/>
                <w:lang w:val="en-US"/>
              </w:rPr>
              <w:t>INEOS Composites</w:t>
            </w:r>
          </w:p>
        </w:tc>
        <w:tc>
          <w:tcPr>
            <w:tcW w:w="995" w:type="dxa"/>
            <w:tcBorders>
              <w:top w:val="nil"/>
              <w:left w:val="nil"/>
              <w:bottom w:val="single" w:sz="4" w:space="0" w:color="auto"/>
              <w:right w:val="single" w:sz="4" w:space="0" w:color="auto"/>
            </w:tcBorders>
            <w:shd w:val="clear" w:color="000000" w:fill="FFFFFF"/>
            <w:noWrap/>
            <w:vAlign w:val="bottom"/>
            <w:hideMark/>
          </w:tcPr>
          <w:p w14:paraId="2BCDDCE1" w14:textId="77777777" w:rsidR="00447DD2" w:rsidRPr="000B521B" w:rsidRDefault="00447DD2" w:rsidP="00B46B4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29</w:t>
            </w:r>
          </w:p>
        </w:tc>
        <w:tc>
          <w:tcPr>
            <w:tcW w:w="995" w:type="dxa"/>
            <w:tcBorders>
              <w:top w:val="nil"/>
              <w:left w:val="nil"/>
              <w:bottom w:val="single" w:sz="4" w:space="0" w:color="auto"/>
              <w:right w:val="single" w:sz="4" w:space="0" w:color="auto"/>
            </w:tcBorders>
            <w:shd w:val="clear" w:color="000000" w:fill="FFFFFF"/>
            <w:noWrap/>
            <w:vAlign w:val="bottom"/>
            <w:hideMark/>
          </w:tcPr>
          <w:p w14:paraId="139F782F" w14:textId="77777777" w:rsidR="00447DD2" w:rsidRPr="000B521B" w:rsidRDefault="00447DD2" w:rsidP="00B46B4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81</w:t>
            </w:r>
          </w:p>
        </w:tc>
        <w:tc>
          <w:tcPr>
            <w:tcW w:w="1274" w:type="dxa"/>
            <w:tcBorders>
              <w:top w:val="nil"/>
              <w:left w:val="nil"/>
              <w:bottom w:val="single" w:sz="4" w:space="0" w:color="auto"/>
              <w:right w:val="single" w:sz="4" w:space="0" w:color="auto"/>
            </w:tcBorders>
            <w:shd w:val="clear" w:color="000000" w:fill="FFFFFF"/>
            <w:noWrap/>
            <w:vAlign w:val="bottom"/>
            <w:hideMark/>
          </w:tcPr>
          <w:p w14:paraId="67D271BF" w14:textId="77777777" w:rsidR="00447DD2" w:rsidRPr="000B521B" w:rsidRDefault="00447DD2" w:rsidP="00B46B4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81</w:t>
            </w:r>
          </w:p>
        </w:tc>
        <w:tc>
          <w:tcPr>
            <w:tcW w:w="1252" w:type="dxa"/>
            <w:tcBorders>
              <w:top w:val="nil"/>
              <w:left w:val="nil"/>
              <w:bottom w:val="single" w:sz="4" w:space="0" w:color="auto"/>
              <w:right w:val="single" w:sz="4" w:space="0" w:color="auto"/>
            </w:tcBorders>
            <w:shd w:val="clear" w:color="000000" w:fill="FFFFFF"/>
            <w:noWrap/>
            <w:vAlign w:val="bottom"/>
            <w:hideMark/>
          </w:tcPr>
          <w:p w14:paraId="0F62A1F4" w14:textId="77777777" w:rsidR="00447DD2" w:rsidRPr="000B521B" w:rsidRDefault="00447DD2" w:rsidP="00B46B4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89</w:t>
            </w:r>
          </w:p>
        </w:tc>
        <w:tc>
          <w:tcPr>
            <w:tcW w:w="1252" w:type="dxa"/>
            <w:tcBorders>
              <w:top w:val="nil"/>
              <w:left w:val="nil"/>
              <w:bottom w:val="single" w:sz="4" w:space="0" w:color="auto"/>
              <w:right w:val="single" w:sz="4" w:space="0" w:color="auto"/>
            </w:tcBorders>
            <w:shd w:val="clear" w:color="000000" w:fill="FFFFFF"/>
            <w:noWrap/>
            <w:vAlign w:val="bottom"/>
            <w:hideMark/>
          </w:tcPr>
          <w:p w14:paraId="55EBC0E4" w14:textId="77777777" w:rsidR="00447DD2" w:rsidRPr="000B521B" w:rsidRDefault="00447DD2" w:rsidP="00B46B4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98</w:t>
            </w:r>
          </w:p>
        </w:tc>
      </w:tr>
      <w:tr w:rsidR="00262FD4" w:rsidRPr="000B521B" w14:paraId="5E97D6E5" w14:textId="77777777" w:rsidTr="00262FD4">
        <w:trPr>
          <w:trHeight w:val="370"/>
        </w:trPr>
        <w:tc>
          <w:tcPr>
            <w:tcW w:w="4374" w:type="dxa"/>
            <w:tcBorders>
              <w:top w:val="nil"/>
              <w:left w:val="single" w:sz="4" w:space="0" w:color="auto"/>
              <w:bottom w:val="single" w:sz="4" w:space="0" w:color="auto"/>
              <w:right w:val="single" w:sz="4" w:space="0" w:color="auto"/>
            </w:tcBorders>
            <w:shd w:val="clear" w:color="auto" w:fill="auto"/>
            <w:noWrap/>
            <w:vAlign w:val="bottom"/>
            <w:hideMark/>
          </w:tcPr>
          <w:p w14:paraId="3A1115C2" w14:textId="77777777" w:rsidR="00447DD2" w:rsidRPr="000B521B" w:rsidRDefault="00447DD2" w:rsidP="00447DD2">
            <w:pPr>
              <w:spacing w:after="0" w:line="240" w:lineRule="auto"/>
              <w:rPr>
                <w:rFonts w:ascii="Arial" w:eastAsia="Times New Roman" w:hAnsi="Arial" w:cs="Arial"/>
                <w:color w:val="000000"/>
                <w:sz w:val="20"/>
                <w:szCs w:val="20"/>
                <w:lang w:val="en-US"/>
              </w:rPr>
            </w:pPr>
            <w:proofErr w:type="spellStart"/>
            <w:r w:rsidRPr="000B521B">
              <w:rPr>
                <w:rFonts w:ascii="Arial" w:eastAsia="Times New Roman" w:hAnsi="Arial" w:cs="Arial"/>
                <w:color w:val="000000"/>
                <w:sz w:val="20"/>
                <w:szCs w:val="20"/>
                <w:lang w:val="en-US"/>
              </w:rPr>
              <w:t>Swancor</w:t>
            </w:r>
            <w:proofErr w:type="spellEnd"/>
            <w:r w:rsidRPr="000B521B">
              <w:rPr>
                <w:rFonts w:ascii="Arial" w:eastAsia="Times New Roman" w:hAnsi="Arial" w:cs="Arial"/>
                <w:color w:val="000000"/>
                <w:sz w:val="20"/>
                <w:szCs w:val="20"/>
                <w:lang w:val="en-US"/>
              </w:rPr>
              <w:t xml:space="preserve"> Holding Co., LTD.</w:t>
            </w:r>
          </w:p>
        </w:tc>
        <w:tc>
          <w:tcPr>
            <w:tcW w:w="995" w:type="dxa"/>
            <w:tcBorders>
              <w:top w:val="nil"/>
              <w:left w:val="nil"/>
              <w:bottom w:val="single" w:sz="4" w:space="0" w:color="auto"/>
              <w:right w:val="single" w:sz="4" w:space="0" w:color="auto"/>
            </w:tcBorders>
            <w:shd w:val="clear" w:color="000000" w:fill="FFFFFF"/>
            <w:noWrap/>
            <w:vAlign w:val="bottom"/>
            <w:hideMark/>
          </w:tcPr>
          <w:p w14:paraId="3C7C8094"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44</w:t>
            </w:r>
          </w:p>
        </w:tc>
        <w:tc>
          <w:tcPr>
            <w:tcW w:w="995" w:type="dxa"/>
            <w:tcBorders>
              <w:top w:val="nil"/>
              <w:left w:val="nil"/>
              <w:bottom w:val="single" w:sz="4" w:space="0" w:color="auto"/>
              <w:right w:val="single" w:sz="4" w:space="0" w:color="auto"/>
            </w:tcBorders>
            <w:shd w:val="clear" w:color="000000" w:fill="FFFFFF"/>
            <w:noWrap/>
            <w:vAlign w:val="bottom"/>
            <w:hideMark/>
          </w:tcPr>
          <w:p w14:paraId="0F5D8416"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56</w:t>
            </w:r>
          </w:p>
        </w:tc>
        <w:tc>
          <w:tcPr>
            <w:tcW w:w="1274" w:type="dxa"/>
            <w:tcBorders>
              <w:top w:val="nil"/>
              <w:left w:val="nil"/>
              <w:bottom w:val="single" w:sz="4" w:space="0" w:color="auto"/>
              <w:right w:val="single" w:sz="4" w:space="0" w:color="auto"/>
            </w:tcBorders>
            <w:shd w:val="clear" w:color="000000" w:fill="FFFFFF"/>
            <w:noWrap/>
            <w:vAlign w:val="bottom"/>
            <w:hideMark/>
          </w:tcPr>
          <w:p w14:paraId="11A0FD10"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59</w:t>
            </w:r>
          </w:p>
        </w:tc>
        <w:tc>
          <w:tcPr>
            <w:tcW w:w="1252" w:type="dxa"/>
            <w:tcBorders>
              <w:top w:val="nil"/>
              <w:left w:val="nil"/>
              <w:bottom w:val="single" w:sz="4" w:space="0" w:color="auto"/>
              <w:right w:val="single" w:sz="4" w:space="0" w:color="auto"/>
            </w:tcBorders>
            <w:shd w:val="clear" w:color="000000" w:fill="FFFFFF"/>
            <w:noWrap/>
            <w:vAlign w:val="bottom"/>
            <w:hideMark/>
          </w:tcPr>
          <w:p w14:paraId="681903B6"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63</w:t>
            </w:r>
          </w:p>
        </w:tc>
        <w:tc>
          <w:tcPr>
            <w:tcW w:w="1252" w:type="dxa"/>
            <w:tcBorders>
              <w:top w:val="nil"/>
              <w:left w:val="nil"/>
              <w:bottom w:val="single" w:sz="4" w:space="0" w:color="auto"/>
              <w:right w:val="single" w:sz="4" w:space="0" w:color="auto"/>
            </w:tcBorders>
            <w:shd w:val="clear" w:color="000000" w:fill="FFFFFF"/>
            <w:noWrap/>
            <w:vAlign w:val="bottom"/>
            <w:hideMark/>
          </w:tcPr>
          <w:p w14:paraId="22B04019"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67</w:t>
            </w:r>
          </w:p>
        </w:tc>
      </w:tr>
      <w:tr w:rsidR="00447DD2" w:rsidRPr="000B521B" w14:paraId="4A748C19" w14:textId="77777777" w:rsidTr="00262FD4">
        <w:trPr>
          <w:trHeight w:val="370"/>
        </w:trPr>
        <w:tc>
          <w:tcPr>
            <w:tcW w:w="4374" w:type="dxa"/>
            <w:tcBorders>
              <w:top w:val="nil"/>
              <w:left w:val="single" w:sz="4" w:space="0" w:color="auto"/>
              <w:bottom w:val="single" w:sz="4" w:space="0" w:color="auto"/>
              <w:right w:val="single" w:sz="4" w:space="0" w:color="auto"/>
            </w:tcBorders>
            <w:shd w:val="clear" w:color="auto" w:fill="auto"/>
            <w:noWrap/>
            <w:vAlign w:val="bottom"/>
            <w:hideMark/>
          </w:tcPr>
          <w:p w14:paraId="021C0AE7" w14:textId="77777777" w:rsidR="00447DD2" w:rsidRPr="000B521B" w:rsidRDefault="00447DD2" w:rsidP="00447DD2">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Showa Denko K.K.</w:t>
            </w:r>
          </w:p>
        </w:tc>
        <w:tc>
          <w:tcPr>
            <w:tcW w:w="995" w:type="dxa"/>
            <w:tcBorders>
              <w:top w:val="nil"/>
              <w:left w:val="nil"/>
              <w:bottom w:val="single" w:sz="4" w:space="0" w:color="auto"/>
              <w:right w:val="single" w:sz="4" w:space="0" w:color="auto"/>
            </w:tcBorders>
            <w:shd w:val="clear" w:color="auto" w:fill="auto"/>
            <w:noWrap/>
            <w:vAlign w:val="bottom"/>
            <w:hideMark/>
          </w:tcPr>
          <w:p w14:paraId="08DAEF20"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44</w:t>
            </w:r>
          </w:p>
        </w:tc>
        <w:tc>
          <w:tcPr>
            <w:tcW w:w="995" w:type="dxa"/>
            <w:tcBorders>
              <w:top w:val="nil"/>
              <w:left w:val="nil"/>
              <w:bottom w:val="single" w:sz="4" w:space="0" w:color="auto"/>
              <w:right w:val="single" w:sz="4" w:space="0" w:color="auto"/>
            </w:tcBorders>
            <w:shd w:val="clear" w:color="auto" w:fill="auto"/>
            <w:noWrap/>
            <w:vAlign w:val="bottom"/>
            <w:hideMark/>
          </w:tcPr>
          <w:p w14:paraId="521462BD"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45</w:t>
            </w:r>
          </w:p>
        </w:tc>
        <w:tc>
          <w:tcPr>
            <w:tcW w:w="1274" w:type="dxa"/>
            <w:tcBorders>
              <w:top w:val="nil"/>
              <w:left w:val="nil"/>
              <w:bottom w:val="single" w:sz="4" w:space="0" w:color="auto"/>
              <w:right w:val="single" w:sz="4" w:space="0" w:color="auto"/>
            </w:tcBorders>
            <w:shd w:val="clear" w:color="auto" w:fill="auto"/>
            <w:noWrap/>
            <w:vAlign w:val="bottom"/>
            <w:hideMark/>
          </w:tcPr>
          <w:p w14:paraId="731CBB66"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71</w:t>
            </w:r>
          </w:p>
        </w:tc>
        <w:tc>
          <w:tcPr>
            <w:tcW w:w="1252" w:type="dxa"/>
            <w:tcBorders>
              <w:top w:val="nil"/>
              <w:left w:val="nil"/>
              <w:bottom w:val="single" w:sz="4" w:space="0" w:color="auto"/>
              <w:right w:val="single" w:sz="4" w:space="0" w:color="auto"/>
            </w:tcBorders>
            <w:shd w:val="clear" w:color="auto" w:fill="auto"/>
            <w:noWrap/>
            <w:vAlign w:val="bottom"/>
            <w:hideMark/>
          </w:tcPr>
          <w:p w14:paraId="304E254D"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75</w:t>
            </w:r>
          </w:p>
        </w:tc>
        <w:tc>
          <w:tcPr>
            <w:tcW w:w="1252" w:type="dxa"/>
            <w:tcBorders>
              <w:top w:val="nil"/>
              <w:left w:val="nil"/>
              <w:bottom w:val="single" w:sz="4" w:space="0" w:color="auto"/>
              <w:right w:val="single" w:sz="4" w:space="0" w:color="auto"/>
            </w:tcBorders>
            <w:shd w:val="clear" w:color="auto" w:fill="auto"/>
            <w:noWrap/>
            <w:vAlign w:val="bottom"/>
            <w:hideMark/>
          </w:tcPr>
          <w:p w14:paraId="40F9CE85"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81</w:t>
            </w:r>
          </w:p>
        </w:tc>
      </w:tr>
      <w:tr w:rsidR="00262FD4" w:rsidRPr="000B521B" w14:paraId="448DB438" w14:textId="77777777" w:rsidTr="00262FD4">
        <w:trPr>
          <w:trHeight w:val="370"/>
        </w:trPr>
        <w:tc>
          <w:tcPr>
            <w:tcW w:w="4374" w:type="dxa"/>
            <w:tcBorders>
              <w:top w:val="nil"/>
              <w:left w:val="single" w:sz="4" w:space="0" w:color="auto"/>
              <w:bottom w:val="single" w:sz="4" w:space="0" w:color="auto"/>
              <w:right w:val="single" w:sz="4" w:space="0" w:color="auto"/>
            </w:tcBorders>
            <w:shd w:val="clear" w:color="auto" w:fill="auto"/>
            <w:noWrap/>
            <w:vAlign w:val="bottom"/>
            <w:hideMark/>
          </w:tcPr>
          <w:p w14:paraId="742F755E" w14:textId="77777777" w:rsidR="00447DD2" w:rsidRPr="000B521B" w:rsidRDefault="00447DD2" w:rsidP="00447DD2">
            <w:pPr>
              <w:spacing w:after="0" w:line="240" w:lineRule="auto"/>
              <w:rPr>
                <w:rFonts w:ascii="Arial" w:eastAsia="Times New Roman" w:hAnsi="Arial" w:cs="Arial"/>
                <w:sz w:val="20"/>
                <w:szCs w:val="20"/>
                <w:lang w:val="en-US"/>
              </w:rPr>
            </w:pPr>
            <w:r w:rsidRPr="000B521B">
              <w:rPr>
                <w:rFonts w:ascii="Arial" w:eastAsia="Times New Roman" w:hAnsi="Arial" w:cs="Arial"/>
                <w:sz w:val="20"/>
                <w:szCs w:val="20"/>
                <w:lang w:val="en-US"/>
              </w:rPr>
              <w:t>Scott Bader Company Ltd.</w:t>
            </w:r>
          </w:p>
        </w:tc>
        <w:tc>
          <w:tcPr>
            <w:tcW w:w="995" w:type="dxa"/>
            <w:tcBorders>
              <w:top w:val="nil"/>
              <w:left w:val="nil"/>
              <w:bottom w:val="single" w:sz="4" w:space="0" w:color="auto"/>
              <w:right w:val="single" w:sz="4" w:space="0" w:color="auto"/>
            </w:tcBorders>
            <w:shd w:val="clear" w:color="000000" w:fill="FFFFFF"/>
            <w:noWrap/>
            <w:vAlign w:val="bottom"/>
            <w:hideMark/>
          </w:tcPr>
          <w:p w14:paraId="5BB692A1"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45</w:t>
            </w:r>
          </w:p>
        </w:tc>
        <w:tc>
          <w:tcPr>
            <w:tcW w:w="995" w:type="dxa"/>
            <w:tcBorders>
              <w:top w:val="nil"/>
              <w:left w:val="nil"/>
              <w:bottom w:val="single" w:sz="4" w:space="0" w:color="auto"/>
              <w:right w:val="single" w:sz="4" w:space="0" w:color="auto"/>
            </w:tcBorders>
            <w:shd w:val="clear" w:color="000000" w:fill="FFFFFF"/>
            <w:noWrap/>
            <w:vAlign w:val="bottom"/>
            <w:hideMark/>
          </w:tcPr>
          <w:p w14:paraId="06241185"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45</w:t>
            </w:r>
          </w:p>
        </w:tc>
        <w:tc>
          <w:tcPr>
            <w:tcW w:w="1274" w:type="dxa"/>
            <w:tcBorders>
              <w:top w:val="nil"/>
              <w:left w:val="nil"/>
              <w:bottom w:val="single" w:sz="4" w:space="0" w:color="auto"/>
              <w:right w:val="single" w:sz="4" w:space="0" w:color="auto"/>
            </w:tcBorders>
            <w:shd w:val="clear" w:color="000000" w:fill="FFFFFF"/>
            <w:noWrap/>
            <w:vAlign w:val="bottom"/>
            <w:hideMark/>
          </w:tcPr>
          <w:p w14:paraId="30C0C56D"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46</w:t>
            </w:r>
          </w:p>
        </w:tc>
        <w:tc>
          <w:tcPr>
            <w:tcW w:w="1252" w:type="dxa"/>
            <w:tcBorders>
              <w:top w:val="nil"/>
              <w:left w:val="nil"/>
              <w:bottom w:val="single" w:sz="4" w:space="0" w:color="auto"/>
              <w:right w:val="single" w:sz="4" w:space="0" w:color="auto"/>
            </w:tcBorders>
            <w:shd w:val="clear" w:color="000000" w:fill="FFFFFF"/>
            <w:noWrap/>
            <w:vAlign w:val="bottom"/>
            <w:hideMark/>
          </w:tcPr>
          <w:p w14:paraId="6E62C395"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47</w:t>
            </w:r>
          </w:p>
        </w:tc>
        <w:tc>
          <w:tcPr>
            <w:tcW w:w="1252" w:type="dxa"/>
            <w:tcBorders>
              <w:top w:val="nil"/>
              <w:left w:val="nil"/>
              <w:bottom w:val="single" w:sz="4" w:space="0" w:color="auto"/>
              <w:right w:val="single" w:sz="4" w:space="0" w:color="auto"/>
            </w:tcBorders>
            <w:shd w:val="clear" w:color="000000" w:fill="FFFFFF"/>
            <w:noWrap/>
            <w:vAlign w:val="bottom"/>
            <w:hideMark/>
          </w:tcPr>
          <w:p w14:paraId="5DF614ED"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50</w:t>
            </w:r>
          </w:p>
        </w:tc>
      </w:tr>
      <w:tr w:rsidR="00262FD4" w:rsidRPr="000B521B" w14:paraId="21785755" w14:textId="77777777" w:rsidTr="00262FD4">
        <w:trPr>
          <w:trHeight w:val="370"/>
        </w:trPr>
        <w:tc>
          <w:tcPr>
            <w:tcW w:w="4374" w:type="dxa"/>
            <w:tcBorders>
              <w:top w:val="nil"/>
              <w:left w:val="single" w:sz="4" w:space="0" w:color="auto"/>
              <w:bottom w:val="single" w:sz="4" w:space="0" w:color="auto"/>
              <w:right w:val="single" w:sz="4" w:space="0" w:color="auto"/>
            </w:tcBorders>
            <w:shd w:val="clear" w:color="auto" w:fill="auto"/>
            <w:noWrap/>
            <w:vAlign w:val="bottom"/>
            <w:hideMark/>
          </w:tcPr>
          <w:p w14:paraId="0B47A64F" w14:textId="77777777" w:rsidR="00447DD2" w:rsidRPr="000B521B" w:rsidRDefault="00447DD2" w:rsidP="00447DD2">
            <w:pPr>
              <w:spacing w:after="0" w:line="240" w:lineRule="auto"/>
              <w:rPr>
                <w:rFonts w:ascii="Arial" w:eastAsia="Times New Roman" w:hAnsi="Arial" w:cs="Arial"/>
                <w:sz w:val="20"/>
                <w:szCs w:val="20"/>
                <w:lang w:val="en-US"/>
              </w:rPr>
            </w:pPr>
            <w:proofErr w:type="spellStart"/>
            <w:r w:rsidRPr="000B521B">
              <w:rPr>
                <w:rFonts w:ascii="Arial" w:eastAsia="Times New Roman" w:hAnsi="Arial" w:cs="Arial"/>
                <w:sz w:val="20"/>
                <w:szCs w:val="20"/>
                <w:lang w:val="en-US"/>
              </w:rPr>
              <w:t>Polynt-Reichhold</w:t>
            </w:r>
            <w:proofErr w:type="spellEnd"/>
          </w:p>
        </w:tc>
        <w:tc>
          <w:tcPr>
            <w:tcW w:w="995" w:type="dxa"/>
            <w:tcBorders>
              <w:top w:val="nil"/>
              <w:left w:val="nil"/>
              <w:bottom w:val="single" w:sz="4" w:space="0" w:color="auto"/>
              <w:right w:val="single" w:sz="4" w:space="0" w:color="auto"/>
            </w:tcBorders>
            <w:shd w:val="clear" w:color="000000" w:fill="FFFFFF"/>
            <w:noWrap/>
            <w:vAlign w:val="bottom"/>
            <w:hideMark/>
          </w:tcPr>
          <w:p w14:paraId="56C3CFA2"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33</w:t>
            </w:r>
          </w:p>
        </w:tc>
        <w:tc>
          <w:tcPr>
            <w:tcW w:w="995" w:type="dxa"/>
            <w:tcBorders>
              <w:top w:val="nil"/>
              <w:left w:val="nil"/>
              <w:bottom w:val="single" w:sz="4" w:space="0" w:color="auto"/>
              <w:right w:val="single" w:sz="4" w:space="0" w:color="auto"/>
            </w:tcBorders>
            <w:shd w:val="clear" w:color="000000" w:fill="FFFFFF"/>
            <w:noWrap/>
            <w:vAlign w:val="bottom"/>
            <w:hideMark/>
          </w:tcPr>
          <w:p w14:paraId="310156C4"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40</w:t>
            </w:r>
          </w:p>
        </w:tc>
        <w:tc>
          <w:tcPr>
            <w:tcW w:w="1274" w:type="dxa"/>
            <w:tcBorders>
              <w:top w:val="nil"/>
              <w:left w:val="nil"/>
              <w:bottom w:val="single" w:sz="4" w:space="0" w:color="auto"/>
              <w:right w:val="single" w:sz="4" w:space="0" w:color="auto"/>
            </w:tcBorders>
            <w:shd w:val="clear" w:color="000000" w:fill="FFFFFF"/>
            <w:noWrap/>
            <w:vAlign w:val="bottom"/>
            <w:hideMark/>
          </w:tcPr>
          <w:p w14:paraId="1B6A59AC"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40</w:t>
            </w:r>
          </w:p>
        </w:tc>
        <w:tc>
          <w:tcPr>
            <w:tcW w:w="1252" w:type="dxa"/>
            <w:tcBorders>
              <w:top w:val="nil"/>
              <w:left w:val="nil"/>
              <w:bottom w:val="single" w:sz="4" w:space="0" w:color="auto"/>
              <w:right w:val="single" w:sz="4" w:space="0" w:color="auto"/>
            </w:tcBorders>
            <w:shd w:val="clear" w:color="000000" w:fill="FFFFFF"/>
            <w:noWrap/>
            <w:vAlign w:val="bottom"/>
            <w:hideMark/>
          </w:tcPr>
          <w:p w14:paraId="59FEE55D"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42</w:t>
            </w:r>
          </w:p>
        </w:tc>
        <w:tc>
          <w:tcPr>
            <w:tcW w:w="1252" w:type="dxa"/>
            <w:tcBorders>
              <w:top w:val="nil"/>
              <w:left w:val="nil"/>
              <w:bottom w:val="single" w:sz="4" w:space="0" w:color="auto"/>
              <w:right w:val="single" w:sz="4" w:space="0" w:color="auto"/>
            </w:tcBorders>
            <w:shd w:val="clear" w:color="000000" w:fill="FFFFFF"/>
            <w:noWrap/>
            <w:vAlign w:val="bottom"/>
            <w:hideMark/>
          </w:tcPr>
          <w:p w14:paraId="22B1FE5F"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43</w:t>
            </w:r>
          </w:p>
        </w:tc>
      </w:tr>
      <w:tr w:rsidR="00262FD4" w:rsidRPr="000B521B" w14:paraId="2F3544F1" w14:textId="77777777" w:rsidTr="00262FD4">
        <w:trPr>
          <w:trHeight w:val="370"/>
        </w:trPr>
        <w:tc>
          <w:tcPr>
            <w:tcW w:w="4374" w:type="dxa"/>
            <w:tcBorders>
              <w:top w:val="nil"/>
              <w:left w:val="single" w:sz="4" w:space="0" w:color="auto"/>
              <w:bottom w:val="single" w:sz="4" w:space="0" w:color="auto"/>
              <w:right w:val="single" w:sz="4" w:space="0" w:color="auto"/>
            </w:tcBorders>
            <w:shd w:val="clear" w:color="auto" w:fill="auto"/>
            <w:noWrap/>
            <w:vAlign w:val="bottom"/>
            <w:hideMark/>
          </w:tcPr>
          <w:p w14:paraId="20BB2309" w14:textId="77777777" w:rsidR="00447DD2" w:rsidRPr="000B521B" w:rsidRDefault="00447DD2" w:rsidP="00447DD2">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Eternal Materials </w:t>
            </w:r>
            <w:proofErr w:type="spellStart"/>
            <w:proofErr w:type="gramStart"/>
            <w:r w:rsidRPr="000B521B">
              <w:rPr>
                <w:rFonts w:ascii="Arial" w:eastAsia="Times New Roman" w:hAnsi="Arial" w:cs="Arial"/>
                <w:color w:val="000000"/>
                <w:sz w:val="20"/>
                <w:szCs w:val="20"/>
                <w:lang w:val="en-US"/>
              </w:rPr>
              <w:t>Co.,Ltd</w:t>
            </w:r>
            <w:proofErr w:type="spellEnd"/>
            <w:r w:rsidRPr="000B521B">
              <w:rPr>
                <w:rFonts w:ascii="Arial" w:eastAsia="Times New Roman" w:hAnsi="Arial" w:cs="Arial"/>
                <w:color w:val="000000"/>
                <w:sz w:val="20"/>
                <w:szCs w:val="20"/>
                <w:lang w:val="en-US"/>
              </w:rPr>
              <w:t>.</w:t>
            </w:r>
            <w:proofErr w:type="gramEnd"/>
          </w:p>
        </w:tc>
        <w:tc>
          <w:tcPr>
            <w:tcW w:w="995" w:type="dxa"/>
            <w:tcBorders>
              <w:top w:val="nil"/>
              <w:left w:val="nil"/>
              <w:bottom w:val="single" w:sz="4" w:space="0" w:color="auto"/>
              <w:right w:val="single" w:sz="4" w:space="0" w:color="auto"/>
            </w:tcBorders>
            <w:shd w:val="clear" w:color="000000" w:fill="FFFFFF"/>
            <w:noWrap/>
            <w:vAlign w:val="bottom"/>
            <w:hideMark/>
          </w:tcPr>
          <w:p w14:paraId="463BCADD"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31</w:t>
            </w:r>
          </w:p>
        </w:tc>
        <w:tc>
          <w:tcPr>
            <w:tcW w:w="995" w:type="dxa"/>
            <w:tcBorders>
              <w:top w:val="nil"/>
              <w:left w:val="nil"/>
              <w:bottom w:val="single" w:sz="4" w:space="0" w:color="auto"/>
              <w:right w:val="single" w:sz="4" w:space="0" w:color="auto"/>
            </w:tcBorders>
            <w:shd w:val="clear" w:color="000000" w:fill="FFFFFF"/>
            <w:noWrap/>
            <w:vAlign w:val="bottom"/>
            <w:hideMark/>
          </w:tcPr>
          <w:p w14:paraId="7EE25BC5"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34</w:t>
            </w:r>
          </w:p>
        </w:tc>
        <w:tc>
          <w:tcPr>
            <w:tcW w:w="1274" w:type="dxa"/>
            <w:tcBorders>
              <w:top w:val="nil"/>
              <w:left w:val="nil"/>
              <w:bottom w:val="single" w:sz="4" w:space="0" w:color="auto"/>
              <w:right w:val="single" w:sz="4" w:space="0" w:color="auto"/>
            </w:tcBorders>
            <w:shd w:val="clear" w:color="000000" w:fill="FFFFFF"/>
            <w:noWrap/>
            <w:vAlign w:val="bottom"/>
            <w:hideMark/>
          </w:tcPr>
          <w:p w14:paraId="4CE78C74"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35</w:t>
            </w:r>
          </w:p>
        </w:tc>
        <w:tc>
          <w:tcPr>
            <w:tcW w:w="1252" w:type="dxa"/>
            <w:tcBorders>
              <w:top w:val="nil"/>
              <w:left w:val="nil"/>
              <w:bottom w:val="single" w:sz="4" w:space="0" w:color="auto"/>
              <w:right w:val="single" w:sz="4" w:space="0" w:color="auto"/>
            </w:tcBorders>
            <w:shd w:val="clear" w:color="000000" w:fill="FFFFFF"/>
            <w:noWrap/>
            <w:vAlign w:val="bottom"/>
            <w:hideMark/>
          </w:tcPr>
          <w:p w14:paraId="6A040997"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43</w:t>
            </w:r>
          </w:p>
        </w:tc>
        <w:tc>
          <w:tcPr>
            <w:tcW w:w="1252" w:type="dxa"/>
            <w:tcBorders>
              <w:top w:val="nil"/>
              <w:left w:val="nil"/>
              <w:bottom w:val="single" w:sz="4" w:space="0" w:color="auto"/>
              <w:right w:val="single" w:sz="4" w:space="0" w:color="auto"/>
            </w:tcBorders>
            <w:shd w:val="clear" w:color="000000" w:fill="FFFFFF"/>
            <w:noWrap/>
            <w:vAlign w:val="bottom"/>
            <w:hideMark/>
          </w:tcPr>
          <w:p w14:paraId="37F0E2B0"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46</w:t>
            </w:r>
          </w:p>
        </w:tc>
      </w:tr>
      <w:tr w:rsidR="00447DD2" w:rsidRPr="000B521B" w14:paraId="628AB6F4" w14:textId="77777777" w:rsidTr="00262FD4">
        <w:trPr>
          <w:trHeight w:val="370"/>
        </w:trPr>
        <w:tc>
          <w:tcPr>
            <w:tcW w:w="4374" w:type="dxa"/>
            <w:tcBorders>
              <w:top w:val="nil"/>
              <w:left w:val="single" w:sz="4" w:space="0" w:color="auto"/>
              <w:bottom w:val="single" w:sz="4" w:space="0" w:color="auto"/>
              <w:right w:val="single" w:sz="4" w:space="0" w:color="auto"/>
            </w:tcBorders>
            <w:shd w:val="clear" w:color="auto" w:fill="auto"/>
            <w:noWrap/>
            <w:vAlign w:val="bottom"/>
            <w:hideMark/>
          </w:tcPr>
          <w:p w14:paraId="29A2A493" w14:textId="77777777" w:rsidR="00447DD2" w:rsidRPr="000B521B" w:rsidRDefault="00447DD2" w:rsidP="00447DD2">
            <w:pPr>
              <w:spacing w:after="0" w:line="240" w:lineRule="auto"/>
              <w:rPr>
                <w:rFonts w:ascii="Arial" w:eastAsia="Times New Roman" w:hAnsi="Arial" w:cs="Arial"/>
                <w:sz w:val="20"/>
                <w:szCs w:val="20"/>
                <w:lang w:val="en-US"/>
              </w:rPr>
            </w:pPr>
            <w:r w:rsidRPr="000B521B">
              <w:rPr>
                <w:rFonts w:ascii="Arial" w:eastAsia="Times New Roman" w:hAnsi="Arial" w:cs="Arial"/>
                <w:sz w:val="20"/>
                <w:szCs w:val="20"/>
                <w:lang w:val="en-US"/>
              </w:rPr>
              <w:t>Sino Polymer</w:t>
            </w:r>
          </w:p>
        </w:tc>
        <w:tc>
          <w:tcPr>
            <w:tcW w:w="995" w:type="dxa"/>
            <w:tcBorders>
              <w:top w:val="nil"/>
              <w:left w:val="nil"/>
              <w:bottom w:val="single" w:sz="4" w:space="0" w:color="auto"/>
              <w:right w:val="single" w:sz="4" w:space="0" w:color="auto"/>
            </w:tcBorders>
            <w:shd w:val="clear" w:color="auto" w:fill="auto"/>
            <w:noWrap/>
            <w:vAlign w:val="bottom"/>
            <w:hideMark/>
          </w:tcPr>
          <w:p w14:paraId="5F9058C4"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30</w:t>
            </w:r>
          </w:p>
        </w:tc>
        <w:tc>
          <w:tcPr>
            <w:tcW w:w="995" w:type="dxa"/>
            <w:tcBorders>
              <w:top w:val="nil"/>
              <w:left w:val="nil"/>
              <w:bottom w:val="single" w:sz="4" w:space="0" w:color="auto"/>
              <w:right w:val="single" w:sz="4" w:space="0" w:color="auto"/>
            </w:tcBorders>
            <w:shd w:val="clear" w:color="auto" w:fill="auto"/>
            <w:noWrap/>
            <w:vAlign w:val="bottom"/>
            <w:hideMark/>
          </w:tcPr>
          <w:p w14:paraId="3FAA4E57"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29</w:t>
            </w:r>
          </w:p>
        </w:tc>
        <w:tc>
          <w:tcPr>
            <w:tcW w:w="1274" w:type="dxa"/>
            <w:tcBorders>
              <w:top w:val="nil"/>
              <w:left w:val="nil"/>
              <w:bottom w:val="single" w:sz="4" w:space="0" w:color="auto"/>
              <w:right w:val="single" w:sz="4" w:space="0" w:color="auto"/>
            </w:tcBorders>
            <w:shd w:val="clear" w:color="auto" w:fill="auto"/>
            <w:noWrap/>
            <w:vAlign w:val="bottom"/>
            <w:hideMark/>
          </w:tcPr>
          <w:p w14:paraId="038C321B"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31</w:t>
            </w:r>
          </w:p>
        </w:tc>
        <w:tc>
          <w:tcPr>
            <w:tcW w:w="1252" w:type="dxa"/>
            <w:tcBorders>
              <w:top w:val="nil"/>
              <w:left w:val="nil"/>
              <w:bottom w:val="single" w:sz="4" w:space="0" w:color="auto"/>
              <w:right w:val="single" w:sz="4" w:space="0" w:color="auto"/>
            </w:tcBorders>
            <w:shd w:val="clear" w:color="auto" w:fill="auto"/>
            <w:noWrap/>
            <w:vAlign w:val="bottom"/>
            <w:hideMark/>
          </w:tcPr>
          <w:p w14:paraId="346AE8C3"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32</w:t>
            </w:r>
          </w:p>
        </w:tc>
        <w:tc>
          <w:tcPr>
            <w:tcW w:w="1252" w:type="dxa"/>
            <w:tcBorders>
              <w:top w:val="nil"/>
              <w:left w:val="nil"/>
              <w:bottom w:val="single" w:sz="4" w:space="0" w:color="auto"/>
              <w:right w:val="single" w:sz="4" w:space="0" w:color="auto"/>
            </w:tcBorders>
            <w:shd w:val="clear" w:color="auto" w:fill="auto"/>
            <w:noWrap/>
            <w:vAlign w:val="bottom"/>
            <w:hideMark/>
          </w:tcPr>
          <w:p w14:paraId="0470481A"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33</w:t>
            </w:r>
          </w:p>
        </w:tc>
      </w:tr>
      <w:tr w:rsidR="00262FD4" w:rsidRPr="000B521B" w14:paraId="03B5FDFF" w14:textId="77777777" w:rsidTr="00262FD4">
        <w:trPr>
          <w:trHeight w:val="370"/>
        </w:trPr>
        <w:tc>
          <w:tcPr>
            <w:tcW w:w="4374" w:type="dxa"/>
            <w:tcBorders>
              <w:top w:val="nil"/>
              <w:left w:val="single" w:sz="4" w:space="0" w:color="auto"/>
              <w:bottom w:val="single" w:sz="4" w:space="0" w:color="auto"/>
              <w:right w:val="single" w:sz="4" w:space="0" w:color="auto"/>
            </w:tcBorders>
            <w:shd w:val="clear" w:color="auto" w:fill="auto"/>
            <w:noWrap/>
            <w:vAlign w:val="bottom"/>
            <w:hideMark/>
          </w:tcPr>
          <w:p w14:paraId="7E99A09A" w14:textId="77777777" w:rsidR="00447DD2" w:rsidRPr="000B521B" w:rsidRDefault="00447DD2" w:rsidP="00447DD2">
            <w:pPr>
              <w:spacing w:after="0" w:line="240" w:lineRule="auto"/>
              <w:rPr>
                <w:rFonts w:ascii="Arial" w:eastAsia="Times New Roman" w:hAnsi="Arial" w:cs="Arial"/>
                <w:color w:val="000000"/>
                <w:sz w:val="20"/>
                <w:szCs w:val="20"/>
                <w:lang w:val="en-US"/>
              </w:rPr>
            </w:pPr>
            <w:proofErr w:type="spellStart"/>
            <w:r w:rsidRPr="000B521B">
              <w:rPr>
                <w:rFonts w:ascii="Arial" w:eastAsia="Times New Roman" w:hAnsi="Arial" w:cs="Arial"/>
                <w:color w:val="000000"/>
                <w:sz w:val="20"/>
                <w:szCs w:val="20"/>
                <w:lang w:val="en-US"/>
              </w:rPr>
              <w:t>Poliya</w:t>
            </w:r>
            <w:proofErr w:type="spellEnd"/>
          </w:p>
        </w:tc>
        <w:tc>
          <w:tcPr>
            <w:tcW w:w="995" w:type="dxa"/>
            <w:tcBorders>
              <w:top w:val="nil"/>
              <w:left w:val="nil"/>
              <w:bottom w:val="single" w:sz="4" w:space="0" w:color="auto"/>
              <w:right w:val="single" w:sz="4" w:space="0" w:color="auto"/>
            </w:tcBorders>
            <w:shd w:val="clear" w:color="000000" w:fill="FFFFFF"/>
            <w:noWrap/>
            <w:vAlign w:val="bottom"/>
            <w:hideMark/>
          </w:tcPr>
          <w:p w14:paraId="66B33EB6"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26</w:t>
            </w:r>
          </w:p>
        </w:tc>
        <w:tc>
          <w:tcPr>
            <w:tcW w:w="995" w:type="dxa"/>
            <w:tcBorders>
              <w:top w:val="nil"/>
              <w:left w:val="nil"/>
              <w:bottom w:val="single" w:sz="4" w:space="0" w:color="auto"/>
              <w:right w:val="single" w:sz="4" w:space="0" w:color="auto"/>
            </w:tcBorders>
            <w:shd w:val="clear" w:color="000000" w:fill="FFFFFF"/>
            <w:noWrap/>
            <w:vAlign w:val="bottom"/>
            <w:hideMark/>
          </w:tcPr>
          <w:p w14:paraId="0579B53F"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25</w:t>
            </w:r>
          </w:p>
        </w:tc>
        <w:tc>
          <w:tcPr>
            <w:tcW w:w="1274" w:type="dxa"/>
            <w:tcBorders>
              <w:top w:val="nil"/>
              <w:left w:val="nil"/>
              <w:bottom w:val="single" w:sz="4" w:space="0" w:color="auto"/>
              <w:right w:val="single" w:sz="4" w:space="0" w:color="auto"/>
            </w:tcBorders>
            <w:shd w:val="clear" w:color="000000" w:fill="FFFFFF"/>
            <w:noWrap/>
            <w:vAlign w:val="bottom"/>
            <w:hideMark/>
          </w:tcPr>
          <w:p w14:paraId="292ADF4C"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26</w:t>
            </w:r>
          </w:p>
        </w:tc>
        <w:tc>
          <w:tcPr>
            <w:tcW w:w="1252" w:type="dxa"/>
            <w:tcBorders>
              <w:top w:val="nil"/>
              <w:left w:val="nil"/>
              <w:bottom w:val="single" w:sz="4" w:space="0" w:color="auto"/>
              <w:right w:val="single" w:sz="4" w:space="0" w:color="auto"/>
            </w:tcBorders>
            <w:shd w:val="clear" w:color="000000" w:fill="FFFFFF"/>
            <w:noWrap/>
            <w:vAlign w:val="bottom"/>
            <w:hideMark/>
          </w:tcPr>
          <w:p w14:paraId="6CC51CEE"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27</w:t>
            </w:r>
          </w:p>
        </w:tc>
        <w:tc>
          <w:tcPr>
            <w:tcW w:w="1252" w:type="dxa"/>
            <w:tcBorders>
              <w:top w:val="nil"/>
              <w:left w:val="nil"/>
              <w:bottom w:val="single" w:sz="4" w:space="0" w:color="auto"/>
              <w:right w:val="single" w:sz="4" w:space="0" w:color="auto"/>
            </w:tcBorders>
            <w:shd w:val="clear" w:color="000000" w:fill="FFFFFF"/>
            <w:noWrap/>
            <w:vAlign w:val="bottom"/>
            <w:hideMark/>
          </w:tcPr>
          <w:p w14:paraId="60F3CABF"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28</w:t>
            </w:r>
          </w:p>
        </w:tc>
      </w:tr>
      <w:tr w:rsidR="00262FD4" w:rsidRPr="000B521B" w14:paraId="408C52DA" w14:textId="77777777" w:rsidTr="00262FD4">
        <w:trPr>
          <w:trHeight w:val="370"/>
        </w:trPr>
        <w:tc>
          <w:tcPr>
            <w:tcW w:w="4374" w:type="dxa"/>
            <w:tcBorders>
              <w:top w:val="nil"/>
              <w:left w:val="single" w:sz="4" w:space="0" w:color="auto"/>
              <w:bottom w:val="single" w:sz="4" w:space="0" w:color="auto"/>
              <w:right w:val="single" w:sz="4" w:space="0" w:color="auto"/>
            </w:tcBorders>
            <w:shd w:val="clear" w:color="auto" w:fill="auto"/>
            <w:noWrap/>
            <w:vAlign w:val="bottom"/>
            <w:hideMark/>
          </w:tcPr>
          <w:p w14:paraId="77DDD5BB" w14:textId="77777777" w:rsidR="00447DD2" w:rsidRPr="000B521B" w:rsidRDefault="00447DD2" w:rsidP="00447DD2">
            <w:pPr>
              <w:spacing w:after="0" w:line="240" w:lineRule="auto"/>
              <w:rPr>
                <w:rFonts w:ascii="Arial" w:eastAsia="Times New Roman" w:hAnsi="Arial" w:cs="Arial"/>
                <w:sz w:val="20"/>
                <w:szCs w:val="20"/>
                <w:lang w:val="en-US"/>
              </w:rPr>
            </w:pPr>
            <w:r w:rsidRPr="000B521B">
              <w:rPr>
                <w:rFonts w:ascii="Arial" w:eastAsia="Times New Roman" w:hAnsi="Arial" w:cs="Arial"/>
                <w:sz w:val="20"/>
                <w:szCs w:val="20"/>
                <w:lang w:val="en-US"/>
              </w:rPr>
              <w:t>Hexion Inc.</w:t>
            </w:r>
          </w:p>
        </w:tc>
        <w:tc>
          <w:tcPr>
            <w:tcW w:w="995" w:type="dxa"/>
            <w:tcBorders>
              <w:top w:val="nil"/>
              <w:left w:val="nil"/>
              <w:bottom w:val="single" w:sz="4" w:space="0" w:color="auto"/>
              <w:right w:val="single" w:sz="4" w:space="0" w:color="auto"/>
            </w:tcBorders>
            <w:shd w:val="clear" w:color="000000" w:fill="FFFFFF"/>
            <w:noWrap/>
            <w:vAlign w:val="bottom"/>
            <w:hideMark/>
          </w:tcPr>
          <w:p w14:paraId="145D6CAF"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24</w:t>
            </w:r>
          </w:p>
        </w:tc>
        <w:tc>
          <w:tcPr>
            <w:tcW w:w="995" w:type="dxa"/>
            <w:tcBorders>
              <w:top w:val="nil"/>
              <w:left w:val="nil"/>
              <w:bottom w:val="single" w:sz="4" w:space="0" w:color="auto"/>
              <w:right w:val="single" w:sz="4" w:space="0" w:color="auto"/>
            </w:tcBorders>
            <w:shd w:val="clear" w:color="000000" w:fill="FFFFFF"/>
            <w:noWrap/>
            <w:vAlign w:val="bottom"/>
            <w:hideMark/>
          </w:tcPr>
          <w:p w14:paraId="5F1F31E4"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24</w:t>
            </w:r>
          </w:p>
        </w:tc>
        <w:tc>
          <w:tcPr>
            <w:tcW w:w="1274" w:type="dxa"/>
            <w:tcBorders>
              <w:top w:val="nil"/>
              <w:left w:val="nil"/>
              <w:bottom w:val="single" w:sz="4" w:space="0" w:color="auto"/>
              <w:right w:val="single" w:sz="4" w:space="0" w:color="auto"/>
            </w:tcBorders>
            <w:shd w:val="clear" w:color="000000" w:fill="FFFFFF"/>
            <w:noWrap/>
            <w:vAlign w:val="bottom"/>
            <w:hideMark/>
          </w:tcPr>
          <w:p w14:paraId="4AC9DA22"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25</w:t>
            </w:r>
          </w:p>
        </w:tc>
        <w:tc>
          <w:tcPr>
            <w:tcW w:w="1252" w:type="dxa"/>
            <w:tcBorders>
              <w:top w:val="nil"/>
              <w:left w:val="nil"/>
              <w:bottom w:val="single" w:sz="4" w:space="0" w:color="auto"/>
              <w:right w:val="single" w:sz="4" w:space="0" w:color="auto"/>
            </w:tcBorders>
            <w:shd w:val="clear" w:color="000000" w:fill="FFFFFF"/>
            <w:noWrap/>
            <w:vAlign w:val="bottom"/>
            <w:hideMark/>
          </w:tcPr>
          <w:p w14:paraId="3CC2302E"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25</w:t>
            </w:r>
          </w:p>
        </w:tc>
        <w:tc>
          <w:tcPr>
            <w:tcW w:w="1252" w:type="dxa"/>
            <w:tcBorders>
              <w:top w:val="nil"/>
              <w:left w:val="nil"/>
              <w:bottom w:val="single" w:sz="4" w:space="0" w:color="auto"/>
              <w:right w:val="single" w:sz="4" w:space="0" w:color="auto"/>
            </w:tcBorders>
            <w:shd w:val="clear" w:color="000000" w:fill="FFFFFF"/>
            <w:noWrap/>
            <w:vAlign w:val="bottom"/>
            <w:hideMark/>
          </w:tcPr>
          <w:p w14:paraId="00BF28C9"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25</w:t>
            </w:r>
          </w:p>
        </w:tc>
      </w:tr>
      <w:tr w:rsidR="00447DD2" w:rsidRPr="000B521B" w14:paraId="454CB522" w14:textId="77777777" w:rsidTr="00262FD4">
        <w:trPr>
          <w:trHeight w:val="370"/>
        </w:trPr>
        <w:tc>
          <w:tcPr>
            <w:tcW w:w="4374" w:type="dxa"/>
            <w:tcBorders>
              <w:top w:val="nil"/>
              <w:left w:val="single" w:sz="4" w:space="0" w:color="auto"/>
              <w:bottom w:val="single" w:sz="4" w:space="0" w:color="auto"/>
              <w:right w:val="single" w:sz="4" w:space="0" w:color="auto"/>
            </w:tcBorders>
            <w:shd w:val="clear" w:color="auto" w:fill="auto"/>
            <w:noWrap/>
            <w:vAlign w:val="bottom"/>
            <w:hideMark/>
          </w:tcPr>
          <w:p w14:paraId="62535900" w14:textId="77777777" w:rsidR="00447DD2" w:rsidRPr="000B521B" w:rsidRDefault="00447DD2" w:rsidP="00447DD2">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DIC Corporation</w:t>
            </w:r>
          </w:p>
        </w:tc>
        <w:tc>
          <w:tcPr>
            <w:tcW w:w="995" w:type="dxa"/>
            <w:tcBorders>
              <w:top w:val="nil"/>
              <w:left w:val="nil"/>
              <w:bottom w:val="single" w:sz="4" w:space="0" w:color="auto"/>
              <w:right w:val="single" w:sz="4" w:space="0" w:color="auto"/>
            </w:tcBorders>
            <w:shd w:val="clear" w:color="auto" w:fill="auto"/>
            <w:noWrap/>
            <w:vAlign w:val="bottom"/>
            <w:hideMark/>
          </w:tcPr>
          <w:p w14:paraId="328A3835"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22</w:t>
            </w:r>
          </w:p>
        </w:tc>
        <w:tc>
          <w:tcPr>
            <w:tcW w:w="995" w:type="dxa"/>
            <w:tcBorders>
              <w:top w:val="nil"/>
              <w:left w:val="nil"/>
              <w:bottom w:val="single" w:sz="4" w:space="0" w:color="auto"/>
              <w:right w:val="single" w:sz="4" w:space="0" w:color="auto"/>
            </w:tcBorders>
            <w:shd w:val="clear" w:color="auto" w:fill="auto"/>
            <w:noWrap/>
            <w:vAlign w:val="bottom"/>
            <w:hideMark/>
          </w:tcPr>
          <w:p w14:paraId="7B9B0F9C"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24</w:t>
            </w:r>
          </w:p>
        </w:tc>
        <w:tc>
          <w:tcPr>
            <w:tcW w:w="1274" w:type="dxa"/>
            <w:tcBorders>
              <w:top w:val="nil"/>
              <w:left w:val="nil"/>
              <w:bottom w:val="single" w:sz="4" w:space="0" w:color="auto"/>
              <w:right w:val="single" w:sz="4" w:space="0" w:color="auto"/>
            </w:tcBorders>
            <w:shd w:val="clear" w:color="auto" w:fill="auto"/>
            <w:noWrap/>
            <w:vAlign w:val="bottom"/>
            <w:hideMark/>
          </w:tcPr>
          <w:p w14:paraId="06B2C305"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25</w:t>
            </w:r>
          </w:p>
        </w:tc>
        <w:tc>
          <w:tcPr>
            <w:tcW w:w="1252" w:type="dxa"/>
            <w:tcBorders>
              <w:top w:val="nil"/>
              <w:left w:val="nil"/>
              <w:bottom w:val="single" w:sz="4" w:space="0" w:color="auto"/>
              <w:right w:val="single" w:sz="4" w:space="0" w:color="auto"/>
            </w:tcBorders>
            <w:shd w:val="clear" w:color="auto" w:fill="auto"/>
            <w:noWrap/>
            <w:vAlign w:val="bottom"/>
            <w:hideMark/>
          </w:tcPr>
          <w:p w14:paraId="12F0474C"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26</w:t>
            </w:r>
          </w:p>
        </w:tc>
        <w:tc>
          <w:tcPr>
            <w:tcW w:w="1252" w:type="dxa"/>
            <w:tcBorders>
              <w:top w:val="nil"/>
              <w:left w:val="nil"/>
              <w:bottom w:val="single" w:sz="4" w:space="0" w:color="auto"/>
              <w:right w:val="single" w:sz="4" w:space="0" w:color="auto"/>
            </w:tcBorders>
            <w:shd w:val="clear" w:color="auto" w:fill="auto"/>
            <w:noWrap/>
            <w:vAlign w:val="bottom"/>
            <w:hideMark/>
          </w:tcPr>
          <w:p w14:paraId="26EBF618"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27</w:t>
            </w:r>
          </w:p>
        </w:tc>
      </w:tr>
      <w:tr w:rsidR="00262FD4" w:rsidRPr="000B521B" w14:paraId="1BB0305C" w14:textId="77777777" w:rsidTr="00262FD4">
        <w:trPr>
          <w:trHeight w:val="370"/>
        </w:trPr>
        <w:tc>
          <w:tcPr>
            <w:tcW w:w="4374" w:type="dxa"/>
            <w:tcBorders>
              <w:top w:val="nil"/>
              <w:left w:val="single" w:sz="4" w:space="0" w:color="auto"/>
              <w:bottom w:val="single" w:sz="4" w:space="0" w:color="auto"/>
              <w:right w:val="single" w:sz="4" w:space="0" w:color="auto"/>
            </w:tcBorders>
            <w:shd w:val="clear" w:color="auto" w:fill="auto"/>
            <w:noWrap/>
            <w:vAlign w:val="bottom"/>
            <w:hideMark/>
          </w:tcPr>
          <w:p w14:paraId="2ACDBEF5" w14:textId="77777777" w:rsidR="00447DD2" w:rsidRPr="000B521B" w:rsidRDefault="00447DD2" w:rsidP="00447DD2">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Saudi Arabia Industrial Resins Ltd.</w:t>
            </w:r>
          </w:p>
        </w:tc>
        <w:tc>
          <w:tcPr>
            <w:tcW w:w="995" w:type="dxa"/>
            <w:tcBorders>
              <w:top w:val="nil"/>
              <w:left w:val="nil"/>
              <w:bottom w:val="single" w:sz="4" w:space="0" w:color="auto"/>
              <w:right w:val="single" w:sz="4" w:space="0" w:color="auto"/>
            </w:tcBorders>
            <w:shd w:val="clear" w:color="000000" w:fill="FFFFFF"/>
            <w:noWrap/>
            <w:vAlign w:val="bottom"/>
            <w:hideMark/>
          </w:tcPr>
          <w:p w14:paraId="32237C2B"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15</w:t>
            </w:r>
          </w:p>
        </w:tc>
        <w:tc>
          <w:tcPr>
            <w:tcW w:w="995" w:type="dxa"/>
            <w:tcBorders>
              <w:top w:val="nil"/>
              <w:left w:val="nil"/>
              <w:bottom w:val="single" w:sz="4" w:space="0" w:color="auto"/>
              <w:right w:val="single" w:sz="4" w:space="0" w:color="auto"/>
            </w:tcBorders>
            <w:shd w:val="clear" w:color="000000" w:fill="FFFFFF"/>
            <w:noWrap/>
            <w:vAlign w:val="bottom"/>
            <w:hideMark/>
          </w:tcPr>
          <w:p w14:paraId="165F5C2F"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16</w:t>
            </w:r>
          </w:p>
        </w:tc>
        <w:tc>
          <w:tcPr>
            <w:tcW w:w="1274" w:type="dxa"/>
            <w:tcBorders>
              <w:top w:val="nil"/>
              <w:left w:val="nil"/>
              <w:bottom w:val="single" w:sz="4" w:space="0" w:color="auto"/>
              <w:right w:val="single" w:sz="4" w:space="0" w:color="auto"/>
            </w:tcBorders>
            <w:shd w:val="clear" w:color="000000" w:fill="FFFFFF"/>
            <w:noWrap/>
            <w:vAlign w:val="bottom"/>
            <w:hideMark/>
          </w:tcPr>
          <w:p w14:paraId="63603364"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17</w:t>
            </w:r>
          </w:p>
        </w:tc>
        <w:tc>
          <w:tcPr>
            <w:tcW w:w="1252" w:type="dxa"/>
            <w:tcBorders>
              <w:top w:val="nil"/>
              <w:left w:val="nil"/>
              <w:bottom w:val="single" w:sz="4" w:space="0" w:color="auto"/>
              <w:right w:val="single" w:sz="4" w:space="0" w:color="auto"/>
            </w:tcBorders>
            <w:shd w:val="clear" w:color="000000" w:fill="FFFFFF"/>
            <w:noWrap/>
            <w:vAlign w:val="bottom"/>
            <w:hideMark/>
          </w:tcPr>
          <w:p w14:paraId="7CA065A1"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18</w:t>
            </w:r>
          </w:p>
        </w:tc>
        <w:tc>
          <w:tcPr>
            <w:tcW w:w="1252" w:type="dxa"/>
            <w:tcBorders>
              <w:top w:val="nil"/>
              <w:left w:val="nil"/>
              <w:bottom w:val="single" w:sz="4" w:space="0" w:color="auto"/>
              <w:right w:val="single" w:sz="4" w:space="0" w:color="auto"/>
            </w:tcBorders>
            <w:shd w:val="clear" w:color="000000" w:fill="FFFFFF"/>
            <w:noWrap/>
            <w:vAlign w:val="bottom"/>
            <w:hideMark/>
          </w:tcPr>
          <w:p w14:paraId="3067DDAE"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19</w:t>
            </w:r>
          </w:p>
        </w:tc>
      </w:tr>
      <w:tr w:rsidR="00262FD4" w:rsidRPr="000B521B" w14:paraId="115C45C1" w14:textId="77777777" w:rsidTr="00262FD4">
        <w:trPr>
          <w:trHeight w:val="370"/>
        </w:trPr>
        <w:tc>
          <w:tcPr>
            <w:tcW w:w="4374" w:type="dxa"/>
            <w:tcBorders>
              <w:top w:val="nil"/>
              <w:left w:val="single" w:sz="4" w:space="0" w:color="auto"/>
              <w:bottom w:val="single" w:sz="4" w:space="0" w:color="auto"/>
              <w:right w:val="single" w:sz="4" w:space="0" w:color="auto"/>
            </w:tcBorders>
            <w:shd w:val="clear" w:color="auto" w:fill="auto"/>
            <w:noWrap/>
            <w:vAlign w:val="bottom"/>
            <w:hideMark/>
          </w:tcPr>
          <w:p w14:paraId="513BEC39" w14:textId="77777777" w:rsidR="00447DD2" w:rsidRPr="000B521B" w:rsidRDefault="00447DD2" w:rsidP="00447DD2">
            <w:pPr>
              <w:spacing w:after="0" w:line="240" w:lineRule="auto"/>
              <w:rPr>
                <w:rFonts w:ascii="Arial" w:eastAsia="Times New Roman" w:hAnsi="Arial" w:cs="Arial"/>
                <w:sz w:val="20"/>
                <w:szCs w:val="20"/>
                <w:lang w:val="en-US"/>
              </w:rPr>
            </w:pPr>
            <w:r w:rsidRPr="000B521B">
              <w:rPr>
                <w:rFonts w:ascii="Arial" w:eastAsia="Times New Roman" w:hAnsi="Arial" w:cs="Arial"/>
                <w:sz w:val="20"/>
                <w:szCs w:val="20"/>
                <w:lang w:val="en-US"/>
              </w:rPr>
              <w:t>Reinhold GmbH</w:t>
            </w:r>
          </w:p>
        </w:tc>
        <w:tc>
          <w:tcPr>
            <w:tcW w:w="995" w:type="dxa"/>
            <w:tcBorders>
              <w:top w:val="nil"/>
              <w:left w:val="nil"/>
              <w:bottom w:val="single" w:sz="4" w:space="0" w:color="auto"/>
              <w:right w:val="single" w:sz="4" w:space="0" w:color="auto"/>
            </w:tcBorders>
            <w:shd w:val="clear" w:color="000000" w:fill="FFFFFF"/>
            <w:noWrap/>
            <w:vAlign w:val="bottom"/>
            <w:hideMark/>
          </w:tcPr>
          <w:p w14:paraId="02E22665"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15</w:t>
            </w:r>
          </w:p>
        </w:tc>
        <w:tc>
          <w:tcPr>
            <w:tcW w:w="995" w:type="dxa"/>
            <w:tcBorders>
              <w:top w:val="nil"/>
              <w:left w:val="nil"/>
              <w:bottom w:val="single" w:sz="4" w:space="0" w:color="auto"/>
              <w:right w:val="single" w:sz="4" w:space="0" w:color="auto"/>
            </w:tcBorders>
            <w:shd w:val="clear" w:color="000000" w:fill="FFFFFF"/>
            <w:noWrap/>
            <w:vAlign w:val="bottom"/>
            <w:hideMark/>
          </w:tcPr>
          <w:p w14:paraId="38E7A272"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15</w:t>
            </w:r>
          </w:p>
        </w:tc>
        <w:tc>
          <w:tcPr>
            <w:tcW w:w="1274" w:type="dxa"/>
            <w:tcBorders>
              <w:top w:val="nil"/>
              <w:left w:val="nil"/>
              <w:bottom w:val="single" w:sz="4" w:space="0" w:color="auto"/>
              <w:right w:val="single" w:sz="4" w:space="0" w:color="auto"/>
            </w:tcBorders>
            <w:shd w:val="clear" w:color="000000" w:fill="FFFFFF"/>
            <w:noWrap/>
            <w:vAlign w:val="bottom"/>
            <w:hideMark/>
          </w:tcPr>
          <w:p w14:paraId="294FBA45"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16</w:t>
            </w:r>
          </w:p>
        </w:tc>
        <w:tc>
          <w:tcPr>
            <w:tcW w:w="1252" w:type="dxa"/>
            <w:tcBorders>
              <w:top w:val="nil"/>
              <w:left w:val="nil"/>
              <w:bottom w:val="single" w:sz="4" w:space="0" w:color="auto"/>
              <w:right w:val="single" w:sz="4" w:space="0" w:color="auto"/>
            </w:tcBorders>
            <w:shd w:val="clear" w:color="000000" w:fill="FFFFFF"/>
            <w:noWrap/>
            <w:vAlign w:val="bottom"/>
            <w:hideMark/>
          </w:tcPr>
          <w:p w14:paraId="72A9C527"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16</w:t>
            </w:r>
          </w:p>
        </w:tc>
        <w:tc>
          <w:tcPr>
            <w:tcW w:w="1252" w:type="dxa"/>
            <w:tcBorders>
              <w:top w:val="nil"/>
              <w:left w:val="nil"/>
              <w:bottom w:val="single" w:sz="4" w:space="0" w:color="auto"/>
              <w:right w:val="single" w:sz="4" w:space="0" w:color="auto"/>
            </w:tcBorders>
            <w:shd w:val="clear" w:color="000000" w:fill="FFFFFF"/>
            <w:noWrap/>
            <w:vAlign w:val="bottom"/>
            <w:hideMark/>
          </w:tcPr>
          <w:p w14:paraId="75FD4C12"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18</w:t>
            </w:r>
          </w:p>
        </w:tc>
      </w:tr>
      <w:tr w:rsidR="00262FD4" w:rsidRPr="000B521B" w14:paraId="5B8AF65F" w14:textId="77777777" w:rsidTr="00262FD4">
        <w:trPr>
          <w:trHeight w:val="370"/>
        </w:trPr>
        <w:tc>
          <w:tcPr>
            <w:tcW w:w="4374" w:type="dxa"/>
            <w:tcBorders>
              <w:top w:val="nil"/>
              <w:left w:val="single" w:sz="4" w:space="0" w:color="auto"/>
              <w:bottom w:val="single" w:sz="4" w:space="0" w:color="auto"/>
              <w:right w:val="single" w:sz="4" w:space="0" w:color="auto"/>
            </w:tcBorders>
            <w:shd w:val="clear" w:color="auto" w:fill="auto"/>
            <w:noWrap/>
            <w:vAlign w:val="bottom"/>
            <w:hideMark/>
          </w:tcPr>
          <w:p w14:paraId="1BECB04B" w14:textId="77777777" w:rsidR="00447DD2" w:rsidRPr="000B521B" w:rsidRDefault="00447DD2" w:rsidP="00447DD2">
            <w:pPr>
              <w:spacing w:after="0" w:line="240" w:lineRule="auto"/>
              <w:rPr>
                <w:rFonts w:ascii="Arial" w:eastAsia="Times New Roman" w:hAnsi="Arial" w:cs="Arial"/>
                <w:sz w:val="20"/>
                <w:szCs w:val="20"/>
                <w:lang w:val="en-US"/>
              </w:rPr>
            </w:pPr>
            <w:proofErr w:type="spellStart"/>
            <w:r w:rsidRPr="000B521B">
              <w:rPr>
                <w:rFonts w:ascii="Arial" w:eastAsia="Times New Roman" w:hAnsi="Arial" w:cs="Arial"/>
                <w:sz w:val="20"/>
                <w:szCs w:val="20"/>
                <w:lang w:val="en-US"/>
              </w:rPr>
              <w:t>Interplastic</w:t>
            </w:r>
            <w:proofErr w:type="spellEnd"/>
            <w:r w:rsidRPr="000B521B">
              <w:rPr>
                <w:rFonts w:ascii="Arial" w:eastAsia="Times New Roman" w:hAnsi="Arial" w:cs="Arial"/>
                <w:sz w:val="20"/>
                <w:szCs w:val="20"/>
                <w:lang w:val="en-US"/>
              </w:rPr>
              <w:t xml:space="preserve"> Corporation</w:t>
            </w:r>
          </w:p>
        </w:tc>
        <w:tc>
          <w:tcPr>
            <w:tcW w:w="995" w:type="dxa"/>
            <w:tcBorders>
              <w:top w:val="nil"/>
              <w:left w:val="nil"/>
              <w:bottom w:val="single" w:sz="4" w:space="0" w:color="auto"/>
              <w:right w:val="single" w:sz="4" w:space="0" w:color="auto"/>
            </w:tcBorders>
            <w:shd w:val="clear" w:color="000000" w:fill="FFFFFF"/>
            <w:noWrap/>
            <w:vAlign w:val="bottom"/>
            <w:hideMark/>
          </w:tcPr>
          <w:p w14:paraId="6233E30B"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15</w:t>
            </w:r>
          </w:p>
        </w:tc>
        <w:tc>
          <w:tcPr>
            <w:tcW w:w="995" w:type="dxa"/>
            <w:tcBorders>
              <w:top w:val="nil"/>
              <w:left w:val="nil"/>
              <w:bottom w:val="single" w:sz="4" w:space="0" w:color="auto"/>
              <w:right w:val="single" w:sz="4" w:space="0" w:color="auto"/>
            </w:tcBorders>
            <w:shd w:val="clear" w:color="000000" w:fill="FFFFFF"/>
            <w:noWrap/>
            <w:vAlign w:val="bottom"/>
            <w:hideMark/>
          </w:tcPr>
          <w:p w14:paraId="7B9A06DE"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14</w:t>
            </w:r>
          </w:p>
        </w:tc>
        <w:tc>
          <w:tcPr>
            <w:tcW w:w="1274" w:type="dxa"/>
            <w:tcBorders>
              <w:top w:val="nil"/>
              <w:left w:val="nil"/>
              <w:bottom w:val="single" w:sz="4" w:space="0" w:color="auto"/>
              <w:right w:val="single" w:sz="4" w:space="0" w:color="auto"/>
            </w:tcBorders>
            <w:shd w:val="clear" w:color="000000" w:fill="FFFFFF"/>
            <w:noWrap/>
            <w:vAlign w:val="bottom"/>
            <w:hideMark/>
          </w:tcPr>
          <w:p w14:paraId="5F0665BD"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14</w:t>
            </w:r>
          </w:p>
        </w:tc>
        <w:tc>
          <w:tcPr>
            <w:tcW w:w="1252" w:type="dxa"/>
            <w:tcBorders>
              <w:top w:val="nil"/>
              <w:left w:val="nil"/>
              <w:bottom w:val="single" w:sz="4" w:space="0" w:color="auto"/>
              <w:right w:val="single" w:sz="4" w:space="0" w:color="auto"/>
            </w:tcBorders>
            <w:shd w:val="clear" w:color="000000" w:fill="FFFFFF"/>
            <w:noWrap/>
            <w:vAlign w:val="bottom"/>
            <w:hideMark/>
          </w:tcPr>
          <w:p w14:paraId="1379DD81"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15</w:t>
            </w:r>
          </w:p>
        </w:tc>
        <w:tc>
          <w:tcPr>
            <w:tcW w:w="1252" w:type="dxa"/>
            <w:tcBorders>
              <w:top w:val="nil"/>
              <w:left w:val="nil"/>
              <w:bottom w:val="single" w:sz="4" w:space="0" w:color="auto"/>
              <w:right w:val="single" w:sz="4" w:space="0" w:color="auto"/>
            </w:tcBorders>
            <w:shd w:val="clear" w:color="000000" w:fill="FFFFFF"/>
            <w:noWrap/>
            <w:vAlign w:val="bottom"/>
            <w:hideMark/>
          </w:tcPr>
          <w:p w14:paraId="4533492C"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16</w:t>
            </w:r>
          </w:p>
        </w:tc>
      </w:tr>
      <w:tr w:rsidR="00262FD4" w:rsidRPr="000B521B" w14:paraId="28D70DA4" w14:textId="77777777" w:rsidTr="00262FD4">
        <w:trPr>
          <w:trHeight w:val="370"/>
        </w:trPr>
        <w:tc>
          <w:tcPr>
            <w:tcW w:w="4374" w:type="dxa"/>
            <w:tcBorders>
              <w:top w:val="nil"/>
              <w:left w:val="single" w:sz="4" w:space="0" w:color="auto"/>
              <w:bottom w:val="single" w:sz="4" w:space="0" w:color="auto"/>
              <w:right w:val="single" w:sz="4" w:space="0" w:color="auto"/>
            </w:tcBorders>
            <w:shd w:val="clear" w:color="auto" w:fill="auto"/>
            <w:noWrap/>
            <w:vAlign w:val="bottom"/>
            <w:hideMark/>
          </w:tcPr>
          <w:p w14:paraId="7D1A8F19" w14:textId="77777777" w:rsidR="00447DD2" w:rsidRPr="000B521B" w:rsidRDefault="00447DD2" w:rsidP="00447DD2">
            <w:pPr>
              <w:spacing w:after="0" w:line="240" w:lineRule="auto"/>
              <w:rPr>
                <w:rFonts w:ascii="Arial" w:eastAsia="Times New Roman" w:hAnsi="Arial" w:cs="Arial"/>
                <w:sz w:val="20"/>
                <w:szCs w:val="20"/>
                <w:lang w:val="en-US"/>
              </w:rPr>
            </w:pPr>
            <w:proofErr w:type="spellStart"/>
            <w:r w:rsidRPr="000B521B">
              <w:rPr>
                <w:rFonts w:ascii="Arial" w:eastAsia="Times New Roman" w:hAnsi="Arial" w:cs="Arial"/>
                <w:sz w:val="20"/>
                <w:szCs w:val="20"/>
                <w:lang w:val="en-US"/>
              </w:rPr>
              <w:t>Allnex</w:t>
            </w:r>
            <w:proofErr w:type="spellEnd"/>
            <w:r w:rsidRPr="000B521B">
              <w:rPr>
                <w:rFonts w:ascii="Arial" w:eastAsia="Times New Roman" w:hAnsi="Arial" w:cs="Arial"/>
                <w:sz w:val="20"/>
                <w:szCs w:val="20"/>
                <w:lang w:val="en-US"/>
              </w:rPr>
              <w:t xml:space="preserve"> group</w:t>
            </w:r>
          </w:p>
        </w:tc>
        <w:tc>
          <w:tcPr>
            <w:tcW w:w="995" w:type="dxa"/>
            <w:tcBorders>
              <w:top w:val="nil"/>
              <w:left w:val="nil"/>
              <w:bottom w:val="single" w:sz="4" w:space="0" w:color="auto"/>
              <w:right w:val="single" w:sz="4" w:space="0" w:color="auto"/>
            </w:tcBorders>
            <w:shd w:val="clear" w:color="000000" w:fill="FFFFFF"/>
            <w:noWrap/>
            <w:vAlign w:val="bottom"/>
            <w:hideMark/>
          </w:tcPr>
          <w:p w14:paraId="7EF0A432"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15</w:t>
            </w:r>
          </w:p>
        </w:tc>
        <w:tc>
          <w:tcPr>
            <w:tcW w:w="995" w:type="dxa"/>
            <w:tcBorders>
              <w:top w:val="nil"/>
              <w:left w:val="nil"/>
              <w:bottom w:val="single" w:sz="4" w:space="0" w:color="auto"/>
              <w:right w:val="single" w:sz="4" w:space="0" w:color="auto"/>
            </w:tcBorders>
            <w:shd w:val="clear" w:color="000000" w:fill="FFFFFF"/>
            <w:noWrap/>
            <w:vAlign w:val="bottom"/>
            <w:hideMark/>
          </w:tcPr>
          <w:p w14:paraId="70D80494"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14</w:t>
            </w:r>
          </w:p>
        </w:tc>
        <w:tc>
          <w:tcPr>
            <w:tcW w:w="1274" w:type="dxa"/>
            <w:tcBorders>
              <w:top w:val="nil"/>
              <w:left w:val="nil"/>
              <w:bottom w:val="single" w:sz="4" w:space="0" w:color="auto"/>
              <w:right w:val="single" w:sz="4" w:space="0" w:color="auto"/>
            </w:tcBorders>
            <w:shd w:val="clear" w:color="000000" w:fill="FFFFFF"/>
            <w:noWrap/>
            <w:vAlign w:val="bottom"/>
            <w:hideMark/>
          </w:tcPr>
          <w:p w14:paraId="2A3489B1"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15</w:t>
            </w:r>
          </w:p>
        </w:tc>
        <w:tc>
          <w:tcPr>
            <w:tcW w:w="1252" w:type="dxa"/>
            <w:tcBorders>
              <w:top w:val="nil"/>
              <w:left w:val="nil"/>
              <w:bottom w:val="single" w:sz="4" w:space="0" w:color="auto"/>
              <w:right w:val="single" w:sz="4" w:space="0" w:color="auto"/>
            </w:tcBorders>
            <w:shd w:val="clear" w:color="000000" w:fill="FFFFFF"/>
            <w:noWrap/>
            <w:vAlign w:val="bottom"/>
            <w:hideMark/>
          </w:tcPr>
          <w:p w14:paraId="3C9322BE"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16</w:t>
            </w:r>
          </w:p>
        </w:tc>
        <w:tc>
          <w:tcPr>
            <w:tcW w:w="1252" w:type="dxa"/>
            <w:tcBorders>
              <w:top w:val="nil"/>
              <w:left w:val="nil"/>
              <w:bottom w:val="single" w:sz="4" w:space="0" w:color="auto"/>
              <w:right w:val="single" w:sz="4" w:space="0" w:color="auto"/>
            </w:tcBorders>
            <w:shd w:val="clear" w:color="000000" w:fill="FFFFFF"/>
            <w:noWrap/>
            <w:vAlign w:val="bottom"/>
            <w:hideMark/>
          </w:tcPr>
          <w:p w14:paraId="73A8ABE3"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18</w:t>
            </w:r>
          </w:p>
        </w:tc>
      </w:tr>
      <w:tr w:rsidR="00262FD4" w:rsidRPr="000B521B" w14:paraId="172C0833" w14:textId="77777777" w:rsidTr="00262FD4">
        <w:trPr>
          <w:trHeight w:val="370"/>
        </w:trPr>
        <w:tc>
          <w:tcPr>
            <w:tcW w:w="4374" w:type="dxa"/>
            <w:tcBorders>
              <w:top w:val="nil"/>
              <w:left w:val="single" w:sz="4" w:space="0" w:color="auto"/>
              <w:bottom w:val="single" w:sz="4" w:space="0" w:color="auto"/>
              <w:right w:val="single" w:sz="4" w:space="0" w:color="auto"/>
            </w:tcBorders>
            <w:shd w:val="clear" w:color="auto" w:fill="auto"/>
            <w:noWrap/>
            <w:vAlign w:val="bottom"/>
            <w:hideMark/>
          </w:tcPr>
          <w:p w14:paraId="5D330EE3" w14:textId="77777777" w:rsidR="00447DD2" w:rsidRPr="000B521B" w:rsidRDefault="00447DD2" w:rsidP="00447DD2">
            <w:pPr>
              <w:spacing w:after="0" w:line="240" w:lineRule="auto"/>
              <w:rPr>
                <w:rFonts w:ascii="Arial" w:eastAsia="Times New Roman" w:hAnsi="Arial" w:cs="Arial"/>
                <w:color w:val="000000"/>
                <w:sz w:val="20"/>
                <w:szCs w:val="20"/>
                <w:lang w:val="en-US"/>
              </w:rPr>
            </w:pPr>
            <w:proofErr w:type="spellStart"/>
            <w:r w:rsidRPr="000B521B">
              <w:rPr>
                <w:rFonts w:ascii="Arial" w:eastAsia="Times New Roman" w:hAnsi="Arial" w:cs="Arial"/>
                <w:color w:val="000000"/>
                <w:sz w:val="20"/>
                <w:szCs w:val="20"/>
                <w:lang w:val="en-US"/>
              </w:rPr>
              <w:t>En</w:t>
            </w:r>
            <w:proofErr w:type="spellEnd"/>
            <w:r w:rsidRPr="000B521B">
              <w:rPr>
                <w:rFonts w:ascii="Arial" w:eastAsia="Times New Roman" w:hAnsi="Arial" w:cs="Arial"/>
                <w:color w:val="000000"/>
                <w:sz w:val="20"/>
                <w:szCs w:val="20"/>
                <w:lang w:val="en-US"/>
              </w:rPr>
              <w:t xml:space="preserve"> </w:t>
            </w:r>
            <w:proofErr w:type="spellStart"/>
            <w:r w:rsidRPr="000B521B">
              <w:rPr>
                <w:rFonts w:ascii="Arial" w:eastAsia="Times New Roman" w:hAnsi="Arial" w:cs="Arial"/>
                <w:color w:val="000000"/>
                <w:sz w:val="20"/>
                <w:szCs w:val="20"/>
                <w:lang w:val="en-US"/>
              </w:rPr>
              <w:t>Chuan</w:t>
            </w:r>
            <w:proofErr w:type="spellEnd"/>
            <w:r w:rsidRPr="000B521B">
              <w:rPr>
                <w:rFonts w:ascii="Arial" w:eastAsia="Times New Roman" w:hAnsi="Arial" w:cs="Arial"/>
                <w:color w:val="000000"/>
                <w:sz w:val="20"/>
                <w:szCs w:val="20"/>
                <w:lang w:val="en-US"/>
              </w:rPr>
              <w:t xml:space="preserve"> Chemical Industries Co., Ltd.</w:t>
            </w:r>
          </w:p>
        </w:tc>
        <w:tc>
          <w:tcPr>
            <w:tcW w:w="995" w:type="dxa"/>
            <w:tcBorders>
              <w:top w:val="nil"/>
              <w:left w:val="nil"/>
              <w:bottom w:val="single" w:sz="4" w:space="0" w:color="auto"/>
              <w:right w:val="single" w:sz="4" w:space="0" w:color="auto"/>
            </w:tcBorders>
            <w:shd w:val="clear" w:color="000000" w:fill="FFFFFF"/>
            <w:noWrap/>
            <w:vAlign w:val="bottom"/>
            <w:hideMark/>
          </w:tcPr>
          <w:p w14:paraId="0ACF1128"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7</w:t>
            </w:r>
          </w:p>
        </w:tc>
        <w:tc>
          <w:tcPr>
            <w:tcW w:w="995" w:type="dxa"/>
            <w:tcBorders>
              <w:top w:val="nil"/>
              <w:left w:val="nil"/>
              <w:bottom w:val="single" w:sz="4" w:space="0" w:color="auto"/>
              <w:right w:val="single" w:sz="4" w:space="0" w:color="auto"/>
            </w:tcBorders>
            <w:shd w:val="clear" w:color="000000" w:fill="FFFFFF"/>
            <w:noWrap/>
            <w:vAlign w:val="bottom"/>
            <w:hideMark/>
          </w:tcPr>
          <w:p w14:paraId="44D1D438"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7</w:t>
            </w:r>
          </w:p>
        </w:tc>
        <w:tc>
          <w:tcPr>
            <w:tcW w:w="1274" w:type="dxa"/>
            <w:tcBorders>
              <w:top w:val="nil"/>
              <w:left w:val="nil"/>
              <w:bottom w:val="single" w:sz="4" w:space="0" w:color="auto"/>
              <w:right w:val="single" w:sz="4" w:space="0" w:color="auto"/>
            </w:tcBorders>
            <w:shd w:val="clear" w:color="000000" w:fill="FFFFFF"/>
            <w:noWrap/>
            <w:vAlign w:val="bottom"/>
            <w:hideMark/>
          </w:tcPr>
          <w:p w14:paraId="40C73406"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8</w:t>
            </w:r>
          </w:p>
        </w:tc>
        <w:tc>
          <w:tcPr>
            <w:tcW w:w="1252" w:type="dxa"/>
            <w:tcBorders>
              <w:top w:val="nil"/>
              <w:left w:val="nil"/>
              <w:bottom w:val="single" w:sz="4" w:space="0" w:color="auto"/>
              <w:right w:val="single" w:sz="4" w:space="0" w:color="auto"/>
            </w:tcBorders>
            <w:shd w:val="clear" w:color="000000" w:fill="FFFFFF"/>
            <w:noWrap/>
            <w:vAlign w:val="bottom"/>
            <w:hideMark/>
          </w:tcPr>
          <w:p w14:paraId="35238F31"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9</w:t>
            </w:r>
          </w:p>
        </w:tc>
        <w:tc>
          <w:tcPr>
            <w:tcW w:w="1252" w:type="dxa"/>
            <w:tcBorders>
              <w:top w:val="nil"/>
              <w:left w:val="nil"/>
              <w:bottom w:val="single" w:sz="4" w:space="0" w:color="auto"/>
              <w:right w:val="single" w:sz="4" w:space="0" w:color="auto"/>
            </w:tcBorders>
            <w:shd w:val="clear" w:color="000000" w:fill="FFFFFF"/>
            <w:noWrap/>
            <w:vAlign w:val="bottom"/>
            <w:hideMark/>
          </w:tcPr>
          <w:p w14:paraId="30390971"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9</w:t>
            </w:r>
          </w:p>
        </w:tc>
      </w:tr>
      <w:tr w:rsidR="00262FD4" w:rsidRPr="000B521B" w14:paraId="062F56F6" w14:textId="77777777" w:rsidTr="00262FD4">
        <w:trPr>
          <w:trHeight w:val="370"/>
        </w:trPr>
        <w:tc>
          <w:tcPr>
            <w:tcW w:w="4374" w:type="dxa"/>
            <w:tcBorders>
              <w:top w:val="nil"/>
              <w:left w:val="single" w:sz="4" w:space="0" w:color="auto"/>
              <w:bottom w:val="single" w:sz="4" w:space="0" w:color="auto"/>
              <w:right w:val="single" w:sz="4" w:space="0" w:color="auto"/>
            </w:tcBorders>
            <w:shd w:val="clear" w:color="auto" w:fill="auto"/>
            <w:noWrap/>
            <w:vAlign w:val="bottom"/>
            <w:hideMark/>
          </w:tcPr>
          <w:p w14:paraId="0F433F55" w14:textId="77777777" w:rsidR="00447DD2" w:rsidRPr="000B521B" w:rsidRDefault="00447DD2" w:rsidP="00447DD2">
            <w:pPr>
              <w:spacing w:after="0" w:line="240" w:lineRule="auto"/>
              <w:rPr>
                <w:rFonts w:ascii="Arial" w:eastAsia="Times New Roman" w:hAnsi="Arial" w:cs="Arial"/>
                <w:color w:val="000000"/>
                <w:sz w:val="20"/>
                <w:szCs w:val="20"/>
                <w:lang w:val="en-US"/>
              </w:rPr>
            </w:pPr>
            <w:proofErr w:type="spellStart"/>
            <w:r w:rsidRPr="000B521B">
              <w:rPr>
                <w:rFonts w:ascii="Arial" w:eastAsia="Times New Roman" w:hAnsi="Arial" w:cs="Arial"/>
                <w:color w:val="000000"/>
                <w:sz w:val="20"/>
                <w:szCs w:val="20"/>
                <w:lang w:val="en-US"/>
              </w:rPr>
              <w:t>Sewon</w:t>
            </w:r>
            <w:proofErr w:type="spellEnd"/>
            <w:r w:rsidRPr="000B521B">
              <w:rPr>
                <w:rFonts w:ascii="Arial" w:eastAsia="Times New Roman" w:hAnsi="Arial" w:cs="Arial"/>
                <w:color w:val="000000"/>
                <w:sz w:val="20"/>
                <w:szCs w:val="20"/>
                <w:lang w:val="en-US"/>
              </w:rPr>
              <w:t xml:space="preserve"> Chemical</w:t>
            </w:r>
          </w:p>
        </w:tc>
        <w:tc>
          <w:tcPr>
            <w:tcW w:w="995" w:type="dxa"/>
            <w:tcBorders>
              <w:top w:val="nil"/>
              <w:left w:val="nil"/>
              <w:bottom w:val="single" w:sz="4" w:space="0" w:color="auto"/>
              <w:right w:val="single" w:sz="4" w:space="0" w:color="auto"/>
            </w:tcBorders>
            <w:shd w:val="clear" w:color="000000" w:fill="FFFFFF"/>
            <w:noWrap/>
            <w:vAlign w:val="bottom"/>
            <w:hideMark/>
          </w:tcPr>
          <w:p w14:paraId="21E15934"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2</w:t>
            </w:r>
          </w:p>
        </w:tc>
        <w:tc>
          <w:tcPr>
            <w:tcW w:w="995" w:type="dxa"/>
            <w:tcBorders>
              <w:top w:val="nil"/>
              <w:left w:val="nil"/>
              <w:bottom w:val="single" w:sz="4" w:space="0" w:color="auto"/>
              <w:right w:val="single" w:sz="4" w:space="0" w:color="auto"/>
            </w:tcBorders>
            <w:shd w:val="clear" w:color="000000" w:fill="FFFFFF"/>
            <w:noWrap/>
            <w:vAlign w:val="bottom"/>
            <w:hideMark/>
          </w:tcPr>
          <w:p w14:paraId="5D27D1A4"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3</w:t>
            </w:r>
          </w:p>
        </w:tc>
        <w:tc>
          <w:tcPr>
            <w:tcW w:w="1274" w:type="dxa"/>
            <w:tcBorders>
              <w:top w:val="nil"/>
              <w:left w:val="nil"/>
              <w:bottom w:val="single" w:sz="4" w:space="0" w:color="auto"/>
              <w:right w:val="single" w:sz="4" w:space="0" w:color="auto"/>
            </w:tcBorders>
            <w:shd w:val="clear" w:color="000000" w:fill="FFFFFF"/>
            <w:noWrap/>
            <w:vAlign w:val="bottom"/>
            <w:hideMark/>
          </w:tcPr>
          <w:p w14:paraId="5BA271CB"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3</w:t>
            </w:r>
          </w:p>
        </w:tc>
        <w:tc>
          <w:tcPr>
            <w:tcW w:w="1252" w:type="dxa"/>
            <w:tcBorders>
              <w:top w:val="nil"/>
              <w:left w:val="nil"/>
              <w:bottom w:val="single" w:sz="4" w:space="0" w:color="auto"/>
              <w:right w:val="single" w:sz="4" w:space="0" w:color="auto"/>
            </w:tcBorders>
            <w:shd w:val="clear" w:color="000000" w:fill="FFFFFF"/>
            <w:noWrap/>
            <w:vAlign w:val="bottom"/>
            <w:hideMark/>
          </w:tcPr>
          <w:p w14:paraId="01F46433"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3</w:t>
            </w:r>
          </w:p>
        </w:tc>
        <w:tc>
          <w:tcPr>
            <w:tcW w:w="1252" w:type="dxa"/>
            <w:tcBorders>
              <w:top w:val="nil"/>
              <w:left w:val="nil"/>
              <w:bottom w:val="single" w:sz="4" w:space="0" w:color="auto"/>
              <w:right w:val="single" w:sz="4" w:space="0" w:color="auto"/>
            </w:tcBorders>
            <w:shd w:val="clear" w:color="000000" w:fill="FFFFFF"/>
            <w:noWrap/>
            <w:vAlign w:val="bottom"/>
            <w:hideMark/>
          </w:tcPr>
          <w:p w14:paraId="17B497C6"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3</w:t>
            </w:r>
          </w:p>
        </w:tc>
      </w:tr>
      <w:tr w:rsidR="00447DD2" w:rsidRPr="000B521B" w14:paraId="1B0CDB0F" w14:textId="77777777" w:rsidTr="00262FD4">
        <w:trPr>
          <w:trHeight w:val="370"/>
        </w:trPr>
        <w:tc>
          <w:tcPr>
            <w:tcW w:w="4374" w:type="dxa"/>
            <w:tcBorders>
              <w:top w:val="nil"/>
              <w:left w:val="single" w:sz="4" w:space="0" w:color="auto"/>
              <w:bottom w:val="single" w:sz="4" w:space="0" w:color="auto"/>
              <w:right w:val="single" w:sz="4" w:space="0" w:color="auto"/>
            </w:tcBorders>
            <w:shd w:val="clear" w:color="auto" w:fill="auto"/>
            <w:noWrap/>
            <w:vAlign w:val="bottom"/>
            <w:hideMark/>
          </w:tcPr>
          <w:p w14:paraId="6127BF2E" w14:textId="77777777" w:rsidR="00447DD2" w:rsidRPr="000B521B" w:rsidRDefault="00447DD2" w:rsidP="00447DD2">
            <w:pPr>
              <w:spacing w:after="0" w:line="240" w:lineRule="auto"/>
              <w:rPr>
                <w:rFonts w:ascii="Arial" w:eastAsia="Times New Roman" w:hAnsi="Arial" w:cs="Arial"/>
                <w:sz w:val="20"/>
                <w:szCs w:val="20"/>
                <w:lang w:val="en-US"/>
              </w:rPr>
            </w:pPr>
            <w:r w:rsidRPr="000B521B">
              <w:rPr>
                <w:rFonts w:ascii="Arial" w:eastAsia="Times New Roman" w:hAnsi="Arial" w:cs="Arial"/>
                <w:sz w:val="20"/>
                <w:szCs w:val="20"/>
                <w:lang w:val="en-US"/>
              </w:rPr>
              <w:t>Innovative Resins Pvt. Ltd.</w:t>
            </w:r>
          </w:p>
        </w:tc>
        <w:tc>
          <w:tcPr>
            <w:tcW w:w="995" w:type="dxa"/>
            <w:tcBorders>
              <w:top w:val="nil"/>
              <w:left w:val="nil"/>
              <w:bottom w:val="single" w:sz="4" w:space="0" w:color="auto"/>
              <w:right w:val="single" w:sz="4" w:space="0" w:color="auto"/>
            </w:tcBorders>
            <w:shd w:val="clear" w:color="auto" w:fill="auto"/>
            <w:noWrap/>
            <w:vAlign w:val="bottom"/>
            <w:hideMark/>
          </w:tcPr>
          <w:p w14:paraId="4CDE412B"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w:t>
            </w:r>
          </w:p>
        </w:tc>
        <w:tc>
          <w:tcPr>
            <w:tcW w:w="995" w:type="dxa"/>
            <w:tcBorders>
              <w:top w:val="nil"/>
              <w:left w:val="nil"/>
              <w:bottom w:val="single" w:sz="4" w:space="0" w:color="auto"/>
              <w:right w:val="single" w:sz="4" w:space="0" w:color="auto"/>
            </w:tcBorders>
            <w:shd w:val="clear" w:color="auto" w:fill="auto"/>
            <w:noWrap/>
            <w:vAlign w:val="bottom"/>
            <w:hideMark/>
          </w:tcPr>
          <w:p w14:paraId="0576F953"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w:t>
            </w:r>
          </w:p>
        </w:tc>
        <w:tc>
          <w:tcPr>
            <w:tcW w:w="1274" w:type="dxa"/>
            <w:tcBorders>
              <w:top w:val="nil"/>
              <w:left w:val="nil"/>
              <w:bottom w:val="single" w:sz="4" w:space="0" w:color="auto"/>
              <w:right w:val="single" w:sz="4" w:space="0" w:color="auto"/>
            </w:tcBorders>
            <w:shd w:val="clear" w:color="auto" w:fill="auto"/>
            <w:noWrap/>
            <w:vAlign w:val="bottom"/>
            <w:hideMark/>
          </w:tcPr>
          <w:p w14:paraId="40478B71"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1</w:t>
            </w:r>
          </w:p>
        </w:tc>
        <w:tc>
          <w:tcPr>
            <w:tcW w:w="1252" w:type="dxa"/>
            <w:tcBorders>
              <w:top w:val="nil"/>
              <w:left w:val="nil"/>
              <w:bottom w:val="single" w:sz="4" w:space="0" w:color="auto"/>
              <w:right w:val="single" w:sz="4" w:space="0" w:color="auto"/>
            </w:tcBorders>
            <w:shd w:val="clear" w:color="auto" w:fill="auto"/>
            <w:noWrap/>
            <w:vAlign w:val="bottom"/>
            <w:hideMark/>
          </w:tcPr>
          <w:p w14:paraId="13BD40ED"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2</w:t>
            </w:r>
          </w:p>
        </w:tc>
        <w:tc>
          <w:tcPr>
            <w:tcW w:w="1252" w:type="dxa"/>
            <w:tcBorders>
              <w:top w:val="nil"/>
              <w:left w:val="nil"/>
              <w:bottom w:val="single" w:sz="4" w:space="0" w:color="auto"/>
              <w:right w:val="single" w:sz="4" w:space="0" w:color="auto"/>
            </w:tcBorders>
            <w:shd w:val="clear" w:color="auto" w:fill="auto"/>
            <w:noWrap/>
            <w:vAlign w:val="bottom"/>
            <w:hideMark/>
          </w:tcPr>
          <w:p w14:paraId="5E707387"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2</w:t>
            </w:r>
          </w:p>
        </w:tc>
      </w:tr>
      <w:tr w:rsidR="00447DD2" w:rsidRPr="000B521B" w14:paraId="732C86CA" w14:textId="77777777" w:rsidTr="00262FD4">
        <w:trPr>
          <w:trHeight w:val="370"/>
        </w:trPr>
        <w:tc>
          <w:tcPr>
            <w:tcW w:w="4374" w:type="dxa"/>
            <w:tcBorders>
              <w:top w:val="nil"/>
              <w:left w:val="single" w:sz="4" w:space="0" w:color="auto"/>
              <w:bottom w:val="single" w:sz="4" w:space="0" w:color="auto"/>
              <w:right w:val="single" w:sz="4" w:space="0" w:color="auto"/>
            </w:tcBorders>
            <w:shd w:val="clear" w:color="auto" w:fill="auto"/>
            <w:noWrap/>
            <w:vAlign w:val="center"/>
            <w:hideMark/>
          </w:tcPr>
          <w:p w14:paraId="573CA032" w14:textId="77777777" w:rsidR="00447DD2" w:rsidRPr="000B521B" w:rsidRDefault="00447DD2" w:rsidP="00447DD2">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Orson Chemicals</w:t>
            </w:r>
          </w:p>
        </w:tc>
        <w:tc>
          <w:tcPr>
            <w:tcW w:w="995" w:type="dxa"/>
            <w:tcBorders>
              <w:top w:val="nil"/>
              <w:left w:val="nil"/>
              <w:bottom w:val="single" w:sz="4" w:space="0" w:color="auto"/>
              <w:right w:val="single" w:sz="4" w:space="0" w:color="auto"/>
            </w:tcBorders>
            <w:shd w:val="clear" w:color="auto" w:fill="auto"/>
            <w:noWrap/>
            <w:vAlign w:val="center"/>
            <w:hideMark/>
          </w:tcPr>
          <w:p w14:paraId="4BDA7E85" w14:textId="77777777" w:rsidR="00447DD2" w:rsidRPr="000B521B" w:rsidRDefault="00447DD2" w:rsidP="00B46B4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w:t>
            </w:r>
          </w:p>
        </w:tc>
        <w:tc>
          <w:tcPr>
            <w:tcW w:w="995" w:type="dxa"/>
            <w:tcBorders>
              <w:top w:val="nil"/>
              <w:left w:val="nil"/>
              <w:bottom w:val="single" w:sz="4" w:space="0" w:color="auto"/>
              <w:right w:val="single" w:sz="4" w:space="0" w:color="auto"/>
            </w:tcBorders>
            <w:shd w:val="clear" w:color="auto" w:fill="auto"/>
            <w:noWrap/>
            <w:vAlign w:val="center"/>
            <w:hideMark/>
          </w:tcPr>
          <w:p w14:paraId="1834A4C9" w14:textId="77777777" w:rsidR="00447DD2" w:rsidRPr="000B521B" w:rsidRDefault="00447DD2" w:rsidP="00B46B4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w:t>
            </w:r>
          </w:p>
        </w:tc>
        <w:tc>
          <w:tcPr>
            <w:tcW w:w="1274" w:type="dxa"/>
            <w:tcBorders>
              <w:top w:val="nil"/>
              <w:left w:val="nil"/>
              <w:bottom w:val="single" w:sz="4" w:space="0" w:color="auto"/>
              <w:right w:val="single" w:sz="4" w:space="0" w:color="auto"/>
            </w:tcBorders>
            <w:shd w:val="clear" w:color="auto" w:fill="auto"/>
            <w:noWrap/>
            <w:vAlign w:val="center"/>
            <w:hideMark/>
          </w:tcPr>
          <w:p w14:paraId="36A27F26" w14:textId="77777777" w:rsidR="00447DD2" w:rsidRPr="000B521B" w:rsidRDefault="00447DD2" w:rsidP="00B46B4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w:t>
            </w:r>
          </w:p>
        </w:tc>
        <w:tc>
          <w:tcPr>
            <w:tcW w:w="1252" w:type="dxa"/>
            <w:tcBorders>
              <w:top w:val="nil"/>
              <w:left w:val="nil"/>
              <w:bottom w:val="single" w:sz="4" w:space="0" w:color="auto"/>
              <w:right w:val="single" w:sz="4" w:space="0" w:color="auto"/>
            </w:tcBorders>
            <w:shd w:val="clear" w:color="auto" w:fill="auto"/>
            <w:noWrap/>
            <w:vAlign w:val="center"/>
            <w:hideMark/>
          </w:tcPr>
          <w:p w14:paraId="12F49D43" w14:textId="77777777" w:rsidR="00447DD2" w:rsidRPr="000B521B" w:rsidRDefault="00447DD2" w:rsidP="00B46B4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w:t>
            </w:r>
          </w:p>
        </w:tc>
        <w:tc>
          <w:tcPr>
            <w:tcW w:w="1252" w:type="dxa"/>
            <w:tcBorders>
              <w:top w:val="nil"/>
              <w:left w:val="nil"/>
              <w:bottom w:val="single" w:sz="4" w:space="0" w:color="auto"/>
              <w:right w:val="single" w:sz="4" w:space="0" w:color="auto"/>
            </w:tcBorders>
            <w:shd w:val="clear" w:color="auto" w:fill="auto"/>
            <w:noWrap/>
            <w:vAlign w:val="center"/>
            <w:hideMark/>
          </w:tcPr>
          <w:p w14:paraId="4D41DF9E" w14:textId="77777777" w:rsidR="00447DD2" w:rsidRPr="000B521B" w:rsidRDefault="00447DD2" w:rsidP="00B46B4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w:t>
            </w:r>
          </w:p>
        </w:tc>
      </w:tr>
      <w:tr w:rsidR="00447DD2" w:rsidRPr="000B521B" w14:paraId="71EF5072" w14:textId="77777777" w:rsidTr="00262FD4">
        <w:trPr>
          <w:trHeight w:val="370"/>
        </w:trPr>
        <w:tc>
          <w:tcPr>
            <w:tcW w:w="4374" w:type="dxa"/>
            <w:tcBorders>
              <w:top w:val="nil"/>
              <w:left w:val="single" w:sz="4" w:space="0" w:color="auto"/>
              <w:bottom w:val="single" w:sz="4" w:space="0" w:color="auto"/>
              <w:right w:val="single" w:sz="4" w:space="0" w:color="auto"/>
            </w:tcBorders>
            <w:shd w:val="clear" w:color="auto" w:fill="auto"/>
            <w:noWrap/>
            <w:vAlign w:val="bottom"/>
            <w:hideMark/>
          </w:tcPr>
          <w:p w14:paraId="0E3BDDC9" w14:textId="77777777" w:rsidR="00447DD2" w:rsidRPr="000B521B" w:rsidRDefault="00447DD2" w:rsidP="00447DD2">
            <w:pPr>
              <w:spacing w:after="0" w:line="240" w:lineRule="auto"/>
              <w:rPr>
                <w:rFonts w:ascii="Arial" w:eastAsia="Times New Roman" w:hAnsi="Arial" w:cs="Arial"/>
                <w:sz w:val="20"/>
                <w:szCs w:val="20"/>
                <w:lang w:val="en-US"/>
              </w:rPr>
            </w:pPr>
            <w:proofErr w:type="spellStart"/>
            <w:r w:rsidRPr="000B521B">
              <w:rPr>
                <w:rFonts w:ascii="Arial" w:eastAsia="Times New Roman" w:hAnsi="Arial" w:cs="Arial"/>
                <w:sz w:val="20"/>
                <w:szCs w:val="20"/>
                <w:lang w:val="en-US"/>
              </w:rPr>
              <w:t>Satyen</w:t>
            </w:r>
            <w:proofErr w:type="spellEnd"/>
            <w:r w:rsidRPr="000B521B">
              <w:rPr>
                <w:rFonts w:ascii="Arial" w:eastAsia="Times New Roman" w:hAnsi="Arial" w:cs="Arial"/>
                <w:sz w:val="20"/>
                <w:szCs w:val="20"/>
                <w:lang w:val="en-US"/>
              </w:rPr>
              <w:t xml:space="preserve"> Polymers Pvt. Ltd. </w:t>
            </w:r>
          </w:p>
        </w:tc>
        <w:tc>
          <w:tcPr>
            <w:tcW w:w="995" w:type="dxa"/>
            <w:tcBorders>
              <w:top w:val="nil"/>
              <w:left w:val="nil"/>
              <w:bottom w:val="single" w:sz="4" w:space="0" w:color="auto"/>
              <w:right w:val="single" w:sz="4" w:space="0" w:color="auto"/>
            </w:tcBorders>
            <w:shd w:val="clear" w:color="auto" w:fill="auto"/>
            <w:noWrap/>
            <w:vAlign w:val="bottom"/>
            <w:hideMark/>
          </w:tcPr>
          <w:p w14:paraId="29B818CD"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0.5</w:t>
            </w:r>
          </w:p>
        </w:tc>
        <w:tc>
          <w:tcPr>
            <w:tcW w:w="995" w:type="dxa"/>
            <w:tcBorders>
              <w:top w:val="nil"/>
              <w:left w:val="nil"/>
              <w:bottom w:val="single" w:sz="4" w:space="0" w:color="auto"/>
              <w:right w:val="single" w:sz="4" w:space="0" w:color="auto"/>
            </w:tcBorders>
            <w:shd w:val="clear" w:color="auto" w:fill="auto"/>
            <w:noWrap/>
            <w:vAlign w:val="bottom"/>
            <w:hideMark/>
          </w:tcPr>
          <w:p w14:paraId="169C2D78"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0.5</w:t>
            </w:r>
          </w:p>
        </w:tc>
        <w:tc>
          <w:tcPr>
            <w:tcW w:w="1274" w:type="dxa"/>
            <w:tcBorders>
              <w:top w:val="nil"/>
              <w:left w:val="nil"/>
              <w:bottom w:val="single" w:sz="4" w:space="0" w:color="auto"/>
              <w:right w:val="single" w:sz="4" w:space="0" w:color="auto"/>
            </w:tcBorders>
            <w:shd w:val="clear" w:color="auto" w:fill="auto"/>
            <w:noWrap/>
            <w:vAlign w:val="bottom"/>
            <w:hideMark/>
          </w:tcPr>
          <w:p w14:paraId="00890287"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0.4</w:t>
            </w:r>
          </w:p>
        </w:tc>
        <w:tc>
          <w:tcPr>
            <w:tcW w:w="1252" w:type="dxa"/>
            <w:tcBorders>
              <w:top w:val="nil"/>
              <w:left w:val="nil"/>
              <w:bottom w:val="single" w:sz="4" w:space="0" w:color="auto"/>
              <w:right w:val="single" w:sz="4" w:space="0" w:color="auto"/>
            </w:tcBorders>
            <w:shd w:val="clear" w:color="auto" w:fill="auto"/>
            <w:noWrap/>
            <w:vAlign w:val="bottom"/>
            <w:hideMark/>
          </w:tcPr>
          <w:p w14:paraId="2332B5C8"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0.5</w:t>
            </w:r>
          </w:p>
        </w:tc>
        <w:tc>
          <w:tcPr>
            <w:tcW w:w="1252" w:type="dxa"/>
            <w:tcBorders>
              <w:top w:val="nil"/>
              <w:left w:val="nil"/>
              <w:bottom w:val="single" w:sz="4" w:space="0" w:color="auto"/>
              <w:right w:val="single" w:sz="4" w:space="0" w:color="auto"/>
            </w:tcBorders>
            <w:shd w:val="clear" w:color="auto" w:fill="auto"/>
            <w:noWrap/>
            <w:vAlign w:val="bottom"/>
            <w:hideMark/>
          </w:tcPr>
          <w:p w14:paraId="6B749119"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0.6</w:t>
            </w:r>
          </w:p>
        </w:tc>
      </w:tr>
      <w:tr w:rsidR="00447DD2" w:rsidRPr="000B521B" w14:paraId="31763256" w14:textId="77777777" w:rsidTr="00262FD4">
        <w:trPr>
          <w:trHeight w:val="370"/>
        </w:trPr>
        <w:tc>
          <w:tcPr>
            <w:tcW w:w="4374" w:type="dxa"/>
            <w:tcBorders>
              <w:top w:val="nil"/>
              <w:left w:val="single" w:sz="4" w:space="0" w:color="auto"/>
              <w:bottom w:val="single" w:sz="4" w:space="0" w:color="auto"/>
              <w:right w:val="single" w:sz="4" w:space="0" w:color="auto"/>
            </w:tcBorders>
            <w:shd w:val="clear" w:color="auto" w:fill="auto"/>
            <w:noWrap/>
            <w:vAlign w:val="bottom"/>
            <w:hideMark/>
          </w:tcPr>
          <w:p w14:paraId="04EE1E47" w14:textId="77777777" w:rsidR="00447DD2" w:rsidRPr="000B521B" w:rsidRDefault="00447DD2" w:rsidP="00447DD2">
            <w:pPr>
              <w:spacing w:after="0" w:line="240" w:lineRule="auto"/>
              <w:rPr>
                <w:rFonts w:ascii="Arial" w:eastAsia="Times New Roman" w:hAnsi="Arial" w:cs="Arial"/>
                <w:sz w:val="20"/>
                <w:szCs w:val="20"/>
                <w:lang w:val="en-US"/>
              </w:rPr>
            </w:pPr>
            <w:proofErr w:type="spellStart"/>
            <w:r w:rsidRPr="000B521B">
              <w:rPr>
                <w:rFonts w:ascii="Arial" w:eastAsia="Times New Roman" w:hAnsi="Arial" w:cs="Arial"/>
                <w:sz w:val="20"/>
                <w:szCs w:val="20"/>
                <w:lang w:val="en-US"/>
              </w:rPr>
              <w:t>Crystic</w:t>
            </w:r>
            <w:proofErr w:type="spellEnd"/>
            <w:r w:rsidRPr="000B521B">
              <w:rPr>
                <w:rFonts w:ascii="Arial" w:eastAsia="Times New Roman" w:hAnsi="Arial" w:cs="Arial"/>
                <w:sz w:val="20"/>
                <w:szCs w:val="20"/>
                <w:lang w:val="en-US"/>
              </w:rPr>
              <w:t xml:space="preserve"> Resins India Private Limited</w:t>
            </w:r>
          </w:p>
        </w:tc>
        <w:tc>
          <w:tcPr>
            <w:tcW w:w="995" w:type="dxa"/>
            <w:tcBorders>
              <w:top w:val="nil"/>
              <w:left w:val="nil"/>
              <w:bottom w:val="single" w:sz="4" w:space="0" w:color="auto"/>
              <w:right w:val="single" w:sz="4" w:space="0" w:color="auto"/>
            </w:tcBorders>
            <w:shd w:val="clear" w:color="auto" w:fill="auto"/>
            <w:noWrap/>
            <w:vAlign w:val="bottom"/>
            <w:hideMark/>
          </w:tcPr>
          <w:p w14:paraId="3E0C3CD2"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0.4</w:t>
            </w:r>
          </w:p>
        </w:tc>
        <w:tc>
          <w:tcPr>
            <w:tcW w:w="995" w:type="dxa"/>
            <w:tcBorders>
              <w:top w:val="nil"/>
              <w:left w:val="nil"/>
              <w:bottom w:val="single" w:sz="4" w:space="0" w:color="auto"/>
              <w:right w:val="single" w:sz="4" w:space="0" w:color="auto"/>
            </w:tcBorders>
            <w:shd w:val="clear" w:color="auto" w:fill="auto"/>
            <w:noWrap/>
            <w:vAlign w:val="bottom"/>
            <w:hideMark/>
          </w:tcPr>
          <w:p w14:paraId="76861283"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0.5</w:t>
            </w:r>
          </w:p>
        </w:tc>
        <w:tc>
          <w:tcPr>
            <w:tcW w:w="1274" w:type="dxa"/>
            <w:tcBorders>
              <w:top w:val="nil"/>
              <w:left w:val="nil"/>
              <w:bottom w:val="single" w:sz="4" w:space="0" w:color="auto"/>
              <w:right w:val="single" w:sz="4" w:space="0" w:color="auto"/>
            </w:tcBorders>
            <w:shd w:val="clear" w:color="auto" w:fill="auto"/>
            <w:noWrap/>
            <w:vAlign w:val="bottom"/>
            <w:hideMark/>
          </w:tcPr>
          <w:p w14:paraId="10811DB5"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0.4</w:t>
            </w:r>
          </w:p>
        </w:tc>
        <w:tc>
          <w:tcPr>
            <w:tcW w:w="1252" w:type="dxa"/>
            <w:tcBorders>
              <w:top w:val="nil"/>
              <w:left w:val="nil"/>
              <w:bottom w:val="single" w:sz="4" w:space="0" w:color="auto"/>
              <w:right w:val="single" w:sz="4" w:space="0" w:color="auto"/>
            </w:tcBorders>
            <w:shd w:val="clear" w:color="auto" w:fill="auto"/>
            <w:noWrap/>
            <w:vAlign w:val="bottom"/>
            <w:hideMark/>
          </w:tcPr>
          <w:p w14:paraId="445D74CE"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0.5</w:t>
            </w:r>
          </w:p>
        </w:tc>
        <w:tc>
          <w:tcPr>
            <w:tcW w:w="1252" w:type="dxa"/>
            <w:tcBorders>
              <w:top w:val="nil"/>
              <w:left w:val="nil"/>
              <w:bottom w:val="single" w:sz="4" w:space="0" w:color="auto"/>
              <w:right w:val="single" w:sz="4" w:space="0" w:color="auto"/>
            </w:tcBorders>
            <w:shd w:val="clear" w:color="auto" w:fill="auto"/>
            <w:noWrap/>
            <w:vAlign w:val="bottom"/>
            <w:hideMark/>
          </w:tcPr>
          <w:p w14:paraId="5056EAB0"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0.5</w:t>
            </w:r>
          </w:p>
        </w:tc>
      </w:tr>
      <w:tr w:rsidR="00447DD2" w:rsidRPr="000B521B" w14:paraId="35DE616C" w14:textId="77777777" w:rsidTr="00262FD4">
        <w:trPr>
          <w:trHeight w:val="370"/>
        </w:trPr>
        <w:tc>
          <w:tcPr>
            <w:tcW w:w="4374" w:type="dxa"/>
            <w:tcBorders>
              <w:top w:val="nil"/>
              <w:left w:val="single" w:sz="4" w:space="0" w:color="auto"/>
              <w:bottom w:val="single" w:sz="4" w:space="0" w:color="auto"/>
              <w:right w:val="single" w:sz="4" w:space="0" w:color="auto"/>
            </w:tcBorders>
            <w:shd w:val="clear" w:color="auto" w:fill="auto"/>
            <w:noWrap/>
            <w:vAlign w:val="bottom"/>
            <w:hideMark/>
          </w:tcPr>
          <w:p w14:paraId="1E75E343" w14:textId="77777777" w:rsidR="00447DD2" w:rsidRPr="000B521B" w:rsidRDefault="00447DD2" w:rsidP="00447DD2">
            <w:pPr>
              <w:spacing w:after="0" w:line="240" w:lineRule="auto"/>
              <w:rPr>
                <w:rFonts w:ascii="Arial" w:eastAsia="Times New Roman" w:hAnsi="Arial" w:cs="Arial"/>
                <w:sz w:val="20"/>
                <w:szCs w:val="20"/>
                <w:lang w:val="en-US"/>
              </w:rPr>
            </w:pPr>
            <w:proofErr w:type="spellStart"/>
            <w:r w:rsidRPr="000B521B">
              <w:rPr>
                <w:rFonts w:ascii="Arial" w:eastAsia="Times New Roman" w:hAnsi="Arial" w:cs="Arial"/>
                <w:sz w:val="20"/>
                <w:szCs w:val="20"/>
                <w:lang w:val="en-US"/>
              </w:rPr>
              <w:t>Mechemco</w:t>
            </w:r>
            <w:proofErr w:type="spellEnd"/>
            <w:r w:rsidRPr="000B521B">
              <w:rPr>
                <w:rFonts w:ascii="Arial" w:eastAsia="Times New Roman" w:hAnsi="Arial" w:cs="Arial"/>
                <w:sz w:val="20"/>
                <w:szCs w:val="20"/>
                <w:lang w:val="en-US"/>
              </w:rPr>
              <w:t xml:space="preserve"> Resins </w:t>
            </w:r>
            <w:proofErr w:type="spellStart"/>
            <w:r w:rsidRPr="000B521B">
              <w:rPr>
                <w:rFonts w:ascii="Arial" w:eastAsia="Times New Roman" w:hAnsi="Arial" w:cs="Arial"/>
                <w:sz w:val="20"/>
                <w:szCs w:val="20"/>
                <w:lang w:val="en-US"/>
              </w:rPr>
              <w:t>pvt</w:t>
            </w:r>
            <w:proofErr w:type="spellEnd"/>
            <w:r w:rsidRPr="000B521B">
              <w:rPr>
                <w:rFonts w:ascii="Arial" w:eastAsia="Times New Roman" w:hAnsi="Arial" w:cs="Arial"/>
                <w:sz w:val="20"/>
                <w:szCs w:val="20"/>
                <w:lang w:val="en-US"/>
              </w:rPr>
              <w:t xml:space="preserve"> ltd</w:t>
            </w:r>
          </w:p>
        </w:tc>
        <w:tc>
          <w:tcPr>
            <w:tcW w:w="995" w:type="dxa"/>
            <w:tcBorders>
              <w:top w:val="nil"/>
              <w:left w:val="nil"/>
              <w:bottom w:val="single" w:sz="4" w:space="0" w:color="auto"/>
              <w:right w:val="single" w:sz="4" w:space="0" w:color="auto"/>
            </w:tcBorders>
            <w:shd w:val="clear" w:color="auto" w:fill="auto"/>
            <w:noWrap/>
            <w:vAlign w:val="bottom"/>
            <w:hideMark/>
          </w:tcPr>
          <w:p w14:paraId="2B9C48E6"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0.3</w:t>
            </w:r>
          </w:p>
        </w:tc>
        <w:tc>
          <w:tcPr>
            <w:tcW w:w="995" w:type="dxa"/>
            <w:tcBorders>
              <w:top w:val="nil"/>
              <w:left w:val="nil"/>
              <w:bottom w:val="single" w:sz="4" w:space="0" w:color="auto"/>
              <w:right w:val="single" w:sz="4" w:space="0" w:color="auto"/>
            </w:tcBorders>
            <w:shd w:val="clear" w:color="auto" w:fill="auto"/>
            <w:noWrap/>
            <w:vAlign w:val="bottom"/>
            <w:hideMark/>
          </w:tcPr>
          <w:p w14:paraId="25A564F1"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0.3</w:t>
            </w:r>
          </w:p>
        </w:tc>
        <w:tc>
          <w:tcPr>
            <w:tcW w:w="1274" w:type="dxa"/>
            <w:tcBorders>
              <w:top w:val="nil"/>
              <w:left w:val="nil"/>
              <w:bottom w:val="single" w:sz="4" w:space="0" w:color="auto"/>
              <w:right w:val="single" w:sz="4" w:space="0" w:color="auto"/>
            </w:tcBorders>
            <w:shd w:val="clear" w:color="auto" w:fill="auto"/>
            <w:noWrap/>
            <w:vAlign w:val="bottom"/>
            <w:hideMark/>
          </w:tcPr>
          <w:p w14:paraId="551E2CAB"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0.3</w:t>
            </w:r>
          </w:p>
        </w:tc>
        <w:tc>
          <w:tcPr>
            <w:tcW w:w="1252" w:type="dxa"/>
            <w:tcBorders>
              <w:top w:val="nil"/>
              <w:left w:val="nil"/>
              <w:bottom w:val="single" w:sz="4" w:space="0" w:color="auto"/>
              <w:right w:val="single" w:sz="4" w:space="0" w:color="auto"/>
            </w:tcBorders>
            <w:shd w:val="clear" w:color="auto" w:fill="auto"/>
            <w:noWrap/>
            <w:vAlign w:val="bottom"/>
            <w:hideMark/>
          </w:tcPr>
          <w:p w14:paraId="01A48207"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0.4</w:t>
            </w:r>
          </w:p>
        </w:tc>
        <w:tc>
          <w:tcPr>
            <w:tcW w:w="1252" w:type="dxa"/>
            <w:tcBorders>
              <w:top w:val="nil"/>
              <w:left w:val="nil"/>
              <w:bottom w:val="single" w:sz="4" w:space="0" w:color="auto"/>
              <w:right w:val="single" w:sz="4" w:space="0" w:color="auto"/>
            </w:tcBorders>
            <w:shd w:val="clear" w:color="auto" w:fill="auto"/>
            <w:noWrap/>
            <w:vAlign w:val="bottom"/>
            <w:hideMark/>
          </w:tcPr>
          <w:p w14:paraId="1F1CFB38"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0.4</w:t>
            </w:r>
          </w:p>
        </w:tc>
      </w:tr>
      <w:tr w:rsidR="00447DD2" w:rsidRPr="000B521B" w14:paraId="4C74C347" w14:textId="77777777" w:rsidTr="00262FD4">
        <w:trPr>
          <w:trHeight w:val="370"/>
        </w:trPr>
        <w:tc>
          <w:tcPr>
            <w:tcW w:w="4374" w:type="dxa"/>
            <w:tcBorders>
              <w:top w:val="nil"/>
              <w:left w:val="single" w:sz="4" w:space="0" w:color="auto"/>
              <w:bottom w:val="single" w:sz="4" w:space="0" w:color="auto"/>
              <w:right w:val="single" w:sz="4" w:space="0" w:color="auto"/>
            </w:tcBorders>
            <w:shd w:val="clear" w:color="auto" w:fill="auto"/>
            <w:noWrap/>
            <w:vAlign w:val="bottom"/>
            <w:hideMark/>
          </w:tcPr>
          <w:p w14:paraId="2F4C358E" w14:textId="77777777" w:rsidR="00447DD2" w:rsidRPr="000B521B" w:rsidRDefault="00447DD2" w:rsidP="00447DD2">
            <w:pPr>
              <w:spacing w:after="0" w:line="240" w:lineRule="auto"/>
              <w:rPr>
                <w:rFonts w:ascii="Arial" w:eastAsia="Times New Roman" w:hAnsi="Arial" w:cs="Arial"/>
                <w:sz w:val="20"/>
                <w:szCs w:val="20"/>
                <w:lang w:val="en-US"/>
              </w:rPr>
            </w:pPr>
            <w:proofErr w:type="spellStart"/>
            <w:r w:rsidRPr="000B521B">
              <w:rPr>
                <w:rFonts w:ascii="Arial" w:eastAsia="Times New Roman" w:hAnsi="Arial" w:cs="Arial"/>
                <w:sz w:val="20"/>
                <w:szCs w:val="20"/>
                <w:lang w:val="en-US"/>
              </w:rPr>
              <w:t>Moras</w:t>
            </w:r>
            <w:proofErr w:type="spellEnd"/>
            <w:r w:rsidRPr="000B521B">
              <w:rPr>
                <w:rFonts w:ascii="Arial" w:eastAsia="Times New Roman" w:hAnsi="Arial" w:cs="Arial"/>
                <w:sz w:val="20"/>
                <w:szCs w:val="20"/>
                <w:lang w:val="en-US"/>
              </w:rPr>
              <w:t xml:space="preserve"> Chemicals India Pvt. Ltd. </w:t>
            </w:r>
          </w:p>
        </w:tc>
        <w:tc>
          <w:tcPr>
            <w:tcW w:w="995" w:type="dxa"/>
            <w:tcBorders>
              <w:top w:val="nil"/>
              <w:left w:val="nil"/>
              <w:bottom w:val="single" w:sz="4" w:space="0" w:color="auto"/>
              <w:right w:val="single" w:sz="4" w:space="0" w:color="auto"/>
            </w:tcBorders>
            <w:shd w:val="clear" w:color="auto" w:fill="auto"/>
            <w:noWrap/>
            <w:vAlign w:val="bottom"/>
            <w:hideMark/>
          </w:tcPr>
          <w:p w14:paraId="19AF4521"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0.3</w:t>
            </w:r>
          </w:p>
        </w:tc>
        <w:tc>
          <w:tcPr>
            <w:tcW w:w="995" w:type="dxa"/>
            <w:tcBorders>
              <w:top w:val="nil"/>
              <w:left w:val="nil"/>
              <w:bottom w:val="single" w:sz="4" w:space="0" w:color="auto"/>
              <w:right w:val="single" w:sz="4" w:space="0" w:color="auto"/>
            </w:tcBorders>
            <w:shd w:val="clear" w:color="auto" w:fill="auto"/>
            <w:noWrap/>
            <w:vAlign w:val="bottom"/>
            <w:hideMark/>
          </w:tcPr>
          <w:p w14:paraId="73FBD3D5"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0.3</w:t>
            </w:r>
          </w:p>
        </w:tc>
        <w:tc>
          <w:tcPr>
            <w:tcW w:w="1274" w:type="dxa"/>
            <w:tcBorders>
              <w:top w:val="nil"/>
              <w:left w:val="nil"/>
              <w:bottom w:val="single" w:sz="4" w:space="0" w:color="auto"/>
              <w:right w:val="single" w:sz="4" w:space="0" w:color="auto"/>
            </w:tcBorders>
            <w:shd w:val="clear" w:color="auto" w:fill="auto"/>
            <w:noWrap/>
            <w:vAlign w:val="bottom"/>
            <w:hideMark/>
          </w:tcPr>
          <w:p w14:paraId="1EFA9235"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0.3</w:t>
            </w:r>
          </w:p>
        </w:tc>
        <w:tc>
          <w:tcPr>
            <w:tcW w:w="1252" w:type="dxa"/>
            <w:tcBorders>
              <w:top w:val="nil"/>
              <w:left w:val="nil"/>
              <w:bottom w:val="single" w:sz="4" w:space="0" w:color="auto"/>
              <w:right w:val="single" w:sz="4" w:space="0" w:color="auto"/>
            </w:tcBorders>
            <w:shd w:val="clear" w:color="auto" w:fill="auto"/>
            <w:noWrap/>
            <w:vAlign w:val="bottom"/>
            <w:hideMark/>
          </w:tcPr>
          <w:p w14:paraId="0DC7D09A"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0.3</w:t>
            </w:r>
          </w:p>
        </w:tc>
        <w:tc>
          <w:tcPr>
            <w:tcW w:w="1252" w:type="dxa"/>
            <w:tcBorders>
              <w:top w:val="nil"/>
              <w:left w:val="nil"/>
              <w:bottom w:val="single" w:sz="4" w:space="0" w:color="auto"/>
              <w:right w:val="single" w:sz="4" w:space="0" w:color="auto"/>
            </w:tcBorders>
            <w:shd w:val="clear" w:color="auto" w:fill="auto"/>
            <w:noWrap/>
            <w:vAlign w:val="bottom"/>
            <w:hideMark/>
          </w:tcPr>
          <w:p w14:paraId="459A5326"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0.3</w:t>
            </w:r>
          </w:p>
        </w:tc>
      </w:tr>
      <w:tr w:rsidR="00262FD4" w:rsidRPr="000B521B" w14:paraId="79BBB4F1" w14:textId="77777777" w:rsidTr="00262FD4">
        <w:trPr>
          <w:trHeight w:val="370"/>
        </w:trPr>
        <w:tc>
          <w:tcPr>
            <w:tcW w:w="4374" w:type="dxa"/>
            <w:tcBorders>
              <w:top w:val="nil"/>
              <w:left w:val="single" w:sz="4" w:space="0" w:color="auto"/>
              <w:bottom w:val="single" w:sz="4" w:space="0" w:color="auto"/>
              <w:right w:val="single" w:sz="4" w:space="0" w:color="auto"/>
            </w:tcBorders>
            <w:shd w:val="clear" w:color="auto" w:fill="auto"/>
            <w:noWrap/>
            <w:vAlign w:val="bottom"/>
            <w:hideMark/>
          </w:tcPr>
          <w:p w14:paraId="367458E7" w14:textId="77777777" w:rsidR="00447DD2" w:rsidRPr="000B521B" w:rsidRDefault="00447DD2" w:rsidP="00447DD2">
            <w:pPr>
              <w:spacing w:after="0" w:line="240" w:lineRule="auto"/>
              <w:rPr>
                <w:rFonts w:ascii="Arial" w:eastAsia="Times New Roman" w:hAnsi="Arial" w:cs="Arial"/>
                <w:sz w:val="20"/>
                <w:szCs w:val="20"/>
                <w:lang w:val="en-US"/>
              </w:rPr>
            </w:pPr>
            <w:r w:rsidRPr="000B521B">
              <w:rPr>
                <w:rFonts w:ascii="Arial" w:eastAsia="Times New Roman" w:hAnsi="Arial" w:cs="Arial"/>
                <w:sz w:val="20"/>
                <w:szCs w:val="20"/>
                <w:lang w:val="en-US"/>
              </w:rPr>
              <w:t>Ashland Global Holdings Inc.</w:t>
            </w:r>
          </w:p>
        </w:tc>
        <w:tc>
          <w:tcPr>
            <w:tcW w:w="995" w:type="dxa"/>
            <w:tcBorders>
              <w:top w:val="nil"/>
              <w:left w:val="nil"/>
              <w:bottom w:val="single" w:sz="4" w:space="0" w:color="auto"/>
              <w:right w:val="single" w:sz="4" w:space="0" w:color="auto"/>
            </w:tcBorders>
            <w:shd w:val="clear" w:color="000000" w:fill="FFFFFF"/>
            <w:noWrap/>
            <w:vAlign w:val="bottom"/>
            <w:hideMark/>
          </w:tcPr>
          <w:p w14:paraId="28837527"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45</w:t>
            </w:r>
          </w:p>
        </w:tc>
        <w:tc>
          <w:tcPr>
            <w:tcW w:w="995" w:type="dxa"/>
            <w:tcBorders>
              <w:top w:val="nil"/>
              <w:left w:val="nil"/>
              <w:bottom w:val="single" w:sz="4" w:space="0" w:color="auto"/>
              <w:right w:val="single" w:sz="4" w:space="0" w:color="auto"/>
            </w:tcBorders>
            <w:shd w:val="clear" w:color="000000" w:fill="FFFFFF"/>
            <w:noWrap/>
            <w:vAlign w:val="bottom"/>
            <w:hideMark/>
          </w:tcPr>
          <w:p w14:paraId="56322DD6"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0</w:t>
            </w:r>
          </w:p>
        </w:tc>
        <w:tc>
          <w:tcPr>
            <w:tcW w:w="1274" w:type="dxa"/>
            <w:tcBorders>
              <w:top w:val="nil"/>
              <w:left w:val="nil"/>
              <w:bottom w:val="single" w:sz="4" w:space="0" w:color="auto"/>
              <w:right w:val="single" w:sz="4" w:space="0" w:color="auto"/>
            </w:tcBorders>
            <w:shd w:val="clear" w:color="000000" w:fill="FFFFFF"/>
            <w:noWrap/>
            <w:vAlign w:val="bottom"/>
            <w:hideMark/>
          </w:tcPr>
          <w:p w14:paraId="5E154E52"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0</w:t>
            </w:r>
          </w:p>
        </w:tc>
        <w:tc>
          <w:tcPr>
            <w:tcW w:w="1252" w:type="dxa"/>
            <w:tcBorders>
              <w:top w:val="nil"/>
              <w:left w:val="nil"/>
              <w:bottom w:val="single" w:sz="4" w:space="0" w:color="auto"/>
              <w:right w:val="single" w:sz="4" w:space="0" w:color="auto"/>
            </w:tcBorders>
            <w:shd w:val="clear" w:color="000000" w:fill="FFFFFF"/>
            <w:noWrap/>
            <w:vAlign w:val="bottom"/>
            <w:hideMark/>
          </w:tcPr>
          <w:p w14:paraId="726A88FC"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0</w:t>
            </w:r>
          </w:p>
        </w:tc>
        <w:tc>
          <w:tcPr>
            <w:tcW w:w="1252" w:type="dxa"/>
            <w:tcBorders>
              <w:top w:val="nil"/>
              <w:left w:val="nil"/>
              <w:bottom w:val="single" w:sz="4" w:space="0" w:color="auto"/>
              <w:right w:val="single" w:sz="4" w:space="0" w:color="auto"/>
            </w:tcBorders>
            <w:shd w:val="clear" w:color="000000" w:fill="FFFFFF"/>
            <w:noWrap/>
            <w:vAlign w:val="bottom"/>
            <w:hideMark/>
          </w:tcPr>
          <w:p w14:paraId="7C162CA5" w14:textId="77777777" w:rsidR="00447DD2" w:rsidRPr="000B521B" w:rsidRDefault="00447DD2" w:rsidP="00B46B4C">
            <w:pPr>
              <w:spacing w:after="0" w:line="240" w:lineRule="auto"/>
              <w:jc w:val="center"/>
              <w:rPr>
                <w:rFonts w:ascii="Arial" w:eastAsia="Times New Roman" w:hAnsi="Arial" w:cs="Arial"/>
                <w:sz w:val="20"/>
                <w:szCs w:val="20"/>
                <w:lang w:val="en-US"/>
              </w:rPr>
            </w:pPr>
            <w:r w:rsidRPr="000B521B">
              <w:rPr>
                <w:rFonts w:ascii="Arial" w:eastAsia="Times New Roman" w:hAnsi="Arial" w:cs="Arial"/>
                <w:sz w:val="20"/>
                <w:szCs w:val="20"/>
                <w:lang w:val="en-US"/>
              </w:rPr>
              <w:t>0</w:t>
            </w:r>
          </w:p>
        </w:tc>
      </w:tr>
      <w:tr w:rsidR="00447DD2" w:rsidRPr="000B521B" w14:paraId="43D2279F" w14:textId="77777777" w:rsidTr="00262FD4">
        <w:trPr>
          <w:trHeight w:val="370"/>
        </w:trPr>
        <w:tc>
          <w:tcPr>
            <w:tcW w:w="4374" w:type="dxa"/>
            <w:tcBorders>
              <w:top w:val="nil"/>
              <w:left w:val="single" w:sz="4" w:space="0" w:color="auto"/>
              <w:bottom w:val="single" w:sz="4" w:space="0" w:color="auto"/>
              <w:right w:val="single" w:sz="4" w:space="0" w:color="auto"/>
            </w:tcBorders>
            <w:shd w:val="clear" w:color="auto" w:fill="auto"/>
            <w:noWrap/>
            <w:vAlign w:val="bottom"/>
            <w:hideMark/>
          </w:tcPr>
          <w:p w14:paraId="31197D42" w14:textId="77777777" w:rsidR="00447DD2" w:rsidRPr="000B521B" w:rsidRDefault="00447DD2" w:rsidP="00447DD2">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Others </w:t>
            </w:r>
          </w:p>
        </w:tc>
        <w:tc>
          <w:tcPr>
            <w:tcW w:w="995" w:type="dxa"/>
            <w:tcBorders>
              <w:top w:val="nil"/>
              <w:left w:val="nil"/>
              <w:bottom w:val="single" w:sz="4" w:space="0" w:color="auto"/>
              <w:right w:val="single" w:sz="4" w:space="0" w:color="auto"/>
            </w:tcBorders>
            <w:shd w:val="clear" w:color="auto" w:fill="auto"/>
            <w:noWrap/>
            <w:vAlign w:val="bottom"/>
            <w:hideMark/>
          </w:tcPr>
          <w:p w14:paraId="39E7229F" w14:textId="77777777" w:rsidR="00447DD2" w:rsidRPr="000B521B" w:rsidRDefault="00447DD2" w:rsidP="00B46B4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171</w:t>
            </w:r>
          </w:p>
        </w:tc>
        <w:tc>
          <w:tcPr>
            <w:tcW w:w="995" w:type="dxa"/>
            <w:tcBorders>
              <w:top w:val="nil"/>
              <w:left w:val="nil"/>
              <w:bottom w:val="single" w:sz="4" w:space="0" w:color="auto"/>
              <w:right w:val="single" w:sz="4" w:space="0" w:color="auto"/>
            </w:tcBorders>
            <w:shd w:val="clear" w:color="auto" w:fill="auto"/>
            <w:noWrap/>
            <w:vAlign w:val="bottom"/>
            <w:hideMark/>
          </w:tcPr>
          <w:p w14:paraId="7327F8D6" w14:textId="77777777" w:rsidR="00447DD2" w:rsidRPr="000B521B" w:rsidRDefault="00447DD2" w:rsidP="00B46B4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166</w:t>
            </w:r>
          </w:p>
        </w:tc>
        <w:tc>
          <w:tcPr>
            <w:tcW w:w="1274" w:type="dxa"/>
            <w:tcBorders>
              <w:top w:val="nil"/>
              <w:left w:val="nil"/>
              <w:bottom w:val="single" w:sz="4" w:space="0" w:color="auto"/>
              <w:right w:val="single" w:sz="4" w:space="0" w:color="auto"/>
            </w:tcBorders>
            <w:shd w:val="clear" w:color="auto" w:fill="auto"/>
            <w:noWrap/>
            <w:vAlign w:val="bottom"/>
            <w:hideMark/>
          </w:tcPr>
          <w:p w14:paraId="5F822A18" w14:textId="77777777" w:rsidR="00447DD2" w:rsidRPr="000B521B" w:rsidRDefault="00447DD2" w:rsidP="00B46B4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179</w:t>
            </w:r>
          </w:p>
        </w:tc>
        <w:tc>
          <w:tcPr>
            <w:tcW w:w="1252" w:type="dxa"/>
            <w:tcBorders>
              <w:top w:val="nil"/>
              <w:left w:val="nil"/>
              <w:bottom w:val="single" w:sz="4" w:space="0" w:color="auto"/>
              <w:right w:val="single" w:sz="4" w:space="0" w:color="auto"/>
            </w:tcBorders>
            <w:shd w:val="clear" w:color="auto" w:fill="auto"/>
            <w:noWrap/>
            <w:vAlign w:val="bottom"/>
            <w:hideMark/>
          </w:tcPr>
          <w:p w14:paraId="1F95BA68" w14:textId="77777777" w:rsidR="00447DD2" w:rsidRPr="000B521B" w:rsidRDefault="00447DD2" w:rsidP="00B46B4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185</w:t>
            </w:r>
          </w:p>
        </w:tc>
        <w:tc>
          <w:tcPr>
            <w:tcW w:w="1252" w:type="dxa"/>
            <w:tcBorders>
              <w:top w:val="nil"/>
              <w:left w:val="nil"/>
              <w:bottom w:val="single" w:sz="4" w:space="0" w:color="auto"/>
              <w:right w:val="single" w:sz="4" w:space="0" w:color="auto"/>
            </w:tcBorders>
            <w:shd w:val="clear" w:color="auto" w:fill="auto"/>
            <w:noWrap/>
            <w:vAlign w:val="bottom"/>
            <w:hideMark/>
          </w:tcPr>
          <w:p w14:paraId="4E1CD988" w14:textId="77777777" w:rsidR="00447DD2" w:rsidRPr="000B521B" w:rsidRDefault="00447DD2" w:rsidP="00B46B4C">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203</w:t>
            </w:r>
          </w:p>
        </w:tc>
      </w:tr>
      <w:tr w:rsidR="00262FD4" w:rsidRPr="000B521B" w14:paraId="78B6DB27" w14:textId="77777777" w:rsidTr="00262FD4">
        <w:trPr>
          <w:trHeight w:val="370"/>
        </w:trPr>
        <w:tc>
          <w:tcPr>
            <w:tcW w:w="4374" w:type="dxa"/>
            <w:tcBorders>
              <w:top w:val="nil"/>
              <w:left w:val="single" w:sz="4" w:space="0" w:color="auto"/>
              <w:bottom w:val="single" w:sz="4" w:space="0" w:color="auto"/>
              <w:right w:val="single" w:sz="4" w:space="0" w:color="auto"/>
            </w:tcBorders>
            <w:shd w:val="clear" w:color="auto" w:fill="C00000"/>
            <w:noWrap/>
            <w:vAlign w:val="bottom"/>
            <w:hideMark/>
          </w:tcPr>
          <w:p w14:paraId="7046EA35" w14:textId="77777777" w:rsidR="00447DD2" w:rsidRPr="000B521B" w:rsidRDefault="00447DD2" w:rsidP="00447DD2">
            <w:pPr>
              <w:spacing w:after="0" w:line="240" w:lineRule="auto"/>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Total</w:t>
            </w:r>
          </w:p>
        </w:tc>
        <w:tc>
          <w:tcPr>
            <w:tcW w:w="995" w:type="dxa"/>
            <w:tcBorders>
              <w:top w:val="nil"/>
              <w:left w:val="nil"/>
              <w:bottom w:val="single" w:sz="4" w:space="0" w:color="auto"/>
              <w:right w:val="single" w:sz="4" w:space="0" w:color="auto"/>
            </w:tcBorders>
            <w:shd w:val="clear" w:color="auto" w:fill="C00000"/>
            <w:noWrap/>
            <w:vAlign w:val="bottom"/>
            <w:hideMark/>
          </w:tcPr>
          <w:p w14:paraId="6B93DF39" w14:textId="77777777" w:rsidR="00447DD2" w:rsidRPr="000B521B" w:rsidRDefault="00447DD2" w:rsidP="00B46B4C">
            <w:pPr>
              <w:spacing w:after="0" w:line="240" w:lineRule="auto"/>
              <w:jc w:val="center"/>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733</w:t>
            </w:r>
          </w:p>
        </w:tc>
        <w:tc>
          <w:tcPr>
            <w:tcW w:w="995" w:type="dxa"/>
            <w:tcBorders>
              <w:top w:val="nil"/>
              <w:left w:val="nil"/>
              <w:bottom w:val="single" w:sz="4" w:space="0" w:color="auto"/>
              <w:right w:val="single" w:sz="4" w:space="0" w:color="auto"/>
            </w:tcBorders>
            <w:shd w:val="clear" w:color="auto" w:fill="C00000"/>
            <w:noWrap/>
            <w:vAlign w:val="bottom"/>
            <w:hideMark/>
          </w:tcPr>
          <w:p w14:paraId="22E7842C" w14:textId="77777777" w:rsidR="00447DD2" w:rsidRPr="000B521B" w:rsidRDefault="00447DD2" w:rsidP="00B46B4C">
            <w:pPr>
              <w:spacing w:after="0" w:line="240" w:lineRule="auto"/>
              <w:jc w:val="center"/>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759</w:t>
            </w:r>
          </w:p>
        </w:tc>
        <w:tc>
          <w:tcPr>
            <w:tcW w:w="1274" w:type="dxa"/>
            <w:tcBorders>
              <w:top w:val="nil"/>
              <w:left w:val="nil"/>
              <w:bottom w:val="single" w:sz="4" w:space="0" w:color="auto"/>
              <w:right w:val="single" w:sz="4" w:space="0" w:color="auto"/>
            </w:tcBorders>
            <w:shd w:val="clear" w:color="auto" w:fill="C00000"/>
            <w:noWrap/>
            <w:vAlign w:val="bottom"/>
            <w:hideMark/>
          </w:tcPr>
          <w:p w14:paraId="26C64635" w14:textId="77777777" w:rsidR="00447DD2" w:rsidRPr="000B521B" w:rsidRDefault="00447DD2" w:rsidP="00B46B4C">
            <w:pPr>
              <w:spacing w:after="0" w:line="240" w:lineRule="auto"/>
              <w:jc w:val="center"/>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808</w:t>
            </w:r>
          </w:p>
        </w:tc>
        <w:tc>
          <w:tcPr>
            <w:tcW w:w="1252" w:type="dxa"/>
            <w:tcBorders>
              <w:top w:val="nil"/>
              <w:left w:val="nil"/>
              <w:bottom w:val="single" w:sz="4" w:space="0" w:color="auto"/>
              <w:right w:val="single" w:sz="4" w:space="0" w:color="auto"/>
            </w:tcBorders>
            <w:shd w:val="clear" w:color="auto" w:fill="C00000"/>
            <w:noWrap/>
            <w:vAlign w:val="bottom"/>
            <w:hideMark/>
          </w:tcPr>
          <w:p w14:paraId="1F8017E7" w14:textId="77777777" w:rsidR="00447DD2" w:rsidRPr="000B521B" w:rsidRDefault="00447DD2" w:rsidP="00B46B4C">
            <w:pPr>
              <w:spacing w:after="0" w:line="240" w:lineRule="auto"/>
              <w:jc w:val="center"/>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866</w:t>
            </w:r>
          </w:p>
        </w:tc>
        <w:tc>
          <w:tcPr>
            <w:tcW w:w="1252" w:type="dxa"/>
            <w:tcBorders>
              <w:top w:val="nil"/>
              <w:left w:val="nil"/>
              <w:bottom w:val="single" w:sz="4" w:space="0" w:color="auto"/>
              <w:right w:val="single" w:sz="4" w:space="0" w:color="auto"/>
            </w:tcBorders>
            <w:shd w:val="clear" w:color="auto" w:fill="C00000"/>
            <w:noWrap/>
            <w:vAlign w:val="bottom"/>
            <w:hideMark/>
          </w:tcPr>
          <w:p w14:paraId="1021B8AF" w14:textId="77777777" w:rsidR="00447DD2" w:rsidRPr="000B521B" w:rsidRDefault="00447DD2" w:rsidP="00B46B4C">
            <w:pPr>
              <w:spacing w:after="0" w:line="240" w:lineRule="auto"/>
              <w:jc w:val="center"/>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929</w:t>
            </w:r>
          </w:p>
        </w:tc>
      </w:tr>
    </w:tbl>
    <w:p w14:paraId="7D035D59" w14:textId="72E05448" w:rsidR="006E66C6" w:rsidRPr="000B521B" w:rsidRDefault="00262FD4" w:rsidP="00CE35EB">
      <w:pPr>
        <w:pStyle w:val="BodyText"/>
        <w:spacing w:before="162" w:line="360" w:lineRule="auto"/>
        <w:jc w:val="both"/>
        <w:rPr>
          <w:bCs/>
          <w:color w:val="000000" w:themeColor="text1"/>
        </w:rPr>
        <w:sectPr w:rsidR="006E66C6"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B521B">
        <w:rPr>
          <w:bCs/>
          <w:noProof/>
          <w:color w:val="000000" w:themeColor="text1"/>
          <w:lang w:val="en-IN"/>
        </w:rPr>
        <mc:AlternateContent>
          <mc:Choice Requires="wps">
            <w:drawing>
              <wp:anchor distT="0" distB="0" distL="114300" distR="114300" simplePos="0" relativeHeight="252514304" behindDoc="0" locked="0" layoutInCell="1" allowOverlap="1" wp14:anchorId="230E314A" wp14:editId="53F4A28D">
                <wp:simplePos x="0" y="0"/>
                <wp:positionH relativeFrom="margin">
                  <wp:posOffset>4868884</wp:posOffset>
                </wp:positionH>
                <wp:positionV relativeFrom="paragraph">
                  <wp:posOffset>70617</wp:posOffset>
                </wp:positionV>
                <wp:extent cx="1346835" cy="200055"/>
                <wp:effectExtent l="0" t="0" r="0" b="0"/>
                <wp:wrapNone/>
                <wp:docPr id="2184" name="TextBox 4"/>
                <wp:cNvGraphicFramePr/>
                <a:graphic xmlns:a="http://schemas.openxmlformats.org/drawingml/2006/main">
                  <a:graphicData uri="http://schemas.microsoft.com/office/word/2010/wordprocessingShape">
                    <wps:wsp>
                      <wps:cNvSpPr txBox="1"/>
                      <wps:spPr>
                        <a:xfrm>
                          <a:off x="0" y="0"/>
                          <a:ext cx="1346835" cy="200055"/>
                        </a:xfrm>
                        <a:prstGeom prst="rect">
                          <a:avLst/>
                        </a:prstGeom>
                        <a:noFill/>
                      </wps:spPr>
                      <wps:txbx>
                        <w:txbxContent>
                          <w:p w14:paraId="5F9504A7" w14:textId="77777777" w:rsidR="00262FD4" w:rsidRPr="006F6D2F" w:rsidRDefault="00262FD4" w:rsidP="00262F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anchor>
            </w:drawing>
          </mc:Choice>
          <mc:Fallback>
            <w:pict>
              <v:shape w14:anchorId="230E314A" id="_x0000_s1038" type="#_x0000_t202" style="position:absolute;left:0;text-align:left;margin-left:383.4pt;margin-top:5.55pt;width:106.05pt;height:15.75pt;z-index:252514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" filled="f" stroked="f">
                <v:textbox style="mso-fit-shape-to-text:t">
                  <w:txbxContent>
                    <w:p w14:paraId="5F9504A7" w14:textId="77777777" w:rsidR="00262FD4" w:rsidRPr="006F6D2F" w:rsidRDefault="00262FD4" w:rsidP="00262F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2AEE4F60" w14:textId="47177C94" w:rsidR="00262FD4" w:rsidRPr="000B521B" w:rsidRDefault="00262FD4" w:rsidP="00CE35EB">
      <w:pPr>
        <w:pStyle w:val="BodyText"/>
        <w:spacing w:before="162" w:line="360" w:lineRule="auto"/>
        <w:jc w:val="both"/>
        <w:rPr>
          <w:bCs/>
          <w:color w:val="000000" w:themeColor="text1"/>
        </w:rPr>
      </w:pPr>
      <w:r w:rsidRPr="000B521B">
        <w:rPr>
          <w:bCs/>
          <w:noProof/>
          <w:color w:val="000000" w:themeColor="text1"/>
        </w:rPr>
        <w:lastRenderedPageBreak/>
        <mc:AlternateContent>
          <mc:Choice Requires="wps">
            <w:drawing>
              <wp:anchor distT="45720" distB="45720" distL="114300" distR="114300" simplePos="0" relativeHeight="252516352" behindDoc="0" locked="0" layoutInCell="1" allowOverlap="1" wp14:anchorId="6B13134D" wp14:editId="42FD5BE2">
                <wp:simplePos x="0" y="0"/>
                <wp:positionH relativeFrom="column">
                  <wp:posOffset>-73025</wp:posOffset>
                </wp:positionH>
                <wp:positionV relativeFrom="paragraph">
                  <wp:posOffset>180340</wp:posOffset>
                </wp:positionV>
                <wp:extent cx="6530975" cy="2695575"/>
                <wp:effectExtent l="76200" t="57150" r="98425" b="123825"/>
                <wp:wrapSquare wrapText="bothSides"/>
                <wp:docPr id="2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0975" cy="2695575"/>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3"/>
                        </a:lnRef>
                        <a:fillRef idx="2">
                          <a:schemeClr val="accent3"/>
                        </a:fillRef>
                        <a:effectRef idx="1">
                          <a:schemeClr val="accent3"/>
                        </a:effectRef>
                        <a:fontRef idx="minor">
                          <a:schemeClr val="dk1"/>
                        </a:fontRef>
                      </wps:style>
                      <wps:txbx>
                        <w:txbxContent>
                          <w:p w14:paraId="058D08C1" w14:textId="77777777" w:rsidR="00262FD4" w:rsidRDefault="00262FD4" w:rsidP="002B5226">
                            <w:pPr>
                              <w:pStyle w:val="BodyText"/>
                              <w:numPr>
                                <w:ilvl w:val="0"/>
                                <w:numId w:val="6"/>
                              </w:numPr>
                              <w:spacing w:before="162" w:line="360" w:lineRule="auto"/>
                              <w:jc w:val="both"/>
                              <w:rPr>
                                <w:bCs/>
                                <w:color w:val="000000" w:themeColor="text1"/>
                              </w:rPr>
                            </w:pPr>
                            <w:r w:rsidRPr="002B5730">
                              <w:rPr>
                                <w:bCs/>
                                <w:color w:val="000000" w:themeColor="text1"/>
                              </w:rPr>
                              <w:t>The increase in production is mainly led by solid demand for vinyl ester resin in downstream fiber reinforced plastic (FRP) applications.</w:t>
                            </w:r>
                          </w:p>
                          <w:p w14:paraId="1C67377D" w14:textId="43B8782D" w:rsidR="00262FD4" w:rsidRDefault="00262FD4" w:rsidP="002B5226">
                            <w:pPr>
                              <w:pStyle w:val="BodyText"/>
                              <w:numPr>
                                <w:ilvl w:val="0"/>
                                <w:numId w:val="6"/>
                              </w:numPr>
                              <w:spacing w:before="162" w:line="360" w:lineRule="auto"/>
                              <w:jc w:val="both"/>
                              <w:rPr>
                                <w:bCs/>
                                <w:color w:val="000000" w:themeColor="text1"/>
                              </w:rPr>
                            </w:pPr>
                            <w:r w:rsidRPr="002B5730">
                              <w:rPr>
                                <w:bCs/>
                                <w:color w:val="000000" w:themeColor="text1"/>
                              </w:rPr>
                              <w:t xml:space="preserve">Asia Pacific region holds approximately 44% of the total production capacity, which can be attributed to the presence of major players like </w:t>
                            </w:r>
                            <w:proofErr w:type="spellStart"/>
                            <w:r w:rsidRPr="002B5730">
                              <w:rPr>
                                <w:bCs/>
                                <w:color w:val="000000" w:themeColor="text1"/>
                              </w:rPr>
                              <w:t>Jinling</w:t>
                            </w:r>
                            <w:proofErr w:type="spellEnd"/>
                            <w:r w:rsidRPr="002B5730">
                              <w:rPr>
                                <w:bCs/>
                                <w:color w:val="000000" w:themeColor="text1"/>
                              </w:rPr>
                              <w:t xml:space="preserve"> AOC Resins Co., Ltd., Showa Denko K.K., Sino Polymer, INEOS Composites, among others. </w:t>
                            </w:r>
                          </w:p>
                          <w:p w14:paraId="1C7121A1" w14:textId="6CC9FFCC" w:rsidR="00262FD4" w:rsidRDefault="00262FD4" w:rsidP="002B5226">
                            <w:pPr>
                              <w:pStyle w:val="BodyText"/>
                              <w:numPr>
                                <w:ilvl w:val="0"/>
                                <w:numId w:val="6"/>
                              </w:numPr>
                              <w:spacing w:before="162" w:line="360" w:lineRule="auto"/>
                              <w:jc w:val="both"/>
                              <w:rPr>
                                <w:bCs/>
                                <w:color w:val="000000" w:themeColor="text1"/>
                              </w:rPr>
                            </w:pPr>
                            <w:r w:rsidRPr="002B5730">
                              <w:rPr>
                                <w:bCs/>
                                <w:color w:val="000000" w:themeColor="text1"/>
                              </w:rPr>
                              <w:t xml:space="preserve">The total production value in 2020 saw a decline of approximately 8% as compared to the 2019 production level. However, approximately 7% growth in production is expected in 2021 due to increasing demand of vinyl ester resin globally. </w:t>
                            </w:r>
                          </w:p>
                          <w:p w14:paraId="0FFBB9E7" w14:textId="44C9C050" w:rsidR="00262FD4" w:rsidRDefault="00262FD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3134D" id="_x0000_s1039" type="#_x0000_t202" style="position:absolute;left:0;text-align:left;margin-left:-5.75pt;margin-top:14.2pt;width:514.25pt;height:212.25pt;z-index:25251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" fillcolor="#c3c3c3 [2166]" stroked="f" strokeweight=".5pt">
                <v:fill color2="#b6b6b6 [2614]" rotate="t" colors="0 #d2d2d2;.5 #c8c8c8;1 silver" focus="100%" type="gradient">
                  <o:fill v:ext="view" type="gradientUnscaled"/>
                </v:fill>
                <v:shadow on="t" color="black" opacity="20971f" offset="0,2.2pt"/>
                <v:textbox>
                  <w:txbxContent>
                    <w:p w14:paraId="058D08C1" w14:textId="77777777" w:rsidR="00262FD4" w:rsidRDefault="00262FD4" w:rsidP="002B5226">
                      <w:pPr>
                        <w:pStyle w:val="BodyText"/>
                        <w:numPr>
                          <w:ilvl w:val="0"/>
                          <w:numId w:val="6"/>
                        </w:numPr>
                        <w:spacing w:before="162" w:line="360" w:lineRule="auto"/>
                        <w:jc w:val="both"/>
                        <w:rPr>
                          <w:bCs/>
                          <w:color w:val="000000" w:themeColor="text1"/>
                        </w:rPr>
                      </w:pPr>
                      <w:r w:rsidRPr="002B5730">
                        <w:rPr>
                          <w:bCs/>
                          <w:color w:val="000000" w:themeColor="text1"/>
                        </w:rPr>
                        <w:t>The increase in production is mainly led by solid demand for vinyl ester resin in downstream fiber reinforced plastic (FRP) applications.</w:t>
                      </w:r>
                    </w:p>
                    <w:p w14:paraId="1C67377D" w14:textId="43B8782D" w:rsidR="00262FD4" w:rsidRDefault="00262FD4" w:rsidP="002B5226">
                      <w:pPr>
                        <w:pStyle w:val="BodyText"/>
                        <w:numPr>
                          <w:ilvl w:val="0"/>
                          <w:numId w:val="6"/>
                        </w:numPr>
                        <w:spacing w:before="162" w:line="360" w:lineRule="auto"/>
                        <w:jc w:val="both"/>
                        <w:rPr>
                          <w:bCs/>
                          <w:color w:val="000000" w:themeColor="text1"/>
                        </w:rPr>
                      </w:pPr>
                      <w:r w:rsidRPr="002B5730">
                        <w:rPr>
                          <w:bCs/>
                          <w:color w:val="000000" w:themeColor="text1"/>
                        </w:rPr>
                        <w:t xml:space="preserve">Asia Pacific region holds approximately 44% of the total production capacity, which can be attributed to the presence of major players like </w:t>
                      </w:r>
                      <w:proofErr w:type="spellStart"/>
                      <w:r w:rsidRPr="002B5730">
                        <w:rPr>
                          <w:bCs/>
                          <w:color w:val="000000" w:themeColor="text1"/>
                        </w:rPr>
                        <w:t>Jinling</w:t>
                      </w:r>
                      <w:proofErr w:type="spellEnd"/>
                      <w:r w:rsidRPr="002B5730">
                        <w:rPr>
                          <w:bCs/>
                          <w:color w:val="000000" w:themeColor="text1"/>
                        </w:rPr>
                        <w:t xml:space="preserve"> AOC Resins Co., Ltd., Showa Denko K.K., Sino Polymer, INEOS Composites, among others. </w:t>
                      </w:r>
                    </w:p>
                    <w:p w14:paraId="1C7121A1" w14:textId="6CC9FFCC" w:rsidR="00262FD4" w:rsidRDefault="00262FD4" w:rsidP="002B5226">
                      <w:pPr>
                        <w:pStyle w:val="BodyText"/>
                        <w:numPr>
                          <w:ilvl w:val="0"/>
                          <w:numId w:val="6"/>
                        </w:numPr>
                        <w:spacing w:before="162" w:line="360" w:lineRule="auto"/>
                        <w:jc w:val="both"/>
                        <w:rPr>
                          <w:bCs/>
                          <w:color w:val="000000" w:themeColor="text1"/>
                        </w:rPr>
                      </w:pPr>
                      <w:r w:rsidRPr="002B5730">
                        <w:rPr>
                          <w:bCs/>
                          <w:color w:val="000000" w:themeColor="text1"/>
                        </w:rPr>
                        <w:t xml:space="preserve">The total production value in 2020 saw a decline of approximately 8% as compared to the 2019 production level. However, approximately 7% growth in production is expected in 2021 due to increasing demand of vinyl ester resin globally. </w:t>
                      </w:r>
                    </w:p>
                    <w:p w14:paraId="0FFBB9E7" w14:textId="44C9C050" w:rsidR="00262FD4" w:rsidRDefault="00262FD4"/>
                  </w:txbxContent>
                </v:textbox>
                <w10:wrap type="square"/>
              </v:shape>
            </w:pict>
          </mc:Fallback>
        </mc:AlternateContent>
      </w:r>
    </w:p>
    <w:p w14:paraId="35FB17CF" w14:textId="77777777" w:rsidR="00262FD4" w:rsidRPr="000B521B" w:rsidRDefault="00262FD4" w:rsidP="00CE35EB">
      <w:pPr>
        <w:pStyle w:val="BodyText"/>
        <w:spacing w:before="162" w:line="360" w:lineRule="auto"/>
        <w:jc w:val="both"/>
        <w:rPr>
          <w:bCs/>
          <w:color w:val="000000" w:themeColor="text1"/>
        </w:rPr>
      </w:pPr>
    </w:p>
    <w:p w14:paraId="09F88EB4" w14:textId="48C28680" w:rsidR="0068477D" w:rsidRPr="000B521B" w:rsidRDefault="009E126D" w:rsidP="005D2A6A">
      <w:pPr>
        <w:rPr>
          <w:rFonts w:ascii="Arial" w:hAnsi="Arial" w:cs="Arial"/>
          <w:b/>
          <w:bCs/>
          <w:sz w:val="24"/>
          <w:szCs w:val="24"/>
        </w:rPr>
      </w:pPr>
      <w:r w:rsidRPr="000B521B">
        <w:rPr>
          <w:rFonts w:ascii="Arial" w:hAnsi="Arial" w:cs="Arial"/>
          <w:b/>
          <w:bCs/>
          <w:sz w:val="24"/>
          <w:szCs w:val="24"/>
        </w:rPr>
        <w:t>Global Advanced Composites Market Share, By Region, By Value, 2015 &amp; 2020</w:t>
      </w:r>
    </w:p>
    <w:p w14:paraId="1F874378" w14:textId="68A82950" w:rsidR="0068477D" w:rsidRPr="000B521B" w:rsidRDefault="009779AC" w:rsidP="005D2A6A">
      <w:pPr>
        <w:rPr>
          <w:rFonts w:ascii="Arial" w:hAnsi="Arial" w:cs="Arial"/>
          <w:b/>
          <w:bCs/>
          <w:sz w:val="24"/>
          <w:szCs w:val="24"/>
        </w:rPr>
      </w:pPr>
      <w:r w:rsidRPr="000B521B">
        <w:rPr>
          <w:rFonts w:ascii="Arial" w:hAnsi="Arial" w:cs="Arial"/>
          <w:b/>
          <w:bCs/>
          <w:noProof/>
          <w:sz w:val="24"/>
          <w:szCs w:val="24"/>
        </w:rPr>
        <mc:AlternateContent>
          <mc:Choice Requires="wps">
            <w:drawing>
              <wp:anchor distT="0" distB="0" distL="114300" distR="114300" simplePos="0" relativeHeight="251744256" behindDoc="0" locked="0" layoutInCell="1" allowOverlap="1" wp14:anchorId="45B41E11" wp14:editId="5436DAA3">
                <wp:simplePos x="0" y="0"/>
                <wp:positionH relativeFrom="column">
                  <wp:posOffset>1069975</wp:posOffset>
                </wp:positionH>
                <wp:positionV relativeFrom="paragraph">
                  <wp:posOffset>2472690</wp:posOffset>
                </wp:positionV>
                <wp:extent cx="1829413" cy="200055"/>
                <wp:effectExtent l="0" t="0" r="0" b="0"/>
                <wp:wrapNone/>
                <wp:docPr id="84" name="TextBox 13"/>
                <wp:cNvGraphicFramePr/>
                <a:graphic xmlns:a="http://schemas.openxmlformats.org/drawingml/2006/main">
                  <a:graphicData uri="http://schemas.microsoft.com/office/word/2010/wordprocessingShape">
                    <wps:wsp>
                      <wps:cNvSpPr txBox="1"/>
                      <wps:spPr>
                        <a:xfrm>
                          <a:off x="0" y="0"/>
                          <a:ext cx="1829413" cy="200055"/>
                        </a:xfrm>
                        <a:prstGeom prst="rect">
                          <a:avLst/>
                        </a:prstGeom>
                        <a:noFill/>
                      </wps:spPr>
                      <wps:txbx>
                        <w:txbxContent>
                          <w:p w14:paraId="5136493C" w14:textId="77777777" w:rsidR="0068477D" w:rsidRPr="009779AC" w:rsidRDefault="0068477D" w:rsidP="0068477D">
                            <w:pPr>
                              <w:jc w:val="right"/>
                              <w:rPr>
                                <w:rFonts w:ascii="Verdana" w:eastAsia="Verdana" w:hAnsi="Verdana" w:cs="Verdana"/>
                                <w:i/>
                                <w:iCs/>
                                <w:color w:val="3B3838" w:themeColor="background2" w:themeShade="40"/>
                                <w:kern w:val="24"/>
                                <w:sz w:val="12"/>
                                <w:szCs w:val="12"/>
                              </w:rPr>
                            </w:pPr>
                            <w:r w:rsidRPr="009779AC">
                              <w:rPr>
                                <w:rFonts w:ascii="Verdana" w:eastAsia="Verdana" w:hAnsi="Verdana" w:cs="Verdana"/>
                                <w:i/>
                                <w:iCs/>
                                <w:color w:val="3B3838" w:themeColor="background2" w:themeShade="40"/>
                                <w:kern w:val="24"/>
                                <w:sz w:val="12"/>
                                <w:szCs w:val="12"/>
                              </w:rPr>
                              <w:t>Source: TechSci Research</w:t>
                            </w:r>
                          </w:p>
                        </w:txbxContent>
                      </wps:txbx>
                      <wps:bodyPr wrap="square" rtlCol="0">
                        <a:spAutoFit/>
                      </wps:bodyPr>
                    </wps:wsp>
                  </a:graphicData>
                </a:graphic>
              </wp:anchor>
            </w:drawing>
          </mc:Choice>
          <mc:Fallback>
            <w:pict>
              <v:shape w14:anchorId="45B41E11" id="TextBox 13" o:spid="_x0000_s1040" type="#_x0000_t202" style="position:absolute;margin-left:84.25pt;margin-top:194.7pt;width:144.05pt;height:15.7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" filled="f" stroked="f">
                <v:textbox style="mso-fit-shape-to-text:t">
                  <w:txbxContent>
                    <w:p w14:paraId="5136493C" w14:textId="77777777" w:rsidR="0068477D" w:rsidRPr="009779AC" w:rsidRDefault="0068477D" w:rsidP="0068477D">
                      <w:pPr>
                        <w:jc w:val="right"/>
                        <w:rPr>
                          <w:rFonts w:ascii="Verdana" w:eastAsia="Verdana" w:hAnsi="Verdana" w:cs="Verdana"/>
                          <w:i/>
                          <w:iCs/>
                          <w:color w:val="3B3838" w:themeColor="background2" w:themeShade="40"/>
                          <w:kern w:val="24"/>
                          <w:sz w:val="12"/>
                          <w:szCs w:val="12"/>
                        </w:rPr>
                      </w:pPr>
                      <w:r w:rsidRPr="009779AC">
                        <w:rPr>
                          <w:rFonts w:ascii="Verdana" w:eastAsia="Verdana" w:hAnsi="Verdana" w:cs="Verdana"/>
                          <w:i/>
                          <w:iCs/>
                          <w:color w:val="3B3838" w:themeColor="background2" w:themeShade="40"/>
                          <w:kern w:val="24"/>
                          <w:sz w:val="12"/>
                          <w:szCs w:val="12"/>
                        </w:rPr>
                        <w:t>Source: TechSci Research</w:t>
                      </w:r>
                    </w:p>
                  </w:txbxContent>
                </v:textbox>
              </v:shape>
            </w:pict>
          </mc:Fallback>
        </mc:AlternateContent>
      </w:r>
      <w:r w:rsidRPr="000B521B">
        <w:rPr>
          <w:rFonts w:ascii="Arial" w:hAnsi="Arial" w:cs="Arial"/>
          <w:b/>
          <w:bCs/>
          <w:noProof/>
          <w:sz w:val="24"/>
          <w:szCs w:val="24"/>
        </w:rPr>
        <mc:AlternateContent>
          <mc:Choice Requires="wps">
            <w:drawing>
              <wp:anchor distT="0" distB="0" distL="114300" distR="114300" simplePos="0" relativeHeight="251742208" behindDoc="0" locked="0" layoutInCell="1" allowOverlap="1" wp14:anchorId="381B3EB3" wp14:editId="11E7FD5C">
                <wp:simplePos x="0" y="0"/>
                <wp:positionH relativeFrom="column">
                  <wp:posOffset>990600</wp:posOffset>
                </wp:positionH>
                <wp:positionV relativeFrom="paragraph">
                  <wp:posOffset>1202056</wp:posOffset>
                </wp:positionV>
                <wp:extent cx="685800" cy="323850"/>
                <wp:effectExtent l="0" t="0" r="0" b="0"/>
                <wp:wrapNone/>
                <wp:docPr id="83" name="TextBox 1"/>
                <wp:cNvGraphicFramePr/>
                <a:graphic xmlns:a="http://schemas.openxmlformats.org/drawingml/2006/main">
                  <a:graphicData uri="http://schemas.microsoft.com/office/word/2010/wordprocessingShape">
                    <wps:wsp>
                      <wps:cNvSpPr txBox="1"/>
                      <wps:spPr>
                        <a:xfrm>
                          <a:off x="0" y="0"/>
                          <a:ext cx="685800" cy="323850"/>
                        </a:xfrm>
                        <a:prstGeom prst="rect">
                          <a:avLst/>
                        </a:prstGeom>
                      </wps:spPr>
                      <wps:txbx>
                        <w:txbxContent>
                          <w:p w14:paraId="0C9FAB48"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2015</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1B3EB3" id="TextBox 1" o:spid="_x0000_s1041" type="#_x0000_t202" style="position:absolute;margin-left:78pt;margin-top:94.65pt;width:54pt;height:2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" filled="f" stroked="f">
                <v:textbox>
                  <w:txbxContent>
                    <w:p w14:paraId="0C9FAB48"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2015</w:t>
                      </w:r>
                    </w:p>
                  </w:txbxContent>
                </v:textbox>
              </v:shape>
            </w:pict>
          </mc:Fallback>
        </mc:AlternateContent>
      </w:r>
      <w:r w:rsidR="00471D9E" w:rsidRPr="000B521B">
        <w:rPr>
          <w:rFonts w:ascii="Arial" w:hAnsi="Arial" w:cs="Arial"/>
          <w:b/>
          <w:bCs/>
          <w:noProof/>
          <w:sz w:val="24"/>
          <w:szCs w:val="24"/>
        </w:rPr>
        <mc:AlternateContent>
          <mc:Choice Requires="wps">
            <w:drawing>
              <wp:anchor distT="0" distB="0" distL="114300" distR="114300" simplePos="0" relativeHeight="251741184" behindDoc="0" locked="0" layoutInCell="1" allowOverlap="1" wp14:anchorId="63503080" wp14:editId="08485982">
                <wp:simplePos x="0" y="0"/>
                <wp:positionH relativeFrom="column">
                  <wp:posOffset>4210050</wp:posOffset>
                </wp:positionH>
                <wp:positionV relativeFrom="paragraph">
                  <wp:posOffset>1202055</wp:posOffset>
                </wp:positionV>
                <wp:extent cx="666750" cy="323850"/>
                <wp:effectExtent l="0" t="0" r="0" b="0"/>
                <wp:wrapNone/>
                <wp:docPr id="82" name="TextBox 1"/>
                <wp:cNvGraphicFramePr/>
                <a:graphic xmlns:a="http://schemas.openxmlformats.org/drawingml/2006/main">
                  <a:graphicData uri="http://schemas.microsoft.com/office/word/2010/wordprocessingShape">
                    <wps:wsp>
                      <wps:cNvSpPr txBox="1"/>
                      <wps:spPr>
                        <a:xfrm>
                          <a:off x="0" y="0"/>
                          <a:ext cx="666750" cy="323850"/>
                        </a:xfrm>
                        <a:prstGeom prst="rect">
                          <a:avLst/>
                        </a:prstGeom>
                      </wps:spPr>
                      <wps:txbx>
                        <w:txbxContent>
                          <w:p w14:paraId="2BD291BA"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3503080" id="_x0000_s1042" type="#_x0000_t202" style="position:absolute;margin-left:331.5pt;margin-top:94.65pt;width:52.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" filled="f" stroked="f">
                <v:textbox>
                  <w:txbxContent>
                    <w:p w14:paraId="2BD291BA"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2020</w:t>
                      </w:r>
                    </w:p>
                  </w:txbxContent>
                </v:textbox>
              </v:shape>
            </w:pict>
          </mc:Fallback>
        </mc:AlternateContent>
      </w:r>
      <w:r w:rsidR="0077196C" w:rsidRPr="000B521B">
        <w:rPr>
          <w:rFonts w:ascii="Arial" w:hAnsi="Arial" w:cs="Arial"/>
          <w:b/>
          <w:bCs/>
          <w:noProof/>
          <w:sz w:val="24"/>
          <w:szCs w:val="24"/>
        </w:rPr>
        <mc:AlternateContent>
          <mc:Choice Requires="wps">
            <w:drawing>
              <wp:anchor distT="0" distB="0" distL="114300" distR="114300" simplePos="0" relativeHeight="251743232" behindDoc="0" locked="0" layoutInCell="1" allowOverlap="1" wp14:anchorId="4D9A9B4D" wp14:editId="22CCC806">
                <wp:simplePos x="0" y="0"/>
                <wp:positionH relativeFrom="column">
                  <wp:posOffset>4381500</wp:posOffset>
                </wp:positionH>
                <wp:positionV relativeFrom="paragraph">
                  <wp:posOffset>2468245</wp:posOffset>
                </wp:positionV>
                <wp:extent cx="1829413" cy="200055"/>
                <wp:effectExtent l="0" t="0" r="0" b="0"/>
                <wp:wrapNone/>
                <wp:docPr id="25" name="TextBox 12"/>
                <wp:cNvGraphicFramePr/>
                <a:graphic xmlns:a="http://schemas.openxmlformats.org/drawingml/2006/main">
                  <a:graphicData uri="http://schemas.microsoft.com/office/word/2010/wordprocessingShape">
                    <wps:wsp>
                      <wps:cNvSpPr txBox="1"/>
                      <wps:spPr>
                        <a:xfrm>
                          <a:off x="0" y="0"/>
                          <a:ext cx="1829413" cy="200055"/>
                        </a:xfrm>
                        <a:prstGeom prst="rect">
                          <a:avLst/>
                        </a:prstGeom>
                        <a:noFill/>
                      </wps:spPr>
                      <wps:txbx>
                        <w:txbxContent>
                          <w:p w14:paraId="005CF58D" w14:textId="77777777" w:rsidR="0068477D" w:rsidRPr="006F6D2F" w:rsidRDefault="0068477D" w:rsidP="0068477D">
                            <w:pPr>
                              <w:jc w:val="right"/>
                              <w:rPr>
                                <w:rFonts w:ascii="Verdana" w:eastAsia="Verdana" w:hAnsi="Verdana" w:cs="Verdana"/>
                                <w:i/>
                                <w:iCs/>
                                <w:color w:val="3B3838" w:themeColor="background2" w:themeShade="40"/>
                                <w:kern w:val="24"/>
                                <w:sz w:val="12"/>
                                <w:szCs w:val="12"/>
                              </w:rPr>
                            </w:pPr>
                            <w:r w:rsidRPr="006F6D2F">
                              <w:rPr>
                                <w:rFonts w:ascii="Verdana" w:eastAsia="Verdana" w:hAnsi="Verdana" w:cs="Verdana"/>
                                <w:i/>
                                <w:iCs/>
                                <w:color w:val="3B3838" w:themeColor="background2" w:themeShade="40"/>
                                <w:kern w:val="24"/>
                                <w:sz w:val="12"/>
                                <w:szCs w:val="12"/>
                              </w:rPr>
                              <w:t>Source: TechSci Research</w:t>
                            </w:r>
                          </w:p>
                        </w:txbxContent>
                      </wps:txbx>
                      <wps:bodyPr wrap="square" rtlCol="0">
                        <a:spAutoFit/>
                      </wps:bodyPr>
                    </wps:wsp>
                  </a:graphicData>
                </a:graphic>
              </wp:anchor>
            </w:drawing>
          </mc:Choice>
          <mc:Fallback>
            <w:pict>
              <v:shape w14:anchorId="4D9A9B4D" id="_x0000_s1043" type="#_x0000_t202" style="position:absolute;margin-left:345pt;margin-top:194.35pt;width:144.05pt;height:15.7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" filled="f" stroked="f">
                <v:textbox style="mso-fit-shape-to-text:t">
                  <w:txbxContent>
                    <w:p w14:paraId="005CF58D" w14:textId="77777777" w:rsidR="0068477D" w:rsidRPr="006F6D2F" w:rsidRDefault="0068477D" w:rsidP="0068477D">
                      <w:pPr>
                        <w:jc w:val="right"/>
                        <w:rPr>
                          <w:rFonts w:ascii="Verdana" w:eastAsia="Verdana" w:hAnsi="Verdana" w:cs="Verdana"/>
                          <w:i/>
                          <w:iCs/>
                          <w:color w:val="3B3838" w:themeColor="background2" w:themeShade="40"/>
                          <w:kern w:val="24"/>
                          <w:sz w:val="12"/>
                          <w:szCs w:val="12"/>
                        </w:rPr>
                      </w:pPr>
                      <w:r w:rsidRPr="006F6D2F">
                        <w:rPr>
                          <w:rFonts w:ascii="Verdana" w:eastAsia="Verdana" w:hAnsi="Verdana" w:cs="Verdana"/>
                          <w:i/>
                          <w:iCs/>
                          <w:color w:val="3B3838" w:themeColor="background2" w:themeShade="40"/>
                          <w:kern w:val="24"/>
                          <w:sz w:val="12"/>
                          <w:szCs w:val="12"/>
                        </w:rPr>
                        <w:t>Source: TechSci Research</w:t>
                      </w:r>
                    </w:p>
                  </w:txbxContent>
                </v:textbox>
              </v:shape>
            </w:pict>
          </mc:Fallback>
        </mc:AlternateContent>
      </w:r>
      <w:r w:rsidR="0068477D" w:rsidRPr="000B521B">
        <w:rPr>
          <w:rFonts w:ascii="Arial" w:hAnsi="Arial" w:cs="Arial"/>
          <w:b/>
          <w:bCs/>
          <w:noProof/>
          <w:sz w:val="24"/>
          <w:szCs w:val="24"/>
        </w:rPr>
        <w:drawing>
          <wp:inline distT="0" distB="0" distL="0" distR="0" wp14:anchorId="4816F80C" wp14:editId="66BD3A57">
            <wp:extent cx="3248025" cy="2341880"/>
            <wp:effectExtent l="0" t="0" r="0" b="1270"/>
            <wp:docPr id="594" name="Chart 594">
              <a:extLst xmlns:a="http://schemas.openxmlformats.org/drawingml/2006/main">
                <a:ext uri="{FF2B5EF4-FFF2-40B4-BE49-F238E27FC236}">
                  <a16:creationId xmlns:a16="http://schemas.microsoft.com/office/drawing/2014/main" id="{B3FE5E3C-A438-4E80-8119-4DAAC43DD9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sidR="0068477D" w:rsidRPr="000B521B">
        <w:rPr>
          <w:rFonts w:ascii="Arial" w:hAnsi="Arial" w:cs="Arial"/>
          <w:b/>
          <w:bCs/>
          <w:noProof/>
          <w:sz w:val="24"/>
          <w:szCs w:val="24"/>
        </w:rPr>
        <w:drawing>
          <wp:inline distT="0" distB="0" distL="0" distR="0" wp14:anchorId="32E67F4E" wp14:editId="59F3F8AD">
            <wp:extent cx="3105150" cy="2341880"/>
            <wp:effectExtent l="0" t="0" r="0" b="1270"/>
            <wp:docPr id="595" name="Chart 595">
              <a:extLst xmlns:a="http://schemas.openxmlformats.org/drawingml/2006/main">
                <a:ext uri="{FF2B5EF4-FFF2-40B4-BE49-F238E27FC236}">
                  <a16:creationId xmlns:a16="http://schemas.microsoft.com/office/drawing/2014/main" id="{CC8ED787-9053-41AE-9C6E-D605BBEF4E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A2DA04E" w14:textId="318C2692" w:rsidR="000F635C" w:rsidRPr="000B521B" w:rsidRDefault="000F635C" w:rsidP="0068477D">
      <w:pPr>
        <w:pStyle w:val="BodyText"/>
        <w:spacing w:before="162" w:line="480" w:lineRule="auto"/>
        <w:ind w:right="-90"/>
        <w:jc w:val="both"/>
        <w:rPr>
          <w:bCs/>
          <w:color w:val="000000" w:themeColor="text1"/>
        </w:rPr>
      </w:pPr>
    </w:p>
    <w:p w14:paraId="469F304B" w14:textId="4907FC2B" w:rsidR="0068477D" w:rsidRPr="000B521B" w:rsidRDefault="0068477D" w:rsidP="0068477D">
      <w:pPr>
        <w:pStyle w:val="BodyText"/>
        <w:spacing w:before="162" w:line="480" w:lineRule="auto"/>
        <w:ind w:right="-90"/>
        <w:jc w:val="both"/>
        <w:rPr>
          <w:bCs/>
          <w:color w:val="000000" w:themeColor="text1"/>
        </w:rPr>
      </w:pPr>
    </w:p>
    <w:p w14:paraId="640C98C5" w14:textId="77777777" w:rsidR="0068477D" w:rsidRPr="000B521B" w:rsidRDefault="0068477D" w:rsidP="0068477D">
      <w:pPr>
        <w:pStyle w:val="BodyText"/>
        <w:spacing w:before="162" w:line="480" w:lineRule="auto"/>
        <w:ind w:right="-90"/>
        <w:jc w:val="both"/>
        <w:rPr>
          <w:bCs/>
          <w:color w:val="000000" w:themeColor="text1"/>
        </w:rPr>
      </w:pPr>
    </w:p>
    <w:p w14:paraId="6D49A784" w14:textId="76EB411F" w:rsidR="006E66C6" w:rsidRPr="000B521B" w:rsidRDefault="006E66C6" w:rsidP="006F6D2F">
      <w:pPr>
        <w:pStyle w:val="BodyText"/>
        <w:spacing w:before="162" w:line="360" w:lineRule="auto"/>
        <w:ind w:right="-86"/>
        <w:jc w:val="both"/>
        <w:rPr>
          <w:bCs/>
          <w:color w:val="000000" w:themeColor="text1"/>
        </w:rPr>
        <w:sectPr w:rsidR="006E66C6"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8389870" w14:textId="77777777" w:rsidR="006E66C6" w:rsidRPr="000B521B" w:rsidRDefault="006E66C6" w:rsidP="0068477D">
      <w:pPr>
        <w:pStyle w:val="BodyText"/>
        <w:spacing w:before="162" w:line="480" w:lineRule="auto"/>
        <w:ind w:right="-90"/>
        <w:jc w:val="both"/>
        <w:rPr>
          <w:bCs/>
          <w:color w:val="000000" w:themeColor="text1"/>
        </w:rPr>
      </w:pPr>
    </w:p>
    <w:p w14:paraId="03C6073D" w14:textId="77777777" w:rsidR="00051677" w:rsidRPr="000B521B" w:rsidRDefault="00051677" w:rsidP="0068477D">
      <w:pPr>
        <w:pStyle w:val="BodyText"/>
        <w:spacing w:before="162" w:line="480" w:lineRule="auto"/>
        <w:ind w:right="-90"/>
        <w:jc w:val="both"/>
        <w:rPr>
          <w:bCs/>
          <w:color w:val="000000" w:themeColor="text1"/>
        </w:rPr>
      </w:pPr>
    </w:p>
    <w:p w14:paraId="78577225" w14:textId="77777777" w:rsidR="00CF60F6" w:rsidRPr="000B521B" w:rsidRDefault="00CF60F6" w:rsidP="0068477D">
      <w:pPr>
        <w:pStyle w:val="BodyText"/>
        <w:spacing w:before="162" w:line="480" w:lineRule="auto"/>
        <w:ind w:right="-90"/>
        <w:jc w:val="both"/>
        <w:rPr>
          <w:bCs/>
          <w:color w:val="000000" w:themeColor="text1"/>
        </w:rPr>
      </w:pPr>
    </w:p>
    <w:p w14:paraId="6721E842" w14:textId="5B236A42" w:rsidR="009E126D" w:rsidRPr="000B521B" w:rsidRDefault="009E126D" w:rsidP="00CF60F6">
      <w:pPr>
        <w:pStyle w:val="BodyText"/>
        <w:spacing w:before="162" w:line="480" w:lineRule="auto"/>
        <w:ind w:right="-90"/>
        <w:jc w:val="both"/>
        <w:rPr>
          <w:rFonts w:eastAsiaTheme="minorHAnsi"/>
          <w:b/>
          <w:bCs/>
          <w:lang w:val="en-IN"/>
        </w:rPr>
      </w:pPr>
      <w:r w:rsidRPr="000B521B">
        <w:rPr>
          <w:rFonts w:eastAsiaTheme="minorHAnsi"/>
          <w:b/>
          <w:bCs/>
          <w:lang w:val="en-IN"/>
        </w:rPr>
        <w:t xml:space="preserve">3.1. 4. Operating Efficiency </w:t>
      </w:r>
      <w:proofErr w:type="gramStart"/>
      <w:r w:rsidRPr="000B521B">
        <w:rPr>
          <w:rFonts w:eastAsiaTheme="minorHAnsi"/>
          <w:b/>
          <w:bCs/>
          <w:lang w:val="en-IN"/>
        </w:rPr>
        <w:t>By</w:t>
      </w:r>
      <w:proofErr w:type="gramEnd"/>
      <w:r w:rsidRPr="000B521B">
        <w:rPr>
          <w:rFonts w:eastAsiaTheme="minorHAnsi"/>
          <w:b/>
          <w:bCs/>
          <w:lang w:val="en-IN"/>
        </w:rPr>
        <w:t xml:space="preserve"> Company</w:t>
      </w:r>
    </w:p>
    <w:p w14:paraId="57D2C25C" w14:textId="37E8BBFB" w:rsidR="000F635C" w:rsidRPr="000B521B" w:rsidDel="0022576D" w:rsidRDefault="009E126D" w:rsidP="0061645E">
      <w:pPr>
        <w:rPr>
          <w:del w:id="49" w:author="Hardik Malhotra" w:date="2021-09-13T10:48:00Z"/>
          <w:rFonts w:ascii="Arial" w:hAnsi="Arial" w:cs="Arial"/>
          <w:b/>
          <w:bCs/>
          <w:sz w:val="24"/>
          <w:szCs w:val="24"/>
        </w:rPr>
      </w:pPr>
      <w:r w:rsidRPr="000B521B">
        <w:rPr>
          <w:rFonts w:ascii="Arial" w:hAnsi="Arial" w:cs="Arial"/>
          <w:b/>
          <w:bCs/>
          <w:sz w:val="24"/>
          <w:szCs w:val="24"/>
        </w:rPr>
        <w:t>Global Vinyl Ester Resin Operating Efficiency, By Company, 2015-2030F</w:t>
      </w:r>
    </w:p>
    <w:p w14:paraId="721A64DA" w14:textId="7F29F5B2" w:rsidR="0068477D" w:rsidRPr="000B521B" w:rsidRDefault="00E50A39" w:rsidP="0061645E">
      <w:pPr>
        <w:rPr>
          <w:rFonts w:ascii="Arial" w:hAnsi="Arial" w:cs="Arial"/>
          <w:b/>
          <w:bCs/>
          <w:sz w:val="24"/>
          <w:szCs w:val="24"/>
        </w:rPr>
      </w:pPr>
      <w:r w:rsidRPr="000B521B">
        <w:rPr>
          <w:rFonts w:ascii="Arial" w:eastAsia="Arial" w:hAnsi="Arial" w:cs="Arial"/>
          <w:bCs/>
          <w:noProof/>
          <w:color w:val="000000" w:themeColor="text1"/>
          <w:sz w:val="24"/>
          <w:szCs w:val="24"/>
          <w:lang w:val="en-US"/>
        </w:rPr>
        <mc:AlternateContent>
          <mc:Choice Requires="wps">
            <w:drawing>
              <wp:anchor distT="0" distB="0" distL="114300" distR="114300" simplePos="0" relativeHeight="252171264" behindDoc="0" locked="0" layoutInCell="1" allowOverlap="1" wp14:anchorId="5E2EAC70" wp14:editId="45160366">
                <wp:simplePos x="0" y="0"/>
                <wp:positionH relativeFrom="margin">
                  <wp:posOffset>4086860</wp:posOffset>
                </wp:positionH>
                <wp:positionV relativeFrom="paragraph">
                  <wp:posOffset>7597140</wp:posOffset>
                </wp:positionV>
                <wp:extent cx="2337955" cy="200055"/>
                <wp:effectExtent l="0" t="0" r="0" b="0"/>
                <wp:wrapNone/>
                <wp:docPr id="180"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79094B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5E2EAC70" id="_x0000_s1044" type="#_x0000_t202" style="position:absolute;margin-left:321.8pt;margin-top:598.2pt;width:184.1pt;height:15.75pt;z-index:252171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" filled="f" stroked="f">
                <v:textbox style="mso-fit-shape-to-text:t">
                  <w:txbxContent>
                    <w:p w14:paraId="379094B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tbl>
      <w:tblPr>
        <w:tblW w:w="10056" w:type="dxa"/>
        <w:tblLook w:val="04A0" w:firstRow="1" w:lastRow="0" w:firstColumn="1" w:lastColumn="0" w:noHBand="0" w:noVBand="1"/>
      </w:tblPr>
      <w:tblGrid>
        <w:gridCol w:w="4390"/>
        <w:gridCol w:w="1003"/>
        <w:gridCol w:w="1003"/>
        <w:gridCol w:w="1228"/>
        <w:gridCol w:w="1215"/>
        <w:gridCol w:w="1217"/>
      </w:tblGrid>
      <w:tr w:rsidR="009E126D" w:rsidRPr="000B521B" w14:paraId="3D422255" w14:textId="77777777" w:rsidTr="00CF60F6">
        <w:trPr>
          <w:trHeight w:val="417"/>
        </w:trPr>
        <w:tc>
          <w:tcPr>
            <w:tcW w:w="4390" w:type="dxa"/>
            <w:vMerge w:val="restart"/>
            <w:tcBorders>
              <w:top w:val="single" w:sz="8" w:space="0" w:color="auto"/>
              <w:left w:val="single" w:sz="8" w:space="0" w:color="auto"/>
              <w:bottom w:val="single" w:sz="8" w:space="0" w:color="000000"/>
              <w:right w:val="single" w:sz="8" w:space="0" w:color="auto"/>
            </w:tcBorders>
            <w:shd w:val="clear" w:color="auto" w:fill="C00000"/>
            <w:noWrap/>
            <w:vAlign w:val="center"/>
            <w:hideMark/>
          </w:tcPr>
          <w:p w14:paraId="2E4ABC8B" w14:textId="77777777" w:rsidR="009E126D" w:rsidRPr="000B521B" w:rsidRDefault="009E126D" w:rsidP="009E126D">
            <w:pPr>
              <w:spacing w:after="0" w:line="240" w:lineRule="auto"/>
              <w:jc w:val="center"/>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Company</w:t>
            </w:r>
          </w:p>
        </w:tc>
        <w:tc>
          <w:tcPr>
            <w:tcW w:w="5666" w:type="dxa"/>
            <w:gridSpan w:val="5"/>
            <w:tcBorders>
              <w:top w:val="single" w:sz="8" w:space="0" w:color="auto"/>
              <w:left w:val="nil"/>
              <w:bottom w:val="single" w:sz="8" w:space="0" w:color="auto"/>
              <w:right w:val="single" w:sz="8" w:space="0" w:color="000000"/>
            </w:tcBorders>
            <w:shd w:val="clear" w:color="auto" w:fill="C00000"/>
            <w:noWrap/>
            <w:vAlign w:val="center"/>
            <w:hideMark/>
          </w:tcPr>
          <w:p w14:paraId="042FEA74" w14:textId="5130721B" w:rsidR="009E126D" w:rsidRPr="000B521B" w:rsidRDefault="009E126D" w:rsidP="009E126D">
            <w:pPr>
              <w:spacing w:after="0" w:line="240" w:lineRule="auto"/>
              <w:jc w:val="center"/>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Operating Efficiency (%)</w:t>
            </w:r>
          </w:p>
        </w:tc>
      </w:tr>
      <w:tr w:rsidR="00CF60F6" w:rsidRPr="000B521B" w14:paraId="506782D5" w14:textId="77777777" w:rsidTr="00CF60F6">
        <w:trPr>
          <w:trHeight w:val="417"/>
        </w:trPr>
        <w:tc>
          <w:tcPr>
            <w:tcW w:w="4390" w:type="dxa"/>
            <w:vMerge/>
            <w:tcBorders>
              <w:top w:val="single" w:sz="8" w:space="0" w:color="auto"/>
              <w:left w:val="single" w:sz="8" w:space="0" w:color="auto"/>
              <w:bottom w:val="single" w:sz="8" w:space="0" w:color="000000"/>
              <w:right w:val="single" w:sz="8" w:space="0" w:color="auto"/>
            </w:tcBorders>
            <w:shd w:val="clear" w:color="auto" w:fill="C00000"/>
            <w:vAlign w:val="center"/>
            <w:hideMark/>
          </w:tcPr>
          <w:p w14:paraId="2D2BE794" w14:textId="77777777" w:rsidR="009E126D" w:rsidRPr="000B521B" w:rsidRDefault="009E126D" w:rsidP="009E126D">
            <w:pPr>
              <w:spacing w:after="0" w:line="240" w:lineRule="auto"/>
              <w:rPr>
                <w:rFonts w:ascii="Arial" w:eastAsia="Times New Roman" w:hAnsi="Arial" w:cs="Arial"/>
                <w:color w:val="FFFFFF" w:themeColor="background1"/>
                <w:sz w:val="20"/>
                <w:szCs w:val="20"/>
                <w:lang w:val="en-US"/>
              </w:rPr>
            </w:pPr>
          </w:p>
        </w:tc>
        <w:tc>
          <w:tcPr>
            <w:tcW w:w="1003" w:type="dxa"/>
            <w:tcBorders>
              <w:top w:val="nil"/>
              <w:left w:val="nil"/>
              <w:bottom w:val="single" w:sz="8" w:space="0" w:color="auto"/>
              <w:right w:val="single" w:sz="8" w:space="0" w:color="auto"/>
            </w:tcBorders>
            <w:shd w:val="clear" w:color="auto" w:fill="C00000"/>
            <w:noWrap/>
            <w:vAlign w:val="center"/>
            <w:hideMark/>
          </w:tcPr>
          <w:p w14:paraId="085FE44C" w14:textId="77777777" w:rsidR="009E126D" w:rsidRPr="000B521B" w:rsidRDefault="009E126D" w:rsidP="009E126D">
            <w:pPr>
              <w:spacing w:after="0" w:line="240" w:lineRule="auto"/>
              <w:jc w:val="center"/>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2015</w:t>
            </w:r>
          </w:p>
        </w:tc>
        <w:tc>
          <w:tcPr>
            <w:tcW w:w="1003" w:type="dxa"/>
            <w:tcBorders>
              <w:top w:val="nil"/>
              <w:left w:val="nil"/>
              <w:bottom w:val="single" w:sz="8" w:space="0" w:color="auto"/>
              <w:right w:val="single" w:sz="8" w:space="0" w:color="auto"/>
            </w:tcBorders>
            <w:shd w:val="clear" w:color="auto" w:fill="C00000"/>
            <w:noWrap/>
            <w:vAlign w:val="center"/>
            <w:hideMark/>
          </w:tcPr>
          <w:p w14:paraId="61C5EEAE" w14:textId="77777777" w:rsidR="009E126D" w:rsidRPr="000B521B" w:rsidRDefault="009E126D" w:rsidP="009E126D">
            <w:pPr>
              <w:spacing w:after="0" w:line="240" w:lineRule="auto"/>
              <w:jc w:val="center"/>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2020</w:t>
            </w:r>
          </w:p>
        </w:tc>
        <w:tc>
          <w:tcPr>
            <w:tcW w:w="1228" w:type="dxa"/>
            <w:tcBorders>
              <w:top w:val="nil"/>
              <w:left w:val="nil"/>
              <w:bottom w:val="single" w:sz="8" w:space="0" w:color="auto"/>
              <w:right w:val="single" w:sz="8" w:space="0" w:color="auto"/>
            </w:tcBorders>
            <w:shd w:val="clear" w:color="auto" w:fill="C00000"/>
            <w:noWrap/>
            <w:vAlign w:val="center"/>
            <w:hideMark/>
          </w:tcPr>
          <w:p w14:paraId="01627676" w14:textId="77777777" w:rsidR="009E126D" w:rsidRPr="000B521B" w:rsidRDefault="009E126D" w:rsidP="009E126D">
            <w:pPr>
              <w:spacing w:after="0" w:line="240" w:lineRule="auto"/>
              <w:jc w:val="center"/>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2021E</w:t>
            </w:r>
          </w:p>
        </w:tc>
        <w:tc>
          <w:tcPr>
            <w:tcW w:w="1215" w:type="dxa"/>
            <w:tcBorders>
              <w:top w:val="nil"/>
              <w:left w:val="nil"/>
              <w:bottom w:val="single" w:sz="8" w:space="0" w:color="auto"/>
              <w:right w:val="single" w:sz="8" w:space="0" w:color="auto"/>
            </w:tcBorders>
            <w:shd w:val="clear" w:color="auto" w:fill="C00000"/>
            <w:noWrap/>
            <w:vAlign w:val="center"/>
            <w:hideMark/>
          </w:tcPr>
          <w:p w14:paraId="396739E6" w14:textId="77777777" w:rsidR="009E126D" w:rsidRPr="000B521B" w:rsidRDefault="009E126D" w:rsidP="009E126D">
            <w:pPr>
              <w:spacing w:after="0" w:line="240" w:lineRule="auto"/>
              <w:jc w:val="center"/>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2025F</w:t>
            </w:r>
          </w:p>
        </w:tc>
        <w:tc>
          <w:tcPr>
            <w:tcW w:w="1216" w:type="dxa"/>
            <w:tcBorders>
              <w:top w:val="nil"/>
              <w:left w:val="nil"/>
              <w:bottom w:val="single" w:sz="8" w:space="0" w:color="auto"/>
              <w:right w:val="single" w:sz="8" w:space="0" w:color="auto"/>
            </w:tcBorders>
            <w:shd w:val="clear" w:color="auto" w:fill="C00000"/>
            <w:noWrap/>
            <w:vAlign w:val="center"/>
            <w:hideMark/>
          </w:tcPr>
          <w:p w14:paraId="48250CC3" w14:textId="791A68AD" w:rsidR="009E126D" w:rsidRPr="000B521B" w:rsidRDefault="009E126D" w:rsidP="009E126D">
            <w:pPr>
              <w:spacing w:after="0" w:line="240" w:lineRule="auto"/>
              <w:jc w:val="center"/>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2030F</w:t>
            </w:r>
          </w:p>
        </w:tc>
      </w:tr>
      <w:tr w:rsidR="009E126D" w:rsidRPr="000B521B" w14:paraId="720CA7FE"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2E131818"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AOC Resins</w:t>
            </w:r>
          </w:p>
        </w:tc>
        <w:tc>
          <w:tcPr>
            <w:tcW w:w="1003" w:type="dxa"/>
            <w:tcBorders>
              <w:top w:val="nil"/>
              <w:left w:val="nil"/>
              <w:bottom w:val="single" w:sz="8" w:space="0" w:color="auto"/>
              <w:right w:val="single" w:sz="8" w:space="0" w:color="auto"/>
            </w:tcBorders>
            <w:shd w:val="clear" w:color="auto" w:fill="auto"/>
            <w:noWrap/>
            <w:vAlign w:val="center"/>
            <w:hideMark/>
          </w:tcPr>
          <w:p w14:paraId="2D902E15"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87</w:t>
            </w:r>
          </w:p>
        </w:tc>
        <w:tc>
          <w:tcPr>
            <w:tcW w:w="1003" w:type="dxa"/>
            <w:tcBorders>
              <w:top w:val="nil"/>
              <w:left w:val="nil"/>
              <w:bottom w:val="single" w:sz="8" w:space="0" w:color="auto"/>
              <w:right w:val="single" w:sz="8" w:space="0" w:color="auto"/>
            </w:tcBorders>
            <w:shd w:val="clear" w:color="auto" w:fill="auto"/>
            <w:noWrap/>
            <w:vAlign w:val="center"/>
            <w:hideMark/>
          </w:tcPr>
          <w:p w14:paraId="0F449B8C"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81</w:t>
            </w:r>
          </w:p>
        </w:tc>
        <w:tc>
          <w:tcPr>
            <w:tcW w:w="1228" w:type="dxa"/>
            <w:tcBorders>
              <w:top w:val="nil"/>
              <w:left w:val="nil"/>
              <w:bottom w:val="single" w:sz="8" w:space="0" w:color="auto"/>
              <w:right w:val="single" w:sz="8" w:space="0" w:color="auto"/>
            </w:tcBorders>
            <w:shd w:val="clear" w:color="auto" w:fill="auto"/>
            <w:noWrap/>
            <w:vAlign w:val="center"/>
            <w:hideMark/>
          </w:tcPr>
          <w:p w14:paraId="560FFB03"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80</w:t>
            </w:r>
          </w:p>
        </w:tc>
        <w:tc>
          <w:tcPr>
            <w:tcW w:w="1215" w:type="dxa"/>
            <w:tcBorders>
              <w:top w:val="nil"/>
              <w:left w:val="nil"/>
              <w:bottom w:val="single" w:sz="8" w:space="0" w:color="auto"/>
              <w:right w:val="single" w:sz="8" w:space="0" w:color="auto"/>
            </w:tcBorders>
            <w:shd w:val="clear" w:color="auto" w:fill="auto"/>
            <w:noWrap/>
            <w:vAlign w:val="center"/>
            <w:hideMark/>
          </w:tcPr>
          <w:p w14:paraId="3E1D81EC"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91</w:t>
            </w:r>
          </w:p>
        </w:tc>
        <w:tc>
          <w:tcPr>
            <w:tcW w:w="1216" w:type="dxa"/>
            <w:tcBorders>
              <w:top w:val="nil"/>
              <w:left w:val="nil"/>
              <w:bottom w:val="single" w:sz="8" w:space="0" w:color="auto"/>
              <w:right w:val="single" w:sz="8" w:space="0" w:color="auto"/>
            </w:tcBorders>
            <w:shd w:val="clear" w:color="auto" w:fill="auto"/>
            <w:noWrap/>
            <w:vAlign w:val="center"/>
            <w:hideMark/>
          </w:tcPr>
          <w:p w14:paraId="0D0E20CA" w14:textId="35E4A1B5"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96</w:t>
            </w:r>
          </w:p>
        </w:tc>
      </w:tr>
      <w:tr w:rsidR="009E126D" w:rsidRPr="000B521B" w14:paraId="7C830DEB"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6A95A778"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INEOS Composites</w:t>
            </w:r>
          </w:p>
        </w:tc>
        <w:tc>
          <w:tcPr>
            <w:tcW w:w="1003" w:type="dxa"/>
            <w:tcBorders>
              <w:top w:val="nil"/>
              <w:left w:val="nil"/>
              <w:bottom w:val="single" w:sz="8" w:space="0" w:color="auto"/>
              <w:right w:val="single" w:sz="8" w:space="0" w:color="auto"/>
            </w:tcBorders>
            <w:shd w:val="clear" w:color="auto" w:fill="auto"/>
            <w:noWrap/>
            <w:vAlign w:val="center"/>
            <w:hideMark/>
          </w:tcPr>
          <w:p w14:paraId="0A468B87"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29</w:t>
            </w:r>
          </w:p>
        </w:tc>
        <w:tc>
          <w:tcPr>
            <w:tcW w:w="1003" w:type="dxa"/>
            <w:tcBorders>
              <w:top w:val="nil"/>
              <w:left w:val="nil"/>
              <w:bottom w:val="single" w:sz="8" w:space="0" w:color="auto"/>
              <w:right w:val="single" w:sz="8" w:space="0" w:color="auto"/>
            </w:tcBorders>
            <w:shd w:val="clear" w:color="auto" w:fill="auto"/>
            <w:noWrap/>
            <w:vAlign w:val="center"/>
            <w:hideMark/>
          </w:tcPr>
          <w:p w14:paraId="4F6360DB"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49</w:t>
            </w:r>
          </w:p>
        </w:tc>
        <w:tc>
          <w:tcPr>
            <w:tcW w:w="1228" w:type="dxa"/>
            <w:tcBorders>
              <w:top w:val="nil"/>
              <w:left w:val="nil"/>
              <w:bottom w:val="single" w:sz="8" w:space="0" w:color="auto"/>
              <w:right w:val="single" w:sz="8" w:space="0" w:color="auto"/>
            </w:tcBorders>
            <w:shd w:val="clear" w:color="auto" w:fill="auto"/>
            <w:noWrap/>
            <w:vAlign w:val="center"/>
            <w:hideMark/>
          </w:tcPr>
          <w:p w14:paraId="32878ED8"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49</w:t>
            </w:r>
          </w:p>
        </w:tc>
        <w:tc>
          <w:tcPr>
            <w:tcW w:w="1215" w:type="dxa"/>
            <w:tcBorders>
              <w:top w:val="nil"/>
              <w:left w:val="nil"/>
              <w:bottom w:val="single" w:sz="8" w:space="0" w:color="auto"/>
              <w:right w:val="single" w:sz="8" w:space="0" w:color="auto"/>
            </w:tcBorders>
            <w:shd w:val="clear" w:color="auto" w:fill="auto"/>
            <w:noWrap/>
            <w:vAlign w:val="center"/>
            <w:hideMark/>
          </w:tcPr>
          <w:p w14:paraId="157FD3C8"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54</w:t>
            </w:r>
          </w:p>
        </w:tc>
        <w:tc>
          <w:tcPr>
            <w:tcW w:w="1216" w:type="dxa"/>
            <w:tcBorders>
              <w:top w:val="nil"/>
              <w:left w:val="nil"/>
              <w:bottom w:val="single" w:sz="8" w:space="0" w:color="auto"/>
              <w:right w:val="single" w:sz="8" w:space="0" w:color="auto"/>
            </w:tcBorders>
            <w:shd w:val="clear" w:color="auto" w:fill="auto"/>
            <w:noWrap/>
            <w:vAlign w:val="center"/>
            <w:hideMark/>
          </w:tcPr>
          <w:p w14:paraId="63EC54EE" w14:textId="2EF5E0E1"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59</w:t>
            </w:r>
          </w:p>
        </w:tc>
      </w:tr>
      <w:tr w:rsidR="009E126D" w:rsidRPr="000B521B" w14:paraId="41BD8ADD"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4AB9D9F2" w14:textId="77777777" w:rsidR="009E126D" w:rsidRPr="000B521B" w:rsidRDefault="009E126D" w:rsidP="009E126D">
            <w:pPr>
              <w:spacing w:after="0" w:line="240" w:lineRule="auto"/>
              <w:rPr>
                <w:rFonts w:ascii="Arial" w:eastAsia="Times New Roman" w:hAnsi="Arial" w:cs="Arial"/>
                <w:color w:val="000000"/>
                <w:sz w:val="20"/>
                <w:szCs w:val="20"/>
                <w:lang w:val="en-US"/>
              </w:rPr>
            </w:pPr>
            <w:proofErr w:type="spellStart"/>
            <w:r w:rsidRPr="000B521B">
              <w:rPr>
                <w:rFonts w:ascii="Arial" w:eastAsia="Times New Roman" w:hAnsi="Arial" w:cs="Arial"/>
                <w:color w:val="000000"/>
                <w:sz w:val="20"/>
                <w:szCs w:val="20"/>
                <w:lang w:val="en-US"/>
              </w:rPr>
              <w:t>Swancor</w:t>
            </w:r>
            <w:proofErr w:type="spellEnd"/>
            <w:r w:rsidRPr="000B521B">
              <w:rPr>
                <w:rFonts w:ascii="Arial" w:eastAsia="Times New Roman" w:hAnsi="Arial" w:cs="Arial"/>
                <w:color w:val="000000"/>
                <w:sz w:val="20"/>
                <w:szCs w:val="20"/>
                <w:lang w:val="en-US"/>
              </w:rPr>
              <w:t xml:space="preserve"> Holding Co., LTD.</w:t>
            </w:r>
          </w:p>
        </w:tc>
        <w:tc>
          <w:tcPr>
            <w:tcW w:w="1003" w:type="dxa"/>
            <w:tcBorders>
              <w:top w:val="nil"/>
              <w:left w:val="nil"/>
              <w:bottom w:val="single" w:sz="8" w:space="0" w:color="auto"/>
              <w:right w:val="single" w:sz="8" w:space="0" w:color="auto"/>
            </w:tcBorders>
            <w:shd w:val="clear" w:color="auto" w:fill="auto"/>
            <w:noWrap/>
            <w:vAlign w:val="center"/>
            <w:hideMark/>
          </w:tcPr>
          <w:p w14:paraId="56EAF034"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73</w:t>
            </w:r>
          </w:p>
        </w:tc>
        <w:tc>
          <w:tcPr>
            <w:tcW w:w="1003" w:type="dxa"/>
            <w:tcBorders>
              <w:top w:val="nil"/>
              <w:left w:val="nil"/>
              <w:bottom w:val="single" w:sz="8" w:space="0" w:color="auto"/>
              <w:right w:val="single" w:sz="8" w:space="0" w:color="auto"/>
            </w:tcBorders>
            <w:shd w:val="clear" w:color="auto" w:fill="auto"/>
            <w:noWrap/>
            <w:vAlign w:val="center"/>
            <w:hideMark/>
          </w:tcPr>
          <w:p w14:paraId="0E0DEC30"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80</w:t>
            </w:r>
          </w:p>
        </w:tc>
        <w:tc>
          <w:tcPr>
            <w:tcW w:w="1228" w:type="dxa"/>
            <w:tcBorders>
              <w:top w:val="nil"/>
              <w:left w:val="nil"/>
              <w:bottom w:val="single" w:sz="8" w:space="0" w:color="auto"/>
              <w:right w:val="single" w:sz="8" w:space="0" w:color="auto"/>
            </w:tcBorders>
            <w:shd w:val="clear" w:color="auto" w:fill="auto"/>
            <w:noWrap/>
            <w:vAlign w:val="center"/>
            <w:hideMark/>
          </w:tcPr>
          <w:p w14:paraId="472A9320"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84</w:t>
            </w:r>
          </w:p>
        </w:tc>
        <w:tc>
          <w:tcPr>
            <w:tcW w:w="1215" w:type="dxa"/>
            <w:tcBorders>
              <w:top w:val="nil"/>
              <w:left w:val="nil"/>
              <w:bottom w:val="single" w:sz="8" w:space="0" w:color="auto"/>
              <w:right w:val="single" w:sz="8" w:space="0" w:color="auto"/>
            </w:tcBorders>
            <w:shd w:val="clear" w:color="auto" w:fill="auto"/>
            <w:noWrap/>
            <w:vAlign w:val="center"/>
            <w:hideMark/>
          </w:tcPr>
          <w:p w14:paraId="475B1A7A"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90</w:t>
            </w:r>
          </w:p>
        </w:tc>
        <w:tc>
          <w:tcPr>
            <w:tcW w:w="1216" w:type="dxa"/>
            <w:tcBorders>
              <w:top w:val="nil"/>
              <w:left w:val="nil"/>
              <w:bottom w:val="single" w:sz="8" w:space="0" w:color="auto"/>
              <w:right w:val="single" w:sz="8" w:space="0" w:color="auto"/>
            </w:tcBorders>
            <w:shd w:val="clear" w:color="auto" w:fill="auto"/>
            <w:noWrap/>
            <w:vAlign w:val="center"/>
            <w:hideMark/>
          </w:tcPr>
          <w:p w14:paraId="0D138AB9"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96</w:t>
            </w:r>
          </w:p>
        </w:tc>
      </w:tr>
      <w:tr w:rsidR="009E126D" w:rsidRPr="000B521B" w14:paraId="27E56FD6"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1F8507D8"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Showa Denko K.K.</w:t>
            </w:r>
          </w:p>
        </w:tc>
        <w:tc>
          <w:tcPr>
            <w:tcW w:w="1003" w:type="dxa"/>
            <w:tcBorders>
              <w:top w:val="nil"/>
              <w:left w:val="nil"/>
              <w:bottom w:val="single" w:sz="8" w:space="0" w:color="auto"/>
              <w:right w:val="single" w:sz="8" w:space="0" w:color="auto"/>
            </w:tcBorders>
            <w:shd w:val="clear" w:color="auto" w:fill="auto"/>
            <w:noWrap/>
            <w:vAlign w:val="center"/>
            <w:hideMark/>
          </w:tcPr>
          <w:p w14:paraId="4D8AAEDA"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79</w:t>
            </w:r>
          </w:p>
        </w:tc>
        <w:tc>
          <w:tcPr>
            <w:tcW w:w="1003" w:type="dxa"/>
            <w:tcBorders>
              <w:top w:val="nil"/>
              <w:left w:val="nil"/>
              <w:bottom w:val="single" w:sz="8" w:space="0" w:color="auto"/>
              <w:right w:val="single" w:sz="8" w:space="0" w:color="auto"/>
            </w:tcBorders>
            <w:shd w:val="clear" w:color="auto" w:fill="auto"/>
            <w:noWrap/>
            <w:vAlign w:val="center"/>
            <w:hideMark/>
          </w:tcPr>
          <w:p w14:paraId="5C62C2AD"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82</w:t>
            </w:r>
          </w:p>
        </w:tc>
        <w:tc>
          <w:tcPr>
            <w:tcW w:w="1228" w:type="dxa"/>
            <w:tcBorders>
              <w:top w:val="nil"/>
              <w:left w:val="nil"/>
              <w:bottom w:val="single" w:sz="8" w:space="0" w:color="auto"/>
              <w:right w:val="single" w:sz="8" w:space="0" w:color="auto"/>
            </w:tcBorders>
            <w:shd w:val="clear" w:color="auto" w:fill="auto"/>
            <w:noWrap/>
            <w:vAlign w:val="center"/>
            <w:hideMark/>
          </w:tcPr>
          <w:p w14:paraId="53D34CC0"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84</w:t>
            </w:r>
          </w:p>
        </w:tc>
        <w:tc>
          <w:tcPr>
            <w:tcW w:w="1215" w:type="dxa"/>
            <w:tcBorders>
              <w:top w:val="nil"/>
              <w:left w:val="nil"/>
              <w:bottom w:val="single" w:sz="8" w:space="0" w:color="auto"/>
              <w:right w:val="single" w:sz="8" w:space="0" w:color="auto"/>
            </w:tcBorders>
            <w:shd w:val="clear" w:color="auto" w:fill="auto"/>
            <w:noWrap/>
            <w:vAlign w:val="center"/>
            <w:hideMark/>
          </w:tcPr>
          <w:p w14:paraId="6C343CC9"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88</w:t>
            </w:r>
          </w:p>
        </w:tc>
        <w:tc>
          <w:tcPr>
            <w:tcW w:w="1216" w:type="dxa"/>
            <w:tcBorders>
              <w:top w:val="nil"/>
              <w:left w:val="nil"/>
              <w:bottom w:val="single" w:sz="8" w:space="0" w:color="auto"/>
              <w:right w:val="single" w:sz="8" w:space="0" w:color="auto"/>
            </w:tcBorders>
            <w:shd w:val="clear" w:color="auto" w:fill="auto"/>
            <w:noWrap/>
            <w:vAlign w:val="center"/>
            <w:hideMark/>
          </w:tcPr>
          <w:p w14:paraId="2B0CDF76"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95</w:t>
            </w:r>
          </w:p>
        </w:tc>
      </w:tr>
      <w:tr w:rsidR="009E126D" w:rsidRPr="000B521B" w14:paraId="3A9A36DC"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28002089"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Scott Bader Company Ltd.</w:t>
            </w:r>
          </w:p>
        </w:tc>
        <w:tc>
          <w:tcPr>
            <w:tcW w:w="1003" w:type="dxa"/>
            <w:tcBorders>
              <w:top w:val="nil"/>
              <w:left w:val="nil"/>
              <w:bottom w:val="single" w:sz="8" w:space="0" w:color="auto"/>
              <w:right w:val="single" w:sz="8" w:space="0" w:color="auto"/>
            </w:tcBorders>
            <w:shd w:val="clear" w:color="auto" w:fill="auto"/>
            <w:noWrap/>
            <w:vAlign w:val="center"/>
            <w:hideMark/>
          </w:tcPr>
          <w:p w14:paraId="27ECFFAA"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82</w:t>
            </w:r>
          </w:p>
        </w:tc>
        <w:tc>
          <w:tcPr>
            <w:tcW w:w="1003" w:type="dxa"/>
            <w:tcBorders>
              <w:top w:val="nil"/>
              <w:left w:val="nil"/>
              <w:bottom w:val="single" w:sz="8" w:space="0" w:color="auto"/>
              <w:right w:val="single" w:sz="8" w:space="0" w:color="auto"/>
            </w:tcBorders>
            <w:shd w:val="clear" w:color="auto" w:fill="auto"/>
            <w:noWrap/>
            <w:vAlign w:val="center"/>
            <w:hideMark/>
          </w:tcPr>
          <w:p w14:paraId="4A18D2B5"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82</w:t>
            </w:r>
          </w:p>
        </w:tc>
        <w:tc>
          <w:tcPr>
            <w:tcW w:w="1228" w:type="dxa"/>
            <w:tcBorders>
              <w:top w:val="nil"/>
              <w:left w:val="nil"/>
              <w:bottom w:val="single" w:sz="8" w:space="0" w:color="auto"/>
              <w:right w:val="single" w:sz="8" w:space="0" w:color="auto"/>
            </w:tcBorders>
            <w:shd w:val="clear" w:color="auto" w:fill="auto"/>
            <w:noWrap/>
            <w:vAlign w:val="center"/>
            <w:hideMark/>
          </w:tcPr>
          <w:p w14:paraId="35583B34"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84</w:t>
            </w:r>
          </w:p>
        </w:tc>
        <w:tc>
          <w:tcPr>
            <w:tcW w:w="1215" w:type="dxa"/>
            <w:tcBorders>
              <w:top w:val="nil"/>
              <w:left w:val="nil"/>
              <w:bottom w:val="single" w:sz="8" w:space="0" w:color="auto"/>
              <w:right w:val="single" w:sz="8" w:space="0" w:color="auto"/>
            </w:tcBorders>
            <w:shd w:val="clear" w:color="auto" w:fill="auto"/>
            <w:noWrap/>
            <w:vAlign w:val="center"/>
            <w:hideMark/>
          </w:tcPr>
          <w:p w14:paraId="14E3FE61"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86</w:t>
            </w:r>
          </w:p>
        </w:tc>
        <w:tc>
          <w:tcPr>
            <w:tcW w:w="1216" w:type="dxa"/>
            <w:tcBorders>
              <w:top w:val="nil"/>
              <w:left w:val="nil"/>
              <w:bottom w:val="single" w:sz="8" w:space="0" w:color="auto"/>
              <w:right w:val="single" w:sz="8" w:space="0" w:color="auto"/>
            </w:tcBorders>
            <w:shd w:val="clear" w:color="auto" w:fill="auto"/>
            <w:noWrap/>
            <w:vAlign w:val="center"/>
            <w:hideMark/>
          </w:tcPr>
          <w:p w14:paraId="09A28378"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91</w:t>
            </w:r>
          </w:p>
        </w:tc>
      </w:tr>
      <w:tr w:rsidR="009E126D" w:rsidRPr="000B521B" w14:paraId="1B5C1597"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49376C77" w14:textId="77777777" w:rsidR="009E126D" w:rsidRPr="000B521B" w:rsidRDefault="009E126D" w:rsidP="009E126D">
            <w:pPr>
              <w:spacing w:after="0" w:line="240" w:lineRule="auto"/>
              <w:rPr>
                <w:rFonts w:ascii="Arial" w:eastAsia="Times New Roman" w:hAnsi="Arial" w:cs="Arial"/>
                <w:color w:val="000000"/>
                <w:sz w:val="20"/>
                <w:szCs w:val="20"/>
                <w:lang w:val="en-US"/>
              </w:rPr>
            </w:pPr>
            <w:proofErr w:type="spellStart"/>
            <w:r w:rsidRPr="000B521B">
              <w:rPr>
                <w:rFonts w:ascii="Arial" w:eastAsia="Times New Roman" w:hAnsi="Arial" w:cs="Arial"/>
                <w:color w:val="000000"/>
                <w:sz w:val="20"/>
                <w:szCs w:val="20"/>
                <w:lang w:val="en-US"/>
              </w:rPr>
              <w:t>Polynt-Reichhold</w:t>
            </w:r>
            <w:proofErr w:type="spellEnd"/>
          </w:p>
        </w:tc>
        <w:tc>
          <w:tcPr>
            <w:tcW w:w="1003" w:type="dxa"/>
            <w:tcBorders>
              <w:top w:val="nil"/>
              <w:left w:val="nil"/>
              <w:bottom w:val="single" w:sz="8" w:space="0" w:color="auto"/>
              <w:right w:val="single" w:sz="8" w:space="0" w:color="auto"/>
            </w:tcBorders>
            <w:shd w:val="clear" w:color="auto" w:fill="auto"/>
            <w:noWrap/>
            <w:vAlign w:val="center"/>
            <w:hideMark/>
          </w:tcPr>
          <w:p w14:paraId="6E48E333"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81</w:t>
            </w:r>
          </w:p>
        </w:tc>
        <w:tc>
          <w:tcPr>
            <w:tcW w:w="1003" w:type="dxa"/>
            <w:tcBorders>
              <w:top w:val="nil"/>
              <w:left w:val="nil"/>
              <w:bottom w:val="single" w:sz="8" w:space="0" w:color="auto"/>
              <w:right w:val="single" w:sz="8" w:space="0" w:color="auto"/>
            </w:tcBorders>
            <w:shd w:val="clear" w:color="auto" w:fill="auto"/>
            <w:noWrap/>
            <w:vAlign w:val="center"/>
            <w:hideMark/>
          </w:tcPr>
          <w:p w14:paraId="7D4110C9"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80</w:t>
            </w:r>
          </w:p>
        </w:tc>
        <w:tc>
          <w:tcPr>
            <w:tcW w:w="1228" w:type="dxa"/>
            <w:tcBorders>
              <w:top w:val="nil"/>
              <w:left w:val="nil"/>
              <w:bottom w:val="single" w:sz="8" w:space="0" w:color="auto"/>
              <w:right w:val="single" w:sz="8" w:space="0" w:color="auto"/>
            </w:tcBorders>
            <w:shd w:val="clear" w:color="auto" w:fill="auto"/>
            <w:noWrap/>
            <w:vAlign w:val="center"/>
            <w:hideMark/>
          </w:tcPr>
          <w:p w14:paraId="442DF990"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80</w:t>
            </w:r>
          </w:p>
        </w:tc>
        <w:tc>
          <w:tcPr>
            <w:tcW w:w="1215" w:type="dxa"/>
            <w:tcBorders>
              <w:top w:val="nil"/>
              <w:left w:val="nil"/>
              <w:bottom w:val="single" w:sz="8" w:space="0" w:color="auto"/>
              <w:right w:val="single" w:sz="8" w:space="0" w:color="auto"/>
            </w:tcBorders>
            <w:shd w:val="clear" w:color="auto" w:fill="auto"/>
            <w:noWrap/>
            <w:vAlign w:val="center"/>
            <w:hideMark/>
          </w:tcPr>
          <w:p w14:paraId="32CBDD9C"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85</w:t>
            </w:r>
          </w:p>
        </w:tc>
        <w:tc>
          <w:tcPr>
            <w:tcW w:w="1216" w:type="dxa"/>
            <w:tcBorders>
              <w:top w:val="nil"/>
              <w:left w:val="nil"/>
              <w:bottom w:val="single" w:sz="8" w:space="0" w:color="auto"/>
              <w:right w:val="single" w:sz="8" w:space="0" w:color="auto"/>
            </w:tcBorders>
            <w:shd w:val="clear" w:color="auto" w:fill="auto"/>
            <w:noWrap/>
            <w:vAlign w:val="center"/>
            <w:hideMark/>
          </w:tcPr>
          <w:p w14:paraId="52016A69"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86</w:t>
            </w:r>
          </w:p>
        </w:tc>
      </w:tr>
      <w:tr w:rsidR="009E126D" w:rsidRPr="000B521B" w14:paraId="6A35B56D"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6B4F45C"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Eternal Materials </w:t>
            </w:r>
            <w:proofErr w:type="spellStart"/>
            <w:proofErr w:type="gramStart"/>
            <w:r w:rsidRPr="000B521B">
              <w:rPr>
                <w:rFonts w:ascii="Arial" w:eastAsia="Times New Roman" w:hAnsi="Arial" w:cs="Arial"/>
                <w:color w:val="000000"/>
                <w:sz w:val="20"/>
                <w:szCs w:val="20"/>
                <w:lang w:val="en-US"/>
              </w:rPr>
              <w:t>Co.,Ltd</w:t>
            </w:r>
            <w:proofErr w:type="spellEnd"/>
            <w:r w:rsidRPr="000B521B">
              <w:rPr>
                <w:rFonts w:ascii="Arial" w:eastAsia="Times New Roman" w:hAnsi="Arial" w:cs="Arial"/>
                <w:color w:val="000000"/>
                <w:sz w:val="20"/>
                <w:szCs w:val="20"/>
                <w:lang w:val="en-US"/>
              </w:rPr>
              <w:t>.</w:t>
            </w:r>
            <w:proofErr w:type="gramEnd"/>
          </w:p>
        </w:tc>
        <w:tc>
          <w:tcPr>
            <w:tcW w:w="1003" w:type="dxa"/>
            <w:tcBorders>
              <w:top w:val="nil"/>
              <w:left w:val="nil"/>
              <w:bottom w:val="single" w:sz="8" w:space="0" w:color="auto"/>
              <w:right w:val="single" w:sz="8" w:space="0" w:color="auto"/>
            </w:tcBorders>
            <w:shd w:val="clear" w:color="auto" w:fill="auto"/>
            <w:noWrap/>
            <w:vAlign w:val="center"/>
            <w:hideMark/>
          </w:tcPr>
          <w:p w14:paraId="570F313B"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77</w:t>
            </w:r>
          </w:p>
        </w:tc>
        <w:tc>
          <w:tcPr>
            <w:tcW w:w="1003" w:type="dxa"/>
            <w:tcBorders>
              <w:top w:val="nil"/>
              <w:left w:val="nil"/>
              <w:bottom w:val="single" w:sz="8" w:space="0" w:color="auto"/>
              <w:right w:val="single" w:sz="8" w:space="0" w:color="auto"/>
            </w:tcBorders>
            <w:shd w:val="clear" w:color="auto" w:fill="auto"/>
            <w:noWrap/>
            <w:vAlign w:val="center"/>
            <w:hideMark/>
          </w:tcPr>
          <w:p w14:paraId="7CE08D08"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76</w:t>
            </w:r>
          </w:p>
        </w:tc>
        <w:tc>
          <w:tcPr>
            <w:tcW w:w="1228" w:type="dxa"/>
            <w:tcBorders>
              <w:top w:val="nil"/>
              <w:left w:val="nil"/>
              <w:bottom w:val="single" w:sz="8" w:space="0" w:color="auto"/>
              <w:right w:val="single" w:sz="8" w:space="0" w:color="auto"/>
            </w:tcBorders>
            <w:shd w:val="clear" w:color="auto" w:fill="auto"/>
            <w:noWrap/>
            <w:vAlign w:val="center"/>
            <w:hideMark/>
          </w:tcPr>
          <w:p w14:paraId="4D8F5BA0"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79</w:t>
            </w:r>
          </w:p>
        </w:tc>
        <w:tc>
          <w:tcPr>
            <w:tcW w:w="1215" w:type="dxa"/>
            <w:tcBorders>
              <w:top w:val="nil"/>
              <w:left w:val="nil"/>
              <w:bottom w:val="single" w:sz="8" w:space="0" w:color="auto"/>
              <w:right w:val="single" w:sz="8" w:space="0" w:color="auto"/>
            </w:tcBorders>
            <w:shd w:val="clear" w:color="auto" w:fill="auto"/>
            <w:noWrap/>
            <w:vAlign w:val="center"/>
            <w:hideMark/>
          </w:tcPr>
          <w:p w14:paraId="0FBADC60"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86</w:t>
            </w:r>
          </w:p>
        </w:tc>
        <w:tc>
          <w:tcPr>
            <w:tcW w:w="1216" w:type="dxa"/>
            <w:tcBorders>
              <w:top w:val="nil"/>
              <w:left w:val="nil"/>
              <w:bottom w:val="single" w:sz="8" w:space="0" w:color="auto"/>
              <w:right w:val="single" w:sz="8" w:space="0" w:color="auto"/>
            </w:tcBorders>
            <w:shd w:val="clear" w:color="auto" w:fill="auto"/>
            <w:noWrap/>
            <w:vAlign w:val="center"/>
            <w:hideMark/>
          </w:tcPr>
          <w:p w14:paraId="0EA4FAC9"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93</w:t>
            </w:r>
          </w:p>
        </w:tc>
      </w:tr>
      <w:tr w:rsidR="009E126D" w:rsidRPr="000B521B" w14:paraId="78708571"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297E1095"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Sino Polymer</w:t>
            </w:r>
          </w:p>
        </w:tc>
        <w:tc>
          <w:tcPr>
            <w:tcW w:w="1003" w:type="dxa"/>
            <w:tcBorders>
              <w:top w:val="nil"/>
              <w:left w:val="nil"/>
              <w:bottom w:val="single" w:sz="8" w:space="0" w:color="auto"/>
              <w:right w:val="single" w:sz="8" w:space="0" w:color="auto"/>
            </w:tcBorders>
            <w:shd w:val="clear" w:color="auto" w:fill="auto"/>
            <w:noWrap/>
            <w:vAlign w:val="center"/>
            <w:hideMark/>
          </w:tcPr>
          <w:p w14:paraId="644EF2E0"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80</w:t>
            </w:r>
          </w:p>
        </w:tc>
        <w:tc>
          <w:tcPr>
            <w:tcW w:w="1003" w:type="dxa"/>
            <w:tcBorders>
              <w:top w:val="nil"/>
              <w:left w:val="nil"/>
              <w:bottom w:val="single" w:sz="8" w:space="0" w:color="auto"/>
              <w:right w:val="single" w:sz="8" w:space="0" w:color="auto"/>
            </w:tcBorders>
            <w:shd w:val="clear" w:color="auto" w:fill="auto"/>
            <w:noWrap/>
            <w:vAlign w:val="center"/>
            <w:hideMark/>
          </w:tcPr>
          <w:p w14:paraId="43C877E8"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77</w:t>
            </w:r>
          </w:p>
        </w:tc>
        <w:tc>
          <w:tcPr>
            <w:tcW w:w="1228" w:type="dxa"/>
            <w:tcBorders>
              <w:top w:val="nil"/>
              <w:left w:val="nil"/>
              <w:bottom w:val="single" w:sz="8" w:space="0" w:color="auto"/>
              <w:right w:val="single" w:sz="8" w:space="0" w:color="auto"/>
            </w:tcBorders>
            <w:shd w:val="clear" w:color="auto" w:fill="auto"/>
            <w:noWrap/>
            <w:vAlign w:val="center"/>
            <w:hideMark/>
          </w:tcPr>
          <w:p w14:paraId="7CACD4C5"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81</w:t>
            </w:r>
          </w:p>
        </w:tc>
        <w:tc>
          <w:tcPr>
            <w:tcW w:w="1215" w:type="dxa"/>
            <w:tcBorders>
              <w:top w:val="nil"/>
              <w:left w:val="nil"/>
              <w:bottom w:val="single" w:sz="8" w:space="0" w:color="auto"/>
              <w:right w:val="single" w:sz="8" w:space="0" w:color="auto"/>
            </w:tcBorders>
            <w:shd w:val="clear" w:color="auto" w:fill="auto"/>
            <w:noWrap/>
            <w:vAlign w:val="center"/>
            <w:hideMark/>
          </w:tcPr>
          <w:p w14:paraId="0D6B9370"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84</w:t>
            </w:r>
          </w:p>
        </w:tc>
        <w:tc>
          <w:tcPr>
            <w:tcW w:w="1216" w:type="dxa"/>
            <w:tcBorders>
              <w:top w:val="nil"/>
              <w:left w:val="nil"/>
              <w:bottom w:val="single" w:sz="8" w:space="0" w:color="auto"/>
              <w:right w:val="single" w:sz="8" w:space="0" w:color="auto"/>
            </w:tcBorders>
            <w:shd w:val="clear" w:color="auto" w:fill="auto"/>
            <w:noWrap/>
            <w:vAlign w:val="center"/>
            <w:hideMark/>
          </w:tcPr>
          <w:p w14:paraId="7303EB8D"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88</w:t>
            </w:r>
          </w:p>
        </w:tc>
      </w:tr>
      <w:tr w:rsidR="009E126D" w:rsidRPr="000B521B" w14:paraId="01F65E7D"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FBC3EC2" w14:textId="77777777" w:rsidR="009E126D" w:rsidRPr="000B521B" w:rsidRDefault="009E126D" w:rsidP="009E126D">
            <w:pPr>
              <w:spacing w:after="0" w:line="240" w:lineRule="auto"/>
              <w:rPr>
                <w:rFonts w:ascii="Arial" w:eastAsia="Times New Roman" w:hAnsi="Arial" w:cs="Arial"/>
                <w:color w:val="000000"/>
                <w:sz w:val="20"/>
                <w:szCs w:val="20"/>
                <w:lang w:val="en-US"/>
              </w:rPr>
            </w:pPr>
            <w:proofErr w:type="spellStart"/>
            <w:r w:rsidRPr="000B521B">
              <w:rPr>
                <w:rFonts w:ascii="Arial" w:eastAsia="Times New Roman" w:hAnsi="Arial" w:cs="Arial"/>
                <w:color w:val="000000"/>
                <w:sz w:val="20"/>
                <w:szCs w:val="20"/>
                <w:lang w:val="en-US"/>
              </w:rPr>
              <w:t>Poliya</w:t>
            </w:r>
            <w:proofErr w:type="spellEnd"/>
          </w:p>
        </w:tc>
        <w:tc>
          <w:tcPr>
            <w:tcW w:w="1003" w:type="dxa"/>
            <w:tcBorders>
              <w:top w:val="nil"/>
              <w:left w:val="nil"/>
              <w:bottom w:val="single" w:sz="8" w:space="0" w:color="auto"/>
              <w:right w:val="single" w:sz="8" w:space="0" w:color="auto"/>
            </w:tcBorders>
            <w:shd w:val="clear" w:color="auto" w:fill="auto"/>
            <w:noWrap/>
            <w:vAlign w:val="center"/>
            <w:hideMark/>
          </w:tcPr>
          <w:p w14:paraId="43C051F2"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85</w:t>
            </w:r>
          </w:p>
        </w:tc>
        <w:tc>
          <w:tcPr>
            <w:tcW w:w="1003" w:type="dxa"/>
            <w:tcBorders>
              <w:top w:val="nil"/>
              <w:left w:val="nil"/>
              <w:bottom w:val="single" w:sz="8" w:space="0" w:color="auto"/>
              <w:right w:val="single" w:sz="8" w:space="0" w:color="auto"/>
            </w:tcBorders>
            <w:shd w:val="clear" w:color="auto" w:fill="auto"/>
            <w:noWrap/>
            <w:vAlign w:val="center"/>
            <w:hideMark/>
          </w:tcPr>
          <w:p w14:paraId="441496F7"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85</w:t>
            </w:r>
          </w:p>
        </w:tc>
        <w:tc>
          <w:tcPr>
            <w:tcW w:w="1228" w:type="dxa"/>
            <w:tcBorders>
              <w:top w:val="nil"/>
              <w:left w:val="nil"/>
              <w:bottom w:val="single" w:sz="8" w:space="0" w:color="auto"/>
              <w:right w:val="single" w:sz="8" w:space="0" w:color="auto"/>
            </w:tcBorders>
            <w:shd w:val="clear" w:color="auto" w:fill="auto"/>
            <w:noWrap/>
            <w:vAlign w:val="center"/>
            <w:hideMark/>
          </w:tcPr>
          <w:p w14:paraId="64F06AB4"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86</w:t>
            </w:r>
          </w:p>
        </w:tc>
        <w:tc>
          <w:tcPr>
            <w:tcW w:w="1215" w:type="dxa"/>
            <w:tcBorders>
              <w:top w:val="nil"/>
              <w:left w:val="nil"/>
              <w:bottom w:val="single" w:sz="8" w:space="0" w:color="auto"/>
              <w:right w:val="single" w:sz="8" w:space="0" w:color="auto"/>
            </w:tcBorders>
            <w:shd w:val="clear" w:color="auto" w:fill="auto"/>
            <w:noWrap/>
            <w:vAlign w:val="center"/>
            <w:hideMark/>
          </w:tcPr>
          <w:p w14:paraId="763A6796"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89</w:t>
            </w:r>
          </w:p>
        </w:tc>
        <w:tc>
          <w:tcPr>
            <w:tcW w:w="1216" w:type="dxa"/>
            <w:tcBorders>
              <w:top w:val="nil"/>
              <w:left w:val="nil"/>
              <w:bottom w:val="single" w:sz="8" w:space="0" w:color="auto"/>
              <w:right w:val="single" w:sz="8" w:space="0" w:color="auto"/>
            </w:tcBorders>
            <w:shd w:val="clear" w:color="auto" w:fill="auto"/>
            <w:noWrap/>
            <w:vAlign w:val="center"/>
            <w:hideMark/>
          </w:tcPr>
          <w:p w14:paraId="39A4CA6C"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93</w:t>
            </w:r>
          </w:p>
        </w:tc>
      </w:tr>
      <w:tr w:rsidR="009E126D" w:rsidRPr="000B521B" w14:paraId="534A9E2A"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63939F4D"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Hexion Inc.</w:t>
            </w:r>
          </w:p>
        </w:tc>
        <w:tc>
          <w:tcPr>
            <w:tcW w:w="1003" w:type="dxa"/>
            <w:tcBorders>
              <w:top w:val="nil"/>
              <w:left w:val="nil"/>
              <w:bottom w:val="single" w:sz="8" w:space="0" w:color="auto"/>
              <w:right w:val="single" w:sz="8" w:space="0" w:color="auto"/>
            </w:tcBorders>
            <w:shd w:val="clear" w:color="auto" w:fill="auto"/>
            <w:noWrap/>
            <w:vAlign w:val="center"/>
            <w:hideMark/>
          </w:tcPr>
          <w:p w14:paraId="3153282A"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79</w:t>
            </w:r>
          </w:p>
        </w:tc>
        <w:tc>
          <w:tcPr>
            <w:tcW w:w="1003" w:type="dxa"/>
            <w:tcBorders>
              <w:top w:val="nil"/>
              <w:left w:val="nil"/>
              <w:bottom w:val="single" w:sz="8" w:space="0" w:color="auto"/>
              <w:right w:val="single" w:sz="8" w:space="0" w:color="auto"/>
            </w:tcBorders>
            <w:shd w:val="clear" w:color="auto" w:fill="auto"/>
            <w:noWrap/>
            <w:vAlign w:val="center"/>
            <w:hideMark/>
          </w:tcPr>
          <w:p w14:paraId="5E389FE8"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80</w:t>
            </w:r>
          </w:p>
        </w:tc>
        <w:tc>
          <w:tcPr>
            <w:tcW w:w="1228" w:type="dxa"/>
            <w:tcBorders>
              <w:top w:val="nil"/>
              <w:left w:val="nil"/>
              <w:bottom w:val="single" w:sz="8" w:space="0" w:color="auto"/>
              <w:right w:val="single" w:sz="8" w:space="0" w:color="auto"/>
            </w:tcBorders>
            <w:shd w:val="clear" w:color="auto" w:fill="auto"/>
            <w:noWrap/>
            <w:vAlign w:val="center"/>
            <w:hideMark/>
          </w:tcPr>
          <w:p w14:paraId="3D5B8084"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83</w:t>
            </w:r>
          </w:p>
        </w:tc>
        <w:tc>
          <w:tcPr>
            <w:tcW w:w="1215" w:type="dxa"/>
            <w:tcBorders>
              <w:top w:val="nil"/>
              <w:left w:val="nil"/>
              <w:bottom w:val="single" w:sz="8" w:space="0" w:color="auto"/>
              <w:right w:val="single" w:sz="8" w:space="0" w:color="auto"/>
            </w:tcBorders>
            <w:shd w:val="clear" w:color="auto" w:fill="auto"/>
            <w:noWrap/>
            <w:vAlign w:val="center"/>
            <w:hideMark/>
          </w:tcPr>
          <w:p w14:paraId="7A5E1DBE"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84</w:t>
            </w:r>
          </w:p>
        </w:tc>
        <w:tc>
          <w:tcPr>
            <w:tcW w:w="1216" w:type="dxa"/>
            <w:tcBorders>
              <w:top w:val="nil"/>
              <w:left w:val="nil"/>
              <w:bottom w:val="single" w:sz="8" w:space="0" w:color="auto"/>
              <w:right w:val="single" w:sz="8" w:space="0" w:color="auto"/>
            </w:tcBorders>
            <w:shd w:val="clear" w:color="auto" w:fill="auto"/>
            <w:noWrap/>
            <w:vAlign w:val="center"/>
            <w:hideMark/>
          </w:tcPr>
          <w:p w14:paraId="07A80168"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85</w:t>
            </w:r>
          </w:p>
        </w:tc>
      </w:tr>
      <w:tr w:rsidR="009E126D" w:rsidRPr="000B521B" w14:paraId="4764F270"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70A2919D"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DIC Corporation</w:t>
            </w:r>
          </w:p>
        </w:tc>
        <w:tc>
          <w:tcPr>
            <w:tcW w:w="1003" w:type="dxa"/>
            <w:tcBorders>
              <w:top w:val="nil"/>
              <w:left w:val="nil"/>
              <w:bottom w:val="single" w:sz="8" w:space="0" w:color="auto"/>
              <w:right w:val="single" w:sz="8" w:space="0" w:color="auto"/>
            </w:tcBorders>
            <w:shd w:val="clear" w:color="auto" w:fill="auto"/>
            <w:noWrap/>
            <w:vAlign w:val="center"/>
            <w:hideMark/>
          </w:tcPr>
          <w:p w14:paraId="27B92481"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75</w:t>
            </w:r>
          </w:p>
        </w:tc>
        <w:tc>
          <w:tcPr>
            <w:tcW w:w="1003" w:type="dxa"/>
            <w:tcBorders>
              <w:top w:val="nil"/>
              <w:left w:val="nil"/>
              <w:bottom w:val="single" w:sz="8" w:space="0" w:color="auto"/>
              <w:right w:val="single" w:sz="8" w:space="0" w:color="auto"/>
            </w:tcBorders>
            <w:shd w:val="clear" w:color="auto" w:fill="auto"/>
            <w:noWrap/>
            <w:vAlign w:val="center"/>
            <w:hideMark/>
          </w:tcPr>
          <w:p w14:paraId="04BA3512"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79</w:t>
            </w:r>
          </w:p>
        </w:tc>
        <w:tc>
          <w:tcPr>
            <w:tcW w:w="1228" w:type="dxa"/>
            <w:tcBorders>
              <w:top w:val="nil"/>
              <w:left w:val="nil"/>
              <w:bottom w:val="single" w:sz="8" w:space="0" w:color="auto"/>
              <w:right w:val="single" w:sz="8" w:space="0" w:color="auto"/>
            </w:tcBorders>
            <w:shd w:val="clear" w:color="auto" w:fill="auto"/>
            <w:noWrap/>
            <w:vAlign w:val="center"/>
            <w:hideMark/>
          </w:tcPr>
          <w:p w14:paraId="76929C99"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82</w:t>
            </w:r>
          </w:p>
        </w:tc>
        <w:tc>
          <w:tcPr>
            <w:tcW w:w="1215" w:type="dxa"/>
            <w:tcBorders>
              <w:top w:val="nil"/>
              <w:left w:val="nil"/>
              <w:bottom w:val="single" w:sz="8" w:space="0" w:color="auto"/>
              <w:right w:val="single" w:sz="8" w:space="0" w:color="auto"/>
            </w:tcBorders>
            <w:shd w:val="clear" w:color="auto" w:fill="auto"/>
            <w:noWrap/>
            <w:vAlign w:val="center"/>
            <w:hideMark/>
          </w:tcPr>
          <w:p w14:paraId="718E8819" w14:textId="180649DE"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86</w:t>
            </w:r>
          </w:p>
        </w:tc>
        <w:tc>
          <w:tcPr>
            <w:tcW w:w="1216" w:type="dxa"/>
            <w:tcBorders>
              <w:top w:val="nil"/>
              <w:left w:val="nil"/>
              <w:bottom w:val="single" w:sz="8" w:space="0" w:color="auto"/>
              <w:right w:val="single" w:sz="8" w:space="0" w:color="auto"/>
            </w:tcBorders>
            <w:shd w:val="clear" w:color="auto" w:fill="auto"/>
            <w:noWrap/>
            <w:vAlign w:val="center"/>
            <w:hideMark/>
          </w:tcPr>
          <w:p w14:paraId="0408244B"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91</w:t>
            </w:r>
          </w:p>
        </w:tc>
      </w:tr>
      <w:tr w:rsidR="009E126D" w:rsidRPr="000B521B" w14:paraId="73765499"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6B59E70"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Saudi Arabia Industrial Resins Ltd.</w:t>
            </w:r>
          </w:p>
        </w:tc>
        <w:tc>
          <w:tcPr>
            <w:tcW w:w="1003" w:type="dxa"/>
            <w:tcBorders>
              <w:top w:val="nil"/>
              <w:left w:val="nil"/>
              <w:bottom w:val="single" w:sz="8" w:space="0" w:color="auto"/>
              <w:right w:val="single" w:sz="8" w:space="0" w:color="auto"/>
            </w:tcBorders>
            <w:shd w:val="clear" w:color="auto" w:fill="auto"/>
            <w:noWrap/>
            <w:vAlign w:val="center"/>
            <w:hideMark/>
          </w:tcPr>
          <w:p w14:paraId="008BE9CF"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76</w:t>
            </w:r>
          </w:p>
        </w:tc>
        <w:tc>
          <w:tcPr>
            <w:tcW w:w="1003" w:type="dxa"/>
            <w:tcBorders>
              <w:top w:val="nil"/>
              <w:left w:val="nil"/>
              <w:bottom w:val="single" w:sz="8" w:space="0" w:color="auto"/>
              <w:right w:val="single" w:sz="8" w:space="0" w:color="auto"/>
            </w:tcBorders>
            <w:shd w:val="clear" w:color="auto" w:fill="auto"/>
            <w:noWrap/>
            <w:vAlign w:val="center"/>
            <w:hideMark/>
          </w:tcPr>
          <w:p w14:paraId="129569BE"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78</w:t>
            </w:r>
          </w:p>
        </w:tc>
        <w:tc>
          <w:tcPr>
            <w:tcW w:w="1228" w:type="dxa"/>
            <w:tcBorders>
              <w:top w:val="nil"/>
              <w:left w:val="nil"/>
              <w:bottom w:val="single" w:sz="8" w:space="0" w:color="auto"/>
              <w:right w:val="single" w:sz="8" w:space="0" w:color="auto"/>
            </w:tcBorders>
            <w:shd w:val="clear" w:color="auto" w:fill="auto"/>
            <w:noWrap/>
            <w:vAlign w:val="center"/>
            <w:hideMark/>
          </w:tcPr>
          <w:p w14:paraId="090652B4"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86</w:t>
            </w:r>
          </w:p>
        </w:tc>
        <w:tc>
          <w:tcPr>
            <w:tcW w:w="1215" w:type="dxa"/>
            <w:tcBorders>
              <w:top w:val="nil"/>
              <w:left w:val="nil"/>
              <w:bottom w:val="single" w:sz="8" w:space="0" w:color="auto"/>
              <w:right w:val="single" w:sz="8" w:space="0" w:color="auto"/>
            </w:tcBorders>
            <w:shd w:val="clear" w:color="auto" w:fill="auto"/>
            <w:noWrap/>
            <w:vAlign w:val="center"/>
            <w:hideMark/>
          </w:tcPr>
          <w:p w14:paraId="529F769A" w14:textId="239C2101"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89</w:t>
            </w:r>
          </w:p>
        </w:tc>
        <w:tc>
          <w:tcPr>
            <w:tcW w:w="1216" w:type="dxa"/>
            <w:tcBorders>
              <w:top w:val="nil"/>
              <w:left w:val="nil"/>
              <w:bottom w:val="single" w:sz="8" w:space="0" w:color="auto"/>
              <w:right w:val="single" w:sz="8" w:space="0" w:color="auto"/>
            </w:tcBorders>
            <w:shd w:val="clear" w:color="auto" w:fill="auto"/>
            <w:noWrap/>
            <w:vAlign w:val="center"/>
            <w:hideMark/>
          </w:tcPr>
          <w:p w14:paraId="4A95E4C6"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97</w:t>
            </w:r>
          </w:p>
        </w:tc>
      </w:tr>
      <w:tr w:rsidR="009E126D" w:rsidRPr="000B521B" w14:paraId="5505FCC7"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1D98552A"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Reinhold GmbH</w:t>
            </w:r>
          </w:p>
        </w:tc>
        <w:tc>
          <w:tcPr>
            <w:tcW w:w="1003" w:type="dxa"/>
            <w:tcBorders>
              <w:top w:val="nil"/>
              <w:left w:val="nil"/>
              <w:bottom w:val="single" w:sz="8" w:space="0" w:color="auto"/>
              <w:right w:val="single" w:sz="8" w:space="0" w:color="auto"/>
            </w:tcBorders>
            <w:shd w:val="clear" w:color="auto" w:fill="auto"/>
            <w:noWrap/>
            <w:vAlign w:val="center"/>
            <w:hideMark/>
          </w:tcPr>
          <w:p w14:paraId="7807EF2A"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77</w:t>
            </w:r>
          </w:p>
        </w:tc>
        <w:tc>
          <w:tcPr>
            <w:tcW w:w="1003" w:type="dxa"/>
            <w:tcBorders>
              <w:top w:val="nil"/>
              <w:left w:val="nil"/>
              <w:bottom w:val="single" w:sz="8" w:space="0" w:color="auto"/>
              <w:right w:val="single" w:sz="8" w:space="0" w:color="auto"/>
            </w:tcBorders>
            <w:shd w:val="clear" w:color="auto" w:fill="auto"/>
            <w:noWrap/>
            <w:vAlign w:val="center"/>
            <w:hideMark/>
          </w:tcPr>
          <w:p w14:paraId="636F2653"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74</w:t>
            </w:r>
          </w:p>
        </w:tc>
        <w:tc>
          <w:tcPr>
            <w:tcW w:w="1228" w:type="dxa"/>
            <w:tcBorders>
              <w:top w:val="nil"/>
              <w:left w:val="nil"/>
              <w:bottom w:val="single" w:sz="8" w:space="0" w:color="auto"/>
              <w:right w:val="single" w:sz="8" w:space="0" w:color="auto"/>
            </w:tcBorders>
            <w:shd w:val="clear" w:color="auto" w:fill="auto"/>
            <w:noWrap/>
            <w:vAlign w:val="center"/>
            <w:hideMark/>
          </w:tcPr>
          <w:p w14:paraId="3A1E38F6"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78</w:t>
            </w:r>
          </w:p>
        </w:tc>
        <w:tc>
          <w:tcPr>
            <w:tcW w:w="1215" w:type="dxa"/>
            <w:tcBorders>
              <w:top w:val="nil"/>
              <w:left w:val="nil"/>
              <w:bottom w:val="single" w:sz="8" w:space="0" w:color="auto"/>
              <w:right w:val="single" w:sz="8" w:space="0" w:color="auto"/>
            </w:tcBorders>
            <w:shd w:val="clear" w:color="auto" w:fill="auto"/>
            <w:noWrap/>
            <w:vAlign w:val="center"/>
            <w:hideMark/>
          </w:tcPr>
          <w:p w14:paraId="347C040B"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82</w:t>
            </w:r>
          </w:p>
        </w:tc>
        <w:tc>
          <w:tcPr>
            <w:tcW w:w="1216" w:type="dxa"/>
            <w:tcBorders>
              <w:top w:val="nil"/>
              <w:left w:val="nil"/>
              <w:bottom w:val="single" w:sz="8" w:space="0" w:color="auto"/>
              <w:right w:val="single" w:sz="8" w:space="0" w:color="auto"/>
            </w:tcBorders>
            <w:shd w:val="clear" w:color="auto" w:fill="auto"/>
            <w:noWrap/>
            <w:vAlign w:val="center"/>
            <w:hideMark/>
          </w:tcPr>
          <w:p w14:paraId="14B3E933"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90</w:t>
            </w:r>
          </w:p>
        </w:tc>
      </w:tr>
      <w:tr w:rsidR="009E126D" w:rsidRPr="000B521B" w14:paraId="5CE77FFD"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61BF416C" w14:textId="77777777" w:rsidR="009E126D" w:rsidRPr="000B521B" w:rsidRDefault="009E126D" w:rsidP="009E126D">
            <w:pPr>
              <w:spacing w:after="0" w:line="240" w:lineRule="auto"/>
              <w:rPr>
                <w:rFonts w:ascii="Arial" w:eastAsia="Times New Roman" w:hAnsi="Arial" w:cs="Arial"/>
                <w:color w:val="000000"/>
                <w:sz w:val="20"/>
                <w:szCs w:val="20"/>
                <w:lang w:val="en-US"/>
              </w:rPr>
            </w:pPr>
            <w:proofErr w:type="spellStart"/>
            <w:r w:rsidRPr="000B521B">
              <w:rPr>
                <w:rFonts w:ascii="Arial" w:eastAsia="Times New Roman" w:hAnsi="Arial" w:cs="Arial"/>
                <w:color w:val="000000"/>
                <w:sz w:val="20"/>
                <w:szCs w:val="20"/>
                <w:lang w:val="en-US"/>
              </w:rPr>
              <w:t>Interplastic</w:t>
            </w:r>
            <w:proofErr w:type="spellEnd"/>
            <w:r w:rsidRPr="000B521B">
              <w:rPr>
                <w:rFonts w:ascii="Arial" w:eastAsia="Times New Roman" w:hAnsi="Arial" w:cs="Arial"/>
                <w:color w:val="000000"/>
                <w:sz w:val="20"/>
                <w:szCs w:val="20"/>
                <w:lang w:val="en-US"/>
              </w:rPr>
              <w:t xml:space="preserve"> Corporation</w:t>
            </w:r>
          </w:p>
        </w:tc>
        <w:tc>
          <w:tcPr>
            <w:tcW w:w="1003" w:type="dxa"/>
            <w:tcBorders>
              <w:top w:val="nil"/>
              <w:left w:val="nil"/>
              <w:bottom w:val="single" w:sz="8" w:space="0" w:color="auto"/>
              <w:right w:val="single" w:sz="8" w:space="0" w:color="auto"/>
            </w:tcBorders>
            <w:shd w:val="clear" w:color="auto" w:fill="auto"/>
            <w:noWrap/>
            <w:vAlign w:val="center"/>
            <w:hideMark/>
          </w:tcPr>
          <w:p w14:paraId="013DB1FE"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75</w:t>
            </w:r>
          </w:p>
        </w:tc>
        <w:tc>
          <w:tcPr>
            <w:tcW w:w="1003" w:type="dxa"/>
            <w:tcBorders>
              <w:top w:val="nil"/>
              <w:left w:val="nil"/>
              <w:bottom w:val="single" w:sz="8" w:space="0" w:color="auto"/>
              <w:right w:val="single" w:sz="8" w:space="0" w:color="auto"/>
            </w:tcBorders>
            <w:shd w:val="clear" w:color="auto" w:fill="auto"/>
            <w:noWrap/>
            <w:vAlign w:val="center"/>
            <w:hideMark/>
          </w:tcPr>
          <w:p w14:paraId="36E20403"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72</w:t>
            </w:r>
          </w:p>
        </w:tc>
        <w:tc>
          <w:tcPr>
            <w:tcW w:w="1228" w:type="dxa"/>
            <w:tcBorders>
              <w:top w:val="nil"/>
              <w:left w:val="nil"/>
              <w:bottom w:val="single" w:sz="8" w:space="0" w:color="auto"/>
              <w:right w:val="single" w:sz="8" w:space="0" w:color="auto"/>
            </w:tcBorders>
            <w:shd w:val="clear" w:color="auto" w:fill="auto"/>
            <w:noWrap/>
            <w:vAlign w:val="center"/>
            <w:hideMark/>
          </w:tcPr>
          <w:p w14:paraId="17C0BD69"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71</w:t>
            </w:r>
          </w:p>
        </w:tc>
        <w:tc>
          <w:tcPr>
            <w:tcW w:w="1215" w:type="dxa"/>
            <w:tcBorders>
              <w:top w:val="nil"/>
              <w:left w:val="nil"/>
              <w:bottom w:val="single" w:sz="8" w:space="0" w:color="auto"/>
              <w:right w:val="single" w:sz="8" w:space="0" w:color="auto"/>
            </w:tcBorders>
            <w:shd w:val="clear" w:color="auto" w:fill="auto"/>
            <w:noWrap/>
            <w:vAlign w:val="center"/>
            <w:hideMark/>
          </w:tcPr>
          <w:p w14:paraId="582F2DAD" w14:textId="17AA0506"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77</w:t>
            </w:r>
          </w:p>
        </w:tc>
        <w:tc>
          <w:tcPr>
            <w:tcW w:w="1216" w:type="dxa"/>
            <w:tcBorders>
              <w:top w:val="nil"/>
              <w:left w:val="nil"/>
              <w:bottom w:val="single" w:sz="8" w:space="0" w:color="auto"/>
              <w:right w:val="single" w:sz="8" w:space="0" w:color="auto"/>
            </w:tcBorders>
            <w:shd w:val="clear" w:color="auto" w:fill="auto"/>
            <w:noWrap/>
            <w:vAlign w:val="center"/>
            <w:hideMark/>
          </w:tcPr>
          <w:p w14:paraId="24F81918"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78</w:t>
            </w:r>
          </w:p>
        </w:tc>
      </w:tr>
      <w:tr w:rsidR="009E126D" w:rsidRPr="000B521B" w14:paraId="7D1433E6"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825F7AF" w14:textId="77777777" w:rsidR="009E126D" w:rsidRPr="000B521B" w:rsidRDefault="009E126D" w:rsidP="009E126D">
            <w:pPr>
              <w:spacing w:after="0" w:line="240" w:lineRule="auto"/>
              <w:rPr>
                <w:rFonts w:ascii="Arial" w:eastAsia="Times New Roman" w:hAnsi="Arial" w:cs="Arial"/>
                <w:color w:val="000000"/>
                <w:sz w:val="20"/>
                <w:szCs w:val="20"/>
                <w:lang w:val="en-US"/>
              </w:rPr>
            </w:pPr>
            <w:proofErr w:type="spellStart"/>
            <w:r w:rsidRPr="000B521B">
              <w:rPr>
                <w:rFonts w:ascii="Arial" w:eastAsia="Times New Roman" w:hAnsi="Arial" w:cs="Arial"/>
                <w:color w:val="000000"/>
                <w:sz w:val="20"/>
                <w:szCs w:val="20"/>
                <w:lang w:val="en-US"/>
              </w:rPr>
              <w:t>Allnex</w:t>
            </w:r>
            <w:proofErr w:type="spellEnd"/>
            <w:r w:rsidRPr="000B521B">
              <w:rPr>
                <w:rFonts w:ascii="Arial" w:eastAsia="Times New Roman" w:hAnsi="Arial" w:cs="Arial"/>
                <w:color w:val="000000"/>
                <w:sz w:val="20"/>
                <w:szCs w:val="20"/>
                <w:lang w:val="en-US"/>
              </w:rPr>
              <w:t xml:space="preserve"> group</w:t>
            </w:r>
          </w:p>
        </w:tc>
        <w:tc>
          <w:tcPr>
            <w:tcW w:w="1003" w:type="dxa"/>
            <w:tcBorders>
              <w:top w:val="nil"/>
              <w:left w:val="nil"/>
              <w:bottom w:val="single" w:sz="8" w:space="0" w:color="auto"/>
              <w:right w:val="single" w:sz="8" w:space="0" w:color="auto"/>
            </w:tcBorders>
            <w:shd w:val="clear" w:color="auto" w:fill="auto"/>
            <w:noWrap/>
            <w:vAlign w:val="center"/>
            <w:hideMark/>
          </w:tcPr>
          <w:p w14:paraId="239BC832"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75</w:t>
            </w:r>
          </w:p>
        </w:tc>
        <w:tc>
          <w:tcPr>
            <w:tcW w:w="1003" w:type="dxa"/>
            <w:tcBorders>
              <w:top w:val="nil"/>
              <w:left w:val="nil"/>
              <w:bottom w:val="single" w:sz="8" w:space="0" w:color="auto"/>
              <w:right w:val="single" w:sz="8" w:space="0" w:color="auto"/>
            </w:tcBorders>
            <w:shd w:val="clear" w:color="auto" w:fill="auto"/>
            <w:noWrap/>
            <w:vAlign w:val="center"/>
            <w:hideMark/>
          </w:tcPr>
          <w:p w14:paraId="2A5BF4EA"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72</w:t>
            </w:r>
          </w:p>
        </w:tc>
        <w:tc>
          <w:tcPr>
            <w:tcW w:w="1228" w:type="dxa"/>
            <w:tcBorders>
              <w:top w:val="nil"/>
              <w:left w:val="nil"/>
              <w:bottom w:val="single" w:sz="8" w:space="0" w:color="auto"/>
              <w:right w:val="single" w:sz="8" w:space="0" w:color="auto"/>
            </w:tcBorders>
            <w:shd w:val="clear" w:color="auto" w:fill="auto"/>
            <w:noWrap/>
            <w:vAlign w:val="center"/>
            <w:hideMark/>
          </w:tcPr>
          <w:p w14:paraId="24CF8B2D"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73</w:t>
            </w:r>
          </w:p>
        </w:tc>
        <w:tc>
          <w:tcPr>
            <w:tcW w:w="1215" w:type="dxa"/>
            <w:tcBorders>
              <w:top w:val="nil"/>
              <w:left w:val="nil"/>
              <w:bottom w:val="single" w:sz="8" w:space="0" w:color="auto"/>
              <w:right w:val="single" w:sz="8" w:space="0" w:color="auto"/>
            </w:tcBorders>
            <w:shd w:val="clear" w:color="auto" w:fill="auto"/>
            <w:noWrap/>
            <w:vAlign w:val="center"/>
            <w:hideMark/>
          </w:tcPr>
          <w:p w14:paraId="491B12D7"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80</w:t>
            </w:r>
          </w:p>
        </w:tc>
        <w:tc>
          <w:tcPr>
            <w:tcW w:w="1216" w:type="dxa"/>
            <w:tcBorders>
              <w:top w:val="nil"/>
              <w:left w:val="nil"/>
              <w:bottom w:val="single" w:sz="8" w:space="0" w:color="auto"/>
              <w:right w:val="single" w:sz="8" w:space="0" w:color="auto"/>
            </w:tcBorders>
            <w:shd w:val="clear" w:color="auto" w:fill="auto"/>
            <w:noWrap/>
            <w:vAlign w:val="center"/>
            <w:hideMark/>
          </w:tcPr>
          <w:p w14:paraId="2EAEA59D"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90</w:t>
            </w:r>
          </w:p>
        </w:tc>
      </w:tr>
      <w:tr w:rsidR="009E126D" w:rsidRPr="000B521B" w14:paraId="6873C33E"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B1803C8" w14:textId="77777777" w:rsidR="009E126D" w:rsidRPr="000B521B" w:rsidRDefault="009E126D" w:rsidP="009E126D">
            <w:pPr>
              <w:spacing w:after="0" w:line="240" w:lineRule="auto"/>
              <w:rPr>
                <w:rFonts w:ascii="Arial" w:eastAsia="Times New Roman" w:hAnsi="Arial" w:cs="Arial"/>
                <w:color w:val="000000"/>
                <w:sz w:val="20"/>
                <w:szCs w:val="20"/>
                <w:lang w:val="en-US"/>
              </w:rPr>
            </w:pPr>
            <w:proofErr w:type="spellStart"/>
            <w:r w:rsidRPr="000B521B">
              <w:rPr>
                <w:rFonts w:ascii="Arial" w:eastAsia="Times New Roman" w:hAnsi="Arial" w:cs="Arial"/>
                <w:color w:val="000000"/>
                <w:sz w:val="20"/>
                <w:szCs w:val="20"/>
                <w:lang w:val="en-US"/>
              </w:rPr>
              <w:t>En</w:t>
            </w:r>
            <w:proofErr w:type="spellEnd"/>
            <w:r w:rsidRPr="000B521B">
              <w:rPr>
                <w:rFonts w:ascii="Arial" w:eastAsia="Times New Roman" w:hAnsi="Arial" w:cs="Arial"/>
                <w:color w:val="000000"/>
                <w:sz w:val="20"/>
                <w:szCs w:val="20"/>
                <w:lang w:val="en-US"/>
              </w:rPr>
              <w:t xml:space="preserve"> </w:t>
            </w:r>
            <w:proofErr w:type="spellStart"/>
            <w:r w:rsidRPr="000B521B">
              <w:rPr>
                <w:rFonts w:ascii="Arial" w:eastAsia="Times New Roman" w:hAnsi="Arial" w:cs="Arial"/>
                <w:color w:val="000000"/>
                <w:sz w:val="20"/>
                <w:szCs w:val="20"/>
                <w:lang w:val="en-US"/>
              </w:rPr>
              <w:t>Chuan</w:t>
            </w:r>
            <w:proofErr w:type="spellEnd"/>
            <w:r w:rsidRPr="000B521B">
              <w:rPr>
                <w:rFonts w:ascii="Arial" w:eastAsia="Times New Roman" w:hAnsi="Arial" w:cs="Arial"/>
                <w:color w:val="000000"/>
                <w:sz w:val="20"/>
                <w:szCs w:val="20"/>
                <w:lang w:val="en-US"/>
              </w:rPr>
              <w:t xml:space="preserve"> Chemical Industries Co., Ltd.</w:t>
            </w:r>
          </w:p>
        </w:tc>
        <w:tc>
          <w:tcPr>
            <w:tcW w:w="1003" w:type="dxa"/>
            <w:tcBorders>
              <w:top w:val="nil"/>
              <w:left w:val="nil"/>
              <w:bottom w:val="single" w:sz="8" w:space="0" w:color="auto"/>
              <w:right w:val="single" w:sz="8" w:space="0" w:color="auto"/>
            </w:tcBorders>
            <w:shd w:val="clear" w:color="auto" w:fill="auto"/>
            <w:noWrap/>
            <w:vAlign w:val="center"/>
            <w:hideMark/>
          </w:tcPr>
          <w:p w14:paraId="3355C1A2"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72</w:t>
            </w:r>
          </w:p>
        </w:tc>
        <w:tc>
          <w:tcPr>
            <w:tcW w:w="1003" w:type="dxa"/>
            <w:tcBorders>
              <w:top w:val="nil"/>
              <w:left w:val="nil"/>
              <w:bottom w:val="single" w:sz="8" w:space="0" w:color="auto"/>
              <w:right w:val="single" w:sz="8" w:space="0" w:color="auto"/>
            </w:tcBorders>
            <w:shd w:val="clear" w:color="auto" w:fill="auto"/>
            <w:noWrap/>
            <w:vAlign w:val="center"/>
            <w:hideMark/>
          </w:tcPr>
          <w:p w14:paraId="7BF2439B"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73</w:t>
            </w:r>
          </w:p>
        </w:tc>
        <w:tc>
          <w:tcPr>
            <w:tcW w:w="1228" w:type="dxa"/>
            <w:tcBorders>
              <w:top w:val="nil"/>
              <w:left w:val="nil"/>
              <w:bottom w:val="single" w:sz="8" w:space="0" w:color="auto"/>
              <w:right w:val="single" w:sz="8" w:space="0" w:color="auto"/>
            </w:tcBorders>
            <w:shd w:val="clear" w:color="auto" w:fill="auto"/>
            <w:noWrap/>
            <w:vAlign w:val="center"/>
            <w:hideMark/>
          </w:tcPr>
          <w:p w14:paraId="181896C2"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77</w:t>
            </w:r>
          </w:p>
        </w:tc>
        <w:tc>
          <w:tcPr>
            <w:tcW w:w="1215" w:type="dxa"/>
            <w:tcBorders>
              <w:top w:val="nil"/>
              <w:left w:val="nil"/>
              <w:bottom w:val="single" w:sz="8" w:space="0" w:color="auto"/>
              <w:right w:val="single" w:sz="8" w:space="0" w:color="auto"/>
            </w:tcBorders>
            <w:shd w:val="clear" w:color="auto" w:fill="auto"/>
            <w:noWrap/>
            <w:vAlign w:val="center"/>
            <w:hideMark/>
          </w:tcPr>
          <w:p w14:paraId="025C574A"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87</w:t>
            </w:r>
          </w:p>
        </w:tc>
        <w:tc>
          <w:tcPr>
            <w:tcW w:w="1216" w:type="dxa"/>
            <w:tcBorders>
              <w:top w:val="nil"/>
              <w:left w:val="nil"/>
              <w:bottom w:val="single" w:sz="8" w:space="0" w:color="auto"/>
              <w:right w:val="single" w:sz="8" w:space="0" w:color="auto"/>
            </w:tcBorders>
            <w:shd w:val="clear" w:color="auto" w:fill="auto"/>
            <w:noWrap/>
            <w:vAlign w:val="center"/>
            <w:hideMark/>
          </w:tcPr>
          <w:p w14:paraId="2B8D57F3"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93</w:t>
            </w:r>
          </w:p>
        </w:tc>
      </w:tr>
      <w:tr w:rsidR="009E126D" w:rsidRPr="000B521B" w14:paraId="1166E4E5"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C161AAF"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SEWON CHEMICAL</w:t>
            </w:r>
          </w:p>
        </w:tc>
        <w:tc>
          <w:tcPr>
            <w:tcW w:w="1003" w:type="dxa"/>
            <w:tcBorders>
              <w:top w:val="nil"/>
              <w:left w:val="nil"/>
              <w:bottom w:val="single" w:sz="8" w:space="0" w:color="auto"/>
              <w:right w:val="single" w:sz="8" w:space="0" w:color="auto"/>
            </w:tcBorders>
            <w:shd w:val="clear" w:color="auto" w:fill="auto"/>
            <w:noWrap/>
            <w:vAlign w:val="center"/>
            <w:hideMark/>
          </w:tcPr>
          <w:p w14:paraId="370A7A66"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81</w:t>
            </w:r>
          </w:p>
        </w:tc>
        <w:tc>
          <w:tcPr>
            <w:tcW w:w="1003" w:type="dxa"/>
            <w:tcBorders>
              <w:top w:val="nil"/>
              <w:left w:val="nil"/>
              <w:bottom w:val="single" w:sz="8" w:space="0" w:color="auto"/>
              <w:right w:val="single" w:sz="8" w:space="0" w:color="auto"/>
            </w:tcBorders>
            <w:shd w:val="clear" w:color="auto" w:fill="auto"/>
            <w:noWrap/>
            <w:vAlign w:val="center"/>
            <w:hideMark/>
          </w:tcPr>
          <w:p w14:paraId="28067831"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84</w:t>
            </w:r>
          </w:p>
        </w:tc>
        <w:tc>
          <w:tcPr>
            <w:tcW w:w="1228" w:type="dxa"/>
            <w:tcBorders>
              <w:top w:val="nil"/>
              <w:left w:val="nil"/>
              <w:bottom w:val="single" w:sz="8" w:space="0" w:color="auto"/>
              <w:right w:val="single" w:sz="8" w:space="0" w:color="auto"/>
            </w:tcBorders>
            <w:shd w:val="clear" w:color="auto" w:fill="auto"/>
            <w:noWrap/>
            <w:vAlign w:val="center"/>
            <w:hideMark/>
          </w:tcPr>
          <w:p w14:paraId="1B3DC12D"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87</w:t>
            </w:r>
          </w:p>
        </w:tc>
        <w:tc>
          <w:tcPr>
            <w:tcW w:w="1215" w:type="dxa"/>
            <w:tcBorders>
              <w:top w:val="nil"/>
              <w:left w:val="nil"/>
              <w:bottom w:val="single" w:sz="8" w:space="0" w:color="auto"/>
              <w:right w:val="single" w:sz="8" w:space="0" w:color="auto"/>
            </w:tcBorders>
            <w:shd w:val="clear" w:color="auto" w:fill="auto"/>
            <w:noWrap/>
            <w:vAlign w:val="center"/>
            <w:hideMark/>
          </w:tcPr>
          <w:p w14:paraId="2B2898DE"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92</w:t>
            </w:r>
          </w:p>
        </w:tc>
        <w:tc>
          <w:tcPr>
            <w:tcW w:w="1216" w:type="dxa"/>
            <w:tcBorders>
              <w:top w:val="nil"/>
              <w:left w:val="nil"/>
              <w:bottom w:val="single" w:sz="8" w:space="0" w:color="auto"/>
              <w:right w:val="single" w:sz="8" w:space="0" w:color="auto"/>
            </w:tcBorders>
            <w:shd w:val="clear" w:color="auto" w:fill="auto"/>
            <w:noWrap/>
            <w:vAlign w:val="center"/>
            <w:hideMark/>
          </w:tcPr>
          <w:p w14:paraId="4F7D34FE"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96</w:t>
            </w:r>
          </w:p>
        </w:tc>
      </w:tr>
      <w:tr w:rsidR="009E126D" w:rsidRPr="000B521B" w14:paraId="57176168"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367D8E5"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Innovative Resins Pvt. Ltd.</w:t>
            </w:r>
          </w:p>
        </w:tc>
        <w:tc>
          <w:tcPr>
            <w:tcW w:w="1003" w:type="dxa"/>
            <w:tcBorders>
              <w:top w:val="nil"/>
              <w:left w:val="nil"/>
              <w:bottom w:val="single" w:sz="8" w:space="0" w:color="auto"/>
              <w:right w:val="single" w:sz="8" w:space="0" w:color="auto"/>
            </w:tcBorders>
            <w:shd w:val="clear" w:color="auto" w:fill="auto"/>
            <w:noWrap/>
            <w:vAlign w:val="center"/>
            <w:hideMark/>
          </w:tcPr>
          <w:p w14:paraId="31F88968"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76</w:t>
            </w:r>
          </w:p>
        </w:tc>
        <w:tc>
          <w:tcPr>
            <w:tcW w:w="1003" w:type="dxa"/>
            <w:tcBorders>
              <w:top w:val="nil"/>
              <w:left w:val="nil"/>
              <w:bottom w:val="single" w:sz="8" w:space="0" w:color="auto"/>
              <w:right w:val="single" w:sz="8" w:space="0" w:color="auto"/>
            </w:tcBorders>
            <w:shd w:val="clear" w:color="auto" w:fill="auto"/>
            <w:noWrap/>
            <w:vAlign w:val="center"/>
            <w:hideMark/>
          </w:tcPr>
          <w:p w14:paraId="26BC27CF"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80</w:t>
            </w:r>
          </w:p>
        </w:tc>
        <w:tc>
          <w:tcPr>
            <w:tcW w:w="1228" w:type="dxa"/>
            <w:tcBorders>
              <w:top w:val="nil"/>
              <w:left w:val="nil"/>
              <w:bottom w:val="single" w:sz="8" w:space="0" w:color="auto"/>
              <w:right w:val="single" w:sz="8" w:space="0" w:color="auto"/>
            </w:tcBorders>
            <w:shd w:val="clear" w:color="auto" w:fill="auto"/>
            <w:noWrap/>
            <w:vAlign w:val="center"/>
            <w:hideMark/>
          </w:tcPr>
          <w:p w14:paraId="1B4FFF8D"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74</w:t>
            </w:r>
          </w:p>
        </w:tc>
        <w:tc>
          <w:tcPr>
            <w:tcW w:w="1215" w:type="dxa"/>
            <w:tcBorders>
              <w:top w:val="nil"/>
              <w:left w:val="nil"/>
              <w:bottom w:val="single" w:sz="8" w:space="0" w:color="auto"/>
              <w:right w:val="single" w:sz="8" w:space="0" w:color="auto"/>
            </w:tcBorders>
            <w:shd w:val="clear" w:color="auto" w:fill="auto"/>
            <w:noWrap/>
            <w:vAlign w:val="center"/>
            <w:hideMark/>
          </w:tcPr>
          <w:p w14:paraId="670B8569"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84</w:t>
            </w:r>
          </w:p>
        </w:tc>
        <w:tc>
          <w:tcPr>
            <w:tcW w:w="1216" w:type="dxa"/>
            <w:tcBorders>
              <w:top w:val="nil"/>
              <w:left w:val="nil"/>
              <w:bottom w:val="single" w:sz="8" w:space="0" w:color="auto"/>
              <w:right w:val="single" w:sz="8" w:space="0" w:color="auto"/>
            </w:tcBorders>
            <w:shd w:val="clear" w:color="auto" w:fill="auto"/>
            <w:noWrap/>
            <w:vAlign w:val="center"/>
            <w:hideMark/>
          </w:tcPr>
          <w:p w14:paraId="4009E808" w14:textId="062D2A26"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91</w:t>
            </w:r>
          </w:p>
        </w:tc>
      </w:tr>
      <w:tr w:rsidR="009E126D" w:rsidRPr="000B521B" w14:paraId="35DA3A14"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700BF34"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Orson Chemicals</w:t>
            </w:r>
          </w:p>
        </w:tc>
        <w:tc>
          <w:tcPr>
            <w:tcW w:w="1003" w:type="dxa"/>
            <w:tcBorders>
              <w:top w:val="nil"/>
              <w:left w:val="nil"/>
              <w:bottom w:val="single" w:sz="8" w:space="0" w:color="auto"/>
              <w:right w:val="single" w:sz="8" w:space="0" w:color="auto"/>
            </w:tcBorders>
            <w:shd w:val="clear" w:color="auto" w:fill="auto"/>
            <w:noWrap/>
            <w:vAlign w:val="center"/>
            <w:hideMark/>
          </w:tcPr>
          <w:p w14:paraId="32B4015D"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78</w:t>
            </w:r>
          </w:p>
        </w:tc>
        <w:tc>
          <w:tcPr>
            <w:tcW w:w="1003" w:type="dxa"/>
            <w:tcBorders>
              <w:top w:val="nil"/>
              <w:left w:val="nil"/>
              <w:bottom w:val="single" w:sz="8" w:space="0" w:color="auto"/>
              <w:right w:val="single" w:sz="8" w:space="0" w:color="auto"/>
            </w:tcBorders>
            <w:shd w:val="clear" w:color="auto" w:fill="auto"/>
            <w:noWrap/>
            <w:vAlign w:val="center"/>
            <w:hideMark/>
          </w:tcPr>
          <w:p w14:paraId="3EA50D99"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82</w:t>
            </w:r>
          </w:p>
        </w:tc>
        <w:tc>
          <w:tcPr>
            <w:tcW w:w="1228" w:type="dxa"/>
            <w:tcBorders>
              <w:top w:val="nil"/>
              <w:left w:val="nil"/>
              <w:bottom w:val="single" w:sz="8" w:space="0" w:color="auto"/>
              <w:right w:val="single" w:sz="8" w:space="0" w:color="auto"/>
            </w:tcBorders>
            <w:shd w:val="clear" w:color="auto" w:fill="auto"/>
            <w:noWrap/>
            <w:vAlign w:val="center"/>
            <w:hideMark/>
          </w:tcPr>
          <w:p w14:paraId="5D0784FD"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76</w:t>
            </w:r>
          </w:p>
        </w:tc>
        <w:tc>
          <w:tcPr>
            <w:tcW w:w="1215" w:type="dxa"/>
            <w:tcBorders>
              <w:top w:val="nil"/>
              <w:left w:val="nil"/>
              <w:bottom w:val="single" w:sz="8" w:space="0" w:color="auto"/>
              <w:right w:val="single" w:sz="8" w:space="0" w:color="auto"/>
            </w:tcBorders>
            <w:shd w:val="clear" w:color="auto" w:fill="auto"/>
            <w:noWrap/>
            <w:vAlign w:val="center"/>
            <w:hideMark/>
          </w:tcPr>
          <w:p w14:paraId="0485D905"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86</w:t>
            </w:r>
          </w:p>
        </w:tc>
        <w:tc>
          <w:tcPr>
            <w:tcW w:w="1216" w:type="dxa"/>
            <w:tcBorders>
              <w:top w:val="nil"/>
              <w:left w:val="nil"/>
              <w:bottom w:val="single" w:sz="8" w:space="0" w:color="auto"/>
              <w:right w:val="single" w:sz="8" w:space="0" w:color="auto"/>
            </w:tcBorders>
            <w:shd w:val="clear" w:color="auto" w:fill="auto"/>
            <w:noWrap/>
            <w:vAlign w:val="center"/>
            <w:hideMark/>
          </w:tcPr>
          <w:p w14:paraId="1DE35901"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93</w:t>
            </w:r>
          </w:p>
        </w:tc>
      </w:tr>
      <w:tr w:rsidR="009E126D" w:rsidRPr="000B521B" w14:paraId="63D8BACD"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FF2EC62" w14:textId="77777777" w:rsidR="009E126D" w:rsidRPr="000B521B" w:rsidRDefault="009E126D" w:rsidP="009E126D">
            <w:pPr>
              <w:spacing w:after="0" w:line="240" w:lineRule="auto"/>
              <w:rPr>
                <w:rFonts w:ascii="Arial" w:eastAsia="Times New Roman" w:hAnsi="Arial" w:cs="Arial"/>
                <w:color w:val="000000"/>
                <w:sz w:val="20"/>
                <w:szCs w:val="20"/>
                <w:lang w:val="en-US"/>
              </w:rPr>
            </w:pPr>
            <w:proofErr w:type="spellStart"/>
            <w:r w:rsidRPr="000B521B">
              <w:rPr>
                <w:rFonts w:ascii="Arial" w:eastAsia="Times New Roman" w:hAnsi="Arial" w:cs="Arial"/>
                <w:color w:val="000000"/>
                <w:sz w:val="20"/>
                <w:szCs w:val="20"/>
                <w:lang w:val="en-US"/>
              </w:rPr>
              <w:t>Satyen</w:t>
            </w:r>
            <w:proofErr w:type="spellEnd"/>
            <w:r w:rsidRPr="000B521B">
              <w:rPr>
                <w:rFonts w:ascii="Arial" w:eastAsia="Times New Roman" w:hAnsi="Arial" w:cs="Arial"/>
                <w:color w:val="000000"/>
                <w:sz w:val="20"/>
                <w:szCs w:val="20"/>
                <w:lang w:val="en-US"/>
              </w:rPr>
              <w:t xml:space="preserve"> Polymers Pvt. Ltd. </w:t>
            </w:r>
          </w:p>
        </w:tc>
        <w:tc>
          <w:tcPr>
            <w:tcW w:w="1003" w:type="dxa"/>
            <w:tcBorders>
              <w:top w:val="nil"/>
              <w:left w:val="nil"/>
              <w:bottom w:val="single" w:sz="8" w:space="0" w:color="auto"/>
              <w:right w:val="single" w:sz="8" w:space="0" w:color="auto"/>
            </w:tcBorders>
            <w:shd w:val="clear" w:color="auto" w:fill="auto"/>
            <w:noWrap/>
            <w:vAlign w:val="center"/>
            <w:hideMark/>
          </w:tcPr>
          <w:p w14:paraId="75631A47"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77</w:t>
            </w:r>
          </w:p>
        </w:tc>
        <w:tc>
          <w:tcPr>
            <w:tcW w:w="1003" w:type="dxa"/>
            <w:tcBorders>
              <w:top w:val="nil"/>
              <w:left w:val="nil"/>
              <w:bottom w:val="single" w:sz="8" w:space="0" w:color="auto"/>
              <w:right w:val="single" w:sz="8" w:space="0" w:color="auto"/>
            </w:tcBorders>
            <w:shd w:val="clear" w:color="auto" w:fill="auto"/>
            <w:noWrap/>
            <w:vAlign w:val="center"/>
            <w:hideMark/>
          </w:tcPr>
          <w:p w14:paraId="75F41C36"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81</w:t>
            </w:r>
          </w:p>
        </w:tc>
        <w:tc>
          <w:tcPr>
            <w:tcW w:w="1228" w:type="dxa"/>
            <w:tcBorders>
              <w:top w:val="nil"/>
              <w:left w:val="nil"/>
              <w:bottom w:val="single" w:sz="8" w:space="0" w:color="auto"/>
              <w:right w:val="single" w:sz="8" w:space="0" w:color="auto"/>
            </w:tcBorders>
            <w:shd w:val="clear" w:color="auto" w:fill="auto"/>
            <w:noWrap/>
            <w:vAlign w:val="center"/>
            <w:hideMark/>
          </w:tcPr>
          <w:p w14:paraId="30EB3EBA"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71</w:t>
            </w:r>
          </w:p>
        </w:tc>
        <w:tc>
          <w:tcPr>
            <w:tcW w:w="1215" w:type="dxa"/>
            <w:tcBorders>
              <w:top w:val="nil"/>
              <w:left w:val="nil"/>
              <w:bottom w:val="single" w:sz="8" w:space="0" w:color="auto"/>
              <w:right w:val="single" w:sz="8" w:space="0" w:color="auto"/>
            </w:tcBorders>
            <w:shd w:val="clear" w:color="auto" w:fill="auto"/>
            <w:noWrap/>
            <w:vAlign w:val="center"/>
            <w:hideMark/>
          </w:tcPr>
          <w:p w14:paraId="4BD229D4"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79</w:t>
            </w:r>
          </w:p>
        </w:tc>
        <w:tc>
          <w:tcPr>
            <w:tcW w:w="1216" w:type="dxa"/>
            <w:tcBorders>
              <w:top w:val="nil"/>
              <w:left w:val="nil"/>
              <w:bottom w:val="single" w:sz="8" w:space="0" w:color="auto"/>
              <w:right w:val="single" w:sz="8" w:space="0" w:color="auto"/>
            </w:tcBorders>
            <w:shd w:val="clear" w:color="auto" w:fill="auto"/>
            <w:noWrap/>
            <w:vAlign w:val="center"/>
            <w:hideMark/>
          </w:tcPr>
          <w:p w14:paraId="589B9610" w14:textId="5EA1C488"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92</w:t>
            </w:r>
          </w:p>
        </w:tc>
      </w:tr>
      <w:tr w:rsidR="009E126D" w:rsidRPr="000B521B" w14:paraId="5B6A9A07"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C834642" w14:textId="77777777" w:rsidR="009E126D" w:rsidRPr="000B521B" w:rsidRDefault="009E126D" w:rsidP="009E126D">
            <w:pPr>
              <w:spacing w:after="0" w:line="240" w:lineRule="auto"/>
              <w:rPr>
                <w:rFonts w:ascii="Arial" w:eastAsia="Times New Roman" w:hAnsi="Arial" w:cs="Arial"/>
                <w:color w:val="000000"/>
                <w:sz w:val="20"/>
                <w:szCs w:val="20"/>
                <w:lang w:val="en-US"/>
              </w:rPr>
            </w:pPr>
            <w:proofErr w:type="spellStart"/>
            <w:r w:rsidRPr="000B521B">
              <w:rPr>
                <w:rFonts w:ascii="Arial" w:eastAsia="Times New Roman" w:hAnsi="Arial" w:cs="Arial"/>
                <w:color w:val="000000"/>
                <w:sz w:val="20"/>
                <w:szCs w:val="20"/>
                <w:lang w:val="en-US"/>
              </w:rPr>
              <w:t>Crystic</w:t>
            </w:r>
            <w:proofErr w:type="spellEnd"/>
            <w:r w:rsidRPr="000B521B">
              <w:rPr>
                <w:rFonts w:ascii="Arial" w:eastAsia="Times New Roman" w:hAnsi="Arial" w:cs="Arial"/>
                <w:color w:val="000000"/>
                <w:sz w:val="20"/>
                <w:szCs w:val="20"/>
                <w:lang w:val="en-US"/>
              </w:rPr>
              <w:t xml:space="preserve"> Resins India Private Limited</w:t>
            </w:r>
          </w:p>
        </w:tc>
        <w:tc>
          <w:tcPr>
            <w:tcW w:w="1003" w:type="dxa"/>
            <w:tcBorders>
              <w:top w:val="nil"/>
              <w:left w:val="nil"/>
              <w:bottom w:val="single" w:sz="8" w:space="0" w:color="auto"/>
              <w:right w:val="single" w:sz="8" w:space="0" w:color="auto"/>
            </w:tcBorders>
            <w:shd w:val="clear" w:color="auto" w:fill="auto"/>
            <w:noWrap/>
            <w:vAlign w:val="center"/>
            <w:hideMark/>
          </w:tcPr>
          <w:p w14:paraId="232B0827"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74</w:t>
            </w:r>
          </w:p>
        </w:tc>
        <w:tc>
          <w:tcPr>
            <w:tcW w:w="1003" w:type="dxa"/>
            <w:tcBorders>
              <w:top w:val="nil"/>
              <w:left w:val="nil"/>
              <w:bottom w:val="single" w:sz="8" w:space="0" w:color="auto"/>
              <w:right w:val="single" w:sz="8" w:space="0" w:color="auto"/>
            </w:tcBorders>
            <w:shd w:val="clear" w:color="auto" w:fill="auto"/>
            <w:noWrap/>
            <w:vAlign w:val="center"/>
            <w:hideMark/>
          </w:tcPr>
          <w:p w14:paraId="44E48028"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79</w:t>
            </w:r>
          </w:p>
        </w:tc>
        <w:tc>
          <w:tcPr>
            <w:tcW w:w="1228" w:type="dxa"/>
            <w:tcBorders>
              <w:top w:val="nil"/>
              <w:left w:val="nil"/>
              <w:bottom w:val="single" w:sz="8" w:space="0" w:color="auto"/>
              <w:right w:val="single" w:sz="8" w:space="0" w:color="auto"/>
            </w:tcBorders>
            <w:shd w:val="clear" w:color="auto" w:fill="auto"/>
            <w:noWrap/>
            <w:vAlign w:val="center"/>
            <w:hideMark/>
          </w:tcPr>
          <w:p w14:paraId="0D155D05"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68</w:t>
            </w:r>
          </w:p>
        </w:tc>
        <w:tc>
          <w:tcPr>
            <w:tcW w:w="1215" w:type="dxa"/>
            <w:tcBorders>
              <w:top w:val="nil"/>
              <w:left w:val="nil"/>
              <w:bottom w:val="single" w:sz="8" w:space="0" w:color="auto"/>
              <w:right w:val="single" w:sz="8" w:space="0" w:color="auto"/>
            </w:tcBorders>
            <w:shd w:val="clear" w:color="auto" w:fill="auto"/>
            <w:noWrap/>
            <w:vAlign w:val="center"/>
            <w:hideMark/>
          </w:tcPr>
          <w:p w14:paraId="079E3E2B"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77</w:t>
            </w:r>
          </w:p>
        </w:tc>
        <w:tc>
          <w:tcPr>
            <w:tcW w:w="1216" w:type="dxa"/>
            <w:tcBorders>
              <w:top w:val="nil"/>
              <w:left w:val="nil"/>
              <w:bottom w:val="single" w:sz="8" w:space="0" w:color="auto"/>
              <w:right w:val="single" w:sz="8" w:space="0" w:color="auto"/>
            </w:tcBorders>
            <w:shd w:val="clear" w:color="auto" w:fill="auto"/>
            <w:noWrap/>
            <w:vAlign w:val="center"/>
            <w:hideMark/>
          </w:tcPr>
          <w:p w14:paraId="5CC3B7AF" w14:textId="783A9ACA"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90</w:t>
            </w:r>
          </w:p>
        </w:tc>
      </w:tr>
      <w:tr w:rsidR="009E126D" w:rsidRPr="000B521B" w14:paraId="5D1E452E"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23A3D623" w14:textId="77777777" w:rsidR="009E126D" w:rsidRPr="000B521B" w:rsidRDefault="009E126D" w:rsidP="009E126D">
            <w:pPr>
              <w:spacing w:after="0" w:line="240" w:lineRule="auto"/>
              <w:rPr>
                <w:rFonts w:ascii="Arial" w:eastAsia="Times New Roman" w:hAnsi="Arial" w:cs="Arial"/>
                <w:color w:val="000000"/>
                <w:sz w:val="20"/>
                <w:szCs w:val="20"/>
                <w:lang w:val="en-US"/>
              </w:rPr>
            </w:pPr>
            <w:proofErr w:type="spellStart"/>
            <w:r w:rsidRPr="000B521B">
              <w:rPr>
                <w:rFonts w:ascii="Arial" w:eastAsia="Times New Roman" w:hAnsi="Arial" w:cs="Arial"/>
                <w:color w:val="000000"/>
                <w:sz w:val="20"/>
                <w:szCs w:val="20"/>
                <w:lang w:val="en-US"/>
              </w:rPr>
              <w:t>Mechemco</w:t>
            </w:r>
            <w:proofErr w:type="spellEnd"/>
            <w:r w:rsidRPr="000B521B">
              <w:rPr>
                <w:rFonts w:ascii="Arial" w:eastAsia="Times New Roman" w:hAnsi="Arial" w:cs="Arial"/>
                <w:color w:val="000000"/>
                <w:sz w:val="20"/>
                <w:szCs w:val="20"/>
                <w:lang w:val="en-US"/>
              </w:rPr>
              <w:t xml:space="preserve"> resins </w:t>
            </w:r>
            <w:proofErr w:type="spellStart"/>
            <w:r w:rsidRPr="000B521B">
              <w:rPr>
                <w:rFonts w:ascii="Arial" w:eastAsia="Times New Roman" w:hAnsi="Arial" w:cs="Arial"/>
                <w:color w:val="000000"/>
                <w:sz w:val="20"/>
                <w:szCs w:val="20"/>
                <w:lang w:val="en-US"/>
              </w:rPr>
              <w:t>pvt</w:t>
            </w:r>
            <w:proofErr w:type="spellEnd"/>
            <w:r w:rsidRPr="000B521B">
              <w:rPr>
                <w:rFonts w:ascii="Arial" w:eastAsia="Times New Roman" w:hAnsi="Arial" w:cs="Arial"/>
                <w:color w:val="000000"/>
                <w:sz w:val="20"/>
                <w:szCs w:val="20"/>
                <w:lang w:val="en-US"/>
              </w:rPr>
              <w:t xml:space="preserve"> ltd</w:t>
            </w:r>
          </w:p>
        </w:tc>
        <w:tc>
          <w:tcPr>
            <w:tcW w:w="1003" w:type="dxa"/>
            <w:tcBorders>
              <w:top w:val="nil"/>
              <w:left w:val="nil"/>
              <w:bottom w:val="single" w:sz="8" w:space="0" w:color="auto"/>
              <w:right w:val="single" w:sz="8" w:space="0" w:color="auto"/>
            </w:tcBorders>
            <w:shd w:val="clear" w:color="auto" w:fill="auto"/>
            <w:noWrap/>
            <w:vAlign w:val="center"/>
            <w:hideMark/>
          </w:tcPr>
          <w:p w14:paraId="5F5ABD27"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73</w:t>
            </w:r>
          </w:p>
        </w:tc>
        <w:tc>
          <w:tcPr>
            <w:tcW w:w="1003" w:type="dxa"/>
            <w:tcBorders>
              <w:top w:val="nil"/>
              <w:left w:val="nil"/>
              <w:bottom w:val="single" w:sz="8" w:space="0" w:color="auto"/>
              <w:right w:val="single" w:sz="8" w:space="0" w:color="auto"/>
            </w:tcBorders>
            <w:shd w:val="clear" w:color="auto" w:fill="auto"/>
            <w:noWrap/>
            <w:vAlign w:val="center"/>
            <w:hideMark/>
          </w:tcPr>
          <w:p w14:paraId="3717631A"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76</w:t>
            </w:r>
          </w:p>
        </w:tc>
        <w:tc>
          <w:tcPr>
            <w:tcW w:w="1228" w:type="dxa"/>
            <w:tcBorders>
              <w:top w:val="nil"/>
              <w:left w:val="nil"/>
              <w:bottom w:val="single" w:sz="8" w:space="0" w:color="auto"/>
              <w:right w:val="single" w:sz="8" w:space="0" w:color="auto"/>
            </w:tcBorders>
            <w:shd w:val="clear" w:color="auto" w:fill="auto"/>
            <w:noWrap/>
            <w:vAlign w:val="center"/>
            <w:hideMark/>
          </w:tcPr>
          <w:p w14:paraId="17419F6F"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80</w:t>
            </w:r>
          </w:p>
        </w:tc>
        <w:tc>
          <w:tcPr>
            <w:tcW w:w="1215" w:type="dxa"/>
            <w:tcBorders>
              <w:top w:val="nil"/>
              <w:left w:val="nil"/>
              <w:bottom w:val="single" w:sz="8" w:space="0" w:color="auto"/>
              <w:right w:val="single" w:sz="8" w:space="0" w:color="auto"/>
            </w:tcBorders>
            <w:shd w:val="clear" w:color="auto" w:fill="auto"/>
            <w:noWrap/>
            <w:vAlign w:val="center"/>
            <w:hideMark/>
          </w:tcPr>
          <w:p w14:paraId="4B8E27A3"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90</w:t>
            </w:r>
          </w:p>
        </w:tc>
        <w:tc>
          <w:tcPr>
            <w:tcW w:w="1216" w:type="dxa"/>
            <w:tcBorders>
              <w:top w:val="nil"/>
              <w:left w:val="nil"/>
              <w:bottom w:val="single" w:sz="8" w:space="0" w:color="auto"/>
              <w:right w:val="single" w:sz="8" w:space="0" w:color="auto"/>
            </w:tcBorders>
            <w:shd w:val="clear" w:color="auto" w:fill="auto"/>
            <w:noWrap/>
            <w:vAlign w:val="center"/>
            <w:hideMark/>
          </w:tcPr>
          <w:p w14:paraId="2793688A" w14:textId="5C72FC55"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95</w:t>
            </w:r>
          </w:p>
        </w:tc>
      </w:tr>
      <w:tr w:rsidR="009E126D" w:rsidRPr="000B521B" w14:paraId="036D0626"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6D50E7C0" w14:textId="77777777" w:rsidR="009E126D" w:rsidRPr="000B521B" w:rsidRDefault="009E126D" w:rsidP="009E126D">
            <w:pPr>
              <w:spacing w:after="0" w:line="240" w:lineRule="auto"/>
              <w:rPr>
                <w:rFonts w:ascii="Arial" w:eastAsia="Times New Roman" w:hAnsi="Arial" w:cs="Arial"/>
                <w:color w:val="000000"/>
                <w:sz w:val="20"/>
                <w:szCs w:val="20"/>
                <w:lang w:val="en-US"/>
              </w:rPr>
            </w:pPr>
            <w:proofErr w:type="spellStart"/>
            <w:r w:rsidRPr="000B521B">
              <w:rPr>
                <w:rFonts w:ascii="Arial" w:eastAsia="Times New Roman" w:hAnsi="Arial" w:cs="Arial"/>
                <w:color w:val="000000"/>
                <w:sz w:val="20"/>
                <w:szCs w:val="20"/>
                <w:lang w:val="en-US"/>
              </w:rPr>
              <w:t>Moras</w:t>
            </w:r>
            <w:proofErr w:type="spellEnd"/>
            <w:r w:rsidRPr="000B521B">
              <w:rPr>
                <w:rFonts w:ascii="Arial" w:eastAsia="Times New Roman" w:hAnsi="Arial" w:cs="Arial"/>
                <w:color w:val="000000"/>
                <w:sz w:val="20"/>
                <w:szCs w:val="20"/>
                <w:lang w:val="en-US"/>
              </w:rPr>
              <w:t xml:space="preserve"> Chemicals India Pvt. Ltd. </w:t>
            </w:r>
          </w:p>
        </w:tc>
        <w:tc>
          <w:tcPr>
            <w:tcW w:w="1003" w:type="dxa"/>
            <w:tcBorders>
              <w:top w:val="nil"/>
              <w:left w:val="nil"/>
              <w:bottom w:val="single" w:sz="8" w:space="0" w:color="auto"/>
              <w:right w:val="single" w:sz="8" w:space="0" w:color="auto"/>
            </w:tcBorders>
            <w:shd w:val="clear" w:color="auto" w:fill="auto"/>
            <w:noWrap/>
            <w:vAlign w:val="center"/>
            <w:hideMark/>
          </w:tcPr>
          <w:p w14:paraId="53D79C1F"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88</w:t>
            </w:r>
          </w:p>
        </w:tc>
        <w:tc>
          <w:tcPr>
            <w:tcW w:w="1003" w:type="dxa"/>
            <w:tcBorders>
              <w:top w:val="nil"/>
              <w:left w:val="nil"/>
              <w:bottom w:val="single" w:sz="8" w:space="0" w:color="auto"/>
              <w:right w:val="single" w:sz="8" w:space="0" w:color="auto"/>
            </w:tcBorders>
            <w:shd w:val="clear" w:color="auto" w:fill="auto"/>
            <w:noWrap/>
            <w:vAlign w:val="center"/>
            <w:hideMark/>
          </w:tcPr>
          <w:p w14:paraId="118D3658"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79</w:t>
            </w:r>
          </w:p>
        </w:tc>
        <w:tc>
          <w:tcPr>
            <w:tcW w:w="1228" w:type="dxa"/>
            <w:tcBorders>
              <w:top w:val="nil"/>
              <w:left w:val="nil"/>
              <w:bottom w:val="single" w:sz="8" w:space="0" w:color="auto"/>
              <w:right w:val="single" w:sz="8" w:space="0" w:color="auto"/>
            </w:tcBorders>
            <w:shd w:val="clear" w:color="auto" w:fill="auto"/>
            <w:noWrap/>
            <w:vAlign w:val="center"/>
            <w:hideMark/>
          </w:tcPr>
          <w:p w14:paraId="716A82B7"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83</w:t>
            </w:r>
          </w:p>
        </w:tc>
        <w:tc>
          <w:tcPr>
            <w:tcW w:w="1215" w:type="dxa"/>
            <w:tcBorders>
              <w:top w:val="nil"/>
              <w:left w:val="nil"/>
              <w:bottom w:val="single" w:sz="8" w:space="0" w:color="auto"/>
              <w:right w:val="single" w:sz="8" w:space="0" w:color="auto"/>
            </w:tcBorders>
            <w:shd w:val="clear" w:color="auto" w:fill="auto"/>
            <w:noWrap/>
            <w:vAlign w:val="center"/>
            <w:hideMark/>
          </w:tcPr>
          <w:p w14:paraId="1E25A1E4"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86</w:t>
            </w:r>
          </w:p>
        </w:tc>
        <w:tc>
          <w:tcPr>
            <w:tcW w:w="1216" w:type="dxa"/>
            <w:tcBorders>
              <w:top w:val="nil"/>
              <w:left w:val="nil"/>
              <w:bottom w:val="single" w:sz="8" w:space="0" w:color="auto"/>
              <w:right w:val="single" w:sz="8" w:space="0" w:color="auto"/>
            </w:tcBorders>
            <w:shd w:val="clear" w:color="auto" w:fill="auto"/>
            <w:noWrap/>
            <w:vAlign w:val="center"/>
            <w:hideMark/>
          </w:tcPr>
          <w:p w14:paraId="24C0619A" w14:textId="1B1C804C"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93</w:t>
            </w:r>
          </w:p>
        </w:tc>
      </w:tr>
      <w:tr w:rsidR="009E126D" w:rsidRPr="000B521B" w14:paraId="06A76780"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89191EF"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Ashland Global Holdings Inc.</w:t>
            </w:r>
          </w:p>
        </w:tc>
        <w:tc>
          <w:tcPr>
            <w:tcW w:w="1003" w:type="dxa"/>
            <w:tcBorders>
              <w:top w:val="nil"/>
              <w:left w:val="nil"/>
              <w:bottom w:val="single" w:sz="8" w:space="0" w:color="auto"/>
              <w:right w:val="single" w:sz="8" w:space="0" w:color="auto"/>
            </w:tcBorders>
            <w:shd w:val="clear" w:color="auto" w:fill="auto"/>
            <w:noWrap/>
            <w:vAlign w:val="center"/>
            <w:hideMark/>
          </w:tcPr>
          <w:p w14:paraId="53984528"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81</w:t>
            </w:r>
          </w:p>
        </w:tc>
        <w:tc>
          <w:tcPr>
            <w:tcW w:w="1003" w:type="dxa"/>
            <w:tcBorders>
              <w:top w:val="nil"/>
              <w:left w:val="nil"/>
              <w:bottom w:val="single" w:sz="8" w:space="0" w:color="auto"/>
              <w:right w:val="single" w:sz="8" w:space="0" w:color="auto"/>
            </w:tcBorders>
            <w:shd w:val="clear" w:color="auto" w:fill="auto"/>
            <w:noWrap/>
            <w:vAlign w:val="center"/>
            <w:hideMark/>
          </w:tcPr>
          <w:p w14:paraId="13A1E660"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0</w:t>
            </w:r>
          </w:p>
        </w:tc>
        <w:tc>
          <w:tcPr>
            <w:tcW w:w="1228" w:type="dxa"/>
            <w:tcBorders>
              <w:top w:val="nil"/>
              <w:left w:val="nil"/>
              <w:bottom w:val="single" w:sz="8" w:space="0" w:color="auto"/>
              <w:right w:val="single" w:sz="8" w:space="0" w:color="auto"/>
            </w:tcBorders>
            <w:shd w:val="clear" w:color="auto" w:fill="auto"/>
            <w:noWrap/>
            <w:vAlign w:val="center"/>
            <w:hideMark/>
          </w:tcPr>
          <w:p w14:paraId="450FB85B"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0</w:t>
            </w:r>
          </w:p>
        </w:tc>
        <w:tc>
          <w:tcPr>
            <w:tcW w:w="1215" w:type="dxa"/>
            <w:tcBorders>
              <w:top w:val="nil"/>
              <w:left w:val="nil"/>
              <w:bottom w:val="single" w:sz="8" w:space="0" w:color="auto"/>
              <w:right w:val="single" w:sz="8" w:space="0" w:color="auto"/>
            </w:tcBorders>
            <w:shd w:val="clear" w:color="auto" w:fill="auto"/>
            <w:noWrap/>
            <w:vAlign w:val="center"/>
            <w:hideMark/>
          </w:tcPr>
          <w:p w14:paraId="07205FD7"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0</w:t>
            </w:r>
          </w:p>
        </w:tc>
        <w:tc>
          <w:tcPr>
            <w:tcW w:w="1216" w:type="dxa"/>
            <w:tcBorders>
              <w:top w:val="nil"/>
              <w:left w:val="nil"/>
              <w:bottom w:val="single" w:sz="8" w:space="0" w:color="auto"/>
              <w:right w:val="single" w:sz="8" w:space="0" w:color="auto"/>
            </w:tcBorders>
            <w:shd w:val="clear" w:color="auto" w:fill="auto"/>
            <w:noWrap/>
            <w:vAlign w:val="center"/>
            <w:hideMark/>
          </w:tcPr>
          <w:p w14:paraId="00097A59" w14:textId="77777777" w:rsidR="009E126D" w:rsidRPr="000B521B" w:rsidRDefault="009E126D" w:rsidP="009E126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0</w:t>
            </w:r>
          </w:p>
        </w:tc>
      </w:tr>
    </w:tbl>
    <w:p w14:paraId="41F6D284" w14:textId="102F3C53" w:rsidR="00447DD2" w:rsidRPr="000B521B" w:rsidDel="008B1A2B" w:rsidRDefault="00447DD2" w:rsidP="0068477D">
      <w:pPr>
        <w:pStyle w:val="BodyText"/>
        <w:spacing w:before="162" w:line="480" w:lineRule="auto"/>
        <w:ind w:right="-90"/>
        <w:jc w:val="both"/>
        <w:rPr>
          <w:del w:id="50" w:author="Hardik Malhotra" w:date="2021-09-10T19:51:00Z"/>
          <w:bCs/>
          <w:color w:val="000000" w:themeColor="text1"/>
        </w:rPr>
      </w:pPr>
    </w:p>
    <w:p w14:paraId="7CD1468C" w14:textId="5D42CFCB" w:rsidR="006E66C6" w:rsidRPr="000B521B" w:rsidRDefault="00CF60F6" w:rsidP="00BC081C">
      <w:pPr>
        <w:pStyle w:val="BodyText"/>
        <w:spacing w:before="162" w:line="360" w:lineRule="auto"/>
        <w:ind w:right="-86"/>
        <w:jc w:val="both"/>
        <w:rPr>
          <w:bCs/>
          <w:color w:val="000000" w:themeColor="text1"/>
        </w:rPr>
        <w:sectPr w:rsidR="006E66C6"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B521B">
        <w:rPr>
          <w:bCs/>
          <w:noProof/>
          <w:color w:val="000000" w:themeColor="text1"/>
        </w:rPr>
        <mc:AlternateContent>
          <mc:Choice Requires="wps">
            <w:drawing>
              <wp:anchor distT="45720" distB="45720" distL="114300" distR="114300" simplePos="0" relativeHeight="252518400" behindDoc="0" locked="0" layoutInCell="1" allowOverlap="1" wp14:anchorId="4282190A" wp14:editId="47A57AD2">
                <wp:simplePos x="0" y="0"/>
                <wp:positionH relativeFrom="column">
                  <wp:posOffset>-1905</wp:posOffset>
                </wp:positionH>
                <wp:positionV relativeFrom="paragraph">
                  <wp:posOffset>179070</wp:posOffset>
                </wp:positionV>
                <wp:extent cx="6424295" cy="2350770"/>
                <wp:effectExtent l="95250" t="57150" r="90805" b="108585"/>
                <wp:wrapSquare wrapText="bothSides"/>
                <wp:docPr id="2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4295" cy="2350770"/>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6"/>
                        </a:lnRef>
                        <a:fillRef idx="2">
                          <a:schemeClr val="accent6"/>
                        </a:fillRef>
                        <a:effectRef idx="1">
                          <a:schemeClr val="accent6"/>
                        </a:effectRef>
                        <a:fontRef idx="minor">
                          <a:schemeClr val="dk1"/>
                        </a:fontRef>
                      </wps:style>
                      <wps:txbx>
                        <w:txbxContent>
                          <w:p w14:paraId="53571329" w14:textId="7E1DDC1C" w:rsidR="00262FD4" w:rsidRDefault="00262FD4" w:rsidP="002B5226">
                            <w:pPr>
                              <w:pStyle w:val="BodyText"/>
                              <w:numPr>
                                <w:ilvl w:val="0"/>
                                <w:numId w:val="7"/>
                              </w:numPr>
                              <w:spacing w:before="162" w:line="360" w:lineRule="auto"/>
                              <w:ind w:right="-86"/>
                              <w:jc w:val="both"/>
                              <w:rPr>
                                <w:bCs/>
                                <w:color w:val="000000" w:themeColor="text1"/>
                              </w:rPr>
                            </w:pPr>
                            <w:r w:rsidRPr="002B5730">
                              <w:rPr>
                                <w:bCs/>
                                <w:color w:val="000000" w:themeColor="text1"/>
                              </w:rPr>
                              <w:t xml:space="preserve">Globally, companies are producing at high operating rates in 2021 than last year due to increasing demand </w:t>
                            </w:r>
                            <w:r w:rsidR="00CF60F6">
                              <w:rPr>
                                <w:bCs/>
                                <w:color w:val="000000" w:themeColor="text1"/>
                              </w:rPr>
                              <w:t xml:space="preserve">of FRP coating and lining </w:t>
                            </w:r>
                            <w:r w:rsidRPr="002B5730">
                              <w:rPr>
                                <w:bCs/>
                                <w:color w:val="000000" w:themeColor="text1"/>
                              </w:rPr>
                              <w:t>from the pipes &amp; tanks industry, construction sector</w:t>
                            </w:r>
                            <w:r w:rsidR="00C22FCF">
                              <w:rPr>
                                <w:bCs/>
                                <w:color w:val="000000" w:themeColor="text1"/>
                              </w:rPr>
                              <w:t xml:space="preserve"> and </w:t>
                            </w:r>
                            <w:r w:rsidRPr="002B5730">
                              <w:rPr>
                                <w:bCs/>
                                <w:color w:val="000000" w:themeColor="text1"/>
                              </w:rPr>
                              <w:t>marine industr</w:t>
                            </w:r>
                            <w:r w:rsidR="00C22FCF">
                              <w:rPr>
                                <w:bCs/>
                                <w:color w:val="000000" w:themeColor="text1"/>
                              </w:rPr>
                              <w:t>y.</w:t>
                            </w:r>
                          </w:p>
                          <w:p w14:paraId="7AB46DF0" w14:textId="77777777" w:rsidR="00262FD4" w:rsidRDefault="00262FD4" w:rsidP="002B5226">
                            <w:pPr>
                              <w:pStyle w:val="BodyText"/>
                              <w:numPr>
                                <w:ilvl w:val="0"/>
                                <w:numId w:val="7"/>
                              </w:numPr>
                              <w:spacing w:before="162" w:line="360" w:lineRule="auto"/>
                              <w:ind w:right="-86"/>
                              <w:jc w:val="both"/>
                              <w:rPr>
                                <w:bCs/>
                                <w:color w:val="000000" w:themeColor="text1"/>
                              </w:rPr>
                            </w:pPr>
                            <w:r w:rsidRPr="002B5730">
                              <w:rPr>
                                <w:bCs/>
                                <w:color w:val="000000" w:themeColor="text1"/>
                              </w:rPr>
                              <w:t xml:space="preserve">Moreover, rising investment in the defense sector by major economies drove the companies to operate at higher efficiency. </w:t>
                            </w:r>
                          </w:p>
                          <w:p w14:paraId="13CAAD28" w14:textId="4616FB53" w:rsidR="00262FD4" w:rsidRPr="002B5730" w:rsidRDefault="00262FD4" w:rsidP="002B5226">
                            <w:pPr>
                              <w:pStyle w:val="BodyText"/>
                              <w:numPr>
                                <w:ilvl w:val="0"/>
                                <w:numId w:val="7"/>
                              </w:numPr>
                              <w:spacing w:before="162" w:line="360" w:lineRule="auto"/>
                              <w:ind w:right="-86"/>
                              <w:jc w:val="both"/>
                              <w:rPr>
                                <w:bCs/>
                                <w:color w:val="000000" w:themeColor="text1"/>
                              </w:rPr>
                            </w:pPr>
                            <w:r w:rsidRPr="002B5730">
                              <w:rPr>
                                <w:bCs/>
                                <w:color w:val="000000" w:themeColor="text1"/>
                              </w:rPr>
                              <w:t>Other factors supporting operating rates are increasing investment in renewable energy sources like wind and solar energy in emerging economies in the Asia Pacific.</w:t>
                            </w:r>
                          </w:p>
                          <w:p w14:paraId="7D9047C1" w14:textId="6CC57268" w:rsidR="00262FD4" w:rsidRDefault="00262FD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2190A" id="_x0000_s1045" type="#_x0000_t202" style="position:absolute;left:0;text-align:left;margin-left:-.15pt;margin-top:14.1pt;width:505.85pt;height:185.1pt;z-index:25251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" fillcolor="#9ecb81 [2169]" stroked="f" strokeweight=".5pt">
                <v:fill color2="#8ac066 [2617]" rotate="t" colors="0 #b5d5a7;.5 #aace99;1 #9cca86" focus="100%" type="gradient">
                  <o:fill v:ext="view" type="gradientUnscaled"/>
                </v:fill>
                <v:shadow on="t" color="black" opacity="20971f" offset="0,2.2pt"/>
                <v:textbox>
                  <w:txbxContent>
                    <w:p w14:paraId="53571329" w14:textId="7E1DDC1C" w:rsidR="00262FD4" w:rsidRDefault="00262FD4" w:rsidP="002B5226">
                      <w:pPr>
                        <w:pStyle w:val="BodyText"/>
                        <w:numPr>
                          <w:ilvl w:val="0"/>
                          <w:numId w:val="7"/>
                        </w:numPr>
                        <w:spacing w:before="162" w:line="360" w:lineRule="auto"/>
                        <w:ind w:right="-86"/>
                        <w:jc w:val="both"/>
                        <w:rPr>
                          <w:bCs/>
                          <w:color w:val="000000" w:themeColor="text1"/>
                        </w:rPr>
                      </w:pPr>
                      <w:r w:rsidRPr="002B5730">
                        <w:rPr>
                          <w:bCs/>
                          <w:color w:val="000000" w:themeColor="text1"/>
                        </w:rPr>
                        <w:t xml:space="preserve">Globally, companies are producing at high operating rates in 2021 than last year due to increasing demand </w:t>
                      </w:r>
                      <w:r w:rsidR="00CF60F6">
                        <w:rPr>
                          <w:bCs/>
                          <w:color w:val="000000" w:themeColor="text1"/>
                        </w:rPr>
                        <w:t xml:space="preserve">of FRP coating and lining </w:t>
                      </w:r>
                      <w:r w:rsidRPr="002B5730">
                        <w:rPr>
                          <w:bCs/>
                          <w:color w:val="000000" w:themeColor="text1"/>
                        </w:rPr>
                        <w:t>from the pipes &amp; tanks industry, construction sector</w:t>
                      </w:r>
                      <w:r w:rsidR="00C22FCF">
                        <w:rPr>
                          <w:bCs/>
                          <w:color w:val="000000" w:themeColor="text1"/>
                        </w:rPr>
                        <w:t xml:space="preserve"> and </w:t>
                      </w:r>
                      <w:r w:rsidRPr="002B5730">
                        <w:rPr>
                          <w:bCs/>
                          <w:color w:val="000000" w:themeColor="text1"/>
                        </w:rPr>
                        <w:t>marine industr</w:t>
                      </w:r>
                      <w:r w:rsidR="00C22FCF">
                        <w:rPr>
                          <w:bCs/>
                          <w:color w:val="000000" w:themeColor="text1"/>
                        </w:rPr>
                        <w:t>y.</w:t>
                      </w:r>
                    </w:p>
                    <w:p w14:paraId="7AB46DF0" w14:textId="77777777" w:rsidR="00262FD4" w:rsidRDefault="00262FD4" w:rsidP="002B5226">
                      <w:pPr>
                        <w:pStyle w:val="BodyText"/>
                        <w:numPr>
                          <w:ilvl w:val="0"/>
                          <w:numId w:val="7"/>
                        </w:numPr>
                        <w:spacing w:before="162" w:line="360" w:lineRule="auto"/>
                        <w:ind w:right="-86"/>
                        <w:jc w:val="both"/>
                        <w:rPr>
                          <w:bCs/>
                          <w:color w:val="000000" w:themeColor="text1"/>
                        </w:rPr>
                      </w:pPr>
                      <w:r w:rsidRPr="002B5730">
                        <w:rPr>
                          <w:bCs/>
                          <w:color w:val="000000" w:themeColor="text1"/>
                        </w:rPr>
                        <w:t xml:space="preserve">Moreover, rising investment in the defense sector by major economies drove the companies to operate at higher efficiency. </w:t>
                      </w:r>
                    </w:p>
                    <w:p w14:paraId="13CAAD28" w14:textId="4616FB53" w:rsidR="00262FD4" w:rsidRPr="002B5730" w:rsidRDefault="00262FD4" w:rsidP="002B5226">
                      <w:pPr>
                        <w:pStyle w:val="BodyText"/>
                        <w:numPr>
                          <w:ilvl w:val="0"/>
                          <w:numId w:val="7"/>
                        </w:numPr>
                        <w:spacing w:before="162" w:line="360" w:lineRule="auto"/>
                        <w:ind w:right="-86"/>
                        <w:jc w:val="both"/>
                        <w:rPr>
                          <w:bCs/>
                          <w:color w:val="000000" w:themeColor="text1"/>
                        </w:rPr>
                      </w:pPr>
                      <w:r w:rsidRPr="002B5730">
                        <w:rPr>
                          <w:bCs/>
                          <w:color w:val="000000" w:themeColor="text1"/>
                        </w:rPr>
                        <w:t>Other factors supporting operating rates are increasing investment in renewable energy sources like wind and solar energy in emerging economies in the Asia Pacific.</w:t>
                      </w:r>
                    </w:p>
                    <w:p w14:paraId="7D9047C1" w14:textId="6CC57268" w:rsidR="00262FD4" w:rsidRDefault="00262FD4"/>
                  </w:txbxContent>
                </v:textbox>
                <w10:wrap type="square"/>
              </v:shape>
            </w:pict>
          </mc:Fallback>
        </mc:AlternateContent>
      </w:r>
    </w:p>
    <w:p w14:paraId="3878D680" w14:textId="77777777" w:rsidR="00262FD4" w:rsidRPr="000B521B" w:rsidRDefault="00262FD4" w:rsidP="0061645E">
      <w:pPr>
        <w:rPr>
          <w:rFonts w:ascii="Arial" w:hAnsi="Arial" w:cs="Arial"/>
          <w:b/>
          <w:bCs/>
          <w:sz w:val="24"/>
          <w:szCs w:val="24"/>
        </w:rPr>
      </w:pPr>
    </w:p>
    <w:p w14:paraId="13A6368D" w14:textId="65C45835" w:rsidR="009E126D" w:rsidRPr="000B521B" w:rsidRDefault="009E126D" w:rsidP="0061645E">
      <w:pPr>
        <w:rPr>
          <w:rFonts w:ascii="Arial" w:hAnsi="Arial" w:cs="Arial"/>
          <w:b/>
          <w:bCs/>
          <w:sz w:val="24"/>
          <w:szCs w:val="24"/>
        </w:rPr>
      </w:pPr>
      <w:r w:rsidRPr="000B521B">
        <w:rPr>
          <w:rFonts w:ascii="Arial" w:hAnsi="Arial" w:cs="Arial"/>
          <w:b/>
          <w:bCs/>
          <w:sz w:val="24"/>
          <w:szCs w:val="24"/>
        </w:rPr>
        <w:t>3.1.5. Demand By Application</w:t>
      </w:r>
    </w:p>
    <w:p w14:paraId="3A7EF0D2" w14:textId="17620A12" w:rsidR="006E66C6" w:rsidRPr="000B521B" w:rsidRDefault="009A19EE" w:rsidP="00064CBC">
      <w:pPr>
        <w:rPr>
          <w:rFonts w:ascii="Arial" w:hAnsi="Arial" w:cs="Arial"/>
          <w:noProof/>
          <w:color w:val="000000" w:themeColor="text1"/>
        </w:rPr>
      </w:pPr>
      <w:r w:rsidRPr="000B521B">
        <w:rPr>
          <w:rFonts w:ascii="Arial" w:hAnsi="Arial" w:cs="Arial"/>
          <w:b/>
          <w:noProof/>
          <w:color w:val="000000" w:themeColor="text1"/>
        </w:rPr>
        <mc:AlternateContent>
          <mc:Choice Requires="wps">
            <w:drawing>
              <wp:anchor distT="0" distB="0" distL="114300" distR="114300" simplePos="0" relativeHeight="251917312" behindDoc="0" locked="0" layoutInCell="1" allowOverlap="1" wp14:anchorId="4DAC49A9" wp14:editId="65ABEE0D">
                <wp:simplePos x="0" y="0"/>
                <wp:positionH relativeFrom="margin">
                  <wp:posOffset>3390900</wp:posOffset>
                </wp:positionH>
                <wp:positionV relativeFrom="paragraph">
                  <wp:posOffset>3214843</wp:posOffset>
                </wp:positionV>
                <wp:extent cx="2907030" cy="307340"/>
                <wp:effectExtent l="0" t="0" r="0" b="0"/>
                <wp:wrapNone/>
                <wp:docPr id="213" name="TextBox 4"/>
                <wp:cNvGraphicFramePr/>
                <a:graphic xmlns:a="http://schemas.openxmlformats.org/drawingml/2006/main">
                  <a:graphicData uri="http://schemas.microsoft.com/office/word/2010/wordprocessingShape">
                    <wps:wsp>
                      <wps:cNvSpPr txBox="1"/>
                      <wps:spPr>
                        <a:xfrm>
                          <a:off x="0" y="0"/>
                          <a:ext cx="2907030" cy="307340"/>
                        </a:xfrm>
                        <a:prstGeom prst="rect">
                          <a:avLst/>
                        </a:prstGeom>
                        <a:noFill/>
                      </wps:spPr>
                      <wps:txbx>
                        <w:txbxContent>
                          <w:p w14:paraId="739C0AD8"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445900F9"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anchor>
            </w:drawing>
          </mc:Choice>
          <mc:Fallback>
            <w:pict>
              <v:shape w14:anchorId="4DAC49A9" id="_x0000_s1046" type="#_x0000_t202" style="position:absolute;margin-left:267pt;margin-top:253.15pt;width:228.9pt;height:24.2pt;z-index:251917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" filled="f" stroked="f">
                <v:textbox style="mso-fit-shape-to-text:t">
                  <w:txbxContent>
                    <w:p w14:paraId="739C0AD8"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445900F9"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9E126D" w:rsidRPr="000B521B">
        <w:rPr>
          <w:rFonts w:ascii="Arial" w:hAnsi="Arial" w:cs="Arial"/>
          <w:b/>
          <w:bCs/>
          <w:sz w:val="24"/>
          <w:szCs w:val="24"/>
        </w:rPr>
        <w:t>Global Vinyl Ester Resin Demand, By Application, By Volume</w:t>
      </w:r>
      <w:r w:rsidR="00F56843" w:rsidRPr="000B521B">
        <w:rPr>
          <w:rFonts w:ascii="Arial" w:hAnsi="Arial" w:cs="Arial"/>
          <w:b/>
          <w:bCs/>
          <w:sz w:val="24"/>
          <w:szCs w:val="24"/>
        </w:rPr>
        <w:t xml:space="preserve"> </w:t>
      </w:r>
      <w:r w:rsidR="00274F09" w:rsidRPr="000B521B">
        <w:rPr>
          <w:rFonts w:ascii="Arial" w:hAnsi="Arial" w:cs="Arial"/>
          <w:b/>
          <w:bCs/>
          <w:sz w:val="24"/>
          <w:szCs w:val="24"/>
        </w:rPr>
        <w:t>(000’ Tonnes)</w:t>
      </w:r>
      <w:r w:rsidR="009E126D" w:rsidRPr="000B521B">
        <w:rPr>
          <w:rFonts w:ascii="Arial" w:hAnsi="Arial" w:cs="Arial"/>
          <w:b/>
          <w:bCs/>
          <w:sz w:val="24"/>
          <w:szCs w:val="24"/>
        </w:rPr>
        <w:t>, 2015–2030F</w:t>
      </w:r>
      <w:r w:rsidR="0068477D" w:rsidRPr="000B521B">
        <w:rPr>
          <w:rFonts w:ascii="Arial" w:hAnsi="Arial" w:cs="Arial"/>
          <w:noProof/>
          <w:color w:val="000000" w:themeColor="text1"/>
        </w:rPr>
        <w:drawing>
          <wp:inline distT="0" distB="0" distL="0" distR="0" wp14:anchorId="053E278B" wp14:editId="6A75E66B">
            <wp:extent cx="6524625" cy="3859530"/>
            <wp:effectExtent l="0" t="0" r="0" b="7620"/>
            <wp:docPr id="422" name="Chart 422">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78112DE" w14:textId="77777777" w:rsidR="00262FD4" w:rsidRPr="000B521B" w:rsidRDefault="00262FD4" w:rsidP="00B07577">
      <w:pPr>
        <w:pStyle w:val="BodyText"/>
        <w:spacing w:before="162" w:line="360" w:lineRule="auto"/>
        <w:ind w:right="-86"/>
        <w:jc w:val="both"/>
        <w:rPr>
          <w:noProof/>
          <w:color w:val="000000" w:themeColor="text1"/>
        </w:rPr>
      </w:pPr>
    </w:p>
    <w:p w14:paraId="72136A8D" w14:textId="77777777" w:rsidR="00262FD4" w:rsidRPr="000B521B" w:rsidRDefault="00262FD4" w:rsidP="00B07577">
      <w:pPr>
        <w:pStyle w:val="BodyText"/>
        <w:spacing w:before="162" w:line="360" w:lineRule="auto"/>
        <w:ind w:right="-86"/>
        <w:jc w:val="both"/>
        <w:rPr>
          <w:noProof/>
          <w:color w:val="000000" w:themeColor="text1"/>
        </w:rPr>
      </w:pPr>
    </w:p>
    <w:p w14:paraId="7E669166" w14:textId="77777777" w:rsidR="00F92D0A" w:rsidRPr="000B521B" w:rsidRDefault="00F92D0A" w:rsidP="00B07577">
      <w:pPr>
        <w:pStyle w:val="BodyText"/>
        <w:spacing w:before="162" w:line="360" w:lineRule="auto"/>
        <w:ind w:right="-86"/>
        <w:jc w:val="both"/>
        <w:rPr>
          <w:noProof/>
          <w:color w:val="000000" w:themeColor="text1"/>
        </w:rPr>
      </w:pPr>
    </w:p>
    <w:p w14:paraId="4AF3B450" w14:textId="77777777" w:rsidR="00F92D0A" w:rsidRPr="000B521B" w:rsidRDefault="00F92D0A" w:rsidP="00B07577">
      <w:pPr>
        <w:pStyle w:val="BodyText"/>
        <w:spacing w:before="162" w:line="360" w:lineRule="auto"/>
        <w:ind w:right="-86"/>
        <w:jc w:val="both"/>
        <w:rPr>
          <w:noProof/>
          <w:color w:val="000000" w:themeColor="text1"/>
        </w:rPr>
      </w:pPr>
    </w:p>
    <w:p w14:paraId="39AD9EE8" w14:textId="3FE4E360" w:rsidR="00F92D0A" w:rsidRPr="000B521B" w:rsidRDefault="00F92D0A" w:rsidP="00B07577">
      <w:pPr>
        <w:pStyle w:val="BodyText"/>
        <w:spacing w:before="162" w:line="360" w:lineRule="auto"/>
        <w:ind w:right="-86"/>
        <w:jc w:val="both"/>
        <w:rPr>
          <w:noProof/>
          <w:color w:val="000000" w:themeColor="text1"/>
        </w:rPr>
        <w:sectPr w:rsidR="00F92D0A"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400" w:type="dxa"/>
        <w:tblInd w:w="-185" w:type="dxa"/>
        <w:tblLook w:val="04A0" w:firstRow="1" w:lastRow="0" w:firstColumn="1" w:lastColumn="0" w:noHBand="0" w:noVBand="1"/>
      </w:tblPr>
      <w:tblGrid>
        <w:gridCol w:w="1829"/>
        <w:gridCol w:w="895"/>
        <w:gridCol w:w="895"/>
        <w:gridCol w:w="895"/>
        <w:gridCol w:w="895"/>
        <w:gridCol w:w="895"/>
        <w:gridCol w:w="895"/>
        <w:gridCol w:w="1077"/>
        <w:gridCol w:w="1062"/>
        <w:gridCol w:w="1062"/>
      </w:tblGrid>
      <w:tr w:rsidR="005D2A6A" w:rsidRPr="000B521B" w14:paraId="1151D2BF" w14:textId="77777777" w:rsidTr="005D2A6A">
        <w:trPr>
          <w:trHeight w:val="498"/>
        </w:trPr>
        <w:tc>
          <w:tcPr>
            <w:tcW w:w="1829"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99B363D" w14:textId="101455D0" w:rsidR="00274F09" w:rsidRPr="000B521B" w:rsidRDefault="005D2A6A" w:rsidP="00BF252C">
            <w:pPr>
              <w:spacing w:after="0" w:line="240" w:lineRule="auto"/>
              <w:jc w:val="center"/>
              <w:rPr>
                <w:rFonts w:ascii="Arial" w:eastAsia="Times New Roman" w:hAnsi="Arial" w:cs="Arial"/>
                <w:b/>
                <w:bCs/>
                <w:color w:val="FFFFFF" w:themeColor="background1"/>
                <w:sz w:val="20"/>
                <w:szCs w:val="20"/>
                <w:lang w:val="en-US"/>
              </w:rPr>
            </w:pPr>
            <w:bookmarkStart w:id="51" w:name="_Hlk84171200"/>
            <w:r w:rsidRPr="000B521B">
              <w:rPr>
                <w:rFonts w:ascii="Arial" w:eastAsia="Times New Roman" w:hAnsi="Arial" w:cs="Arial"/>
                <w:b/>
                <w:bCs/>
                <w:color w:val="FFFFFF" w:themeColor="background1"/>
                <w:sz w:val="20"/>
                <w:szCs w:val="20"/>
                <w:lang w:val="en-US"/>
              </w:rPr>
              <w:t xml:space="preserve">Demand by </w:t>
            </w:r>
            <w:r w:rsidR="0030317B" w:rsidRPr="000B521B">
              <w:rPr>
                <w:rFonts w:ascii="Arial" w:eastAsia="Times New Roman" w:hAnsi="Arial" w:cs="Arial"/>
                <w:b/>
                <w:bCs/>
                <w:color w:val="FFFFFF" w:themeColor="background1"/>
                <w:sz w:val="20"/>
                <w:szCs w:val="20"/>
                <w:lang w:val="en-US"/>
              </w:rPr>
              <w:t xml:space="preserve">Application </w:t>
            </w:r>
          </w:p>
          <w:p w14:paraId="2DB397F9" w14:textId="69C36F8C" w:rsidR="005D2A6A" w:rsidRPr="000B521B" w:rsidRDefault="0030317B" w:rsidP="00BF252C">
            <w:pPr>
              <w:spacing w:after="0" w:line="24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w:t>
            </w:r>
            <w:r w:rsidR="00274F09" w:rsidRPr="000B521B">
              <w:rPr>
                <w:rFonts w:ascii="Arial" w:eastAsia="Times New Roman" w:hAnsi="Arial" w:cs="Arial"/>
                <w:b/>
                <w:bCs/>
                <w:color w:val="FFFFFF" w:themeColor="background1"/>
                <w:sz w:val="20"/>
                <w:szCs w:val="20"/>
                <w:lang w:val="en-US"/>
              </w:rPr>
              <w:t xml:space="preserve">000’ </w:t>
            </w:r>
            <w:proofErr w:type="spellStart"/>
            <w:r w:rsidR="00274F09" w:rsidRPr="000B521B">
              <w:rPr>
                <w:rFonts w:ascii="Arial" w:eastAsia="Times New Roman" w:hAnsi="Arial" w:cs="Arial"/>
                <w:b/>
                <w:bCs/>
                <w:color w:val="FFFFFF" w:themeColor="background1"/>
                <w:sz w:val="20"/>
                <w:szCs w:val="20"/>
                <w:lang w:val="en-US"/>
              </w:rPr>
              <w:t>Tonnes</w:t>
            </w:r>
            <w:proofErr w:type="spellEnd"/>
            <w:r w:rsidRPr="000B521B">
              <w:rPr>
                <w:rFonts w:ascii="Arial" w:eastAsia="Times New Roman" w:hAnsi="Arial" w:cs="Arial"/>
                <w:b/>
                <w:bCs/>
                <w:color w:val="FFFFFF" w:themeColor="background1"/>
                <w:sz w:val="20"/>
                <w:szCs w:val="20"/>
                <w:lang w:val="en-US"/>
              </w:rPr>
              <w:t>)</w:t>
            </w:r>
          </w:p>
        </w:tc>
        <w:tc>
          <w:tcPr>
            <w:tcW w:w="895" w:type="dxa"/>
            <w:tcBorders>
              <w:top w:val="single" w:sz="4" w:space="0" w:color="auto"/>
              <w:left w:val="nil"/>
              <w:bottom w:val="single" w:sz="4" w:space="0" w:color="auto"/>
              <w:right w:val="single" w:sz="4" w:space="0" w:color="auto"/>
            </w:tcBorders>
            <w:shd w:val="clear" w:color="auto" w:fill="C00000"/>
            <w:noWrap/>
            <w:vAlign w:val="center"/>
            <w:hideMark/>
          </w:tcPr>
          <w:p w14:paraId="5DD9ECA5" w14:textId="77777777" w:rsidR="005D2A6A" w:rsidRPr="000B521B"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2015</w:t>
            </w:r>
          </w:p>
        </w:tc>
        <w:tc>
          <w:tcPr>
            <w:tcW w:w="895" w:type="dxa"/>
            <w:tcBorders>
              <w:top w:val="single" w:sz="4" w:space="0" w:color="auto"/>
              <w:left w:val="nil"/>
              <w:bottom w:val="single" w:sz="4" w:space="0" w:color="auto"/>
              <w:right w:val="single" w:sz="4" w:space="0" w:color="auto"/>
            </w:tcBorders>
            <w:shd w:val="clear" w:color="auto" w:fill="C00000"/>
            <w:noWrap/>
            <w:vAlign w:val="center"/>
            <w:hideMark/>
          </w:tcPr>
          <w:p w14:paraId="0C5850D5" w14:textId="77777777" w:rsidR="005D2A6A" w:rsidRPr="000B521B"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2016</w:t>
            </w:r>
          </w:p>
        </w:tc>
        <w:tc>
          <w:tcPr>
            <w:tcW w:w="895" w:type="dxa"/>
            <w:tcBorders>
              <w:top w:val="single" w:sz="4" w:space="0" w:color="auto"/>
              <w:left w:val="nil"/>
              <w:bottom w:val="single" w:sz="4" w:space="0" w:color="auto"/>
              <w:right w:val="single" w:sz="4" w:space="0" w:color="auto"/>
            </w:tcBorders>
            <w:shd w:val="clear" w:color="auto" w:fill="C00000"/>
            <w:noWrap/>
            <w:vAlign w:val="bottom"/>
            <w:hideMark/>
          </w:tcPr>
          <w:p w14:paraId="3321BB85" w14:textId="77777777" w:rsidR="005D2A6A" w:rsidRPr="000B521B"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2017</w:t>
            </w:r>
          </w:p>
        </w:tc>
        <w:tc>
          <w:tcPr>
            <w:tcW w:w="895" w:type="dxa"/>
            <w:tcBorders>
              <w:top w:val="single" w:sz="4" w:space="0" w:color="auto"/>
              <w:left w:val="nil"/>
              <w:bottom w:val="single" w:sz="4" w:space="0" w:color="auto"/>
              <w:right w:val="single" w:sz="4" w:space="0" w:color="auto"/>
            </w:tcBorders>
            <w:shd w:val="clear" w:color="auto" w:fill="C00000"/>
            <w:noWrap/>
            <w:vAlign w:val="bottom"/>
            <w:hideMark/>
          </w:tcPr>
          <w:p w14:paraId="3023A360" w14:textId="77777777" w:rsidR="005D2A6A" w:rsidRPr="000B521B"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2018</w:t>
            </w:r>
          </w:p>
        </w:tc>
        <w:tc>
          <w:tcPr>
            <w:tcW w:w="895" w:type="dxa"/>
            <w:tcBorders>
              <w:top w:val="single" w:sz="4" w:space="0" w:color="auto"/>
              <w:left w:val="nil"/>
              <w:bottom w:val="single" w:sz="4" w:space="0" w:color="auto"/>
              <w:right w:val="single" w:sz="4" w:space="0" w:color="auto"/>
            </w:tcBorders>
            <w:shd w:val="clear" w:color="auto" w:fill="C00000"/>
            <w:noWrap/>
            <w:vAlign w:val="bottom"/>
            <w:hideMark/>
          </w:tcPr>
          <w:p w14:paraId="623F6D58" w14:textId="77777777" w:rsidR="005D2A6A" w:rsidRPr="000B521B"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2019</w:t>
            </w:r>
          </w:p>
        </w:tc>
        <w:tc>
          <w:tcPr>
            <w:tcW w:w="895" w:type="dxa"/>
            <w:tcBorders>
              <w:top w:val="single" w:sz="4" w:space="0" w:color="auto"/>
              <w:left w:val="nil"/>
              <w:bottom w:val="single" w:sz="4" w:space="0" w:color="auto"/>
              <w:right w:val="single" w:sz="4" w:space="0" w:color="auto"/>
            </w:tcBorders>
            <w:shd w:val="clear" w:color="auto" w:fill="C00000"/>
            <w:noWrap/>
            <w:vAlign w:val="bottom"/>
            <w:hideMark/>
          </w:tcPr>
          <w:p w14:paraId="3652B025" w14:textId="77777777" w:rsidR="005D2A6A" w:rsidRPr="000B521B"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2020</w:t>
            </w:r>
          </w:p>
        </w:tc>
        <w:tc>
          <w:tcPr>
            <w:tcW w:w="1077" w:type="dxa"/>
            <w:tcBorders>
              <w:top w:val="single" w:sz="4" w:space="0" w:color="auto"/>
              <w:left w:val="nil"/>
              <w:bottom w:val="single" w:sz="4" w:space="0" w:color="auto"/>
              <w:right w:val="single" w:sz="4" w:space="0" w:color="auto"/>
            </w:tcBorders>
            <w:shd w:val="clear" w:color="auto" w:fill="C00000"/>
            <w:noWrap/>
            <w:vAlign w:val="bottom"/>
            <w:hideMark/>
          </w:tcPr>
          <w:p w14:paraId="1D3C59DA" w14:textId="77777777" w:rsidR="005D2A6A" w:rsidRPr="000B521B"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2021E</w:t>
            </w:r>
          </w:p>
        </w:tc>
        <w:tc>
          <w:tcPr>
            <w:tcW w:w="1062" w:type="dxa"/>
            <w:tcBorders>
              <w:top w:val="single" w:sz="4" w:space="0" w:color="auto"/>
              <w:left w:val="nil"/>
              <w:bottom w:val="single" w:sz="4" w:space="0" w:color="auto"/>
              <w:right w:val="single" w:sz="4" w:space="0" w:color="auto"/>
            </w:tcBorders>
            <w:shd w:val="clear" w:color="auto" w:fill="C00000"/>
            <w:noWrap/>
            <w:vAlign w:val="bottom"/>
            <w:hideMark/>
          </w:tcPr>
          <w:p w14:paraId="663937FC" w14:textId="77777777" w:rsidR="005D2A6A" w:rsidRPr="000B521B"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2025F</w:t>
            </w:r>
          </w:p>
        </w:tc>
        <w:tc>
          <w:tcPr>
            <w:tcW w:w="1062"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AAE71D4" w14:textId="77777777" w:rsidR="005D2A6A" w:rsidRPr="000B521B"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2030F</w:t>
            </w:r>
          </w:p>
        </w:tc>
      </w:tr>
      <w:tr w:rsidR="005D2A6A" w:rsidRPr="000B521B" w14:paraId="788361D6"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0B0E9F44" w14:textId="68506534" w:rsidR="005D2A6A" w:rsidRPr="000B521B" w:rsidRDefault="005D2A6A" w:rsidP="00BF252C">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Pipes &amp; Tanks</w:t>
            </w:r>
          </w:p>
        </w:tc>
        <w:tc>
          <w:tcPr>
            <w:tcW w:w="895" w:type="dxa"/>
            <w:tcBorders>
              <w:top w:val="nil"/>
              <w:left w:val="nil"/>
              <w:bottom w:val="single" w:sz="4" w:space="0" w:color="auto"/>
              <w:right w:val="single" w:sz="4" w:space="0" w:color="auto"/>
            </w:tcBorders>
            <w:shd w:val="clear" w:color="000000" w:fill="FFFFFF"/>
            <w:noWrap/>
            <w:vAlign w:val="bottom"/>
            <w:hideMark/>
          </w:tcPr>
          <w:p w14:paraId="4B0097D1"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399</w:t>
            </w:r>
          </w:p>
        </w:tc>
        <w:tc>
          <w:tcPr>
            <w:tcW w:w="895" w:type="dxa"/>
            <w:tcBorders>
              <w:top w:val="nil"/>
              <w:left w:val="nil"/>
              <w:bottom w:val="single" w:sz="4" w:space="0" w:color="auto"/>
              <w:right w:val="single" w:sz="4" w:space="0" w:color="auto"/>
            </w:tcBorders>
            <w:shd w:val="clear" w:color="000000" w:fill="FFFFFF"/>
            <w:noWrap/>
            <w:vAlign w:val="bottom"/>
            <w:hideMark/>
          </w:tcPr>
          <w:p w14:paraId="70CD1BE4"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417</w:t>
            </w:r>
          </w:p>
        </w:tc>
        <w:tc>
          <w:tcPr>
            <w:tcW w:w="895" w:type="dxa"/>
            <w:tcBorders>
              <w:top w:val="nil"/>
              <w:left w:val="nil"/>
              <w:bottom w:val="single" w:sz="4" w:space="0" w:color="auto"/>
              <w:right w:val="single" w:sz="4" w:space="0" w:color="auto"/>
            </w:tcBorders>
            <w:shd w:val="clear" w:color="000000" w:fill="FFFFFF"/>
            <w:noWrap/>
            <w:vAlign w:val="bottom"/>
            <w:hideMark/>
          </w:tcPr>
          <w:p w14:paraId="07B3FA69"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433</w:t>
            </w:r>
          </w:p>
        </w:tc>
        <w:tc>
          <w:tcPr>
            <w:tcW w:w="895" w:type="dxa"/>
            <w:tcBorders>
              <w:top w:val="nil"/>
              <w:left w:val="nil"/>
              <w:bottom w:val="single" w:sz="4" w:space="0" w:color="auto"/>
              <w:right w:val="single" w:sz="4" w:space="0" w:color="auto"/>
            </w:tcBorders>
            <w:shd w:val="clear" w:color="000000" w:fill="FFFFFF"/>
            <w:noWrap/>
            <w:vAlign w:val="bottom"/>
            <w:hideMark/>
          </w:tcPr>
          <w:p w14:paraId="1E9A35EF"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452</w:t>
            </w:r>
          </w:p>
        </w:tc>
        <w:tc>
          <w:tcPr>
            <w:tcW w:w="895" w:type="dxa"/>
            <w:tcBorders>
              <w:top w:val="nil"/>
              <w:left w:val="nil"/>
              <w:bottom w:val="single" w:sz="4" w:space="0" w:color="auto"/>
              <w:right w:val="single" w:sz="4" w:space="0" w:color="auto"/>
            </w:tcBorders>
            <w:shd w:val="clear" w:color="000000" w:fill="FFFFFF"/>
            <w:noWrap/>
            <w:vAlign w:val="bottom"/>
            <w:hideMark/>
          </w:tcPr>
          <w:p w14:paraId="1D13D69C"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469</w:t>
            </w:r>
          </w:p>
        </w:tc>
        <w:tc>
          <w:tcPr>
            <w:tcW w:w="895" w:type="dxa"/>
            <w:tcBorders>
              <w:top w:val="nil"/>
              <w:left w:val="nil"/>
              <w:bottom w:val="single" w:sz="4" w:space="0" w:color="auto"/>
              <w:right w:val="single" w:sz="4" w:space="0" w:color="auto"/>
            </w:tcBorders>
            <w:shd w:val="clear" w:color="000000" w:fill="FFFFFF"/>
            <w:noWrap/>
            <w:vAlign w:val="bottom"/>
            <w:hideMark/>
          </w:tcPr>
          <w:p w14:paraId="1D1CEEC6"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437</w:t>
            </w:r>
          </w:p>
        </w:tc>
        <w:tc>
          <w:tcPr>
            <w:tcW w:w="1077" w:type="dxa"/>
            <w:tcBorders>
              <w:top w:val="nil"/>
              <w:left w:val="nil"/>
              <w:bottom w:val="single" w:sz="4" w:space="0" w:color="auto"/>
              <w:right w:val="single" w:sz="4" w:space="0" w:color="auto"/>
            </w:tcBorders>
            <w:shd w:val="clear" w:color="000000" w:fill="FFFFFF"/>
            <w:noWrap/>
            <w:vAlign w:val="bottom"/>
            <w:hideMark/>
          </w:tcPr>
          <w:p w14:paraId="7A00DC12"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466</w:t>
            </w:r>
          </w:p>
        </w:tc>
        <w:tc>
          <w:tcPr>
            <w:tcW w:w="1062" w:type="dxa"/>
            <w:tcBorders>
              <w:top w:val="nil"/>
              <w:left w:val="nil"/>
              <w:bottom w:val="single" w:sz="4" w:space="0" w:color="auto"/>
              <w:right w:val="single" w:sz="4" w:space="0" w:color="auto"/>
            </w:tcBorders>
            <w:shd w:val="clear" w:color="000000" w:fill="FFFFFF"/>
            <w:noWrap/>
            <w:vAlign w:val="bottom"/>
            <w:hideMark/>
          </w:tcPr>
          <w:p w14:paraId="6E10AA55"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609</w:t>
            </w:r>
          </w:p>
        </w:tc>
        <w:tc>
          <w:tcPr>
            <w:tcW w:w="1062" w:type="dxa"/>
            <w:tcBorders>
              <w:top w:val="nil"/>
              <w:left w:val="nil"/>
              <w:bottom w:val="single" w:sz="4" w:space="0" w:color="auto"/>
              <w:right w:val="single" w:sz="4" w:space="0" w:color="auto"/>
            </w:tcBorders>
            <w:shd w:val="clear" w:color="000000" w:fill="FFFFFF"/>
            <w:noWrap/>
            <w:vAlign w:val="bottom"/>
            <w:hideMark/>
          </w:tcPr>
          <w:p w14:paraId="632E0BB1"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818</w:t>
            </w:r>
          </w:p>
        </w:tc>
      </w:tr>
      <w:tr w:rsidR="005D2A6A" w:rsidRPr="000B521B" w14:paraId="42C397E4"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634D3518" w14:textId="36503CB4" w:rsidR="005D2A6A" w:rsidRPr="000B521B" w:rsidRDefault="005D2A6A" w:rsidP="00BF252C">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Marine Components</w:t>
            </w:r>
          </w:p>
        </w:tc>
        <w:tc>
          <w:tcPr>
            <w:tcW w:w="895" w:type="dxa"/>
            <w:tcBorders>
              <w:top w:val="nil"/>
              <w:left w:val="nil"/>
              <w:bottom w:val="single" w:sz="4" w:space="0" w:color="auto"/>
              <w:right w:val="single" w:sz="4" w:space="0" w:color="auto"/>
            </w:tcBorders>
            <w:shd w:val="clear" w:color="000000" w:fill="FFFFFF"/>
            <w:noWrap/>
            <w:vAlign w:val="bottom"/>
            <w:hideMark/>
          </w:tcPr>
          <w:p w14:paraId="23FAB85B"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128</w:t>
            </w:r>
          </w:p>
        </w:tc>
        <w:tc>
          <w:tcPr>
            <w:tcW w:w="895" w:type="dxa"/>
            <w:tcBorders>
              <w:top w:val="nil"/>
              <w:left w:val="nil"/>
              <w:bottom w:val="single" w:sz="4" w:space="0" w:color="auto"/>
              <w:right w:val="single" w:sz="4" w:space="0" w:color="auto"/>
            </w:tcBorders>
            <w:shd w:val="clear" w:color="000000" w:fill="FFFFFF"/>
            <w:noWrap/>
            <w:vAlign w:val="bottom"/>
            <w:hideMark/>
          </w:tcPr>
          <w:p w14:paraId="647F3E58"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135</w:t>
            </w:r>
          </w:p>
        </w:tc>
        <w:tc>
          <w:tcPr>
            <w:tcW w:w="895" w:type="dxa"/>
            <w:tcBorders>
              <w:top w:val="nil"/>
              <w:left w:val="nil"/>
              <w:bottom w:val="single" w:sz="4" w:space="0" w:color="auto"/>
              <w:right w:val="single" w:sz="4" w:space="0" w:color="auto"/>
            </w:tcBorders>
            <w:shd w:val="clear" w:color="000000" w:fill="FFFFFF"/>
            <w:noWrap/>
            <w:vAlign w:val="bottom"/>
            <w:hideMark/>
          </w:tcPr>
          <w:p w14:paraId="00879428"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140</w:t>
            </w:r>
          </w:p>
        </w:tc>
        <w:tc>
          <w:tcPr>
            <w:tcW w:w="895" w:type="dxa"/>
            <w:tcBorders>
              <w:top w:val="nil"/>
              <w:left w:val="nil"/>
              <w:bottom w:val="single" w:sz="4" w:space="0" w:color="auto"/>
              <w:right w:val="single" w:sz="4" w:space="0" w:color="auto"/>
            </w:tcBorders>
            <w:shd w:val="clear" w:color="000000" w:fill="FFFFFF"/>
            <w:noWrap/>
            <w:vAlign w:val="bottom"/>
            <w:hideMark/>
          </w:tcPr>
          <w:p w14:paraId="6C4B825E"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147</w:t>
            </w:r>
          </w:p>
        </w:tc>
        <w:tc>
          <w:tcPr>
            <w:tcW w:w="895" w:type="dxa"/>
            <w:tcBorders>
              <w:top w:val="nil"/>
              <w:left w:val="nil"/>
              <w:bottom w:val="single" w:sz="4" w:space="0" w:color="auto"/>
              <w:right w:val="single" w:sz="4" w:space="0" w:color="auto"/>
            </w:tcBorders>
            <w:shd w:val="clear" w:color="000000" w:fill="FFFFFF"/>
            <w:noWrap/>
            <w:vAlign w:val="bottom"/>
            <w:hideMark/>
          </w:tcPr>
          <w:p w14:paraId="27D54710"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153</w:t>
            </w:r>
          </w:p>
        </w:tc>
        <w:tc>
          <w:tcPr>
            <w:tcW w:w="895" w:type="dxa"/>
            <w:tcBorders>
              <w:top w:val="nil"/>
              <w:left w:val="nil"/>
              <w:bottom w:val="single" w:sz="4" w:space="0" w:color="auto"/>
              <w:right w:val="single" w:sz="4" w:space="0" w:color="auto"/>
            </w:tcBorders>
            <w:shd w:val="clear" w:color="000000" w:fill="FFFFFF"/>
            <w:noWrap/>
            <w:vAlign w:val="bottom"/>
            <w:hideMark/>
          </w:tcPr>
          <w:p w14:paraId="3C13FA05"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142</w:t>
            </w:r>
          </w:p>
        </w:tc>
        <w:tc>
          <w:tcPr>
            <w:tcW w:w="1077" w:type="dxa"/>
            <w:tcBorders>
              <w:top w:val="nil"/>
              <w:left w:val="nil"/>
              <w:bottom w:val="single" w:sz="4" w:space="0" w:color="auto"/>
              <w:right w:val="single" w:sz="4" w:space="0" w:color="auto"/>
            </w:tcBorders>
            <w:shd w:val="clear" w:color="000000" w:fill="FFFFFF"/>
            <w:noWrap/>
            <w:vAlign w:val="bottom"/>
            <w:hideMark/>
          </w:tcPr>
          <w:p w14:paraId="656B570C"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155</w:t>
            </w:r>
          </w:p>
        </w:tc>
        <w:tc>
          <w:tcPr>
            <w:tcW w:w="1062" w:type="dxa"/>
            <w:tcBorders>
              <w:top w:val="nil"/>
              <w:left w:val="nil"/>
              <w:bottom w:val="single" w:sz="4" w:space="0" w:color="auto"/>
              <w:right w:val="single" w:sz="4" w:space="0" w:color="auto"/>
            </w:tcBorders>
            <w:shd w:val="clear" w:color="000000" w:fill="FFFFFF"/>
            <w:noWrap/>
            <w:vAlign w:val="bottom"/>
            <w:hideMark/>
          </w:tcPr>
          <w:p w14:paraId="0F907062"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197</w:t>
            </w:r>
          </w:p>
        </w:tc>
        <w:tc>
          <w:tcPr>
            <w:tcW w:w="1062" w:type="dxa"/>
            <w:tcBorders>
              <w:top w:val="nil"/>
              <w:left w:val="nil"/>
              <w:bottom w:val="single" w:sz="4" w:space="0" w:color="auto"/>
              <w:right w:val="single" w:sz="4" w:space="0" w:color="auto"/>
            </w:tcBorders>
            <w:shd w:val="clear" w:color="000000" w:fill="FFFFFF"/>
            <w:noWrap/>
            <w:vAlign w:val="bottom"/>
            <w:hideMark/>
          </w:tcPr>
          <w:p w14:paraId="3C9BDEEA"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270</w:t>
            </w:r>
          </w:p>
        </w:tc>
      </w:tr>
      <w:tr w:rsidR="005D2A6A" w:rsidRPr="000B521B" w14:paraId="6BBE2056"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64A6DA58" w14:textId="2FCE46C6" w:rsidR="005D2A6A" w:rsidRPr="000B521B" w:rsidRDefault="005D2A6A" w:rsidP="00BF252C">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Renewables</w:t>
            </w:r>
          </w:p>
        </w:tc>
        <w:tc>
          <w:tcPr>
            <w:tcW w:w="895" w:type="dxa"/>
            <w:tcBorders>
              <w:top w:val="nil"/>
              <w:left w:val="nil"/>
              <w:bottom w:val="single" w:sz="4" w:space="0" w:color="auto"/>
              <w:right w:val="single" w:sz="4" w:space="0" w:color="auto"/>
            </w:tcBorders>
            <w:shd w:val="clear" w:color="000000" w:fill="FFFFFF"/>
            <w:noWrap/>
            <w:vAlign w:val="bottom"/>
            <w:hideMark/>
          </w:tcPr>
          <w:p w14:paraId="70135DF9"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43</w:t>
            </w:r>
          </w:p>
        </w:tc>
        <w:tc>
          <w:tcPr>
            <w:tcW w:w="895" w:type="dxa"/>
            <w:tcBorders>
              <w:top w:val="nil"/>
              <w:left w:val="nil"/>
              <w:bottom w:val="single" w:sz="4" w:space="0" w:color="auto"/>
              <w:right w:val="single" w:sz="4" w:space="0" w:color="auto"/>
            </w:tcBorders>
            <w:shd w:val="clear" w:color="000000" w:fill="FFFFFF"/>
            <w:noWrap/>
            <w:vAlign w:val="bottom"/>
            <w:hideMark/>
          </w:tcPr>
          <w:p w14:paraId="32090AE6"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45</w:t>
            </w:r>
          </w:p>
        </w:tc>
        <w:tc>
          <w:tcPr>
            <w:tcW w:w="895" w:type="dxa"/>
            <w:tcBorders>
              <w:top w:val="nil"/>
              <w:left w:val="nil"/>
              <w:bottom w:val="single" w:sz="4" w:space="0" w:color="auto"/>
              <w:right w:val="single" w:sz="4" w:space="0" w:color="auto"/>
            </w:tcBorders>
            <w:shd w:val="clear" w:color="000000" w:fill="FFFFFF"/>
            <w:noWrap/>
            <w:vAlign w:val="bottom"/>
            <w:hideMark/>
          </w:tcPr>
          <w:p w14:paraId="1FF3F3B2"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47</w:t>
            </w:r>
          </w:p>
        </w:tc>
        <w:tc>
          <w:tcPr>
            <w:tcW w:w="895" w:type="dxa"/>
            <w:tcBorders>
              <w:top w:val="nil"/>
              <w:left w:val="nil"/>
              <w:bottom w:val="single" w:sz="4" w:space="0" w:color="auto"/>
              <w:right w:val="single" w:sz="4" w:space="0" w:color="auto"/>
            </w:tcBorders>
            <w:shd w:val="clear" w:color="000000" w:fill="FFFFFF"/>
            <w:noWrap/>
            <w:vAlign w:val="bottom"/>
            <w:hideMark/>
          </w:tcPr>
          <w:p w14:paraId="6CD8BAD8"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49</w:t>
            </w:r>
          </w:p>
        </w:tc>
        <w:tc>
          <w:tcPr>
            <w:tcW w:w="895" w:type="dxa"/>
            <w:tcBorders>
              <w:top w:val="nil"/>
              <w:left w:val="nil"/>
              <w:bottom w:val="single" w:sz="4" w:space="0" w:color="auto"/>
              <w:right w:val="single" w:sz="4" w:space="0" w:color="auto"/>
            </w:tcBorders>
            <w:shd w:val="clear" w:color="000000" w:fill="FFFFFF"/>
            <w:noWrap/>
            <w:vAlign w:val="bottom"/>
            <w:hideMark/>
          </w:tcPr>
          <w:p w14:paraId="5184DFBD"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51</w:t>
            </w:r>
          </w:p>
        </w:tc>
        <w:tc>
          <w:tcPr>
            <w:tcW w:w="895" w:type="dxa"/>
            <w:tcBorders>
              <w:top w:val="nil"/>
              <w:left w:val="nil"/>
              <w:bottom w:val="single" w:sz="4" w:space="0" w:color="auto"/>
              <w:right w:val="single" w:sz="4" w:space="0" w:color="auto"/>
            </w:tcBorders>
            <w:shd w:val="clear" w:color="000000" w:fill="FFFFFF"/>
            <w:noWrap/>
            <w:vAlign w:val="bottom"/>
            <w:hideMark/>
          </w:tcPr>
          <w:p w14:paraId="71882575"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48</w:t>
            </w:r>
          </w:p>
        </w:tc>
        <w:tc>
          <w:tcPr>
            <w:tcW w:w="1077" w:type="dxa"/>
            <w:tcBorders>
              <w:top w:val="nil"/>
              <w:left w:val="nil"/>
              <w:bottom w:val="single" w:sz="4" w:space="0" w:color="auto"/>
              <w:right w:val="single" w:sz="4" w:space="0" w:color="auto"/>
            </w:tcBorders>
            <w:shd w:val="clear" w:color="000000" w:fill="FFFFFF"/>
            <w:noWrap/>
            <w:vAlign w:val="bottom"/>
            <w:hideMark/>
          </w:tcPr>
          <w:p w14:paraId="0F11E481"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51</w:t>
            </w:r>
          </w:p>
        </w:tc>
        <w:tc>
          <w:tcPr>
            <w:tcW w:w="1062" w:type="dxa"/>
            <w:tcBorders>
              <w:top w:val="nil"/>
              <w:left w:val="nil"/>
              <w:bottom w:val="single" w:sz="4" w:space="0" w:color="auto"/>
              <w:right w:val="single" w:sz="4" w:space="0" w:color="auto"/>
            </w:tcBorders>
            <w:shd w:val="clear" w:color="000000" w:fill="FFFFFF"/>
            <w:noWrap/>
            <w:vAlign w:val="bottom"/>
            <w:hideMark/>
          </w:tcPr>
          <w:p w14:paraId="5ECAE90A"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66</w:t>
            </w:r>
          </w:p>
        </w:tc>
        <w:tc>
          <w:tcPr>
            <w:tcW w:w="1062" w:type="dxa"/>
            <w:tcBorders>
              <w:top w:val="nil"/>
              <w:left w:val="nil"/>
              <w:bottom w:val="single" w:sz="4" w:space="0" w:color="auto"/>
              <w:right w:val="single" w:sz="4" w:space="0" w:color="auto"/>
            </w:tcBorders>
            <w:shd w:val="clear" w:color="000000" w:fill="FFFFFF"/>
            <w:noWrap/>
            <w:vAlign w:val="bottom"/>
            <w:hideMark/>
          </w:tcPr>
          <w:p w14:paraId="61B4AF83"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89</w:t>
            </w:r>
          </w:p>
        </w:tc>
      </w:tr>
      <w:tr w:rsidR="005D2A6A" w:rsidRPr="000B521B" w14:paraId="5A270684"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77EB64B9" w14:textId="77777777" w:rsidR="005D2A6A" w:rsidRPr="000B521B" w:rsidRDefault="005D2A6A" w:rsidP="00BF252C">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Others</w:t>
            </w:r>
          </w:p>
        </w:tc>
        <w:tc>
          <w:tcPr>
            <w:tcW w:w="895" w:type="dxa"/>
            <w:tcBorders>
              <w:top w:val="nil"/>
              <w:left w:val="nil"/>
              <w:bottom w:val="single" w:sz="4" w:space="0" w:color="auto"/>
              <w:right w:val="single" w:sz="4" w:space="0" w:color="auto"/>
            </w:tcBorders>
            <w:shd w:val="clear" w:color="000000" w:fill="FFFFFF"/>
            <w:noWrap/>
            <w:vAlign w:val="bottom"/>
            <w:hideMark/>
          </w:tcPr>
          <w:p w14:paraId="1C83F330"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108</w:t>
            </w:r>
          </w:p>
        </w:tc>
        <w:tc>
          <w:tcPr>
            <w:tcW w:w="895" w:type="dxa"/>
            <w:tcBorders>
              <w:top w:val="nil"/>
              <w:left w:val="nil"/>
              <w:bottom w:val="single" w:sz="4" w:space="0" w:color="auto"/>
              <w:right w:val="single" w:sz="4" w:space="0" w:color="auto"/>
            </w:tcBorders>
            <w:shd w:val="clear" w:color="000000" w:fill="FFFFFF"/>
            <w:noWrap/>
            <w:vAlign w:val="bottom"/>
            <w:hideMark/>
          </w:tcPr>
          <w:p w14:paraId="0D153429"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111</w:t>
            </w:r>
          </w:p>
        </w:tc>
        <w:tc>
          <w:tcPr>
            <w:tcW w:w="895" w:type="dxa"/>
            <w:tcBorders>
              <w:top w:val="nil"/>
              <w:left w:val="nil"/>
              <w:bottom w:val="single" w:sz="4" w:space="0" w:color="auto"/>
              <w:right w:val="single" w:sz="4" w:space="0" w:color="auto"/>
            </w:tcBorders>
            <w:shd w:val="clear" w:color="000000" w:fill="FFFFFF"/>
            <w:noWrap/>
            <w:vAlign w:val="bottom"/>
            <w:hideMark/>
          </w:tcPr>
          <w:p w14:paraId="017EB375"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115</w:t>
            </w:r>
          </w:p>
        </w:tc>
        <w:tc>
          <w:tcPr>
            <w:tcW w:w="895" w:type="dxa"/>
            <w:tcBorders>
              <w:top w:val="nil"/>
              <w:left w:val="nil"/>
              <w:bottom w:val="single" w:sz="4" w:space="0" w:color="auto"/>
              <w:right w:val="single" w:sz="4" w:space="0" w:color="auto"/>
            </w:tcBorders>
            <w:shd w:val="clear" w:color="000000" w:fill="FFFFFF"/>
            <w:noWrap/>
            <w:vAlign w:val="bottom"/>
            <w:hideMark/>
          </w:tcPr>
          <w:p w14:paraId="74B74992"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119</w:t>
            </w:r>
          </w:p>
        </w:tc>
        <w:tc>
          <w:tcPr>
            <w:tcW w:w="895" w:type="dxa"/>
            <w:tcBorders>
              <w:top w:val="nil"/>
              <w:left w:val="nil"/>
              <w:bottom w:val="single" w:sz="4" w:space="0" w:color="auto"/>
              <w:right w:val="single" w:sz="4" w:space="0" w:color="auto"/>
            </w:tcBorders>
            <w:shd w:val="clear" w:color="000000" w:fill="FFFFFF"/>
            <w:noWrap/>
            <w:vAlign w:val="bottom"/>
            <w:hideMark/>
          </w:tcPr>
          <w:p w14:paraId="368E5D7A"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123</w:t>
            </w:r>
          </w:p>
        </w:tc>
        <w:tc>
          <w:tcPr>
            <w:tcW w:w="895" w:type="dxa"/>
            <w:tcBorders>
              <w:top w:val="nil"/>
              <w:left w:val="nil"/>
              <w:bottom w:val="single" w:sz="4" w:space="0" w:color="auto"/>
              <w:right w:val="single" w:sz="4" w:space="0" w:color="auto"/>
            </w:tcBorders>
            <w:shd w:val="clear" w:color="000000" w:fill="FFFFFF"/>
            <w:noWrap/>
            <w:vAlign w:val="bottom"/>
            <w:hideMark/>
          </w:tcPr>
          <w:p w14:paraId="0EA4E4DE"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112</w:t>
            </w:r>
          </w:p>
        </w:tc>
        <w:tc>
          <w:tcPr>
            <w:tcW w:w="1077" w:type="dxa"/>
            <w:tcBorders>
              <w:top w:val="nil"/>
              <w:left w:val="nil"/>
              <w:bottom w:val="single" w:sz="4" w:space="0" w:color="auto"/>
              <w:right w:val="single" w:sz="4" w:space="0" w:color="auto"/>
            </w:tcBorders>
            <w:shd w:val="clear" w:color="000000" w:fill="FFFFFF"/>
            <w:noWrap/>
            <w:vAlign w:val="bottom"/>
            <w:hideMark/>
          </w:tcPr>
          <w:p w14:paraId="66ECE06D"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118</w:t>
            </w:r>
          </w:p>
        </w:tc>
        <w:tc>
          <w:tcPr>
            <w:tcW w:w="1062" w:type="dxa"/>
            <w:tcBorders>
              <w:top w:val="nil"/>
              <w:left w:val="nil"/>
              <w:bottom w:val="single" w:sz="4" w:space="0" w:color="auto"/>
              <w:right w:val="single" w:sz="4" w:space="0" w:color="auto"/>
            </w:tcBorders>
            <w:shd w:val="clear" w:color="000000" w:fill="FFFFFF"/>
            <w:noWrap/>
            <w:vAlign w:val="bottom"/>
            <w:hideMark/>
          </w:tcPr>
          <w:p w14:paraId="060BD1D3"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154</w:t>
            </w:r>
          </w:p>
        </w:tc>
        <w:tc>
          <w:tcPr>
            <w:tcW w:w="1062" w:type="dxa"/>
            <w:tcBorders>
              <w:top w:val="nil"/>
              <w:left w:val="nil"/>
              <w:bottom w:val="single" w:sz="4" w:space="0" w:color="auto"/>
              <w:right w:val="single" w:sz="4" w:space="0" w:color="auto"/>
            </w:tcBorders>
            <w:shd w:val="clear" w:color="000000" w:fill="FFFFFF"/>
            <w:noWrap/>
            <w:vAlign w:val="bottom"/>
            <w:hideMark/>
          </w:tcPr>
          <w:p w14:paraId="7C015501" w14:textId="77777777" w:rsidR="005D2A6A" w:rsidRPr="000B521B" w:rsidRDefault="005D2A6A" w:rsidP="00BF252C">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190</w:t>
            </w:r>
          </w:p>
        </w:tc>
      </w:tr>
      <w:tr w:rsidR="005D2A6A" w:rsidRPr="000B521B" w14:paraId="52C689C5"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2631D93C" w14:textId="77777777" w:rsidR="005D2A6A" w:rsidRPr="000B521B" w:rsidRDefault="005D2A6A" w:rsidP="00BF252C">
            <w:pPr>
              <w:spacing w:after="0" w:line="240" w:lineRule="auto"/>
              <w:rPr>
                <w:rFonts w:ascii="Arial" w:eastAsia="Times New Roman" w:hAnsi="Arial" w:cs="Arial"/>
                <w:b/>
                <w:bCs/>
                <w:color w:val="000000"/>
                <w:sz w:val="20"/>
                <w:szCs w:val="20"/>
                <w:lang w:val="en-US"/>
              </w:rPr>
            </w:pPr>
            <w:r w:rsidRPr="000B521B">
              <w:rPr>
                <w:rFonts w:ascii="Arial" w:hAnsi="Arial" w:cs="Arial"/>
                <w:b/>
                <w:bCs/>
                <w:color w:val="000000"/>
                <w:sz w:val="20"/>
                <w:szCs w:val="20"/>
              </w:rPr>
              <w:t>Total</w:t>
            </w:r>
          </w:p>
        </w:tc>
        <w:tc>
          <w:tcPr>
            <w:tcW w:w="895" w:type="dxa"/>
            <w:tcBorders>
              <w:top w:val="nil"/>
              <w:left w:val="nil"/>
              <w:bottom w:val="single" w:sz="4" w:space="0" w:color="auto"/>
              <w:right w:val="single" w:sz="4" w:space="0" w:color="auto"/>
            </w:tcBorders>
            <w:shd w:val="clear" w:color="000000" w:fill="FFFFFF"/>
            <w:noWrap/>
            <w:vAlign w:val="bottom"/>
            <w:hideMark/>
          </w:tcPr>
          <w:p w14:paraId="6167A01F" w14:textId="77777777" w:rsidR="005D2A6A" w:rsidRPr="000B521B" w:rsidRDefault="005D2A6A" w:rsidP="00BF252C">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677</w:t>
            </w:r>
          </w:p>
        </w:tc>
        <w:tc>
          <w:tcPr>
            <w:tcW w:w="895" w:type="dxa"/>
            <w:tcBorders>
              <w:top w:val="nil"/>
              <w:left w:val="nil"/>
              <w:bottom w:val="single" w:sz="4" w:space="0" w:color="auto"/>
              <w:right w:val="single" w:sz="4" w:space="0" w:color="auto"/>
            </w:tcBorders>
            <w:shd w:val="clear" w:color="000000" w:fill="FFFFFF"/>
            <w:noWrap/>
            <w:vAlign w:val="bottom"/>
            <w:hideMark/>
          </w:tcPr>
          <w:p w14:paraId="5F76B07C" w14:textId="77777777" w:rsidR="005D2A6A" w:rsidRPr="000B521B" w:rsidRDefault="005D2A6A" w:rsidP="00BF252C">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708</w:t>
            </w:r>
          </w:p>
        </w:tc>
        <w:tc>
          <w:tcPr>
            <w:tcW w:w="895" w:type="dxa"/>
            <w:tcBorders>
              <w:top w:val="nil"/>
              <w:left w:val="nil"/>
              <w:bottom w:val="single" w:sz="4" w:space="0" w:color="auto"/>
              <w:right w:val="single" w:sz="4" w:space="0" w:color="auto"/>
            </w:tcBorders>
            <w:shd w:val="clear" w:color="000000" w:fill="FFFFFF"/>
            <w:noWrap/>
            <w:vAlign w:val="bottom"/>
            <w:hideMark/>
          </w:tcPr>
          <w:p w14:paraId="675D5C1D" w14:textId="77777777" w:rsidR="005D2A6A" w:rsidRPr="000B521B" w:rsidRDefault="005D2A6A" w:rsidP="00BF252C">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735</w:t>
            </w:r>
          </w:p>
        </w:tc>
        <w:tc>
          <w:tcPr>
            <w:tcW w:w="895" w:type="dxa"/>
            <w:tcBorders>
              <w:top w:val="nil"/>
              <w:left w:val="nil"/>
              <w:bottom w:val="single" w:sz="4" w:space="0" w:color="auto"/>
              <w:right w:val="single" w:sz="4" w:space="0" w:color="auto"/>
            </w:tcBorders>
            <w:shd w:val="clear" w:color="000000" w:fill="FFFFFF"/>
            <w:noWrap/>
            <w:vAlign w:val="bottom"/>
            <w:hideMark/>
          </w:tcPr>
          <w:p w14:paraId="03A3A0ED" w14:textId="77777777" w:rsidR="005D2A6A" w:rsidRPr="000B521B" w:rsidRDefault="005D2A6A" w:rsidP="00BF252C">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767</w:t>
            </w:r>
          </w:p>
        </w:tc>
        <w:tc>
          <w:tcPr>
            <w:tcW w:w="895" w:type="dxa"/>
            <w:tcBorders>
              <w:top w:val="nil"/>
              <w:left w:val="nil"/>
              <w:bottom w:val="single" w:sz="4" w:space="0" w:color="auto"/>
              <w:right w:val="single" w:sz="4" w:space="0" w:color="auto"/>
            </w:tcBorders>
            <w:shd w:val="clear" w:color="000000" w:fill="FFFFFF"/>
            <w:noWrap/>
            <w:vAlign w:val="bottom"/>
            <w:hideMark/>
          </w:tcPr>
          <w:p w14:paraId="37615627" w14:textId="77777777" w:rsidR="005D2A6A" w:rsidRPr="000B521B" w:rsidRDefault="005D2A6A" w:rsidP="00BF252C">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796</w:t>
            </w:r>
          </w:p>
        </w:tc>
        <w:tc>
          <w:tcPr>
            <w:tcW w:w="895" w:type="dxa"/>
            <w:tcBorders>
              <w:top w:val="nil"/>
              <w:left w:val="nil"/>
              <w:bottom w:val="single" w:sz="4" w:space="0" w:color="auto"/>
              <w:right w:val="single" w:sz="4" w:space="0" w:color="auto"/>
            </w:tcBorders>
            <w:shd w:val="clear" w:color="000000" w:fill="FFFFFF"/>
            <w:noWrap/>
            <w:vAlign w:val="bottom"/>
            <w:hideMark/>
          </w:tcPr>
          <w:p w14:paraId="2C32D688" w14:textId="77777777" w:rsidR="005D2A6A" w:rsidRPr="000B521B" w:rsidRDefault="005D2A6A" w:rsidP="00BF252C">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739</w:t>
            </w:r>
          </w:p>
        </w:tc>
        <w:tc>
          <w:tcPr>
            <w:tcW w:w="1077" w:type="dxa"/>
            <w:tcBorders>
              <w:top w:val="nil"/>
              <w:left w:val="nil"/>
              <w:bottom w:val="single" w:sz="4" w:space="0" w:color="auto"/>
              <w:right w:val="single" w:sz="4" w:space="0" w:color="auto"/>
            </w:tcBorders>
            <w:shd w:val="clear" w:color="000000" w:fill="FFFFFF"/>
            <w:noWrap/>
            <w:vAlign w:val="bottom"/>
            <w:hideMark/>
          </w:tcPr>
          <w:p w14:paraId="355CFA5F" w14:textId="77777777" w:rsidR="005D2A6A" w:rsidRPr="000B521B" w:rsidRDefault="005D2A6A" w:rsidP="00BF252C">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789</w:t>
            </w:r>
          </w:p>
        </w:tc>
        <w:tc>
          <w:tcPr>
            <w:tcW w:w="1062" w:type="dxa"/>
            <w:tcBorders>
              <w:top w:val="nil"/>
              <w:left w:val="nil"/>
              <w:bottom w:val="single" w:sz="4" w:space="0" w:color="auto"/>
              <w:right w:val="single" w:sz="4" w:space="0" w:color="auto"/>
            </w:tcBorders>
            <w:shd w:val="clear" w:color="000000" w:fill="FFFFFF"/>
            <w:noWrap/>
            <w:vAlign w:val="bottom"/>
            <w:hideMark/>
          </w:tcPr>
          <w:p w14:paraId="2C50C2AB" w14:textId="77777777" w:rsidR="005D2A6A" w:rsidRPr="000B521B" w:rsidRDefault="005D2A6A" w:rsidP="00BF252C">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1026</w:t>
            </w:r>
          </w:p>
        </w:tc>
        <w:tc>
          <w:tcPr>
            <w:tcW w:w="1062" w:type="dxa"/>
            <w:tcBorders>
              <w:top w:val="nil"/>
              <w:left w:val="nil"/>
              <w:bottom w:val="single" w:sz="4" w:space="0" w:color="auto"/>
              <w:right w:val="single" w:sz="4" w:space="0" w:color="auto"/>
            </w:tcBorders>
            <w:shd w:val="clear" w:color="000000" w:fill="FFFFFF"/>
            <w:noWrap/>
            <w:vAlign w:val="bottom"/>
            <w:hideMark/>
          </w:tcPr>
          <w:p w14:paraId="36576B92" w14:textId="77777777" w:rsidR="005D2A6A" w:rsidRPr="000B521B" w:rsidRDefault="005D2A6A" w:rsidP="00BF252C">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1367</w:t>
            </w:r>
          </w:p>
        </w:tc>
      </w:tr>
    </w:tbl>
    <w:bookmarkEnd w:id="51"/>
    <w:p w14:paraId="0FAFE8FF" w14:textId="0C218C05" w:rsidR="00A27E11" w:rsidRPr="000B521B" w:rsidRDefault="005D2A6A" w:rsidP="00B07577">
      <w:pPr>
        <w:pStyle w:val="BodyText"/>
        <w:spacing w:before="162" w:line="360" w:lineRule="auto"/>
        <w:ind w:right="-86"/>
        <w:jc w:val="both"/>
        <w:rPr>
          <w:noProof/>
          <w:color w:val="000000" w:themeColor="text1"/>
        </w:rPr>
      </w:pPr>
      <w:r w:rsidRPr="000B521B">
        <w:rPr>
          <w:b/>
          <w:noProof/>
          <w:color w:val="000000" w:themeColor="text1"/>
        </w:rPr>
        <mc:AlternateContent>
          <mc:Choice Requires="wps">
            <w:drawing>
              <wp:anchor distT="0" distB="0" distL="114300" distR="114300" simplePos="0" relativeHeight="252467200" behindDoc="0" locked="0" layoutInCell="1" allowOverlap="1" wp14:anchorId="5E167889" wp14:editId="2ECDCA41">
                <wp:simplePos x="0" y="0"/>
                <wp:positionH relativeFrom="margin">
                  <wp:posOffset>3645535</wp:posOffset>
                </wp:positionH>
                <wp:positionV relativeFrom="paragraph">
                  <wp:posOffset>38702</wp:posOffset>
                </wp:positionV>
                <wp:extent cx="2907030" cy="307777"/>
                <wp:effectExtent l="0" t="0" r="0" b="0"/>
                <wp:wrapNone/>
                <wp:docPr id="1262" name="TextBox 4"/>
                <wp:cNvGraphicFramePr/>
                <a:graphic xmlns:a="http://schemas.openxmlformats.org/drawingml/2006/main">
                  <a:graphicData uri="http://schemas.microsoft.com/office/word/2010/wordprocessingShape">
                    <wps:wsp>
                      <wps:cNvSpPr txBox="1"/>
                      <wps:spPr>
                        <a:xfrm>
                          <a:off x="0" y="0"/>
                          <a:ext cx="2907030" cy="307777"/>
                        </a:xfrm>
                        <a:prstGeom prst="rect">
                          <a:avLst/>
                        </a:prstGeom>
                        <a:noFill/>
                      </wps:spPr>
                      <wps:txbx>
                        <w:txbxContent>
                          <w:p w14:paraId="33AA5B0F" w14:textId="77777777" w:rsidR="005D2A6A" w:rsidRPr="00CE35EB" w:rsidRDefault="005D2A6A"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29742897" w14:textId="77777777" w:rsidR="005D2A6A" w:rsidRPr="00CE35EB" w:rsidRDefault="005D2A6A"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anchor>
            </w:drawing>
          </mc:Choice>
          <mc:Fallback>
            <w:pict>
              <v:shape w14:anchorId="5E167889" id="_x0000_s1047" type="#_x0000_t202" style="position:absolute;left:0;text-align:left;margin-left:287.05pt;margin-top:3.05pt;width:228.9pt;height:24.25pt;z-index:252467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" filled="f" stroked="f">
                <v:textbox style="mso-fit-shape-to-text:t">
                  <w:txbxContent>
                    <w:p w14:paraId="33AA5B0F" w14:textId="77777777" w:rsidR="005D2A6A" w:rsidRPr="00CE35EB" w:rsidRDefault="005D2A6A"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29742897" w14:textId="77777777" w:rsidR="005D2A6A" w:rsidRPr="00CE35EB" w:rsidRDefault="005D2A6A"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294F96C1" w14:textId="5E726C4B" w:rsidR="00E860C0" w:rsidRPr="000B521B" w:rsidRDefault="00E860C0" w:rsidP="0061645E">
      <w:pPr>
        <w:rPr>
          <w:ins w:id="52" w:author="Hardik Malhotra" w:date="2021-09-10T17:18:00Z"/>
          <w:rFonts w:ascii="Arial" w:hAnsi="Arial" w:cs="Arial"/>
          <w:b/>
          <w:bCs/>
          <w:sz w:val="24"/>
          <w:szCs w:val="24"/>
        </w:rPr>
      </w:pPr>
    </w:p>
    <w:p w14:paraId="2E111940" w14:textId="77AD938B" w:rsidR="00C52F8D" w:rsidRPr="000B521B" w:rsidRDefault="00AE4C63" w:rsidP="00F92D0A">
      <w:pPr>
        <w:pStyle w:val="BodyText"/>
        <w:spacing w:before="162" w:line="480" w:lineRule="auto"/>
        <w:ind w:right="-90"/>
        <w:jc w:val="both"/>
        <w:rPr>
          <w:bCs/>
          <w:color w:val="000000" w:themeColor="text1"/>
        </w:rPr>
      </w:pPr>
      <w:ins w:id="53" w:author="Hardik Malhotra" w:date="2021-09-10T17:18:00Z">
        <w:r w:rsidRPr="000B521B">
          <w:rPr>
            <w:bCs/>
            <w:noProof/>
            <w:color w:val="000000" w:themeColor="text1"/>
          </w:rPr>
          <mc:AlternateContent>
            <mc:Choice Requires="wps">
              <w:drawing>
                <wp:anchor distT="0" distB="0" distL="114300" distR="114300" simplePos="0" relativeHeight="252075008" behindDoc="0" locked="0" layoutInCell="1" allowOverlap="1" wp14:anchorId="578F5388" wp14:editId="4465E309">
                  <wp:simplePos x="0" y="0"/>
                  <wp:positionH relativeFrom="column">
                    <wp:posOffset>4458335</wp:posOffset>
                  </wp:positionH>
                  <wp:positionV relativeFrom="paragraph">
                    <wp:posOffset>1645285</wp:posOffset>
                  </wp:positionV>
                  <wp:extent cx="1718662" cy="200055"/>
                  <wp:effectExtent l="0" t="0" r="0" b="0"/>
                  <wp:wrapNone/>
                  <wp:docPr id="73" name="TextBox 15"/>
                  <wp:cNvGraphicFramePr/>
                  <a:graphic xmlns:a="http://schemas.openxmlformats.org/drawingml/2006/main">
                    <a:graphicData uri="http://schemas.microsoft.com/office/word/2010/wordprocessingShape">
                      <wps:wsp>
                        <wps:cNvSpPr txBox="1"/>
                        <wps:spPr>
                          <a:xfrm>
                            <a:off x="0" y="0"/>
                            <a:ext cx="1718662" cy="200055"/>
                          </a:xfrm>
                          <a:prstGeom prst="rect">
                            <a:avLst/>
                          </a:prstGeom>
                          <a:noFill/>
                        </wps:spPr>
                        <wps:txbx>
                          <w:txbxContent>
                            <w:p w14:paraId="1D928838" w14:textId="77777777" w:rsidR="00E860C0" w:rsidRPr="006F6D2F" w:rsidRDefault="00E860C0" w:rsidP="00E860C0">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TechSci Research</w:t>
                              </w:r>
                            </w:p>
                          </w:txbxContent>
                        </wps:txbx>
                        <wps:bodyPr wrap="square" rtlCol="0">
                          <a:spAutoFit/>
                        </wps:bodyPr>
                      </wps:wsp>
                    </a:graphicData>
                  </a:graphic>
                </wp:anchor>
              </w:drawing>
            </mc:Choice>
            <mc:Fallback>
              <w:pict>
                <v:shape w14:anchorId="578F5388" id="TextBox 15" o:spid="_x0000_s1048" type="#_x0000_t202" style="position:absolute;left:0;text-align:left;margin-left:351.05pt;margin-top:129.55pt;width:135.35pt;height:15.75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" filled="f" stroked="f">
                  <v:textbox style="mso-fit-shape-to-text:t">
                    <w:txbxContent>
                      <w:p w14:paraId="1D928838" w14:textId="77777777" w:rsidR="00E860C0" w:rsidRPr="006F6D2F" w:rsidRDefault="00E860C0" w:rsidP="00E860C0">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TechSci Research</w:t>
                        </w:r>
                      </w:p>
                    </w:txbxContent>
                  </v:textbox>
                </v:shape>
              </w:pict>
            </mc:Fallback>
          </mc:AlternateContent>
        </w:r>
        <w:r w:rsidR="00E860C0" w:rsidRPr="000B521B">
          <w:rPr>
            <w:bCs/>
            <w:noProof/>
            <w:color w:val="000000" w:themeColor="text1"/>
          </w:rPr>
          <w:drawing>
            <wp:inline distT="0" distB="0" distL="0" distR="0" wp14:anchorId="612FE2C4" wp14:editId="785347B3">
              <wp:extent cx="6286500" cy="1790700"/>
              <wp:effectExtent l="0" t="0" r="0" b="0"/>
              <wp:docPr id="74" name="Chart 74">
                <a:extLst xmlns:a="http://schemas.openxmlformats.org/drawingml/2006/main">
                  <a:ext uri="{FF2B5EF4-FFF2-40B4-BE49-F238E27FC236}">
                    <a16:creationId xmlns:a16="http://schemas.microsoft.com/office/drawing/2014/main" id="{4414F162-55F9-4279-B24A-166ED0CCCC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ins>
    </w:p>
    <w:p w14:paraId="4F6D241D" w14:textId="6260FD68" w:rsidR="009E126D" w:rsidRPr="000B521B" w:rsidRDefault="005D2A6A" w:rsidP="0061645E">
      <w:pPr>
        <w:rPr>
          <w:rFonts w:ascii="Arial" w:hAnsi="Arial" w:cs="Arial"/>
          <w:b/>
          <w:bCs/>
          <w:sz w:val="24"/>
          <w:szCs w:val="24"/>
        </w:rPr>
      </w:pPr>
      <w:r w:rsidRPr="000B521B">
        <w:rPr>
          <w:rFonts w:ascii="Arial" w:hAnsi="Arial" w:cs="Arial"/>
          <w:b/>
          <w:bCs/>
          <w:sz w:val="24"/>
          <w:szCs w:val="24"/>
        </w:rPr>
        <w:t>3</w:t>
      </w:r>
      <w:r w:rsidR="009E126D" w:rsidRPr="000B521B">
        <w:rPr>
          <w:rFonts w:ascii="Arial" w:hAnsi="Arial" w:cs="Arial"/>
          <w:b/>
          <w:bCs/>
          <w:sz w:val="24"/>
          <w:szCs w:val="24"/>
        </w:rPr>
        <w:t>.1.6. Demand By Type</w:t>
      </w:r>
    </w:p>
    <w:p w14:paraId="06382201" w14:textId="118FE1D4" w:rsidR="009E126D" w:rsidRPr="000B521B" w:rsidRDefault="00EC5402" w:rsidP="0061645E">
      <w:pPr>
        <w:rPr>
          <w:rFonts w:ascii="Arial" w:hAnsi="Arial" w:cs="Arial"/>
          <w:b/>
          <w:bCs/>
          <w:sz w:val="24"/>
          <w:szCs w:val="24"/>
        </w:rPr>
      </w:pPr>
      <w:r w:rsidRPr="000B521B">
        <w:rPr>
          <w:rFonts w:ascii="Arial" w:hAnsi="Arial" w:cs="Arial"/>
          <w:noProof/>
          <w:color w:val="000000" w:themeColor="text1"/>
        </w:rPr>
        <w:drawing>
          <wp:anchor distT="0" distB="0" distL="114300" distR="114300" simplePos="0" relativeHeight="252659712" behindDoc="0" locked="0" layoutInCell="1" allowOverlap="1" wp14:anchorId="4FD05572" wp14:editId="7E52E9BB">
            <wp:simplePos x="0" y="0"/>
            <wp:positionH relativeFrom="column">
              <wp:posOffset>-76200</wp:posOffset>
            </wp:positionH>
            <wp:positionV relativeFrom="paragraph">
              <wp:posOffset>280036</wp:posOffset>
            </wp:positionV>
            <wp:extent cx="6457950" cy="2952750"/>
            <wp:effectExtent l="0" t="0" r="0" b="0"/>
            <wp:wrapNone/>
            <wp:docPr id="30" name="Chart 30">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margin">
              <wp14:pctWidth>0</wp14:pctWidth>
            </wp14:sizeRelH>
            <wp14:sizeRelV relativeFrom="margin">
              <wp14:pctHeight>0</wp14:pctHeight>
            </wp14:sizeRelV>
          </wp:anchor>
        </w:drawing>
      </w:r>
      <w:r w:rsidR="009E126D" w:rsidRPr="000B521B">
        <w:rPr>
          <w:rFonts w:ascii="Arial" w:hAnsi="Arial" w:cs="Arial"/>
          <w:b/>
          <w:bCs/>
          <w:sz w:val="24"/>
          <w:szCs w:val="24"/>
        </w:rPr>
        <w:t>Global Vinyl Ester Resin Demand, By Type, By Volume</w:t>
      </w:r>
      <w:r w:rsidR="00274F09" w:rsidRPr="000B521B">
        <w:rPr>
          <w:rFonts w:ascii="Arial" w:eastAsia="Times New Roman" w:hAnsi="Arial" w:cs="Arial"/>
          <w:b/>
          <w:bCs/>
          <w:color w:val="000000" w:themeColor="text1"/>
          <w:sz w:val="20"/>
          <w:szCs w:val="20"/>
          <w:lang w:val="en-US"/>
        </w:rPr>
        <w:t xml:space="preserve"> </w:t>
      </w:r>
      <w:r w:rsidR="00274F09" w:rsidRPr="000B521B">
        <w:rPr>
          <w:rFonts w:ascii="Arial" w:eastAsia="Times New Roman" w:hAnsi="Arial" w:cs="Arial"/>
          <w:b/>
          <w:bCs/>
          <w:color w:val="000000" w:themeColor="text1"/>
          <w:sz w:val="24"/>
          <w:szCs w:val="24"/>
          <w:lang w:val="en-US"/>
        </w:rPr>
        <w:t>(</w:t>
      </w:r>
      <w:r w:rsidR="00274F09" w:rsidRPr="000B521B">
        <w:rPr>
          <w:rFonts w:ascii="Arial" w:hAnsi="Arial" w:cs="Arial"/>
          <w:b/>
          <w:bCs/>
          <w:sz w:val="24"/>
          <w:szCs w:val="24"/>
        </w:rPr>
        <w:t>000’ Tonnes)</w:t>
      </w:r>
      <w:r w:rsidR="009E126D" w:rsidRPr="000B521B">
        <w:rPr>
          <w:rFonts w:ascii="Arial" w:hAnsi="Arial" w:cs="Arial"/>
          <w:b/>
          <w:bCs/>
          <w:sz w:val="24"/>
          <w:szCs w:val="24"/>
        </w:rPr>
        <w:t>, 2015–2030F</w:t>
      </w:r>
    </w:p>
    <w:p w14:paraId="640F7CA5" w14:textId="2AE6FF30" w:rsidR="00EC5402" w:rsidRPr="000B521B" w:rsidRDefault="00EC5402" w:rsidP="0061645E">
      <w:pPr>
        <w:rPr>
          <w:rFonts w:ascii="Arial" w:hAnsi="Arial" w:cs="Arial"/>
          <w:b/>
          <w:bCs/>
          <w:sz w:val="24"/>
          <w:szCs w:val="24"/>
        </w:rPr>
      </w:pPr>
    </w:p>
    <w:p w14:paraId="27B24F35" w14:textId="48D43F5E" w:rsidR="00EC5402" w:rsidRPr="000B521B" w:rsidRDefault="00EC5402" w:rsidP="0061645E">
      <w:pPr>
        <w:rPr>
          <w:rFonts w:ascii="Arial" w:hAnsi="Arial" w:cs="Arial"/>
          <w:b/>
          <w:bCs/>
          <w:sz w:val="24"/>
          <w:szCs w:val="24"/>
        </w:rPr>
      </w:pPr>
    </w:p>
    <w:p w14:paraId="482D0F3A" w14:textId="03ADFED0" w:rsidR="00EC5402" w:rsidRPr="000B521B" w:rsidRDefault="00EC5402" w:rsidP="0061645E">
      <w:pPr>
        <w:rPr>
          <w:rFonts w:ascii="Arial" w:hAnsi="Arial" w:cs="Arial"/>
          <w:b/>
          <w:bCs/>
          <w:sz w:val="24"/>
          <w:szCs w:val="24"/>
        </w:rPr>
      </w:pPr>
    </w:p>
    <w:p w14:paraId="451523C4" w14:textId="77777777" w:rsidR="00EC5402" w:rsidRPr="000B521B" w:rsidRDefault="00EC5402" w:rsidP="0061645E">
      <w:pPr>
        <w:rPr>
          <w:rFonts w:ascii="Arial" w:hAnsi="Arial" w:cs="Arial"/>
          <w:b/>
          <w:bCs/>
          <w:sz w:val="24"/>
          <w:szCs w:val="24"/>
        </w:rPr>
      </w:pPr>
    </w:p>
    <w:p w14:paraId="310259AC" w14:textId="6FD1690E" w:rsidR="00D97FAB" w:rsidRPr="000B521B" w:rsidRDefault="00D97FAB" w:rsidP="0061645E">
      <w:pPr>
        <w:rPr>
          <w:rFonts w:ascii="Arial" w:hAnsi="Arial" w:cs="Arial"/>
          <w:b/>
          <w:bCs/>
          <w:sz w:val="24"/>
          <w:szCs w:val="24"/>
        </w:rPr>
      </w:pPr>
    </w:p>
    <w:p w14:paraId="20D263B8" w14:textId="69880783" w:rsidR="0068477D" w:rsidRPr="000B521B" w:rsidRDefault="0068477D" w:rsidP="0068477D">
      <w:pPr>
        <w:pStyle w:val="BodyText"/>
        <w:spacing w:before="162" w:line="480" w:lineRule="auto"/>
        <w:ind w:right="-90"/>
        <w:jc w:val="both"/>
        <w:rPr>
          <w:noProof/>
          <w:color w:val="000000" w:themeColor="text1"/>
        </w:rPr>
      </w:pPr>
    </w:p>
    <w:p w14:paraId="2338E5C5" w14:textId="77777777" w:rsidR="00064CBC" w:rsidRPr="000B521B" w:rsidRDefault="00064CBC" w:rsidP="0068477D">
      <w:pPr>
        <w:pStyle w:val="BodyText"/>
        <w:spacing w:before="162" w:line="480" w:lineRule="auto"/>
        <w:ind w:right="-90"/>
        <w:jc w:val="both"/>
        <w:rPr>
          <w:noProof/>
          <w:color w:val="000000" w:themeColor="text1"/>
        </w:rPr>
      </w:pPr>
    </w:p>
    <w:p w14:paraId="4546CF40" w14:textId="77777777" w:rsidR="00064CBC" w:rsidRPr="000B521B" w:rsidRDefault="00064CBC" w:rsidP="0068477D">
      <w:pPr>
        <w:pStyle w:val="BodyText"/>
        <w:spacing w:before="162" w:line="480" w:lineRule="auto"/>
        <w:ind w:right="-90"/>
        <w:jc w:val="both"/>
        <w:rPr>
          <w:noProof/>
          <w:color w:val="000000" w:themeColor="text1"/>
        </w:rPr>
      </w:pPr>
    </w:p>
    <w:p w14:paraId="7913823C" w14:textId="572CBB4B" w:rsidR="009A19EE" w:rsidRPr="000B521B" w:rsidRDefault="009A19EE" w:rsidP="0068477D">
      <w:pPr>
        <w:pStyle w:val="BodyText"/>
        <w:spacing w:before="162" w:line="480" w:lineRule="auto"/>
        <w:ind w:right="-90"/>
        <w:jc w:val="both"/>
        <w:rPr>
          <w:noProof/>
          <w:color w:val="000000" w:themeColor="text1"/>
        </w:rPr>
      </w:pPr>
      <w:r w:rsidRPr="000B521B">
        <w:rPr>
          <w:bCs/>
          <w:noProof/>
          <w:color w:val="000000" w:themeColor="text1"/>
        </w:rPr>
        <mc:AlternateContent>
          <mc:Choice Requires="wps">
            <w:drawing>
              <wp:anchor distT="0" distB="0" distL="114300" distR="114300" simplePos="0" relativeHeight="252661760" behindDoc="0" locked="0" layoutInCell="1" allowOverlap="1" wp14:anchorId="00A3ADA3" wp14:editId="27F6F27D">
                <wp:simplePos x="0" y="0"/>
                <wp:positionH relativeFrom="margin">
                  <wp:posOffset>2603647</wp:posOffset>
                </wp:positionH>
                <wp:positionV relativeFrom="paragraph">
                  <wp:posOffset>14176</wp:posOffset>
                </wp:positionV>
                <wp:extent cx="3800475" cy="307340"/>
                <wp:effectExtent l="0" t="0" r="0" b="0"/>
                <wp:wrapNone/>
                <wp:docPr id="35" name="TextBox 22"/>
                <wp:cNvGraphicFramePr/>
                <a:graphic xmlns:a="http://schemas.openxmlformats.org/drawingml/2006/main">
                  <a:graphicData uri="http://schemas.microsoft.com/office/word/2010/wordprocessingShape">
                    <wps:wsp>
                      <wps:cNvSpPr txBox="1"/>
                      <wps:spPr>
                        <a:xfrm>
                          <a:off x="0" y="0"/>
                          <a:ext cx="3800475" cy="307340"/>
                        </a:xfrm>
                        <a:prstGeom prst="rect">
                          <a:avLst/>
                        </a:prstGeom>
                        <a:noFill/>
                      </wps:spPr>
                      <wps:txbx>
                        <w:txbxContent>
                          <w:p w14:paraId="56DE42BE" w14:textId="77777777" w:rsidR="00D97FAB" w:rsidRPr="00CE35EB" w:rsidRDefault="00D97FAB" w:rsidP="00D97FAB">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27B34A8B" w14:textId="77777777" w:rsidR="00D97FAB" w:rsidRPr="00CE35EB" w:rsidRDefault="00D97FAB" w:rsidP="00D97FAB">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0A3ADA3" id="TextBox 22" o:spid="_x0000_s1049" type="#_x0000_t202" style="position:absolute;left:0;text-align:left;margin-left:205pt;margin-top:1.1pt;width:299.25pt;height:24.2pt;z-index:252661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" filled="f" stroked="f">
                <v:textbox style="mso-fit-shape-to-text:t">
                  <w:txbxContent>
                    <w:p w14:paraId="56DE42BE" w14:textId="77777777" w:rsidR="00D97FAB" w:rsidRPr="00CE35EB" w:rsidRDefault="00D97FAB" w:rsidP="00D97FAB">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27B34A8B" w14:textId="77777777" w:rsidR="00D97FAB" w:rsidRPr="00CE35EB" w:rsidRDefault="00D97FAB" w:rsidP="00D97FAB">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744ED841" w14:textId="77777777" w:rsidR="00BA3B42" w:rsidRDefault="00BA3B42" w:rsidP="0068477D">
      <w:pPr>
        <w:pStyle w:val="BodyText"/>
        <w:spacing w:before="162" w:line="480" w:lineRule="auto"/>
        <w:ind w:right="-90"/>
        <w:jc w:val="both"/>
        <w:rPr>
          <w:noProof/>
          <w:color w:val="000000" w:themeColor="text1"/>
        </w:rPr>
      </w:pPr>
    </w:p>
    <w:p w14:paraId="7F360331" w14:textId="77777777" w:rsidR="00BA3B42" w:rsidRDefault="00BA3B42" w:rsidP="0068477D">
      <w:pPr>
        <w:pStyle w:val="BodyText"/>
        <w:spacing w:before="162" w:line="480" w:lineRule="auto"/>
        <w:ind w:right="-90"/>
        <w:jc w:val="both"/>
        <w:rPr>
          <w:noProof/>
          <w:color w:val="000000" w:themeColor="text1"/>
        </w:rPr>
      </w:pPr>
    </w:p>
    <w:p w14:paraId="6BDF8665" w14:textId="2ED8ACE1" w:rsidR="00C52F8D" w:rsidRPr="000B521B" w:rsidRDefault="00C52F8D" w:rsidP="0068477D">
      <w:pPr>
        <w:pStyle w:val="BodyText"/>
        <w:spacing w:before="162" w:line="480" w:lineRule="auto"/>
        <w:ind w:right="-90"/>
        <w:jc w:val="both"/>
        <w:rPr>
          <w:noProof/>
          <w:color w:val="000000" w:themeColor="text1"/>
        </w:rPr>
      </w:pPr>
    </w:p>
    <w:tbl>
      <w:tblPr>
        <w:tblW w:w="10525" w:type="dxa"/>
        <w:tblInd w:w="-185" w:type="dxa"/>
        <w:tblLook w:val="04A0" w:firstRow="1" w:lastRow="0" w:firstColumn="1" w:lastColumn="0" w:noHBand="0" w:noVBand="1"/>
      </w:tblPr>
      <w:tblGrid>
        <w:gridCol w:w="2016"/>
        <w:gridCol w:w="882"/>
        <w:gridCol w:w="882"/>
        <w:gridCol w:w="882"/>
        <w:gridCol w:w="883"/>
        <w:gridCol w:w="1008"/>
        <w:gridCol w:w="1003"/>
        <w:gridCol w:w="1003"/>
        <w:gridCol w:w="1003"/>
        <w:gridCol w:w="963"/>
      </w:tblGrid>
      <w:tr w:rsidR="00C52F8D" w:rsidRPr="000B521B" w14:paraId="00C8172D" w14:textId="77777777" w:rsidTr="00C52F8D">
        <w:trPr>
          <w:trHeight w:val="538"/>
        </w:trPr>
        <w:tc>
          <w:tcPr>
            <w:tcW w:w="201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29D24A3" w14:textId="17AAFB60" w:rsidR="005D2A6A" w:rsidRPr="000B521B" w:rsidRDefault="005D2A6A" w:rsidP="00BF252C">
            <w:pPr>
              <w:spacing w:after="0" w:line="240" w:lineRule="auto"/>
              <w:jc w:val="center"/>
              <w:rPr>
                <w:rFonts w:ascii="Arial" w:eastAsia="Times New Roman" w:hAnsi="Arial" w:cs="Arial"/>
                <w:b/>
                <w:bCs/>
                <w:color w:val="FFFFFF" w:themeColor="background1"/>
                <w:sz w:val="20"/>
                <w:szCs w:val="20"/>
                <w:lang w:val="en-US"/>
              </w:rPr>
            </w:pPr>
            <w:bookmarkStart w:id="54" w:name="_Hlk84171220"/>
            <w:r w:rsidRPr="000B521B">
              <w:rPr>
                <w:rFonts w:ascii="Arial" w:eastAsia="Times New Roman" w:hAnsi="Arial" w:cs="Arial"/>
                <w:b/>
                <w:bCs/>
                <w:color w:val="FFFFFF" w:themeColor="background1"/>
                <w:sz w:val="20"/>
                <w:szCs w:val="20"/>
                <w:lang w:val="en-US"/>
              </w:rPr>
              <w:lastRenderedPageBreak/>
              <w:t>Demand by Type</w:t>
            </w:r>
            <w:r w:rsidR="00274F09" w:rsidRPr="000B521B">
              <w:rPr>
                <w:rFonts w:ascii="Arial" w:eastAsia="Times New Roman" w:hAnsi="Arial" w:cs="Arial"/>
                <w:b/>
                <w:bCs/>
                <w:color w:val="FFFFFF" w:themeColor="background1"/>
                <w:sz w:val="20"/>
                <w:szCs w:val="20"/>
                <w:lang w:val="en-US"/>
              </w:rPr>
              <w:t xml:space="preserve"> (000’ </w:t>
            </w:r>
            <w:proofErr w:type="spellStart"/>
            <w:r w:rsidR="00274F09" w:rsidRPr="000B521B">
              <w:rPr>
                <w:rFonts w:ascii="Arial" w:eastAsia="Times New Roman" w:hAnsi="Arial" w:cs="Arial"/>
                <w:b/>
                <w:bCs/>
                <w:color w:val="FFFFFF" w:themeColor="background1"/>
                <w:sz w:val="20"/>
                <w:szCs w:val="20"/>
                <w:lang w:val="en-US"/>
              </w:rPr>
              <w:t>Tonnes</w:t>
            </w:r>
            <w:proofErr w:type="spellEnd"/>
            <w:r w:rsidR="00274F09" w:rsidRPr="000B521B">
              <w:rPr>
                <w:rFonts w:ascii="Arial" w:eastAsia="Times New Roman" w:hAnsi="Arial" w:cs="Arial"/>
                <w:b/>
                <w:bCs/>
                <w:color w:val="FFFFFF" w:themeColor="background1"/>
                <w:sz w:val="20"/>
                <w:szCs w:val="20"/>
                <w:lang w:val="en-US"/>
              </w:rPr>
              <w:t>)</w:t>
            </w:r>
          </w:p>
        </w:tc>
        <w:tc>
          <w:tcPr>
            <w:tcW w:w="882" w:type="dxa"/>
            <w:tcBorders>
              <w:top w:val="single" w:sz="4" w:space="0" w:color="auto"/>
              <w:left w:val="nil"/>
              <w:bottom w:val="single" w:sz="4" w:space="0" w:color="auto"/>
              <w:right w:val="single" w:sz="4" w:space="0" w:color="auto"/>
            </w:tcBorders>
            <w:shd w:val="clear" w:color="auto" w:fill="C00000"/>
            <w:noWrap/>
            <w:vAlign w:val="center"/>
            <w:hideMark/>
          </w:tcPr>
          <w:p w14:paraId="119379B4" w14:textId="77777777" w:rsidR="005D2A6A" w:rsidRPr="000B521B"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2015</w:t>
            </w:r>
          </w:p>
        </w:tc>
        <w:tc>
          <w:tcPr>
            <w:tcW w:w="882" w:type="dxa"/>
            <w:tcBorders>
              <w:top w:val="single" w:sz="4" w:space="0" w:color="auto"/>
              <w:left w:val="nil"/>
              <w:bottom w:val="single" w:sz="4" w:space="0" w:color="auto"/>
              <w:right w:val="single" w:sz="4" w:space="0" w:color="auto"/>
            </w:tcBorders>
            <w:shd w:val="clear" w:color="auto" w:fill="C00000"/>
            <w:noWrap/>
            <w:vAlign w:val="center"/>
            <w:hideMark/>
          </w:tcPr>
          <w:p w14:paraId="61B0A4DD" w14:textId="77777777" w:rsidR="005D2A6A" w:rsidRPr="000B521B"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2016</w:t>
            </w:r>
          </w:p>
        </w:tc>
        <w:tc>
          <w:tcPr>
            <w:tcW w:w="882" w:type="dxa"/>
            <w:tcBorders>
              <w:top w:val="single" w:sz="4" w:space="0" w:color="auto"/>
              <w:left w:val="nil"/>
              <w:bottom w:val="single" w:sz="4" w:space="0" w:color="auto"/>
              <w:right w:val="single" w:sz="4" w:space="0" w:color="auto"/>
            </w:tcBorders>
            <w:shd w:val="clear" w:color="auto" w:fill="C00000"/>
            <w:noWrap/>
            <w:vAlign w:val="bottom"/>
            <w:hideMark/>
          </w:tcPr>
          <w:p w14:paraId="50B18E26" w14:textId="77777777" w:rsidR="005D2A6A" w:rsidRPr="000B521B"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2017</w:t>
            </w:r>
          </w:p>
        </w:tc>
        <w:tc>
          <w:tcPr>
            <w:tcW w:w="883" w:type="dxa"/>
            <w:tcBorders>
              <w:top w:val="single" w:sz="4" w:space="0" w:color="auto"/>
              <w:left w:val="nil"/>
              <w:bottom w:val="single" w:sz="4" w:space="0" w:color="auto"/>
              <w:right w:val="single" w:sz="4" w:space="0" w:color="auto"/>
            </w:tcBorders>
            <w:shd w:val="clear" w:color="auto" w:fill="C00000"/>
            <w:noWrap/>
            <w:vAlign w:val="bottom"/>
            <w:hideMark/>
          </w:tcPr>
          <w:p w14:paraId="46A715CE" w14:textId="77777777" w:rsidR="005D2A6A" w:rsidRPr="000B521B"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2018</w:t>
            </w:r>
          </w:p>
        </w:tc>
        <w:tc>
          <w:tcPr>
            <w:tcW w:w="1008" w:type="dxa"/>
            <w:tcBorders>
              <w:top w:val="single" w:sz="4" w:space="0" w:color="auto"/>
              <w:left w:val="nil"/>
              <w:bottom w:val="single" w:sz="4" w:space="0" w:color="auto"/>
              <w:right w:val="single" w:sz="4" w:space="0" w:color="auto"/>
            </w:tcBorders>
            <w:shd w:val="clear" w:color="auto" w:fill="C00000"/>
            <w:noWrap/>
            <w:vAlign w:val="bottom"/>
            <w:hideMark/>
          </w:tcPr>
          <w:p w14:paraId="12FC5D0D" w14:textId="77777777" w:rsidR="005D2A6A" w:rsidRPr="000B521B"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2019</w:t>
            </w:r>
          </w:p>
        </w:tc>
        <w:tc>
          <w:tcPr>
            <w:tcW w:w="1003" w:type="dxa"/>
            <w:tcBorders>
              <w:top w:val="single" w:sz="4" w:space="0" w:color="auto"/>
              <w:left w:val="nil"/>
              <w:bottom w:val="single" w:sz="4" w:space="0" w:color="auto"/>
              <w:right w:val="single" w:sz="4" w:space="0" w:color="auto"/>
            </w:tcBorders>
            <w:shd w:val="clear" w:color="auto" w:fill="C00000"/>
            <w:noWrap/>
            <w:vAlign w:val="bottom"/>
            <w:hideMark/>
          </w:tcPr>
          <w:p w14:paraId="768A6DB2" w14:textId="77777777" w:rsidR="005D2A6A" w:rsidRPr="000B521B"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2020</w:t>
            </w:r>
          </w:p>
        </w:tc>
        <w:tc>
          <w:tcPr>
            <w:tcW w:w="1003" w:type="dxa"/>
            <w:tcBorders>
              <w:top w:val="single" w:sz="4" w:space="0" w:color="auto"/>
              <w:left w:val="nil"/>
              <w:bottom w:val="single" w:sz="4" w:space="0" w:color="auto"/>
              <w:right w:val="single" w:sz="4" w:space="0" w:color="auto"/>
            </w:tcBorders>
            <w:shd w:val="clear" w:color="auto" w:fill="C00000"/>
            <w:noWrap/>
            <w:vAlign w:val="bottom"/>
            <w:hideMark/>
          </w:tcPr>
          <w:p w14:paraId="379F4BC9" w14:textId="77777777" w:rsidR="005D2A6A" w:rsidRPr="000B521B"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2021E</w:t>
            </w:r>
          </w:p>
        </w:tc>
        <w:tc>
          <w:tcPr>
            <w:tcW w:w="1003" w:type="dxa"/>
            <w:tcBorders>
              <w:top w:val="single" w:sz="4" w:space="0" w:color="auto"/>
              <w:left w:val="nil"/>
              <w:bottom w:val="single" w:sz="4" w:space="0" w:color="auto"/>
              <w:right w:val="single" w:sz="4" w:space="0" w:color="auto"/>
            </w:tcBorders>
            <w:shd w:val="clear" w:color="auto" w:fill="C00000"/>
            <w:noWrap/>
            <w:vAlign w:val="bottom"/>
            <w:hideMark/>
          </w:tcPr>
          <w:p w14:paraId="2B79813D" w14:textId="249C9369" w:rsidR="005D2A6A" w:rsidRPr="000B521B"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2025F</w:t>
            </w:r>
          </w:p>
        </w:tc>
        <w:tc>
          <w:tcPr>
            <w:tcW w:w="963"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520A789" w14:textId="77777777" w:rsidR="005D2A6A" w:rsidRPr="000B521B"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2030F</w:t>
            </w:r>
          </w:p>
        </w:tc>
      </w:tr>
      <w:tr w:rsidR="00C52F8D" w:rsidRPr="000B521B" w14:paraId="5E72121A"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172DDC1D" w14:textId="11E909F9" w:rsidR="005D2A6A" w:rsidRPr="000B521B" w:rsidRDefault="005D2A6A" w:rsidP="00B20C6E">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Bisphenol-</w:t>
            </w:r>
            <w:proofErr w:type="gramStart"/>
            <w:r w:rsidRPr="000B521B">
              <w:rPr>
                <w:rFonts w:ascii="Arial" w:hAnsi="Arial" w:cs="Arial"/>
                <w:color w:val="000000"/>
                <w:sz w:val="20"/>
                <w:szCs w:val="20"/>
              </w:rPr>
              <w:t>A,F</w:t>
            </w:r>
            <w:proofErr w:type="gramEnd"/>
            <w:r w:rsidRPr="000B521B">
              <w:rPr>
                <w:rFonts w:ascii="Arial" w:hAnsi="Arial" w:cs="Arial"/>
                <w:color w:val="000000"/>
                <w:sz w:val="20"/>
                <w:szCs w:val="20"/>
              </w:rPr>
              <w:t>,S vinyl ester resin</w:t>
            </w:r>
          </w:p>
        </w:tc>
        <w:tc>
          <w:tcPr>
            <w:tcW w:w="882" w:type="dxa"/>
            <w:tcBorders>
              <w:top w:val="nil"/>
              <w:left w:val="nil"/>
              <w:bottom w:val="single" w:sz="4" w:space="0" w:color="auto"/>
              <w:right w:val="single" w:sz="4" w:space="0" w:color="auto"/>
            </w:tcBorders>
            <w:shd w:val="clear" w:color="000000" w:fill="FFFFFF"/>
            <w:noWrap/>
            <w:vAlign w:val="bottom"/>
            <w:hideMark/>
          </w:tcPr>
          <w:p w14:paraId="5561F1F1" w14:textId="104ADFEE"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351</w:t>
            </w:r>
          </w:p>
        </w:tc>
        <w:tc>
          <w:tcPr>
            <w:tcW w:w="882" w:type="dxa"/>
            <w:tcBorders>
              <w:top w:val="nil"/>
              <w:left w:val="nil"/>
              <w:bottom w:val="single" w:sz="4" w:space="0" w:color="auto"/>
              <w:right w:val="single" w:sz="4" w:space="0" w:color="auto"/>
            </w:tcBorders>
            <w:shd w:val="clear" w:color="000000" w:fill="FFFFFF"/>
            <w:noWrap/>
            <w:vAlign w:val="bottom"/>
            <w:hideMark/>
          </w:tcPr>
          <w:p w14:paraId="298B92BE" w14:textId="1DEB129E"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365</w:t>
            </w:r>
          </w:p>
        </w:tc>
        <w:tc>
          <w:tcPr>
            <w:tcW w:w="882" w:type="dxa"/>
            <w:tcBorders>
              <w:top w:val="nil"/>
              <w:left w:val="nil"/>
              <w:bottom w:val="single" w:sz="4" w:space="0" w:color="auto"/>
              <w:right w:val="single" w:sz="4" w:space="0" w:color="auto"/>
            </w:tcBorders>
            <w:shd w:val="clear" w:color="000000" w:fill="FFFFFF"/>
            <w:noWrap/>
            <w:vAlign w:val="bottom"/>
            <w:hideMark/>
          </w:tcPr>
          <w:p w14:paraId="6A893945" w14:textId="5871832A"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379</w:t>
            </w:r>
          </w:p>
        </w:tc>
        <w:tc>
          <w:tcPr>
            <w:tcW w:w="883" w:type="dxa"/>
            <w:tcBorders>
              <w:top w:val="nil"/>
              <w:left w:val="nil"/>
              <w:bottom w:val="single" w:sz="4" w:space="0" w:color="auto"/>
              <w:right w:val="single" w:sz="4" w:space="0" w:color="auto"/>
            </w:tcBorders>
            <w:shd w:val="clear" w:color="000000" w:fill="FFFFFF"/>
            <w:noWrap/>
            <w:vAlign w:val="bottom"/>
            <w:hideMark/>
          </w:tcPr>
          <w:p w14:paraId="2D66F963" w14:textId="4373E71A"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398</w:t>
            </w:r>
          </w:p>
        </w:tc>
        <w:tc>
          <w:tcPr>
            <w:tcW w:w="1008" w:type="dxa"/>
            <w:tcBorders>
              <w:top w:val="nil"/>
              <w:left w:val="nil"/>
              <w:bottom w:val="single" w:sz="4" w:space="0" w:color="auto"/>
              <w:right w:val="single" w:sz="4" w:space="0" w:color="auto"/>
            </w:tcBorders>
            <w:shd w:val="clear" w:color="000000" w:fill="FFFFFF"/>
            <w:noWrap/>
            <w:vAlign w:val="bottom"/>
            <w:hideMark/>
          </w:tcPr>
          <w:p w14:paraId="627A2554" w14:textId="4AAB5FDE"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412</w:t>
            </w:r>
          </w:p>
        </w:tc>
        <w:tc>
          <w:tcPr>
            <w:tcW w:w="1003" w:type="dxa"/>
            <w:tcBorders>
              <w:top w:val="nil"/>
              <w:left w:val="nil"/>
              <w:bottom w:val="single" w:sz="4" w:space="0" w:color="auto"/>
              <w:right w:val="single" w:sz="4" w:space="0" w:color="auto"/>
            </w:tcBorders>
            <w:shd w:val="clear" w:color="000000" w:fill="FFFFFF"/>
            <w:noWrap/>
            <w:vAlign w:val="bottom"/>
            <w:hideMark/>
          </w:tcPr>
          <w:p w14:paraId="02F6E39B" w14:textId="59E28BA2"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383</w:t>
            </w:r>
          </w:p>
        </w:tc>
        <w:tc>
          <w:tcPr>
            <w:tcW w:w="1003" w:type="dxa"/>
            <w:tcBorders>
              <w:top w:val="nil"/>
              <w:left w:val="nil"/>
              <w:bottom w:val="single" w:sz="4" w:space="0" w:color="auto"/>
              <w:right w:val="single" w:sz="4" w:space="0" w:color="auto"/>
            </w:tcBorders>
            <w:shd w:val="clear" w:color="000000" w:fill="FFFFFF"/>
            <w:noWrap/>
            <w:vAlign w:val="bottom"/>
            <w:hideMark/>
          </w:tcPr>
          <w:p w14:paraId="54866DDA" w14:textId="047A489D"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409</w:t>
            </w:r>
          </w:p>
        </w:tc>
        <w:tc>
          <w:tcPr>
            <w:tcW w:w="1003" w:type="dxa"/>
            <w:tcBorders>
              <w:top w:val="nil"/>
              <w:left w:val="nil"/>
              <w:bottom w:val="single" w:sz="4" w:space="0" w:color="auto"/>
              <w:right w:val="single" w:sz="4" w:space="0" w:color="auto"/>
            </w:tcBorders>
            <w:shd w:val="clear" w:color="000000" w:fill="FFFFFF"/>
            <w:noWrap/>
            <w:vAlign w:val="bottom"/>
            <w:hideMark/>
          </w:tcPr>
          <w:p w14:paraId="6AB03DE0" w14:textId="161A125B"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534</w:t>
            </w:r>
          </w:p>
        </w:tc>
        <w:tc>
          <w:tcPr>
            <w:tcW w:w="963" w:type="dxa"/>
            <w:tcBorders>
              <w:top w:val="nil"/>
              <w:left w:val="nil"/>
              <w:bottom w:val="single" w:sz="4" w:space="0" w:color="auto"/>
              <w:right w:val="single" w:sz="4" w:space="0" w:color="auto"/>
            </w:tcBorders>
            <w:shd w:val="clear" w:color="000000" w:fill="FFFFFF"/>
            <w:noWrap/>
            <w:vAlign w:val="bottom"/>
            <w:hideMark/>
          </w:tcPr>
          <w:p w14:paraId="62A7E7BC" w14:textId="632A9459"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715</w:t>
            </w:r>
          </w:p>
        </w:tc>
      </w:tr>
      <w:tr w:rsidR="00C52F8D" w:rsidRPr="000B521B" w14:paraId="5DADF366"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592D647B" w14:textId="3F0580FC" w:rsidR="005D2A6A" w:rsidRPr="000B521B" w:rsidRDefault="005D2A6A" w:rsidP="00B20C6E">
            <w:pPr>
              <w:spacing w:after="0" w:line="240" w:lineRule="auto"/>
              <w:rPr>
                <w:rFonts w:ascii="Arial" w:eastAsia="Times New Roman" w:hAnsi="Arial" w:cs="Arial"/>
                <w:color w:val="000000"/>
                <w:sz w:val="20"/>
                <w:szCs w:val="20"/>
                <w:lang w:val="en-US"/>
              </w:rPr>
            </w:pPr>
            <w:proofErr w:type="spellStart"/>
            <w:r w:rsidRPr="000B521B">
              <w:rPr>
                <w:rFonts w:ascii="Arial" w:hAnsi="Arial" w:cs="Arial"/>
                <w:color w:val="000000"/>
                <w:sz w:val="20"/>
                <w:szCs w:val="20"/>
              </w:rPr>
              <w:t>Novolac</w:t>
            </w:r>
            <w:proofErr w:type="spellEnd"/>
            <w:r w:rsidRPr="000B521B">
              <w:rPr>
                <w:rFonts w:ascii="Arial" w:hAnsi="Arial" w:cs="Arial"/>
                <w:color w:val="000000"/>
                <w:sz w:val="20"/>
                <w:szCs w:val="20"/>
              </w:rPr>
              <w:t xml:space="preserve"> vinyl ester resin</w:t>
            </w:r>
          </w:p>
        </w:tc>
        <w:tc>
          <w:tcPr>
            <w:tcW w:w="882" w:type="dxa"/>
            <w:tcBorders>
              <w:top w:val="nil"/>
              <w:left w:val="nil"/>
              <w:bottom w:val="single" w:sz="4" w:space="0" w:color="auto"/>
              <w:right w:val="single" w:sz="4" w:space="0" w:color="auto"/>
            </w:tcBorders>
            <w:shd w:val="clear" w:color="000000" w:fill="FFFFFF"/>
            <w:noWrap/>
            <w:vAlign w:val="bottom"/>
            <w:hideMark/>
          </w:tcPr>
          <w:p w14:paraId="3D74B83F" w14:textId="0F774181"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184</w:t>
            </w:r>
          </w:p>
        </w:tc>
        <w:tc>
          <w:tcPr>
            <w:tcW w:w="882" w:type="dxa"/>
            <w:tcBorders>
              <w:top w:val="nil"/>
              <w:left w:val="nil"/>
              <w:bottom w:val="single" w:sz="4" w:space="0" w:color="auto"/>
              <w:right w:val="single" w:sz="4" w:space="0" w:color="auto"/>
            </w:tcBorders>
            <w:shd w:val="clear" w:color="000000" w:fill="FFFFFF"/>
            <w:noWrap/>
            <w:vAlign w:val="bottom"/>
            <w:hideMark/>
          </w:tcPr>
          <w:p w14:paraId="41CD2280" w14:textId="64EAD385"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193</w:t>
            </w:r>
          </w:p>
        </w:tc>
        <w:tc>
          <w:tcPr>
            <w:tcW w:w="882" w:type="dxa"/>
            <w:tcBorders>
              <w:top w:val="nil"/>
              <w:left w:val="nil"/>
              <w:bottom w:val="single" w:sz="4" w:space="0" w:color="auto"/>
              <w:right w:val="single" w:sz="4" w:space="0" w:color="auto"/>
            </w:tcBorders>
            <w:shd w:val="clear" w:color="000000" w:fill="FFFFFF"/>
            <w:noWrap/>
            <w:vAlign w:val="bottom"/>
            <w:hideMark/>
          </w:tcPr>
          <w:p w14:paraId="75B16BA1" w14:textId="5ADDA2AF"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201</w:t>
            </w:r>
          </w:p>
        </w:tc>
        <w:tc>
          <w:tcPr>
            <w:tcW w:w="883" w:type="dxa"/>
            <w:tcBorders>
              <w:top w:val="nil"/>
              <w:left w:val="nil"/>
              <w:bottom w:val="single" w:sz="4" w:space="0" w:color="auto"/>
              <w:right w:val="single" w:sz="4" w:space="0" w:color="auto"/>
            </w:tcBorders>
            <w:shd w:val="clear" w:color="000000" w:fill="FFFFFF"/>
            <w:noWrap/>
            <w:vAlign w:val="bottom"/>
            <w:hideMark/>
          </w:tcPr>
          <w:p w14:paraId="327AE53E" w14:textId="1EF4E832"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210</w:t>
            </w:r>
          </w:p>
        </w:tc>
        <w:tc>
          <w:tcPr>
            <w:tcW w:w="1008" w:type="dxa"/>
            <w:tcBorders>
              <w:top w:val="nil"/>
              <w:left w:val="nil"/>
              <w:bottom w:val="single" w:sz="4" w:space="0" w:color="auto"/>
              <w:right w:val="single" w:sz="4" w:space="0" w:color="auto"/>
            </w:tcBorders>
            <w:shd w:val="clear" w:color="000000" w:fill="FFFFFF"/>
            <w:noWrap/>
            <w:vAlign w:val="bottom"/>
            <w:hideMark/>
          </w:tcPr>
          <w:p w14:paraId="2FB948C7" w14:textId="27DA48AA"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218</w:t>
            </w:r>
          </w:p>
        </w:tc>
        <w:tc>
          <w:tcPr>
            <w:tcW w:w="1003" w:type="dxa"/>
            <w:tcBorders>
              <w:top w:val="nil"/>
              <w:left w:val="nil"/>
              <w:bottom w:val="single" w:sz="4" w:space="0" w:color="auto"/>
              <w:right w:val="single" w:sz="4" w:space="0" w:color="auto"/>
            </w:tcBorders>
            <w:shd w:val="clear" w:color="000000" w:fill="FFFFFF"/>
            <w:noWrap/>
            <w:vAlign w:val="bottom"/>
            <w:hideMark/>
          </w:tcPr>
          <w:p w14:paraId="7229B82E" w14:textId="4E5A5761"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203</w:t>
            </w:r>
          </w:p>
        </w:tc>
        <w:tc>
          <w:tcPr>
            <w:tcW w:w="1003" w:type="dxa"/>
            <w:tcBorders>
              <w:top w:val="nil"/>
              <w:left w:val="nil"/>
              <w:bottom w:val="single" w:sz="4" w:space="0" w:color="auto"/>
              <w:right w:val="single" w:sz="4" w:space="0" w:color="auto"/>
            </w:tcBorders>
            <w:shd w:val="clear" w:color="000000" w:fill="FFFFFF"/>
            <w:noWrap/>
            <w:vAlign w:val="bottom"/>
            <w:hideMark/>
          </w:tcPr>
          <w:p w14:paraId="458BBE43" w14:textId="25B88D1C"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215</w:t>
            </w:r>
          </w:p>
        </w:tc>
        <w:tc>
          <w:tcPr>
            <w:tcW w:w="1003" w:type="dxa"/>
            <w:tcBorders>
              <w:top w:val="nil"/>
              <w:left w:val="nil"/>
              <w:bottom w:val="single" w:sz="4" w:space="0" w:color="auto"/>
              <w:right w:val="single" w:sz="4" w:space="0" w:color="auto"/>
            </w:tcBorders>
            <w:shd w:val="clear" w:color="000000" w:fill="FFFFFF"/>
            <w:noWrap/>
            <w:vAlign w:val="bottom"/>
            <w:hideMark/>
          </w:tcPr>
          <w:p w14:paraId="1D472496" w14:textId="333C984D"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283</w:t>
            </w:r>
          </w:p>
        </w:tc>
        <w:tc>
          <w:tcPr>
            <w:tcW w:w="963" w:type="dxa"/>
            <w:tcBorders>
              <w:top w:val="nil"/>
              <w:left w:val="nil"/>
              <w:bottom w:val="single" w:sz="4" w:space="0" w:color="auto"/>
              <w:right w:val="single" w:sz="4" w:space="0" w:color="auto"/>
            </w:tcBorders>
            <w:shd w:val="clear" w:color="000000" w:fill="FFFFFF"/>
            <w:noWrap/>
            <w:vAlign w:val="bottom"/>
            <w:hideMark/>
          </w:tcPr>
          <w:p w14:paraId="20E3C94B" w14:textId="6CA164CA"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380</w:t>
            </w:r>
          </w:p>
        </w:tc>
      </w:tr>
      <w:tr w:rsidR="00C52F8D" w:rsidRPr="000B521B" w14:paraId="1C5B3A89"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755F6FE3" w14:textId="07C6F15C" w:rsidR="005D2A6A" w:rsidRPr="000B521B" w:rsidRDefault="005D2A6A" w:rsidP="00B20C6E">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Brominated vinyl ester resin</w:t>
            </w:r>
          </w:p>
        </w:tc>
        <w:tc>
          <w:tcPr>
            <w:tcW w:w="882" w:type="dxa"/>
            <w:tcBorders>
              <w:top w:val="nil"/>
              <w:left w:val="nil"/>
              <w:bottom w:val="single" w:sz="4" w:space="0" w:color="auto"/>
              <w:right w:val="single" w:sz="4" w:space="0" w:color="auto"/>
            </w:tcBorders>
            <w:shd w:val="clear" w:color="000000" w:fill="FFFFFF"/>
            <w:noWrap/>
            <w:vAlign w:val="bottom"/>
            <w:hideMark/>
          </w:tcPr>
          <w:p w14:paraId="69543D84" w14:textId="6E9D1B2D"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60</w:t>
            </w:r>
          </w:p>
        </w:tc>
        <w:tc>
          <w:tcPr>
            <w:tcW w:w="882" w:type="dxa"/>
            <w:tcBorders>
              <w:top w:val="nil"/>
              <w:left w:val="nil"/>
              <w:bottom w:val="single" w:sz="4" w:space="0" w:color="auto"/>
              <w:right w:val="single" w:sz="4" w:space="0" w:color="auto"/>
            </w:tcBorders>
            <w:shd w:val="clear" w:color="000000" w:fill="FFFFFF"/>
            <w:noWrap/>
            <w:vAlign w:val="bottom"/>
            <w:hideMark/>
          </w:tcPr>
          <w:p w14:paraId="5FC8DA13" w14:textId="56BD7ABB"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62</w:t>
            </w:r>
          </w:p>
        </w:tc>
        <w:tc>
          <w:tcPr>
            <w:tcW w:w="882" w:type="dxa"/>
            <w:tcBorders>
              <w:top w:val="nil"/>
              <w:left w:val="nil"/>
              <w:bottom w:val="single" w:sz="4" w:space="0" w:color="auto"/>
              <w:right w:val="single" w:sz="4" w:space="0" w:color="auto"/>
            </w:tcBorders>
            <w:shd w:val="clear" w:color="000000" w:fill="FFFFFF"/>
            <w:noWrap/>
            <w:vAlign w:val="bottom"/>
            <w:hideMark/>
          </w:tcPr>
          <w:p w14:paraId="37630509" w14:textId="0EB4E1F1"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63</w:t>
            </w:r>
          </w:p>
        </w:tc>
        <w:tc>
          <w:tcPr>
            <w:tcW w:w="883" w:type="dxa"/>
            <w:tcBorders>
              <w:top w:val="nil"/>
              <w:left w:val="nil"/>
              <w:bottom w:val="single" w:sz="4" w:space="0" w:color="auto"/>
              <w:right w:val="single" w:sz="4" w:space="0" w:color="auto"/>
            </w:tcBorders>
            <w:shd w:val="clear" w:color="000000" w:fill="FFFFFF"/>
            <w:noWrap/>
            <w:vAlign w:val="bottom"/>
            <w:hideMark/>
          </w:tcPr>
          <w:p w14:paraId="6CC506F4" w14:textId="2EBDE20E"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65</w:t>
            </w:r>
          </w:p>
        </w:tc>
        <w:tc>
          <w:tcPr>
            <w:tcW w:w="1008" w:type="dxa"/>
            <w:tcBorders>
              <w:top w:val="nil"/>
              <w:left w:val="nil"/>
              <w:bottom w:val="single" w:sz="4" w:space="0" w:color="auto"/>
              <w:right w:val="single" w:sz="4" w:space="0" w:color="auto"/>
            </w:tcBorders>
            <w:shd w:val="clear" w:color="000000" w:fill="FFFFFF"/>
            <w:noWrap/>
            <w:vAlign w:val="bottom"/>
            <w:hideMark/>
          </w:tcPr>
          <w:p w14:paraId="5DA8B2EE" w14:textId="2580F40B"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67</w:t>
            </w:r>
          </w:p>
        </w:tc>
        <w:tc>
          <w:tcPr>
            <w:tcW w:w="1003" w:type="dxa"/>
            <w:tcBorders>
              <w:top w:val="nil"/>
              <w:left w:val="nil"/>
              <w:bottom w:val="single" w:sz="4" w:space="0" w:color="auto"/>
              <w:right w:val="single" w:sz="4" w:space="0" w:color="auto"/>
            </w:tcBorders>
            <w:shd w:val="clear" w:color="000000" w:fill="FFFFFF"/>
            <w:noWrap/>
            <w:vAlign w:val="bottom"/>
            <w:hideMark/>
          </w:tcPr>
          <w:p w14:paraId="2BE52AB4" w14:textId="458C9E7F"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64</w:t>
            </w:r>
          </w:p>
        </w:tc>
        <w:tc>
          <w:tcPr>
            <w:tcW w:w="1003" w:type="dxa"/>
            <w:tcBorders>
              <w:top w:val="nil"/>
              <w:left w:val="nil"/>
              <w:bottom w:val="single" w:sz="4" w:space="0" w:color="auto"/>
              <w:right w:val="single" w:sz="4" w:space="0" w:color="auto"/>
            </w:tcBorders>
            <w:shd w:val="clear" w:color="000000" w:fill="FFFFFF"/>
            <w:noWrap/>
            <w:vAlign w:val="bottom"/>
            <w:hideMark/>
          </w:tcPr>
          <w:p w14:paraId="11A417DB" w14:textId="7EFEB634"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67</w:t>
            </w:r>
          </w:p>
        </w:tc>
        <w:tc>
          <w:tcPr>
            <w:tcW w:w="1003" w:type="dxa"/>
            <w:tcBorders>
              <w:top w:val="nil"/>
              <w:left w:val="nil"/>
              <w:bottom w:val="single" w:sz="4" w:space="0" w:color="auto"/>
              <w:right w:val="single" w:sz="4" w:space="0" w:color="auto"/>
            </w:tcBorders>
            <w:shd w:val="clear" w:color="000000" w:fill="FFFFFF"/>
            <w:noWrap/>
            <w:vAlign w:val="bottom"/>
            <w:hideMark/>
          </w:tcPr>
          <w:p w14:paraId="40B1D2C8" w14:textId="15EA902A"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87</w:t>
            </w:r>
          </w:p>
        </w:tc>
        <w:tc>
          <w:tcPr>
            <w:tcW w:w="963" w:type="dxa"/>
            <w:tcBorders>
              <w:top w:val="nil"/>
              <w:left w:val="nil"/>
              <w:bottom w:val="single" w:sz="4" w:space="0" w:color="auto"/>
              <w:right w:val="single" w:sz="4" w:space="0" w:color="auto"/>
            </w:tcBorders>
            <w:shd w:val="clear" w:color="000000" w:fill="FFFFFF"/>
            <w:noWrap/>
            <w:vAlign w:val="bottom"/>
            <w:hideMark/>
          </w:tcPr>
          <w:p w14:paraId="1966EB3D" w14:textId="31769721"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114</w:t>
            </w:r>
          </w:p>
        </w:tc>
      </w:tr>
      <w:tr w:rsidR="00C52F8D" w:rsidRPr="000B521B" w14:paraId="3036F196"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72E15629" w14:textId="2D4AE33C" w:rsidR="005D2A6A" w:rsidRPr="000B521B" w:rsidRDefault="005D2A6A" w:rsidP="00B20C6E">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Other chemistry</w:t>
            </w:r>
          </w:p>
        </w:tc>
        <w:tc>
          <w:tcPr>
            <w:tcW w:w="882" w:type="dxa"/>
            <w:tcBorders>
              <w:top w:val="nil"/>
              <w:left w:val="nil"/>
              <w:bottom w:val="single" w:sz="4" w:space="0" w:color="auto"/>
              <w:right w:val="single" w:sz="4" w:space="0" w:color="auto"/>
            </w:tcBorders>
            <w:shd w:val="clear" w:color="000000" w:fill="FFFFFF"/>
            <w:noWrap/>
            <w:vAlign w:val="bottom"/>
            <w:hideMark/>
          </w:tcPr>
          <w:p w14:paraId="49B34C2B" w14:textId="20E9E9DD"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83</w:t>
            </w:r>
          </w:p>
        </w:tc>
        <w:tc>
          <w:tcPr>
            <w:tcW w:w="882" w:type="dxa"/>
            <w:tcBorders>
              <w:top w:val="nil"/>
              <w:left w:val="nil"/>
              <w:bottom w:val="single" w:sz="4" w:space="0" w:color="auto"/>
              <w:right w:val="single" w:sz="4" w:space="0" w:color="auto"/>
            </w:tcBorders>
            <w:shd w:val="clear" w:color="000000" w:fill="FFFFFF"/>
            <w:noWrap/>
            <w:vAlign w:val="bottom"/>
            <w:hideMark/>
          </w:tcPr>
          <w:p w14:paraId="7E7DEF66" w14:textId="292595A2"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87</w:t>
            </w:r>
          </w:p>
        </w:tc>
        <w:tc>
          <w:tcPr>
            <w:tcW w:w="882" w:type="dxa"/>
            <w:tcBorders>
              <w:top w:val="nil"/>
              <w:left w:val="nil"/>
              <w:bottom w:val="single" w:sz="4" w:space="0" w:color="auto"/>
              <w:right w:val="single" w:sz="4" w:space="0" w:color="auto"/>
            </w:tcBorders>
            <w:shd w:val="clear" w:color="000000" w:fill="FFFFFF"/>
            <w:noWrap/>
            <w:vAlign w:val="bottom"/>
            <w:hideMark/>
          </w:tcPr>
          <w:p w14:paraId="40561DD5" w14:textId="2EE7A304"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91</w:t>
            </w:r>
          </w:p>
        </w:tc>
        <w:tc>
          <w:tcPr>
            <w:tcW w:w="883" w:type="dxa"/>
            <w:tcBorders>
              <w:top w:val="nil"/>
              <w:left w:val="nil"/>
              <w:bottom w:val="single" w:sz="4" w:space="0" w:color="auto"/>
              <w:right w:val="single" w:sz="4" w:space="0" w:color="auto"/>
            </w:tcBorders>
            <w:shd w:val="clear" w:color="000000" w:fill="FFFFFF"/>
            <w:noWrap/>
            <w:vAlign w:val="bottom"/>
            <w:hideMark/>
          </w:tcPr>
          <w:p w14:paraId="42C33EEF" w14:textId="5DD643DF"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94</w:t>
            </w:r>
          </w:p>
        </w:tc>
        <w:tc>
          <w:tcPr>
            <w:tcW w:w="1008" w:type="dxa"/>
            <w:tcBorders>
              <w:top w:val="nil"/>
              <w:left w:val="nil"/>
              <w:bottom w:val="single" w:sz="4" w:space="0" w:color="auto"/>
              <w:right w:val="single" w:sz="4" w:space="0" w:color="auto"/>
            </w:tcBorders>
            <w:shd w:val="clear" w:color="000000" w:fill="FFFFFF"/>
            <w:noWrap/>
            <w:vAlign w:val="bottom"/>
            <w:hideMark/>
          </w:tcPr>
          <w:p w14:paraId="57522666" w14:textId="2A19FDCA"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99</w:t>
            </w:r>
          </w:p>
        </w:tc>
        <w:tc>
          <w:tcPr>
            <w:tcW w:w="1003" w:type="dxa"/>
            <w:tcBorders>
              <w:top w:val="nil"/>
              <w:left w:val="nil"/>
              <w:bottom w:val="single" w:sz="4" w:space="0" w:color="auto"/>
              <w:right w:val="single" w:sz="4" w:space="0" w:color="auto"/>
            </w:tcBorders>
            <w:shd w:val="clear" w:color="000000" w:fill="FFFFFF"/>
            <w:noWrap/>
            <w:vAlign w:val="bottom"/>
            <w:hideMark/>
          </w:tcPr>
          <w:p w14:paraId="0597ED27" w14:textId="3C26770B"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89</w:t>
            </w:r>
          </w:p>
        </w:tc>
        <w:tc>
          <w:tcPr>
            <w:tcW w:w="1003" w:type="dxa"/>
            <w:tcBorders>
              <w:top w:val="nil"/>
              <w:left w:val="nil"/>
              <w:bottom w:val="single" w:sz="4" w:space="0" w:color="auto"/>
              <w:right w:val="single" w:sz="4" w:space="0" w:color="auto"/>
            </w:tcBorders>
            <w:shd w:val="clear" w:color="000000" w:fill="FFFFFF"/>
            <w:noWrap/>
            <w:vAlign w:val="bottom"/>
            <w:hideMark/>
          </w:tcPr>
          <w:p w14:paraId="30719955" w14:textId="7DCCC742"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97</w:t>
            </w:r>
          </w:p>
        </w:tc>
        <w:tc>
          <w:tcPr>
            <w:tcW w:w="1003" w:type="dxa"/>
            <w:tcBorders>
              <w:top w:val="nil"/>
              <w:left w:val="nil"/>
              <w:bottom w:val="single" w:sz="4" w:space="0" w:color="auto"/>
              <w:right w:val="single" w:sz="4" w:space="0" w:color="auto"/>
            </w:tcBorders>
            <w:shd w:val="clear" w:color="000000" w:fill="FFFFFF"/>
            <w:noWrap/>
            <w:vAlign w:val="bottom"/>
            <w:hideMark/>
          </w:tcPr>
          <w:p w14:paraId="5C9B13AF" w14:textId="3A4C0C4D"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123</w:t>
            </w:r>
          </w:p>
        </w:tc>
        <w:tc>
          <w:tcPr>
            <w:tcW w:w="963" w:type="dxa"/>
            <w:tcBorders>
              <w:top w:val="nil"/>
              <w:left w:val="nil"/>
              <w:bottom w:val="single" w:sz="4" w:space="0" w:color="auto"/>
              <w:right w:val="single" w:sz="4" w:space="0" w:color="auto"/>
            </w:tcBorders>
            <w:shd w:val="clear" w:color="000000" w:fill="FFFFFF"/>
            <w:noWrap/>
            <w:vAlign w:val="bottom"/>
            <w:hideMark/>
          </w:tcPr>
          <w:p w14:paraId="748F1574" w14:textId="705C74D4" w:rsidR="005D2A6A" w:rsidRPr="000B521B" w:rsidRDefault="005D2A6A" w:rsidP="00B20C6E">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159</w:t>
            </w:r>
          </w:p>
        </w:tc>
      </w:tr>
      <w:tr w:rsidR="00C52F8D" w:rsidRPr="000B521B" w14:paraId="7D3EEF82"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46DED771" w14:textId="65929E32" w:rsidR="005D2A6A" w:rsidRPr="000B521B" w:rsidRDefault="005D2A6A" w:rsidP="00064CBC">
            <w:pPr>
              <w:spacing w:after="0" w:line="240" w:lineRule="auto"/>
              <w:jc w:val="center"/>
              <w:rPr>
                <w:rFonts w:ascii="Arial" w:eastAsia="Times New Roman" w:hAnsi="Arial" w:cs="Arial"/>
                <w:b/>
                <w:bCs/>
                <w:color w:val="000000"/>
                <w:sz w:val="20"/>
                <w:szCs w:val="20"/>
                <w:lang w:val="en-US"/>
              </w:rPr>
            </w:pPr>
            <w:r w:rsidRPr="000B521B">
              <w:rPr>
                <w:rFonts w:ascii="Arial" w:hAnsi="Arial" w:cs="Arial"/>
                <w:b/>
                <w:bCs/>
                <w:color w:val="000000"/>
                <w:sz w:val="20"/>
                <w:szCs w:val="20"/>
              </w:rPr>
              <w:t>Total</w:t>
            </w:r>
          </w:p>
        </w:tc>
        <w:tc>
          <w:tcPr>
            <w:tcW w:w="882" w:type="dxa"/>
            <w:tcBorders>
              <w:top w:val="nil"/>
              <w:left w:val="nil"/>
              <w:bottom w:val="single" w:sz="4" w:space="0" w:color="auto"/>
              <w:right w:val="single" w:sz="4" w:space="0" w:color="auto"/>
            </w:tcBorders>
            <w:shd w:val="clear" w:color="000000" w:fill="FFFFFF"/>
            <w:noWrap/>
            <w:vAlign w:val="bottom"/>
            <w:hideMark/>
          </w:tcPr>
          <w:p w14:paraId="6DFBDC9F" w14:textId="2461EBA5" w:rsidR="005D2A6A" w:rsidRPr="000B521B" w:rsidRDefault="005D2A6A" w:rsidP="00064CBC">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677</w:t>
            </w:r>
          </w:p>
        </w:tc>
        <w:tc>
          <w:tcPr>
            <w:tcW w:w="882" w:type="dxa"/>
            <w:tcBorders>
              <w:top w:val="nil"/>
              <w:left w:val="nil"/>
              <w:bottom w:val="single" w:sz="4" w:space="0" w:color="auto"/>
              <w:right w:val="single" w:sz="4" w:space="0" w:color="auto"/>
            </w:tcBorders>
            <w:shd w:val="clear" w:color="000000" w:fill="FFFFFF"/>
            <w:noWrap/>
            <w:vAlign w:val="bottom"/>
            <w:hideMark/>
          </w:tcPr>
          <w:p w14:paraId="724BA00B" w14:textId="3B8DD9A2" w:rsidR="005D2A6A" w:rsidRPr="000B521B" w:rsidRDefault="005D2A6A" w:rsidP="00064CBC">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708</w:t>
            </w:r>
          </w:p>
        </w:tc>
        <w:tc>
          <w:tcPr>
            <w:tcW w:w="882" w:type="dxa"/>
            <w:tcBorders>
              <w:top w:val="nil"/>
              <w:left w:val="nil"/>
              <w:bottom w:val="single" w:sz="4" w:space="0" w:color="auto"/>
              <w:right w:val="single" w:sz="4" w:space="0" w:color="auto"/>
            </w:tcBorders>
            <w:shd w:val="clear" w:color="000000" w:fill="FFFFFF"/>
            <w:noWrap/>
            <w:vAlign w:val="bottom"/>
            <w:hideMark/>
          </w:tcPr>
          <w:p w14:paraId="5A47AF92" w14:textId="597A6131" w:rsidR="005D2A6A" w:rsidRPr="000B521B" w:rsidRDefault="005D2A6A" w:rsidP="00064CBC">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735</w:t>
            </w:r>
          </w:p>
        </w:tc>
        <w:tc>
          <w:tcPr>
            <w:tcW w:w="883" w:type="dxa"/>
            <w:tcBorders>
              <w:top w:val="nil"/>
              <w:left w:val="nil"/>
              <w:bottom w:val="single" w:sz="4" w:space="0" w:color="auto"/>
              <w:right w:val="single" w:sz="4" w:space="0" w:color="auto"/>
            </w:tcBorders>
            <w:shd w:val="clear" w:color="000000" w:fill="FFFFFF"/>
            <w:noWrap/>
            <w:vAlign w:val="bottom"/>
            <w:hideMark/>
          </w:tcPr>
          <w:p w14:paraId="0B274B56" w14:textId="6CBBE0FF" w:rsidR="005D2A6A" w:rsidRPr="000B521B" w:rsidRDefault="005D2A6A" w:rsidP="00064CBC">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767</w:t>
            </w:r>
          </w:p>
        </w:tc>
        <w:tc>
          <w:tcPr>
            <w:tcW w:w="1008" w:type="dxa"/>
            <w:tcBorders>
              <w:top w:val="nil"/>
              <w:left w:val="nil"/>
              <w:bottom w:val="single" w:sz="4" w:space="0" w:color="auto"/>
              <w:right w:val="single" w:sz="4" w:space="0" w:color="auto"/>
            </w:tcBorders>
            <w:shd w:val="clear" w:color="000000" w:fill="FFFFFF"/>
            <w:noWrap/>
            <w:vAlign w:val="bottom"/>
            <w:hideMark/>
          </w:tcPr>
          <w:p w14:paraId="7D81C6CE" w14:textId="44E7D6CD" w:rsidR="005D2A6A" w:rsidRPr="000B521B" w:rsidRDefault="005D2A6A" w:rsidP="00064CBC">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796</w:t>
            </w:r>
          </w:p>
        </w:tc>
        <w:tc>
          <w:tcPr>
            <w:tcW w:w="1003" w:type="dxa"/>
            <w:tcBorders>
              <w:top w:val="nil"/>
              <w:left w:val="nil"/>
              <w:bottom w:val="single" w:sz="4" w:space="0" w:color="auto"/>
              <w:right w:val="single" w:sz="4" w:space="0" w:color="auto"/>
            </w:tcBorders>
            <w:shd w:val="clear" w:color="000000" w:fill="FFFFFF"/>
            <w:noWrap/>
            <w:vAlign w:val="bottom"/>
            <w:hideMark/>
          </w:tcPr>
          <w:p w14:paraId="76B4BF40" w14:textId="1ED7C0B7" w:rsidR="005D2A6A" w:rsidRPr="000B521B" w:rsidRDefault="005D2A6A" w:rsidP="00064CBC">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739</w:t>
            </w:r>
          </w:p>
        </w:tc>
        <w:tc>
          <w:tcPr>
            <w:tcW w:w="1003" w:type="dxa"/>
            <w:tcBorders>
              <w:top w:val="nil"/>
              <w:left w:val="nil"/>
              <w:bottom w:val="single" w:sz="4" w:space="0" w:color="auto"/>
              <w:right w:val="single" w:sz="4" w:space="0" w:color="auto"/>
            </w:tcBorders>
            <w:shd w:val="clear" w:color="000000" w:fill="FFFFFF"/>
            <w:noWrap/>
            <w:vAlign w:val="bottom"/>
            <w:hideMark/>
          </w:tcPr>
          <w:p w14:paraId="0F19E22E" w14:textId="2D734C74" w:rsidR="005D2A6A" w:rsidRPr="000B521B" w:rsidRDefault="005D2A6A" w:rsidP="00064CBC">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789</w:t>
            </w:r>
          </w:p>
        </w:tc>
        <w:tc>
          <w:tcPr>
            <w:tcW w:w="1003" w:type="dxa"/>
            <w:tcBorders>
              <w:top w:val="nil"/>
              <w:left w:val="nil"/>
              <w:bottom w:val="single" w:sz="4" w:space="0" w:color="auto"/>
              <w:right w:val="single" w:sz="4" w:space="0" w:color="auto"/>
            </w:tcBorders>
            <w:shd w:val="clear" w:color="000000" w:fill="FFFFFF"/>
            <w:noWrap/>
            <w:vAlign w:val="bottom"/>
            <w:hideMark/>
          </w:tcPr>
          <w:p w14:paraId="708FEFDD" w14:textId="1CBC4A95" w:rsidR="005D2A6A" w:rsidRPr="000B521B" w:rsidRDefault="005D2A6A" w:rsidP="00064CBC">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1026</w:t>
            </w:r>
          </w:p>
        </w:tc>
        <w:tc>
          <w:tcPr>
            <w:tcW w:w="963" w:type="dxa"/>
            <w:tcBorders>
              <w:top w:val="nil"/>
              <w:left w:val="nil"/>
              <w:bottom w:val="single" w:sz="4" w:space="0" w:color="auto"/>
              <w:right w:val="single" w:sz="4" w:space="0" w:color="auto"/>
            </w:tcBorders>
            <w:shd w:val="clear" w:color="000000" w:fill="FFFFFF"/>
            <w:noWrap/>
            <w:vAlign w:val="bottom"/>
            <w:hideMark/>
          </w:tcPr>
          <w:p w14:paraId="63D4FEC6" w14:textId="55BB9D34" w:rsidR="005D2A6A" w:rsidRPr="000B521B" w:rsidRDefault="005D2A6A" w:rsidP="00064CBC">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1367</w:t>
            </w:r>
          </w:p>
        </w:tc>
      </w:tr>
    </w:tbl>
    <w:bookmarkEnd w:id="54"/>
    <w:p w14:paraId="57C76559" w14:textId="1280AC8F" w:rsidR="00B20C6E" w:rsidRPr="000B521B" w:rsidRDefault="00BA3B42" w:rsidP="00BC081C">
      <w:pPr>
        <w:pStyle w:val="BodyText"/>
        <w:spacing w:before="162" w:line="360" w:lineRule="auto"/>
        <w:ind w:right="90"/>
        <w:jc w:val="both"/>
        <w:rPr>
          <w:noProof/>
          <w:color w:val="000000" w:themeColor="text1"/>
        </w:rPr>
        <w:sectPr w:rsidR="00B20C6E"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B521B">
        <w:rPr>
          <w:bCs/>
          <w:noProof/>
          <w:color w:val="000000" w:themeColor="text1"/>
        </w:rPr>
        <mc:AlternateContent>
          <mc:Choice Requires="wps">
            <w:drawing>
              <wp:anchor distT="0" distB="0" distL="114300" distR="114300" simplePos="0" relativeHeight="251913216" behindDoc="0" locked="0" layoutInCell="1" allowOverlap="1" wp14:anchorId="6DED5058" wp14:editId="6051418C">
                <wp:simplePos x="0" y="0"/>
                <wp:positionH relativeFrom="margin">
                  <wp:posOffset>2799080</wp:posOffset>
                </wp:positionH>
                <wp:positionV relativeFrom="paragraph">
                  <wp:posOffset>68580</wp:posOffset>
                </wp:positionV>
                <wp:extent cx="3800475" cy="307340"/>
                <wp:effectExtent l="0" t="0" r="0" b="0"/>
                <wp:wrapNone/>
                <wp:docPr id="209" name="TextBox 22"/>
                <wp:cNvGraphicFramePr/>
                <a:graphic xmlns:a="http://schemas.openxmlformats.org/drawingml/2006/main">
                  <a:graphicData uri="http://schemas.microsoft.com/office/word/2010/wordprocessingShape">
                    <wps:wsp>
                      <wps:cNvSpPr txBox="1"/>
                      <wps:spPr>
                        <a:xfrm>
                          <a:off x="0" y="0"/>
                          <a:ext cx="3800475" cy="307340"/>
                        </a:xfrm>
                        <a:prstGeom prst="rect">
                          <a:avLst/>
                        </a:prstGeom>
                        <a:noFill/>
                      </wps:spPr>
                      <wps:txbx>
                        <w:txbxContent>
                          <w:p w14:paraId="0AF04F10"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4015CEFC"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DED5058" id="_x0000_s1050" type="#_x0000_t202" style="position:absolute;left:0;text-align:left;margin-left:220.4pt;margin-top:5.4pt;width:299.25pt;height:24.2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" filled="f" stroked="f">
                <v:textbox style="mso-fit-shape-to-text:t">
                  <w:txbxContent>
                    <w:p w14:paraId="0AF04F10"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4015CEFC"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53D03B67" w14:textId="422A0107" w:rsidR="005D2A6A" w:rsidRPr="000B521B" w:rsidRDefault="00F030C5" w:rsidP="00BC081C">
      <w:pPr>
        <w:pStyle w:val="BodyText"/>
        <w:spacing w:before="162" w:line="360" w:lineRule="auto"/>
        <w:ind w:right="90"/>
        <w:jc w:val="both"/>
        <w:rPr>
          <w:noProof/>
          <w:color w:val="000000" w:themeColor="text1"/>
        </w:rPr>
        <w:sectPr w:rsidR="005D2A6A"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B521B">
        <w:rPr>
          <w:noProof/>
          <w:color w:val="000000" w:themeColor="text1"/>
        </w:rPr>
        <mc:AlternateContent>
          <mc:Choice Requires="wps">
            <w:drawing>
              <wp:anchor distT="45720" distB="45720" distL="114300" distR="114300" simplePos="0" relativeHeight="252545024" behindDoc="0" locked="0" layoutInCell="1" allowOverlap="1" wp14:anchorId="5CE04BED" wp14:editId="17B9770C">
                <wp:simplePos x="0" y="0"/>
                <wp:positionH relativeFrom="column">
                  <wp:posOffset>-107950</wp:posOffset>
                </wp:positionH>
                <wp:positionV relativeFrom="paragraph">
                  <wp:posOffset>302895</wp:posOffset>
                </wp:positionV>
                <wp:extent cx="6709410" cy="3040380"/>
                <wp:effectExtent l="95250" t="57150" r="91440" b="121920"/>
                <wp:wrapSquare wrapText="bothSides"/>
                <wp:docPr id="2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9410" cy="3040380"/>
                        </a:xfrm>
                        <a:prstGeom prst="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rgbClr r="0" g="0" b="0"/>
                        </a:lnRef>
                        <a:fillRef idx="0">
                          <a:scrgbClr r="0" g="0" b="0"/>
                        </a:fillRef>
                        <a:effectRef idx="0">
                          <a:scrgbClr r="0" g="0" b="0"/>
                        </a:effectRef>
                        <a:fontRef idx="minor">
                          <a:schemeClr val="lt1"/>
                        </a:fontRef>
                      </wps:style>
                      <wps:txbx>
                        <w:txbxContent>
                          <w:p w14:paraId="7F2CE341" w14:textId="0197EF12" w:rsidR="00C52F8D" w:rsidRDefault="00C52F8D" w:rsidP="002B5226">
                            <w:pPr>
                              <w:pStyle w:val="BodyText"/>
                              <w:numPr>
                                <w:ilvl w:val="0"/>
                                <w:numId w:val="14"/>
                              </w:numPr>
                              <w:spacing w:before="162" w:line="360" w:lineRule="auto"/>
                              <w:ind w:right="90"/>
                              <w:jc w:val="both"/>
                              <w:rPr>
                                <w:noProof/>
                                <w:color w:val="000000" w:themeColor="text1"/>
                              </w:rPr>
                            </w:pPr>
                            <w:r w:rsidRPr="002B5730">
                              <w:rPr>
                                <w:noProof/>
                                <w:color w:val="000000" w:themeColor="text1"/>
                              </w:rPr>
                              <w:t>The Bisphenol- A type vinyl ester resin contributes to around 50% of the global vinyl ester resin types due to its excellent properties of corrosion resistance to a variety of alkalis, organic and inorganic salts, salt solutions and oxidizing chemicals, etc</w:t>
                            </w:r>
                          </w:p>
                          <w:p w14:paraId="78171F88" w14:textId="77777777" w:rsidR="00C52F8D" w:rsidRDefault="00C52F8D" w:rsidP="002B5226">
                            <w:pPr>
                              <w:pStyle w:val="BodyText"/>
                              <w:numPr>
                                <w:ilvl w:val="0"/>
                                <w:numId w:val="14"/>
                              </w:numPr>
                              <w:spacing w:before="162" w:line="360" w:lineRule="auto"/>
                              <w:ind w:right="90"/>
                              <w:jc w:val="both"/>
                              <w:rPr>
                                <w:noProof/>
                                <w:color w:val="000000" w:themeColor="text1"/>
                              </w:rPr>
                            </w:pPr>
                            <w:r w:rsidRPr="002B5730">
                              <w:rPr>
                                <w:noProof/>
                                <w:color w:val="000000" w:themeColor="text1"/>
                              </w:rPr>
                              <w:t>As Bisphenol A has been banned in Europe, the demand for Bisphenol A Vinyl Ester Resin is expected to gradually decrease as Bisphenol A will be replaced by Bisphenol F and S.</w:t>
                            </w:r>
                          </w:p>
                          <w:p w14:paraId="2A21AC67" w14:textId="77777777" w:rsidR="00C52F8D" w:rsidRDefault="00C52F8D" w:rsidP="002B5226">
                            <w:pPr>
                              <w:pStyle w:val="BodyText"/>
                              <w:numPr>
                                <w:ilvl w:val="0"/>
                                <w:numId w:val="14"/>
                              </w:numPr>
                              <w:spacing w:before="162" w:line="360" w:lineRule="auto"/>
                              <w:ind w:right="90"/>
                              <w:jc w:val="both"/>
                              <w:rPr>
                                <w:noProof/>
                                <w:color w:val="000000" w:themeColor="text1"/>
                              </w:rPr>
                            </w:pPr>
                            <w:r w:rsidRPr="002B5730">
                              <w:rPr>
                                <w:noProof/>
                                <w:color w:val="000000" w:themeColor="text1"/>
                              </w:rPr>
                              <w:t xml:space="preserve">Novolac vinyl ester resin contributes to around 27% which has been specially modified for improved fabrication properties. It provides improved product quality and fabrication efficiency  to ens users, which offers extended shelf life and adds improved flexibilty to fabricators. </w:t>
                            </w:r>
                          </w:p>
                          <w:p w14:paraId="2236E5BF" w14:textId="452A44A3" w:rsidR="00C52F8D" w:rsidRDefault="00C52F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04BED" id="_x0000_s1051" type="#_x0000_t202" style="position:absolute;left:0;text-align:left;margin-left:-8.5pt;margin-top:23.85pt;width:528.3pt;height:239.4pt;z-index:252545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" fillcolor="#6e6e6e [2150]" stroked="f">
                <v:fill color2="#c9c9c9 [1942]" rotate="t" angle="180" colors="0 #6f6f6f;31457f #a8a8a8;1 #c9c9c9" focus="100%" type="gradient"/>
                <v:shadow on="t" color="black" opacity="20971f" offset="0,2.2pt"/>
                <v:textbox>
                  <w:txbxContent>
                    <w:p w14:paraId="7F2CE341" w14:textId="0197EF12" w:rsidR="00C52F8D" w:rsidRDefault="00C52F8D" w:rsidP="002B5226">
                      <w:pPr>
                        <w:pStyle w:val="BodyText"/>
                        <w:numPr>
                          <w:ilvl w:val="0"/>
                          <w:numId w:val="14"/>
                        </w:numPr>
                        <w:spacing w:before="162" w:line="360" w:lineRule="auto"/>
                        <w:ind w:right="90"/>
                        <w:jc w:val="both"/>
                        <w:rPr>
                          <w:noProof/>
                          <w:color w:val="000000" w:themeColor="text1"/>
                        </w:rPr>
                      </w:pPr>
                      <w:r w:rsidRPr="002B5730">
                        <w:rPr>
                          <w:noProof/>
                          <w:color w:val="000000" w:themeColor="text1"/>
                        </w:rPr>
                        <w:t>The Bisphenol- A type vinyl ester resin contributes to around 50% of the global vinyl ester resin types due to its excellent properties of corrosion resistance to a variety of alkalis, organic and inorganic salts, salt solutions and oxidizing chemicals, etc</w:t>
                      </w:r>
                    </w:p>
                    <w:p w14:paraId="78171F88" w14:textId="77777777" w:rsidR="00C52F8D" w:rsidRDefault="00C52F8D" w:rsidP="002B5226">
                      <w:pPr>
                        <w:pStyle w:val="BodyText"/>
                        <w:numPr>
                          <w:ilvl w:val="0"/>
                          <w:numId w:val="14"/>
                        </w:numPr>
                        <w:spacing w:before="162" w:line="360" w:lineRule="auto"/>
                        <w:ind w:right="90"/>
                        <w:jc w:val="both"/>
                        <w:rPr>
                          <w:noProof/>
                          <w:color w:val="000000" w:themeColor="text1"/>
                        </w:rPr>
                      </w:pPr>
                      <w:r w:rsidRPr="002B5730">
                        <w:rPr>
                          <w:noProof/>
                          <w:color w:val="000000" w:themeColor="text1"/>
                        </w:rPr>
                        <w:t>As Bisphenol A has been banned in Europe, the demand for Bisphenol A Vinyl Ester Resin is expected to gradually decrease as Bisphenol A will be replaced by Bisphenol F and S.</w:t>
                      </w:r>
                    </w:p>
                    <w:p w14:paraId="2A21AC67" w14:textId="77777777" w:rsidR="00C52F8D" w:rsidRDefault="00C52F8D" w:rsidP="002B5226">
                      <w:pPr>
                        <w:pStyle w:val="BodyText"/>
                        <w:numPr>
                          <w:ilvl w:val="0"/>
                          <w:numId w:val="14"/>
                        </w:numPr>
                        <w:spacing w:before="162" w:line="360" w:lineRule="auto"/>
                        <w:ind w:right="90"/>
                        <w:jc w:val="both"/>
                        <w:rPr>
                          <w:noProof/>
                          <w:color w:val="000000" w:themeColor="text1"/>
                        </w:rPr>
                      </w:pPr>
                      <w:r w:rsidRPr="002B5730">
                        <w:rPr>
                          <w:noProof/>
                          <w:color w:val="000000" w:themeColor="text1"/>
                        </w:rPr>
                        <w:t xml:space="preserve">Novolac vinyl ester resin contributes to around 27% which has been specially modified for improved fabrication properties. It provides improved product quality and fabrication efficiency  to ens users, which offers extended shelf life and adds improved flexibilty to fabricators. </w:t>
                      </w:r>
                    </w:p>
                    <w:p w14:paraId="2236E5BF" w14:textId="452A44A3" w:rsidR="00C52F8D" w:rsidRDefault="00C52F8D"/>
                  </w:txbxContent>
                </v:textbox>
                <w10:wrap type="square"/>
              </v:shape>
            </w:pict>
          </mc:Fallback>
        </mc:AlternateContent>
      </w:r>
    </w:p>
    <w:p w14:paraId="5E6D4981" w14:textId="1DF5753E" w:rsidR="00064CBC" w:rsidRPr="000B521B" w:rsidRDefault="00C07E16" w:rsidP="0061645E">
      <w:pPr>
        <w:rPr>
          <w:rFonts w:ascii="Arial" w:hAnsi="Arial" w:cs="Arial"/>
          <w:b/>
          <w:bCs/>
          <w:sz w:val="24"/>
          <w:szCs w:val="24"/>
        </w:rPr>
      </w:pPr>
      <w:r w:rsidRPr="000B521B">
        <w:rPr>
          <w:rFonts w:ascii="Arial" w:hAnsi="Arial" w:cs="Arial"/>
          <w:b/>
          <w:bCs/>
          <w:sz w:val="24"/>
          <w:szCs w:val="24"/>
        </w:rPr>
        <w:t xml:space="preserve"> </w:t>
      </w:r>
    </w:p>
    <w:p w14:paraId="0B2B3AD8" w14:textId="3A8844CB" w:rsidR="00064CBC" w:rsidRPr="000B521B" w:rsidRDefault="00064CBC" w:rsidP="0061645E">
      <w:pPr>
        <w:rPr>
          <w:rFonts w:ascii="Arial" w:hAnsi="Arial" w:cs="Arial"/>
          <w:b/>
          <w:bCs/>
          <w:sz w:val="24"/>
          <w:szCs w:val="24"/>
        </w:rPr>
      </w:pPr>
    </w:p>
    <w:p w14:paraId="208824B3" w14:textId="73FAD198" w:rsidR="00064CBC" w:rsidRPr="000B521B" w:rsidRDefault="00064CBC" w:rsidP="0061645E">
      <w:pPr>
        <w:rPr>
          <w:rFonts w:ascii="Arial" w:hAnsi="Arial" w:cs="Arial"/>
          <w:b/>
          <w:bCs/>
          <w:sz w:val="24"/>
          <w:szCs w:val="24"/>
        </w:rPr>
      </w:pPr>
    </w:p>
    <w:p w14:paraId="42591BB2" w14:textId="591E9BAE" w:rsidR="00064CBC" w:rsidRPr="000B521B" w:rsidRDefault="00064CBC" w:rsidP="0061645E">
      <w:pPr>
        <w:rPr>
          <w:rFonts w:ascii="Arial" w:hAnsi="Arial" w:cs="Arial"/>
          <w:b/>
          <w:bCs/>
          <w:sz w:val="24"/>
          <w:szCs w:val="24"/>
        </w:rPr>
      </w:pPr>
    </w:p>
    <w:p w14:paraId="5C75E556" w14:textId="022BA7B1" w:rsidR="00064CBC" w:rsidRPr="000B521B" w:rsidRDefault="00064CBC" w:rsidP="0061645E">
      <w:pPr>
        <w:rPr>
          <w:rFonts w:ascii="Arial" w:hAnsi="Arial" w:cs="Arial"/>
          <w:b/>
          <w:bCs/>
          <w:sz w:val="24"/>
          <w:szCs w:val="24"/>
        </w:rPr>
      </w:pPr>
    </w:p>
    <w:p w14:paraId="440AE270" w14:textId="77777777" w:rsidR="00064CBC" w:rsidRPr="000B521B" w:rsidRDefault="00064CBC" w:rsidP="0061645E">
      <w:pPr>
        <w:rPr>
          <w:rFonts w:ascii="Arial" w:hAnsi="Arial" w:cs="Arial"/>
          <w:b/>
          <w:bCs/>
          <w:sz w:val="24"/>
          <w:szCs w:val="24"/>
        </w:rPr>
      </w:pPr>
    </w:p>
    <w:p w14:paraId="6E229B0A" w14:textId="77777777" w:rsidR="00064CBC" w:rsidRPr="000B521B" w:rsidRDefault="00064CBC" w:rsidP="0061645E">
      <w:pPr>
        <w:rPr>
          <w:rFonts w:ascii="Arial" w:hAnsi="Arial" w:cs="Arial"/>
          <w:b/>
          <w:bCs/>
          <w:sz w:val="24"/>
          <w:szCs w:val="24"/>
        </w:rPr>
      </w:pPr>
    </w:p>
    <w:p w14:paraId="4072BEAA" w14:textId="24C1220D" w:rsidR="00064CBC" w:rsidRDefault="00064CBC" w:rsidP="0061645E">
      <w:pPr>
        <w:rPr>
          <w:rFonts w:ascii="Arial" w:hAnsi="Arial" w:cs="Arial"/>
          <w:b/>
          <w:bCs/>
          <w:sz w:val="24"/>
          <w:szCs w:val="24"/>
        </w:rPr>
      </w:pPr>
    </w:p>
    <w:p w14:paraId="20440D50" w14:textId="6DBF7F91" w:rsidR="00BA3B42" w:rsidRDefault="00BA3B42" w:rsidP="0061645E">
      <w:pPr>
        <w:rPr>
          <w:rFonts w:ascii="Arial" w:hAnsi="Arial" w:cs="Arial"/>
          <w:b/>
          <w:bCs/>
          <w:sz w:val="24"/>
          <w:szCs w:val="24"/>
        </w:rPr>
      </w:pPr>
    </w:p>
    <w:p w14:paraId="668DBEC8" w14:textId="66DCE814" w:rsidR="00BA3B42" w:rsidRDefault="00BA3B42" w:rsidP="0061645E">
      <w:pPr>
        <w:rPr>
          <w:rFonts w:ascii="Arial" w:hAnsi="Arial" w:cs="Arial"/>
          <w:b/>
          <w:bCs/>
          <w:sz w:val="24"/>
          <w:szCs w:val="24"/>
        </w:rPr>
      </w:pPr>
    </w:p>
    <w:p w14:paraId="43C036E9" w14:textId="77777777" w:rsidR="00BA3B42" w:rsidRPr="000B521B" w:rsidRDefault="00BA3B42" w:rsidP="0061645E">
      <w:pPr>
        <w:rPr>
          <w:rFonts w:ascii="Arial" w:hAnsi="Arial" w:cs="Arial"/>
          <w:b/>
          <w:bCs/>
          <w:sz w:val="24"/>
          <w:szCs w:val="24"/>
        </w:rPr>
      </w:pPr>
    </w:p>
    <w:p w14:paraId="37AE5790" w14:textId="77777777" w:rsidR="00064CBC" w:rsidRPr="000B521B" w:rsidRDefault="00064CBC" w:rsidP="0061645E">
      <w:pPr>
        <w:rPr>
          <w:rFonts w:ascii="Arial" w:hAnsi="Arial" w:cs="Arial"/>
          <w:b/>
          <w:bCs/>
          <w:sz w:val="24"/>
          <w:szCs w:val="24"/>
        </w:rPr>
      </w:pPr>
    </w:p>
    <w:p w14:paraId="05E05BAF" w14:textId="0D094525" w:rsidR="009E126D" w:rsidRPr="000B521B" w:rsidRDefault="009E126D" w:rsidP="0061645E">
      <w:pPr>
        <w:rPr>
          <w:rFonts w:ascii="Arial" w:hAnsi="Arial" w:cs="Arial"/>
          <w:b/>
          <w:bCs/>
          <w:sz w:val="24"/>
          <w:szCs w:val="24"/>
        </w:rPr>
      </w:pPr>
      <w:r w:rsidRPr="000B521B">
        <w:rPr>
          <w:rFonts w:ascii="Arial" w:hAnsi="Arial" w:cs="Arial"/>
          <w:b/>
          <w:bCs/>
          <w:sz w:val="24"/>
          <w:szCs w:val="24"/>
        </w:rPr>
        <w:t>3.1.7. Demand By Sales Channel</w:t>
      </w:r>
    </w:p>
    <w:p w14:paraId="559A3BCE" w14:textId="43D0256C" w:rsidR="0068477D" w:rsidRPr="000B521B" w:rsidRDefault="009E126D" w:rsidP="0061645E">
      <w:pPr>
        <w:rPr>
          <w:rFonts w:ascii="Arial" w:hAnsi="Arial" w:cs="Arial"/>
          <w:b/>
          <w:bCs/>
          <w:sz w:val="24"/>
          <w:szCs w:val="24"/>
        </w:rPr>
      </w:pPr>
      <w:r w:rsidRPr="000B521B">
        <w:rPr>
          <w:rFonts w:ascii="Arial" w:hAnsi="Arial" w:cs="Arial"/>
          <w:b/>
          <w:bCs/>
          <w:sz w:val="24"/>
          <w:szCs w:val="24"/>
        </w:rPr>
        <w:t>Global Vinyl Ester Resin Demand, By Sales Channel, By Volume</w:t>
      </w:r>
      <w:r w:rsidR="00274F09" w:rsidRPr="000B521B">
        <w:rPr>
          <w:rFonts w:ascii="Arial" w:hAnsi="Arial" w:cs="Arial"/>
          <w:b/>
          <w:bCs/>
          <w:sz w:val="24"/>
          <w:szCs w:val="24"/>
        </w:rPr>
        <w:t xml:space="preserve"> (000’ Tonnes)</w:t>
      </w:r>
      <w:r w:rsidRPr="000B521B">
        <w:rPr>
          <w:rFonts w:ascii="Arial" w:hAnsi="Arial" w:cs="Arial"/>
          <w:b/>
          <w:bCs/>
          <w:sz w:val="24"/>
          <w:szCs w:val="24"/>
        </w:rPr>
        <w:t>, 2015–2030F</w:t>
      </w:r>
    </w:p>
    <w:p w14:paraId="6553F3CF" w14:textId="5363A4B6" w:rsidR="006E66C6" w:rsidRPr="000B521B" w:rsidRDefault="009006A2" w:rsidP="00380E89">
      <w:pPr>
        <w:pStyle w:val="BodyText"/>
        <w:spacing w:before="162" w:line="480" w:lineRule="auto"/>
        <w:ind w:right="-90"/>
        <w:jc w:val="both"/>
        <w:rPr>
          <w:noProof/>
          <w:color w:val="000000" w:themeColor="text1"/>
        </w:rPr>
      </w:pPr>
      <w:r w:rsidRPr="000B521B">
        <w:rPr>
          <w:bCs/>
          <w:noProof/>
          <w:color w:val="000000" w:themeColor="text1"/>
          <w:lang w:val="en-IN"/>
        </w:rPr>
        <mc:AlternateContent>
          <mc:Choice Requires="wps">
            <w:drawing>
              <wp:anchor distT="0" distB="0" distL="114300" distR="114300" simplePos="0" relativeHeight="252173312" behindDoc="0" locked="0" layoutInCell="1" allowOverlap="1" wp14:anchorId="7529A233" wp14:editId="4D5A3D28">
                <wp:simplePos x="0" y="0"/>
                <wp:positionH relativeFrom="margin">
                  <wp:posOffset>4381500</wp:posOffset>
                </wp:positionH>
                <wp:positionV relativeFrom="paragraph">
                  <wp:posOffset>2819400</wp:posOffset>
                </wp:positionV>
                <wp:extent cx="1889760" cy="266700"/>
                <wp:effectExtent l="0" t="0" r="0" b="0"/>
                <wp:wrapNone/>
                <wp:docPr id="181"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7BB9849C" w14:textId="77777777" w:rsidR="009006A2" w:rsidRPr="00687E98"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529A233" id="_x0000_s1052" type="#_x0000_t202" style="position:absolute;left:0;text-align:left;margin-left:345pt;margin-top:222pt;width:148.8pt;height:21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" filled="f" stroked="f">
                <v:textbox>
                  <w:txbxContent>
                    <w:p w14:paraId="7BB9849C" w14:textId="77777777" w:rsidR="009006A2" w:rsidRPr="00687E98"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D51608" w:rsidRPr="000B521B">
        <w:rPr>
          <w:noProof/>
          <w:color w:val="000000" w:themeColor="text1"/>
        </w:rPr>
        <w:drawing>
          <wp:inline distT="0" distB="0" distL="0" distR="0" wp14:anchorId="1288B626" wp14:editId="784E672C">
            <wp:extent cx="6486525" cy="3296093"/>
            <wp:effectExtent l="0" t="0" r="0" b="0"/>
            <wp:docPr id="596" name="Chart 59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1FBC0A8" w14:textId="77777777" w:rsidR="00C52F8D" w:rsidRPr="000B521B" w:rsidRDefault="00C52F8D" w:rsidP="00380E89">
      <w:pPr>
        <w:pStyle w:val="BodyText"/>
        <w:spacing w:before="162" w:line="480" w:lineRule="auto"/>
        <w:ind w:right="-90"/>
        <w:jc w:val="both"/>
        <w:rPr>
          <w:noProof/>
          <w:color w:val="000000" w:themeColor="text1"/>
        </w:rPr>
      </w:pPr>
    </w:p>
    <w:tbl>
      <w:tblPr>
        <w:tblW w:w="10352" w:type="dxa"/>
        <w:tblInd w:w="-5" w:type="dxa"/>
        <w:tblLook w:val="04A0" w:firstRow="1" w:lastRow="0" w:firstColumn="1" w:lastColumn="0" w:noHBand="0" w:noVBand="1"/>
      </w:tblPr>
      <w:tblGrid>
        <w:gridCol w:w="2437"/>
        <w:gridCol w:w="1067"/>
        <w:gridCol w:w="1067"/>
        <w:gridCol w:w="1067"/>
        <w:gridCol w:w="1069"/>
        <w:gridCol w:w="1219"/>
        <w:gridCol w:w="1213"/>
        <w:gridCol w:w="1213"/>
      </w:tblGrid>
      <w:tr w:rsidR="00E03735" w:rsidRPr="000B521B" w14:paraId="0147218F" w14:textId="77777777" w:rsidTr="00C14303">
        <w:trPr>
          <w:trHeight w:val="399"/>
        </w:trPr>
        <w:tc>
          <w:tcPr>
            <w:tcW w:w="2437"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EE7B8CB" w14:textId="13B07B6A" w:rsidR="00E03735" w:rsidRPr="000B521B" w:rsidRDefault="00E03735" w:rsidP="00BF252C">
            <w:pPr>
              <w:spacing w:after="0" w:line="240" w:lineRule="auto"/>
              <w:jc w:val="center"/>
              <w:rPr>
                <w:rFonts w:ascii="Arial" w:eastAsia="Times New Roman" w:hAnsi="Arial" w:cs="Arial"/>
                <w:b/>
                <w:bCs/>
                <w:color w:val="FFFFFF" w:themeColor="background1"/>
                <w:sz w:val="20"/>
                <w:szCs w:val="20"/>
                <w:lang w:val="en-US"/>
              </w:rPr>
            </w:pPr>
            <w:bookmarkStart w:id="55" w:name="_Hlk84171233"/>
            <w:r w:rsidRPr="000B521B">
              <w:rPr>
                <w:rFonts w:ascii="Arial" w:eastAsia="Times New Roman" w:hAnsi="Arial" w:cs="Arial"/>
                <w:b/>
                <w:bCs/>
                <w:color w:val="FFFFFF" w:themeColor="background1"/>
                <w:sz w:val="20"/>
                <w:szCs w:val="20"/>
                <w:lang w:val="en-US"/>
              </w:rPr>
              <w:t xml:space="preserve">Demand by </w:t>
            </w:r>
            <w:r w:rsidR="0030317B" w:rsidRPr="000B521B">
              <w:rPr>
                <w:rFonts w:ascii="Arial" w:eastAsia="Times New Roman" w:hAnsi="Arial" w:cs="Arial"/>
                <w:b/>
                <w:bCs/>
                <w:color w:val="FFFFFF" w:themeColor="background1"/>
                <w:sz w:val="20"/>
                <w:szCs w:val="20"/>
                <w:lang w:val="en-US"/>
              </w:rPr>
              <w:t>Sales Channel (</w:t>
            </w:r>
            <w:r w:rsidR="00274F09" w:rsidRPr="000B521B">
              <w:rPr>
                <w:rFonts w:ascii="Arial" w:eastAsia="Times New Roman" w:hAnsi="Arial" w:cs="Arial"/>
                <w:b/>
                <w:bCs/>
                <w:color w:val="FFFFFF" w:themeColor="background1"/>
                <w:sz w:val="20"/>
                <w:szCs w:val="20"/>
                <w:lang w:val="en-US"/>
              </w:rPr>
              <w:t xml:space="preserve">000’ </w:t>
            </w:r>
            <w:proofErr w:type="spellStart"/>
            <w:r w:rsidR="00274F09" w:rsidRPr="000B521B">
              <w:rPr>
                <w:rFonts w:ascii="Arial" w:eastAsia="Times New Roman" w:hAnsi="Arial" w:cs="Arial"/>
                <w:b/>
                <w:bCs/>
                <w:color w:val="FFFFFF" w:themeColor="background1"/>
                <w:sz w:val="20"/>
                <w:szCs w:val="20"/>
                <w:lang w:val="en-US"/>
              </w:rPr>
              <w:t>Tonnes</w:t>
            </w:r>
            <w:proofErr w:type="spellEnd"/>
            <w:r w:rsidR="0030317B" w:rsidRPr="000B521B">
              <w:rPr>
                <w:rFonts w:ascii="Arial" w:eastAsia="Times New Roman" w:hAnsi="Arial" w:cs="Arial"/>
                <w:b/>
                <w:bCs/>
                <w:color w:val="FFFFFF" w:themeColor="background1"/>
                <w:sz w:val="20"/>
                <w:szCs w:val="20"/>
                <w:lang w:val="en-US"/>
              </w:rPr>
              <w:t>)</w:t>
            </w:r>
          </w:p>
        </w:tc>
        <w:tc>
          <w:tcPr>
            <w:tcW w:w="1067" w:type="dxa"/>
            <w:tcBorders>
              <w:top w:val="single" w:sz="4" w:space="0" w:color="auto"/>
              <w:left w:val="nil"/>
              <w:bottom w:val="single" w:sz="4" w:space="0" w:color="auto"/>
              <w:right w:val="single" w:sz="4" w:space="0" w:color="auto"/>
            </w:tcBorders>
            <w:shd w:val="clear" w:color="auto" w:fill="C00000"/>
            <w:noWrap/>
            <w:vAlign w:val="center"/>
            <w:hideMark/>
          </w:tcPr>
          <w:p w14:paraId="7AA91F74" w14:textId="77777777" w:rsidR="00E03735" w:rsidRPr="000B521B" w:rsidRDefault="00E03735"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2015</w:t>
            </w:r>
          </w:p>
        </w:tc>
        <w:tc>
          <w:tcPr>
            <w:tcW w:w="1067" w:type="dxa"/>
            <w:tcBorders>
              <w:top w:val="single" w:sz="4" w:space="0" w:color="auto"/>
              <w:left w:val="nil"/>
              <w:bottom w:val="single" w:sz="4" w:space="0" w:color="auto"/>
              <w:right w:val="single" w:sz="4" w:space="0" w:color="auto"/>
            </w:tcBorders>
            <w:shd w:val="clear" w:color="auto" w:fill="C00000"/>
            <w:noWrap/>
            <w:vAlign w:val="center"/>
            <w:hideMark/>
          </w:tcPr>
          <w:p w14:paraId="4528B1EE" w14:textId="77777777" w:rsidR="00E03735" w:rsidRPr="000B521B" w:rsidRDefault="00E03735"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2016</w:t>
            </w:r>
          </w:p>
        </w:tc>
        <w:tc>
          <w:tcPr>
            <w:tcW w:w="1067" w:type="dxa"/>
            <w:tcBorders>
              <w:top w:val="single" w:sz="4" w:space="0" w:color="auto"/>
              <w:left w:val="nil"/>
              <w:bottom w:val="single" w:sz="4" w:space="0" w:color="auto"/>
              <w:right w:val="single" w:sz="4" w:space="0" w:color="auto"/>
            </w:tcBorders>
            <w:shd w:val="clear" w:color="auto" w:fill="C00000"/>
            <w:noWrap/>
            <w:vAlign w:val="bottom"/>
            <w:hideMark/>
          </w:tcPr>
          <w:p w14:paraId="453EDCFD" w14:textId="77777777" w:rsidR="00E03735" w:rsidRPr="000B521B" w:rsidRDefault="00E03735"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2017</w:t>
            </w:r>
          </w:p>
        </w:tc>
        <w:tc>
          <w:tcPr>
            <w:tcW w:w="1069" w:type="dxa"/>
            <w:tcBorders>
              <w:top w:val="single" w:sz="4" w:space="0" w:color="auto"/>
              <w:left w:val="nil"/>
              <w:bottom w:val="single" w:sz="4" w:space="0" w:color="auto"/>
              <w:right w:val="single" w:sz="4" w:space="0" w:color="auto"/>
            </w:tcBorders>
            <w:shd w:val="clear" w:color="auto" w:fill="C00000"/>
            <w:noWrap/>
            <w:vAlign w:val="bottom"/>
            <w:hideMark/>
          </w:tcPr>
          <w:p w14:paraId="17B0B479" w14:textId="77777777" w:rsidR="00E03735" w:rsidRPr="000B521B" w:rsidRDefault="00E03735"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2018</w:t>
            </w:r>
          </w:p>
        </w:tc>
        <w:tc>
          <w:tcPr>
            <w:tcW w:w="1219" w:type="dxa"/>
            <w:tcBorders>
              <w:top w:val="single" w:sz="4" w:space="0" w:color="auto"/>
              <w:left w:val="nil"/>
              <w:bottom w:val="single" w:sz="4" w:space="0" w:color="auto"/>
              <w:right w:val="single" w:sz="4" w:space="0" w:color="auto"/>
            </w:tcBorders>
            <w:shd w:val="clear" w:color="auto" w:fill="C00000"/>
            <w:noWrap/>
            <w:vAlign w:val="bottom"/>
            <w:hideMark/>
          </w:tcPr>
          <w:p w14:paraId="71084246" w14:textId="77777777" w:rsidR="00E03735" w:rsidRPr="000B521B" w:rsidRDefault="00E03735"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2019</w:t>
            </w:r>
          </w:p>
        </w:tc>
        <w:tc>
          <w:tcPr>
            <w:tcW w:w="1213" w:type="dxa"/>
            <w:tcBorders>
              <w:top w:val="single" w:sz="4" w:space="0" w:color="auto"/>
              <w:left w:val="nil"/>
              <w:bottom w:val="single" w:sz="4" w:space="0" w:color="auto"/>
              <w:right w:val="single" w:sz="4" w:space="0" w:color="auto"/>
            </w:tcBorders>
            <w:shd w:val="clear" w:color="auto" w:fill="C00000"/>
            <w:noWrap/>
            <w:vAlign w:val="bottom"/>
            <w:hideMark/>
          </w:tcPr>
          <w:p w14:paraId="64E359BC" w14:textId="77777777" w:rsidR="00E03735" w:rsidRPr="000B521B" w:rsidRDefault="00E03735"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2020</w:t>
            </w:r>
          </w:p>
        </w:tc>
        <w:tc>
          <w:tcPr>
            <w:tcW w:w="1213" w:type="dxa"/>
            <w:tcBorders>
              <w:top w:val="single" w:sz="4" w:space="0" w:color="auto"/>
              <w:left w:val="nil"/>
              <w:bottom w:val="single" w:sz="4" w:space="0" w:color="auto"/>
              <w:right w:val="single" w:sz="4" w:space="0" w:color="auto"/>
            </w:tcBorders>
            <w:shd w:val="clear" w:color="auto" w:fill="C00000"/>
            <w:noWrap/>
            <w:vAlign w:val="bottom"/>
            <w:hideMark/>
          </w:tcPr>
          <w:p w14:paraId="00F66721" w14:textId="77777777" w:rsidR="00E03735" w:rsidRPr="000B521B" w:rsidRDefault="00E03735"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2021E</w:t>
            </w:r>
          </w:p>
        </w:tc>
      </w:tr>
      <w:tr w:rsidR="00E03735" w:rsidRPr="000B521B" w14:paraId="613D0BD4" w14:textId="77777777" w:rsidTr="00C14303">
        <w:trPr>
          <w:trHeight w:val="471"/>
        </w:trPr>
        <w:tc>
          <w:tcPr>
            <w:tcW w:w="2437" w:type="dxa"/>
            <w:tcBorders>
              <w:top w:val="nil"/>
              <w:left w:val="single" w:sz="4" w:space="0" w:color="auto"/>
              <w:bottom w:val="single" w:sz="4" w:space="0" w:color="auto"/>
              <w:right w:val="single" w:sz="4" w:space="0" w:color="auto"/>
            </w:tcBorders>
            <w:shd w:val="clear" w:color="000000" w:fill="FFFFFF"/>
            <w:noWrap/>
            <w:vAlign w:val="bottom"/>
            <w:hideMark/>
          </w:tcPr>
          <w:p w14:paraId="20DF26AB" w14:textId="4068D9ED" w:rsidR="00E03735" w:rsidRPr="000B521B" w:rsidRDefault="00E03735" w:rsidP="00E03735">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 xml:space="preserve">Direct </w:t>
            </w:r>
          </w:p>
        </w:tc>
        <w:tc>
          <w:tcPr>
            <w:tcW w:w="1067" w:type="dxa"/>
            <w:tcBorders>
              <w:top w:val="nil"/>
              <w:left w:val="nil"/>
              <w:bottom w:val="single" w:sz="4" w:space="0" w:color="auto"/>
              <w:right w:val="single" w:sz="4" w:space="0" w:color="auto"/>
            </w:tcBorders>
            <w:shd w:val="clear" w:color="000000" w:fill="FFFFFF"/>
            <w:noWrap/>
            <w:vAlign w:val="bottom"/>
            <w:hideMark/>
          </w:tcPr>
          <w:p w14:paraId="2BDB3F0C" w14:textId="0ED0CDDA"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551</w:t>
            </w:r>
          </w:p>
        </w:tc>
        <w:tc>
          <w:tcPr>
            <w:tcW w:w="1067" w:type="dxa"/>
            <w:tcBorders>
              <w:top w:val="nil"/>
              <w:left w:val="nil"/>
              <w:bottom w:val="single" w:sz="4" w:space="0" w:color="auto"/>
              <w:right w:val="single" w:sz="4" w:space="0" w:color="auto"/>
            </w:tcBorders>
            <w:shd w:val="clear" w:color="000000" w:fill="FFFFFF"/>
            <w:noWrap/>
            <w:vAlign w:val="bottom"/>
            <w:hideMark/>
          </w:tcPr>
          <w:p w14:paraId="150E74EF" w14:textId="74300406"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575</w:t>
            </w:r>
          </w:p>
        </w:tc>
        <w:tc>
          <w:tcPr>
            <w:tcW w:w="1067" w:type="dxa"/>
            <w:tcBorders>
              <w:top w:val="nil"/>
              <w:left w:val="nil"/>
              <w:bottom w:val="single" w:sz="4" w:space="0" w:color="auto"/>
              <w:right w:val="single" w:sz="4" w:space="0" w:color="auto"/>
            </w:tcBorders>
            <w:shd w:val="clear" w:color="000000" w:fill="FFFFFF"/>
            <w:noWrap/>
            <w:vAlign w:val="bottom"/>
            <w:hideMark/>
          </w:tcPr>
          <w:p w14:paraId="66A8AE2E" w14:textId="24A059A1"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599</w:t>
            </w:r>
          </w:p>
        </w:tc>
        <w:tc>
          <w:tcPr>
            <w:tcW w:w="1069" w:type="dxa"/>
            <w:tcBorders>
              <w:top w:val="nil"/>
              <w:left w:val="nil"/>
              <w:bottom w:val="single" w:sz="4" w:space="0" w:color="auto"/>
              <w:right w:val="single" w:sz="4" w:space="0" w:color="auto"/>
            </w:tcBorders>
            <w:shd w:val="clear" w:color="000000" w:fill="FFFFFF"/>
            <w:noWrap/>
            <w:vAlign w:val="bottom"/>
            <w:hideMark/>
          </w:tcPr>
          <w:p w14:paraId="702F097D" w14:textId="7F111D41"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634</w:t>
            </w:r>
          </w:p>
        </w:tc>
        <w:tc>
          <w:tcPr>
            <w:tcW w:w="1219" w:type="dxa"/>
            <w:tcBorders>
              <w:top w:val="nil"/>
              <w:left w:val="nil"/>
              <w:bottom w:val="single" w:sz="4" w:space="0" w:color="auto"/>
              <w:right w:val="single" w:sz="4" w:space="0" w:color="auto"/>
            </w:tcBorders>
            <w:shd w:val="clear" w:color="000000" w:fill="FFFFFF"/>
            <w:noWrap/>
            <w:vAlign w:val="bottom"/>
            <w:hideMark/>
          </w:tcPr>
          <w:p w14:paraId="578C02C9" w14:textId="5AA66512"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664</w:t>
            </w:r>
          </w:p>
        </w:tc>
        <w:tc>
          <w:tcPr>
            <w:tcW w:w="1213" w:type="dxa"/>
            <w:tcBorders>
              <w:top w:val="nil"/>
              <w:left w:val="nil"/>
              <w:bottom w:val="single" w:sz="4" w:space="0" w:color="auto"/>
              <w:right w:val="single" w:sz="4" w:space="0" w:color="auto"/>
            </w:tcBorders>
            <w:shd w:val="clear" w:color="000000" w:fill="FFFFFF"/>
            <w:noWrap/>
            <w:vAlign w:val="bottom"/>
            <w:hideMark/>
          </w:tcPr>
          <w:p w14:paraId="3153B4F5" w14:textId="20605129"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616</w:t>
            </w:r>
          </w:p>
        </w:tc>
        <w:tc>
          <w:tcPr>
            <w:tcW w:w="1213" w:type="dxa"/>
            <w:tcBorders>
              <w:top w:val="nil"/>
              <w:left w:val="nil"/>
              <w:bottom w:val="single" w:sz="4" w:space="0" w:color="auto"/>
              <w:right w:val="single" w:sz="4" w:space="0" w:color="auto"/>
            </w:tcBorders>
            <w:shd w:val="clear" w:color="000000" w:fill="FFFFFF"/>
            <w:noWrap/>
            <w:vAlign w:val="bottom"/>
            <w:hideMark/>
          </w:tcPr>
          <w:p w14:paraId="7351EFF8" w14:textId="7B641FB6"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551</w:t>
            </w:r>
          </w:p>
        </w:tc>
      </w:tr>
      <w:tr w:rsidR="00E03735" w:rsidRPr="000B521B" w14:paraId="281F43D9" w14:textId="77777777" w:rsidTr="00C14303">
        <w:trPr>
          <w:trHeight w:val="471"/>
        </w:trPr>
        <w:tc>
          <w:tcPr>
            <w:tcW w:w="2437" w:type="dxa"/>
            <w:tcBorders>
              <w:top w:val="nil"/>
              <w:left w:val="single" w:sz="4" w:space="0" w:color="auto"/>
              <w:bottom w:val="single" w:sz="4" w:space="0" w:color="auto"/>
              <w:right w:val="single" w:sz="4" w:space="0" w:color="auto"/>
            </w:tcBorders>
            <w:shd w:val="clear" w:color="000000" w:fill="FFFFFF"/>
            <w:noWrap/>
            <w:vAlign w:val="bottom"/>
            <w:hideMark/>
          </w:tcPr>
          <w:p w14:paraId="7DFBA56B" w14:textId="0AFE1407" w:rsidR="00E03735" w:rsidRPr="000B521B" w:rsidRDefault="00E03735" w:rsidP="00E03735">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 xml:space="preserve">Indirect </w:t>
            </w:r>
          </w:p>
        </w:tc>
        <w:tc>
          <w:tcPr>
            <w:tcW w:w="1067" w:type="dxa"/>
            <w:tcBorders>
              <w:top w:val="nil"/>
              <w:left w:val="nil"/>
              <w:bottom w:val="single" w:sz="4" w:space="0" w:color="auto"/>
              <w:right w:val="single" w:sz="4" w:space="0" w:color="auto"/>
            </w:tcBorders>
            <w:shd w:val="clear" w:color="000000" w:fill="FFFFFF"/>
            <w:noWrap/>
            <w:vAlign w:val="bottom"/>
            <w:hideMark/>
          </w:tcPr>
          <w:p w14:paraId="3A05FF2B" w14:textId="35CEA3E6"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126</w:t>
            </w:r>
          </w:p>
        </w:tc>
        <w:tc>
          <w:tcPr>
            <w:tcW w:w="1067" w:type="dxa"/>
            <w:tcBorders>
              <w:top w:val="nil"/>
              <w:left w:val="nil"/>
              <w:bottom w:val="single" w:sz="4" w:space="0" w:color="auto"/>
              <w:right w:val="single" w:sz="4" w:space="0" w:color="auto"/>
            </w:tcBorders>
            <w:shd w:val="clear" w:color="000000" w:fill="FFFFFF"/>
            <w:noWrap/>
            <w:vAlign w:val="bottom"/>
            <w:hideMark/>
          </w:tcPr>
          <w:p w14:paraId="131AF3DC" w14:textId="6801E93D"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132</w:t>
            </w:r>
          </w:p>
        </w:tc>
        <w:tc>
          <w:tcPr>
            <w:tcW w:w="1067" w:type="dxa"/>
            <w:tcBorders>
              <w:top w:val="nil"/>
              <w:left w:val="nil"/>
              <w:bottom w:val="single" w:sz="4" w:space="0" w:color="auto"/>
              <w:right w:val="single" w:sz="4" w:space="0" w:color="auto"/>
            </w:tcBorders>
            <w:shd w:val="clear" w:color="000000" w:fill="FFFFFF"/>
            <w:noWrap/>
            <w:vAlign w:val="bottom"/>
            <w:hideMark/>
          </w:tcPr>
          <w:p w14:paraId="0C09ED3B" w14:textId="20C71737"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135</w:t>
            </w:r>
          </w:p>
        </w:tc>
        <w:tc>
          <w:tcPr>
            <w:tcW w:w="1069" w:type="dxa"/>
            <w:tcBorders>
              <w:top w:val="nil"/>
              <w:left w:val="nil"/>
              <w:bottom w:val="single" w:sz="4" w:space="0" w:color="auto"/>
              <w:right w:val="single" w:sz="4" w:space="0" w:color="auto"/>
            </w:tcBorders>
            <w:shd w:val="clear" w:color="000000" w:fill="FFFFFF"/>
            <w:noWrap/>
            <w:vAlign w:val="bottom"/>
            <w:hideMark/>
          </w:tcPr>
          <w:p w14:paraId="73DEADA6" w14:textId="7197B5F9"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134</w:t>
            </w:r>
          </w:p>
        </w:tc>
        <w:tc>
          <w:tcPr>
            <w:tcW w:w="1219" w:type="dxa"/>
            <w:tcBorders>
              <w:top w:val="nil"/>
              <w:left w:val="nil"/>
              <w:bottom w:val="single" w:sz="4" w:space="0" w:color="auto"/>
              <w:right w:val="single" w:sz="4" w:space="0" w:color="auto"/>
            </w:tcBorders>
            <w:shd w:val="clear" w:color="000000" w:fill="FFFFFF"/>
            <w:noWrap/>
            <w:vAlign w:val="bottom"/>
            <w:hideMark/>
          </w:tcPr>
          <w:p w14:paraId="40B8A281" w14:textId="2BAD2487"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132</w:t>
            </w:r>
          </w:p>
        </w:tc>
        <w:tc>
          <w:tcPr>
            <w:tcW w:w="1213" w:type="dxa"/>
            <w:tcBorders>
              <w:top w:val="nil"/>
              <w:left w:val="nil"/>
              <w:bottom w:val="single" w:sz="4" w:space="0" w:color="auto"/>
              <w:right w:val="single" w:sz="4" w:space="0" w:color="auto"/>
            </w:tcBorders>
            <w:shd w:val="clear" w:color="000000" w:fill="FFFFFF"/>
            <w:noWrap/>
            <w:vAlign w:val="bottom"/>
            <w:hideMark/>
          </w:tcPr>
          <w:p w14:paraId="063F099B" w14:textId="54BC90CE"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124</w:t>
            </w:r>
          </w:p>
        </w:tc>
        <w:tc>
          <w:tcPr>
            <w:tcW w:w="1213" w:type="dxa"/>
            <w:tcBorders>
              <w:top w:val="nil"/>
              <w:left w:val="nil"/>
              <w:bottom w:val="single" w:sz="4" w:space="0" w:color="auto"/>
              <w:right w:val="single" w:sz="4" w:space="0" w:color="auto"/>
            </w:tcBorders>
            <w:shd w:val="clear" w:color="000000" w:fill="FFFFFF"/>
            <w:noWrap/>
            <w:vAlign w:val="bottom"/>
            <w:hideMark/>
          </w:tcPr>
          <w:p w14:paraId="3B603183" w14:textId="5DBE01A4"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126</w:t>
            </w:r>
          </w:p>
        </w:tc>
      </w:tr>
      <w:tr w:rsidR="00E03735" w:rsidRPr="000B521B" w14:paraId="5F67BD8E" w14:textId="77777777" w:rsidTr="00C14303">
        <w:trPr>
          <w:trHeight w:val="471"/>
        </w:trPr>
        <w:tc>
          <w:tcPr>
            <w:tcW w:w="2437" w:type="dxa"/>
            <w:tcBorders>
              <w:top w:val="nil"/>
              <w:left w:val="single" w:sz="4" w:space="0" w:color="auto"/>
              <w:bottom w:val="single" w:sz="4" w:space="0" w:color="auto"/>
              <w:right w:val="single" w:sz="4" w:space="0" w:color="auto"/>
            </w:tcBorders>
            <w:shd w:val="clear" w:color="000000" w:fill="FFFFFF"/>
            <w:noWrap/>
            <w:vAlign w:val="bottom"/>
            <w:hideMark/>
          </w:tcPr>
          <w:p w14:paraId="038D5FB9" w14:textId="77777777" w:rsidR="00E03735" w:rsidRPr="000B521B" w:rsidRDefault="00E03735" w:rsidP="00E03735">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Total</w:t>
            </w:r>
          </w:p>
        </w:tc>
        <w:tc>
          <w:tcPr>
            <w:tcW w:w="1067" w:type="dxa"/>
            <w:tcBorders>
              <w:top w:val="nil"/>
              <w:left w:val="nil"/>
              <w:bottom w:val="single" w:sz="4" w:space="0" w:color="auto"/>
              <w:right w:val="single" w:sz="4" w:space="0" w:color="auto"/>
            </w:tcBorders>
            <w:shd w:val="clear" w:color="000000" w:fill="FFFFFF"/>
            <w:noWrap/>
            <w:vAlign w:val="bottom"/>
            <w:hideMark/>
          </w:tcPr>
          <w:p w14:paraId="619DF2FA" w14:textId="27C96E99"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b/>
                <w:bCs/>
                <w:color w:val="000000"/>
                <w:sz w:val="20"/>
                <w:szCs w:val="20"/>
              </w:rPr>
              <w:t>677</w:t>
            </w:r>
          </w:p>
        </w:tc>
        <w:tc>
          <w:tcPr>
            <w:tcW w:w="1067" w:type="dxa"/>
            <w:tcBorders>
              <w:top w:val="nil"/>
              <w:left w:val="nil"/>
              <w:bottom w:val="single" w:sz="4" w:space="0" w:color="auto"/>
              <w:right w:val="single" w:sz="4" w:space="0" w:color="auto"/>
            </w:tcBorders>
            <w:shd w:val="clear" w:color="000000" w:fill="FFFFFF"/>
            <w:noWrap/>
            <w:vAlign w:val="bottom"/>
            <w:hideMark/>
          </w:tcPr>
          <w:p w14:paraId="037F588F" w14:textId="46ED847E"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b/>
                <w:bCs/>
                <w:color w:val="000000"/>
                <w:sz w:val="20"/>
                <w:szCs w:val="20"/>
              </w:rPr>
              <w:t>708</w:t>
            </w:r>
          </w:p>
        </w:tc>
        <w:tc>
          <w:tcPr>
            <w:tcW w:w="1067" w:type="dxa"/>
            <w:tcBorders>
              <w:top w:val="nil"/>
              <w:left w:val="nil"/>
              <w:bottom w:val="single" w:sz="4" w:space="0" w:color="auto"/>
              <w:right w:val="single" w:sz="4" w:space="0" w:color="auto"/>
            </w:tcBorders>
            <w:shd w:val="clear" w:color="000000" w:fill="FFFFFF"/>
            <w:noWrap/>
            <w:vAlign w:val="bottom"/>
            <w:hideMark/>
          </w:tcPr>
          <w:p w14:paraId="47752377" w14:textId="305E42BA"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b/>
                <w:bCs/>
                <w:color w:val="000000"/>
                <w:sz w:val="20"/>
                <w:szCs w:val="20"/>
              </w:rPr>
              <w:t>735</w:t>
            </w:r>
          </w:p>
        </w:tc>
        <w:tc>
          <w:tcPr>
            <w:tcW w:w="1069" w:type="dxa"/>
            <w:tcBorders>
              <w:top w:val="nil"/>
              <w:left w:val="nil"/>
              <w:bottom w:val="single" w:sz="4" w:space="0" w:color="auto"/>
              <w:right w:val="single" w:sz="4" w:space="0" w:color="auto"/>
            </w:tcBorders>
            <w:shd w:val="clear" w:color="000000" w:fill="FFFFFF"/>
            <w:noWrap/>
            <w:vAlign w:val="bottom"/>
            <w:hideMark/>
          </w:tcPr>
          <w:p w14:paraId="73DE6AF0" w14:textId="53BA8D93"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b/>
                <w:bCs/>
                <w:color w:val="000000"/>
                <w:sz w:val="20"/>
                <w:szCs w:val="20"/>
              </w:rPr>
              <w:t>767</w:t>
            </w:r>
          </w:p>
        </w:tc>
        <w:tc>
          <w:tcPr>
            <w:tcW w:w="1219" w:type="dxa"/>
            <w:tcBorders>
              <w:top w:val="nil"/>
              <w:left w:val="nil"/>
              <w:bottom w:val="single" w:sz="4" w:space="0" w:color="auto"/>
              <w:right w:val="single" w:sz="4" w:space="0" w:color="auto"/>
            </w:tcBorders>
            <w:shd w:val="clear" w:color="000000" w:fill="FFFFFF"/>
            <w:noWrap/>
            <w:vAlign w:val="bottom"/>
            <w:hideMark/>
          </w:tcPr>
          <w:p w14:paraId="36B969CE" w14:textId="4E915001"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b/>
                <w:bCs/>
                <w:color w:val="000000"/>
                <w:sz w:val="20"/>
                <w:szCs w:val="20"/>
              </w:rPr>
              <w:t>796</w:t>
            </w:r>
          </w:p>
        </w:tc>
        <w:tc>
          <w:tcPr>
            <w:tcW w:w="1213" w:type="dxa"/>
            <w:tcBorders>
              <w:top w:val="nil"/>
              <w:left w:val="nil"/>
              <w:bottom w:val="single" w:sz="4" w:space="0" w:color="auto"/>
              <w:right w:val="single" w:sz="4" w:space="0" w:color="auto"/>
            </w:tcBorders>
            <w:shd w:val="clear" w:color="000000" w:fill="FFFFFF"/>
            <w:noWrap/>
            <w:vAlign w:val="bottom"/>
            <w:hideMark/>
          </w:tcPr>
          <w:p w14:paraId="021CDDFB" w14:textId="07C9CBFA"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b/>
                <w:bCs/>
                <w:color w:val="000000"/>
                <w:sz w:val="20"/>
                <w:szCs w:val="20"/>
              </w:rPr>
              <w:t>739</w:t>
            </w:r>
          </w:p>
        </w:tc>
        <w:tc>
          <w:tcPr>
            <w:tcW w:w="1213" w:type="dxa"/>
            <w:tcBorders>
              <w:top w:val="nil"/>
              <w:left w:val="nil"/>
              <w:bottom w:val="single" w:sz="4" w:space="0" w:color="auto"/>
              <w:right w:val="single" w:sz="4" w:space="0" w:color="auto"/>
            </w:tcBorders>
            <w:shd w:val="clear" w:color="000000" w:fill="FFFFFF"/>
            <w:noWrap/>
            <w:vAlign w:val="bottom"/>
            <w:hideMark/>
          </w:tcPr>
          <w:p w14:paraId="287C8701" w14:textId="29A93030"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b/>
                <w:bCs/>
                <w:color w:val="000000"/>
                <w:sz w:val="20"/>
                <w:szCs w:val="20"/>
              </w:rPr>
              <w:t>677</w:t>
            </w:r>
          </w:p>
        </w:tc>
      </w:tr>
    </w:tbl>
    <w:bookmarkEnd w:id="55"/>
    <w:p w14:paraId="122CC8D3" w14:textId="71D0B08B" w:rsidR="00B20C6E" w:rsidRPr="000B521B" w:rsidRDefault="005D2A6A" w:rsidP="000627CD">
      <w:pPr>
        <w:pStyle w:val="BodyText"/>
        <w:spacing w:before="162" w:line="360" w:lineRule="auto"/>
        <w:ind w:right="-86"/>
        <w:jc w:val="both"/>
        <w:rPr>
          <w:noProof/>
          <w:color w:val="000000" w:themeColor="text1"/>
        </w:rPr>
        <w:sectPr w:rsidR="00B20C6E"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B521B">
        <w:rPr>
          <w:bCs/>
          <w:noProof/>
          <w:color w:val="000000" w:themeColor="text1"/>
          <w:lang w:val="en-IN"/>
        </w:rPr>
        <mc:AlternateContent>
          <mc:Choice Requires="wps">
            <w:drawing>
              <wp:anchor distT="0" distB="0" distL="114300" distR="114300" simplePos="0" relativeHeight="252471296" behindDoc="0" locked="0" layoutInCell="1" allowOverlap="1" wp14:anchorId="6E11C9A4" wp14:editId="26F52262">
                <wp:simplePos x="0" y="0"/>
                <wp:positionH relativeFrom="margin">
                  <wp:posOffset>4536374</wp:posOffset>
                </wp:positionH>
                <wp:positionV relativeFrom="paragraph">
                  <wp:posOffset>17318</wp:posOffset>
                </wp:positionV>
                <wp:extent cx="1889760" cy="266700"/>
                <wp:effectExtent l="0" t="0" r="0" b="0"/>
                <wp:wrapNone/>
                <wp:docPr id="1264"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07876F97" w14:textId="77777777" w:rsidR="005D2A6A" w:rsidRPr="00687E98" w:rsidRDefault="005D2A6A"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E11C9A4" id="_x0000_s1053" type="#_x0000_t202" style="position:absolute;left:0;text-align:left;margin-left:357.2pt;margin-top:1.35pt;width:148.8pt;height:21pt;z-index:25247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" filled="f" stroked="f">
                <v:textbox>
                  <w:txbxContent>
                    <w:p w14:paraId="07876F97" w14:textId="77777777" w:rsidR="005D2A6A" w:rsidRPr="00687E98" w:rsidRDefault="005D2A6A"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7EDB9117" w14:textId="77777777" w:rsidR="00A92347" w:rsidRPr="000B521B" w:rsidRDefault="00A92347" w:rsidP="0061645E">
      <w:pPr>
        <w:rPr>
          <w:rFonts w:ascii="Arial" w:hAnsi="Arial" w:cs="Arial"/>
          <w:b/>
          <w:bCs/>
          <w:sz w:val="24"/>
          <w:szCs w:val="24"/>
        </w:rPr>
      </w:pPr>
    </w:p>
    <w:p w14:paraId="45C6F3B2" w14:textId="77777777" w:rsidR="00A92347" w:rsidRPr="000B521B" w:rsidRDefault="00A92347" w:rsidP="0061645E">
      <w:pPr>
        <w:rPr>
          <w:rFonts w:ascii="Arial" w:hAnsi="Arial" w:cs="Arial"/>
          <w:b/>
          <w:bCs/>
          <w:sz w:val="24"/>
          <w:szCs w:val="24"/>
        </w:rPr>
      </w:pPr>
    </w:p>
    <w:p w14:paraId="4C4F52CE" w14:textId="77777777" w:rsidR="00A92347" w:rsidRPr="000B521B" w:rsidRDefault="00A92347" w:rsidP="0061645E">
      <w:pPr>
        <w:rPr>
          <w:rFonts w:ascii="Arial" w:hAnsi="Arial" w:cs="Arial"/>
          <w:b/>
          <w:bCs/>
          <w:sz w:val="24"/>
          <w:szCs w:val="24"/>
        </w:rPr>
      </w:pPr>
    </w:p>
    <w:p w14:paraId="1F2438C8" w14:textId="77777777" w:rsidR="00A92347" w:rsidRPr="000B521B" w:rsidRDefault="00A92347" w:rsidP="0061645E">
      <w:pPr>
        <w:rPr>
          <w:rFonts w:ascii="Arial" w:hAnsi="Arial" w:cs="Arial"/>
          <w:b/>
          <w:bCs/>
          <w:sz w:val="24"/>
          <w:szCs w:val="24"/>
        </w:rPr>
      </w:pPr>
    </w:p>
    <w:p w14:paraId="490D5093" w14:textId="77777777" w:rsidR="00A92347" w:rsidRPr="000B521B" w:rsidRDefault="00A92347" w:rsidP="0061645E">
      <w:pPr>
        <w:rPr>
          <w:rFonts w:ascii="Arial" w:hAnsi="Arial" w:cs="Arial"/>
          <w:b/>
          <w:bCs/>
          <w:sz w:val="24"/>
          <w:szCs w:val="24"/>
        </w:rPr>
      </w:pPr>
    </w:p>
    <w:p w14:paraId="029D755B" w14:textId="77777777" w:rsidR="00A92347" w:rsidRPr="000B521B" w:rsidRDefault="00A92347" w:rsidP="0061645E">
      <w:pPr>
        <w:rPr>
          <w:rFonts w:ascii="Arial" w:hAnsi="Arial" w:cs="Arial"/>
          <w:b/>
          <w:bCs/>
          <w:sz w:val="24"/>
          <w:szCs w:val="24"/>
        </w:rPr>
      </w:pPr>
    </w:p>
    <w:p w14:paraId="74F6EEC0" w14:textId="77777777" w:rsidR="00A92347" w:rsidRPr="000B521B" w:rsidRDefault="00A92347" w:rsidP="0061645E">
      <w:pPr>
        <w:rPr>
          <w:rFonts w:ascii="Arial" w:hAnsi="Arial" w:cs="Arial"/>
          <w:b/>
          <w:bCs/>
          <w:sz w:val="24"/>
          <w:szCs w:val="24"/>
        </w:rPr>
      </w:pPr>
    </w:p>
    <w:p w14:paraId="13FB24D8" w14:textId="77777777" w:rsidR="00BA3B42" w:rsidRPr="000B521B" w:rsidRDefault="00BA3B42" w:rsidP="0061645E">
      <w:pPr>
        <w:rPr>
          <w:rFonts w:ascii="Arial" w:hAnsi="Arial" w:cs="Arial"/>
          <w:b/>
          <w:bCs/>
          <w:sz w:val="24"/>
          <w:szCs w:val="24"/>
        </w:rPr>
      </w:pPr>
    </w:p>
    <w:p w14:paraId="75A2FE14" w14:textId="2B56AEFA" w:rsidR="009E126D" w:rsidRPr="000B521B" w:rsidRDefault="009E126D" w:rsidP="0061645E">
      <w:pPr>
        <w:rPr>
          <w:rFonts w:ascii="Arial" w:hAnsi="Arial" w:cs="Arial"/>
          <w:b/>
          <w:bCs/>
          <w:sz w:val="24"/>
          <w:szCs w:val="24"/>
        </w:rPr>
      </w:pPr>
      <w:r w:rsidRPr="000B521B">
        <w:rPr>
          <w:rFonts w:ascii="Arial" w:hAnsi="Arial" w:cs="Arial"/>
          <w:b/>
          <w:bCs/>
          <w:sz w:val="24"/>
          <w:szCs w:val="24"/>
        </w:rPr>
        <w:t xml:space="preserve">3.1.8. Demand By Region </w:t>
      </w:r>
    </w:p>
    <w:p w14:paraId="542C903E" w14:textId="0028615E" w:rsidR="009E126D" w:rsidRPr="000B521B" w:rsidRDefault="00BA3B42" w:rsidP="0061645E">
      <w:pPr>
        <w:rPr>
          <w:rFonts w:ascii="Arial" w:hAnsi="Arial" w:cs="Arial"/>
          <w:b/>
          <w:bCs/>
          <w:sz w:val="24"/>
          <w:szCs w:val="24"/>
        </w:rPr>
      </w:pPr>
      <w:r w:rsidRPr="000B521B">
        <w:rPr>
          <w:bCs/>
          <w:noProof/>
          <w:color w:val="000000" w:themeColor="text1"/>
        </w:rPr>
        <mc:AlternateContent>
          <mc:Choice Requires="wps">
            <w:drawing>
              <wp:anchor distT="0" distB="0" distL="114300" distR="114300" simplePos="0" relativeHeight="252672000" behindDoc="0" locked="0" layoutInCell="1" allowOverlap="1" wp14:anchorId="51FE7B91" wp14:editId="56D85BFD">
                <wp:simplePos x="0" y="0"/>
                <wp:positionH relativeFrom="margin">
                  <wp:posOffset>4672330</wp:posOffset>
                </wp:positionH>
                <wp:positionV relativeFrom="paragraph">
                  <wp:posOffset>6789420</wp:posOffset>
                </wp:positionV>
                <wp:extent cx="1889760" cy="266700"/>
                <wp:effectExtent l="0" t="0" r="0" b="0"/>
                <wp:wrapNone/>
                <wp:docPr id="45"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14CED3C0" w14:textId="77777777" w:rsidR="00BA3B42" w:rsidRPr="00687E98" w:rsidRDefault="00BA3B42" w:rsidP="00BA3B4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1FE7B91" id="_x0000_s1054" type="#_x0000_t202" style="position:absolute;margin-left:367.9pt;margin-top:534.6pt;width:148.8pt;height:21pt;z-index:25267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" filled="f" stroked="f">
                <v:textbox>
                  <w:txbxContent>
                    <w:p w14:paraId="14CED3C0" w14:textId="77777777" w:rsidR="00BA3B42" w:rsidRPr="00687E98" w:rsidRDefault="00BA3B42" w:rsidP="00BA3B4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9E126D" w:rsidRPr="000B521B">
        <w:rPr>
          <w:rFonts w:ascii="Arial" w:hAnsi="Arial" w:cs="Arial"/>
          <w:b/>
          <w:bCs/>
          <w:sz w:val="24"/>
          <w:szCs w:val="24"/>
        </w:rPr>
        <w:t>Global Vinyl Ester Resin Demand, By Region, By Volume</w:t>
      </w:r>
      <w:r w:rsidR="00274F09" w:rsidRPr="000B521B">
        <w:rPr>
          <w:rFonts w:ascii="Arial" w:hAnsi="Arial" w:cs="Arial"/>
          <w:b/>
          <w:bCs/>
          <w:sz w:val="24"/>
          <w:szCs w:val="24"/>
        </w:rPr>
        <w:t xml:space="preserve"> (000’ Tonnes)</w:t>
      </w:r>
      <w:r w:rsidR="009E126D" w:rsidRPr="000B521B">
        <w:rPr>
          <w:rFonts w:ascii="Arial" w:hAnsi="Arial" w:cs="Arial"/>
          <w:b/>
          <w:bCs/>
          <w:sz w:val="24"/>
          <w:szCs w:val="24"/>
        </w:rPr>
        <w:t xml:space="preserve">, 2021E &amp; 2030F </w:t>
      </w:r>
    </w:p>
    <w:tbl>
      <w:tblPr>
        <w:tblW w:w="10253" w:type="dxa"/>
        <w:tblLook w:val="04A0" w:firstRow="1" w:lastRow="0" w:firstColumn="1" w:lastColumn="0" w:noHBand="0" w:noVBand="1"/>
      </w:tblPr>
      <w:tblGrid>
        <w:gridCol w:w="3253"/>
        <w:gridCol w:w="1000"/>
        <w:gridCol w:w="1000"/>
        <w:gridCol w:w="1000"/>
        <w:gridCol w:w="1000"/>
        <w:gridCol w:w="1000"/>
        <w:gridCol w:w="1000"/>
        <w:gridCol w:w="1000"/>
      </w:tblGrid>
      <w:tr w:rsidR="00C52F8D" w:rsidRPr="000B521B" w14:paraId="1D58795E" w14:textId="77777777" w:rsidTr="00C52F8D">
        <w:trPr>
          <w:trHeight w:val="314"/>
        </w:trPr>
        <w:tc>
          <w:tcPr>
            <w:tcW w:w="3253" w:type="dxa"/>
            <w:tcBorders>
              <w:top w:val="single" w:sz="8" w:space="0" w:color="auto"/>
              <w:left w:val="single" w:sz="8" w:space="0" w:color="auto"/>
              <w:bottom w:val="single" w:sz="8" w:space="0" w:color="auto"/>
              <w:right w:val="single" w:sz="8" w:space="0" w:color="auto"/>
            </w:tcBorders>
            <w:shd w:val="clear" w:color="000000" w:fill="D9D9D9"/>
            <w:noWrap/>
            <w:vAlign w:val="center"/>
            <w:hideMark/>
          </w:tcPr>
          <w:p w14:paraId="45A65FEB" w14:textId="77777777" w:rsidR="00C52F8D" w:rsidRPr="000B521B" w:rsidRDefault="00C52F8D" w:rsidP="00C52F8D">
            <w:pPr>
              <w:spacing w:after="0" w:line="240" w:lineRule="auto"/>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 Region/Country</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1ABA9137" w14:textId="77777777" w:rsidR="00C52F8D" w:rsidRPr="000B521B" w:rsidRDefault="00C52F8D" w:rsidP="00C52F8D">
            <w:pPr>
              <w:spacing w:after="0" w:line="240" w:lineRule="auto"/>
              <w:jc w:val="right"/>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2015</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0261B277" w14:textId="77777777" w:rsidR="00C52F8D" w:rsidRPr="000B521B" w:rsidRDefault="00C52F8D" w:rsidP="00C52F8D">
            <w:pPr>
              <w:spacing w:after="0" w:line="240" w:lineRule="auto"/>
              <w:jc w:val="right"/>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2020</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79083DA5" w14:textId="77777777" w:rsidR="00C52F8D" w:rsidRPr="000B521B" w:rsidRDefault="00C52F8D" w:rsidP="00C52F8D">
            <w:pPr>
              <w:spacing w:after="0" w:line="240" w:lineRule="auto"/>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2021E</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4C31C88C" w14:textId="77777777" w:rsidR="00C52F8D" w:rsidRPr="000B521B" w:rsidRDefault="00C52F8D" w:rsidP="00C52F8D">
            <w:pPr>
              <w:spacing w:after="0" w:line="240" w:lineRule="auto"/>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2025F</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2CE7791A" w14:textId="77777777" w:rsidR="00C52F8D" w:rsidRPr="000B521B" w:rsidRDefault="00C52F8D" w:rsidP="00C52F8D">
            <w:pPr>
              <w:spacing w:after="0" w:line="240" w:lineRule="auto"/>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2030F</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471DB6E8" w14:textId="77777777" w:rsidR="00C52F8D" w:rsidRPr="000B521B" w:rsidRDefault="00C52F8D" w:rsidP="00C52F8D">
            <w:pPr>
              <w:spacing w:after="0" w:line="240" w:lineRule="auto"/>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CAGR (2015-2020</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59FEC1AA" w14:textId="77777777" w:rsidR="00C52F8D" w:rsidRPr="000B521B" w:rsidRDefault="00C52F8D" w:rsidP="00C52F8D">
            <w:pPr>
              <w:spacing w:after="0" w:line="240" w:lineRule="auto"/>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CAGR (2021E-2030F)</w:t>
            </w:r>
          </w:p>
        </w:tc>
      </w:tr>
      <w:tr w:rsidR="00C52F8D" w:rsidRPr="000B521B" w14:paraId="1F7C6ECA"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C00000"/>
            <w:noWrap/>
            <w:vAlign w:val="center"/>
            <w:hideMark/>
          </w:tcPr>
          <w:p w14:paraId="6634C01F" w14:textId="77777777" w:rsidR="00C52F8D" w:rsidRPr="000B521B" w:rsidRDefault="00C52F8D" w:rsidP="00C52F8D">
            <w:pPr>
              <w:spacing w:after="0" w:line="240" w:lineRule="auto"/>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Asia Pacific</w:t>
            </w:r>
          </w:p>
        </w:tc>
        <w:tc>
          <w:tcPr>
            <w:tcW w:w="1000" w:type="dxa"/>
            <w:tcBorders>
              <w:top w:val="nil"/>
              <w:left w:val="nil"/>
              <w:bottom w:val="single" w:sz="8" w:space="0" w:color="auto"/>
              <w:right w:val="single" w:sz="8" w:space="0" w:color="auto"/>
            </w:tcBorders>
            <w:shd w:val="clear" w:color="000000" w:fill="C00000"/>
            <w:noWrap/>
            <w:vAlign w:val="center"/>
            <w:hideMark/>
          </w:tcPr>
          <w:p w14:paraId="10BB4F37"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283.31</w:t>
            </w:r>
          </w:p>
        </w:tc>
        <w:tc>
          <w:tcPr>
            <w:tcW w:w="1000" w:type="dxa"/>
            <w:tcBorders>
              <w:top w:val="nil"/>
              <w:left w:val="nil"/>
              <w:bottom w:val="single" w:sz="8" w:space="0" w:color="auto"/>
              <w:right w:val="single" w:sz="8" w:space="0" w:color="auto"/>
            </w:tcBorders>
            <w:shd w:val="clear" w:color="000000" w:fill="C00000"/>
            <w:noWrap/>
            <w:vAlign w:val="center"/>
            <w:hideMark/>
          </w:tcPr>
          <w:p w14:paraId="7CDA9E4F"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322.29</w:t>
            </w:r>
          </w:p>
        </w:tc>
        <w:tc>
          <w:tcPr>
            <w:tcW w:w="1000" w:type="dxa"/>
            <w:tcBorders>
              <w:top w:val="nil"/>
              <w:left w:val="nil"/>
              <w:bottom w:val="single" w:sz="8" w:space="0" w:color="auto"/>
              <w:right w:val="single" w:sz="8" w:space="0" w:color="auto"/>
            </w:tcBorders>
            <w:shd w:val="clear" w:color="000000" w:fill="C00000"/>
            <w:noWrap/>
            <w:vAlign w:val="center"/>
            <w:hideMark/>
          </w:tcPr>
          <w:p w14:paraId="69F838C7"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349.49</w:t>
            </w:r>
          </w:p>
        </w:tc>
        <w:tc>
          <w:tcPr>
            <w:tcW w:w="1000" w:type="dxa"/>
            <w:tcBorders>
              <w:top w:val="nil"/>
              <w:left w:val="nil"/>
              <w:bottom w:val="single" w:sz="8" w:space="0" w:color="auto"/>
              <w:right w:val="single" w:sz="8" w:space="0" w:color="auto"/>
            </w:tcBorders>
            <w:shd w:val="clear" w:color="000000" w:fill="C00000"/>
            <w:noWrap/>
            <w:vAlign w:val="center"/>
            <w:hideMark/>
          </w:tcPr>
          <w:p w14:paraId="72A722B3"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484.81</w:t>
            </w:r>
          </w:p>
        </w:tc>
        <w:tc>
          <w:tcPr>
            <w:tcW w:w="1000" w:type="dxa"/>
            <w:tcBorders>
              <w:top w:val="nil"/>
              <w:left w:val="nil"/>
              <w:bottom w:val="single" w:sz="8" w:space="0" w:color="auto"/>
              <w:right w:val="single" w:sz="8" w:space="0" w:color="auto"/>
            </w:tcBorders>
            <w:shd w:val="clear" w:color="000000" w:fill="C00000"/>
            <w:noWrap/>
            <w:vAlign w:val="center"/>
            <w:hideMark/>
          </w:tcPr>
          <w:p w14:paraId="10EB2943"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688.20</w:t>
            </w:r>
          </w:p>
        </w:tc>
        <w:tc>
          <w:tcPr>
            <w:tcW w:w="1000" w:type="dxa"/>
            <w:tcBorders>
              <w:top w:val="nil"/>
              <w:left w:val="nil"/>
              <w:bottom w:val="single" w:sz="8" w:space="0" w:color="auto"/>
              <w:right w:val="single" w:sz="8" w:space="0" w:color="auto"/>
            </w:tcBorders>
            <w:shd w:val="clear" w:color="000000" w:fill="C00000"/>
            <w:noWrap/>
            <w:vAlign w:val="center"/>
            <w:hideMark/>
          </w:tcPr>
          <w:p w14:paraId="289AA91C"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2.61%</w:t>
            </w:r>
          </w:p>
        </w:tc>
        <w:tc>
          <w:tcPr>
            <w:tcW w:w="1000" w:type="dxa"/>
            <w:tcBorders>
              <w:top w:val="nil"/>
              <w:left w:val="nil"/>
              <w:bottom w:val="single" w:sz="8" w:space="0" w:color="auto"/>
              <w:right w:val="single" w:sz="8" w:space="0" w:color="auto"/>
            </w:tcBorders>
            <w:shd w:val="clear" w:color="000000" w:fill="C00000"/>
            <w:noWrap/>
            <w:vAlign w:val="center"/>
            <w:hideMark/>
          </w:tcPr>
          <w:p w14:paraId="505672BC"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14.51%</w:t>
            </w:r>
          </w:p>
        </w:tc>
      </w:tr>
      <w:tr w:rsidR="00C52F8D" w:rsidRPr="000B521B" w14:paraId="1A5E6C3C"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03B302B8"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India </w:t>
            </w:r>
          </w:p>
        </w:tc>
        <w:tc>
          <w:tcPr>
            <w:tcW w:w="1000" w:type="dxa"/>
            <w:tcBorders>
              <w:top w:val="nil"/>
              <w:left w:val="nil"/>
              <w:bottom w:val="single" w:sz="8" w:space="0" w:color="auto"/>
              <w:right w:val="single" w:sz="8" w:space="0" w:color="auto"/>
            </w:tcBorders>
            <w:shd w:val="clear" w:color="000000" w:fill="FFFFFF"/>
            <w:noWrap/>
            <w:vAlign w:val="center"/>
            <w:hideMark/>
          </w:tcPr>
          <w:p w14:paraId="057BFD54"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8.68</w:t>
            </w:r>
          </w:p>
        </w:tc>
        <w:tc>
          <w:tcPr>
            <w:tcW w:w="1000" w:type="dxa"/>
            <w:tcBorders>
              <w:top w:val="nil"/>
              <w:left w:val="nil"/>
              <w:bottom w:val="single" w:sz="8" w:space="0" w:color="auto"/>
              <w:right w:val="single" w:sz="8" w:space="0" w:color="auto"/>
            </w:tcBorders>
            <w:shd w:val="clear" w:color="000000" w:fill="FFFFFF"/>
            <w:noWrap/>
            <w:vAlign w:val="center"/>
            <w:hideMark/>
          </w:tcPr>
          <w:p w14:paraId="00B220A3"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10.11</w:t>
            </w:r>
          </w:p>
        </w:tc>
        <w:tc>
          <w:tcPr>
            <w:tcW w:w="1000" w:type="dxa"/>
            <w:tcBorders>
              <w:top w:val="nil"/>
              <w:left w:val="nil"/>
              <w:bottom w:val="single" w:sz="8" w:space="0" w:color="auto"/>
              <w:right w:val="single" w:sz="8" w:space="0" w:color="auto"/>
            </w:tcBorders>
            <w:shd w:val="clear" w:color="000000" w:fill="FFFFFF"/>
            <w:noWrap/>
            <w:vAlign w:val="center"/>
            <w:hideMark/>
          </w:tcPr>
          <w:p w14:paraId="4C9ACBA1"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11.08</w:t>
            </w:r>
          </w:p>
        </w:tc>
        <w:tc>
          <w:tcPr>
            <w:tcW w:w="1000" w:type="dxa"/>
            <w:tcBorders>
              <w:top w:val="nil"/>
              <w:left w:val="nil"/>
              <w:bottom w:val="single" w:sz="8" w:space="0" w:color="auto"/>
              <w:right w:val="single" w:sz="8" w:space="0" w:color="auto"/>
            </w:tcBorders>
            <w:shd w:val="clear" w:color="000000" w:fill="FFFFFF"/>
            <w:noWrap/>
            <w:vAlign w:val="center"/>
            <w:hideMark/>
          </w:tcPr>
          <w:p w14:paraId="6982C517"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16.81</w:t>
            </w:r>
          </w:p>
        </w:tc>
        <w:tc>
          <w:tcPr>
            <w:tcW w:w="1000" w:type="dxa"/>
            <w:tcBorders>
              <w:top w:val="nil"/>
              <w:left w:val="nil"/>
              <w:bottom w:val="single" w:sz="8" w:space="0" w:color="auto"/>
              <w:right w:val="single" w:sz="8" w:space="0" w:color="auto"/>
            </w:tcBorders>
            <w:shd w:val="clear" w:color="000000" w:fill="FFFFFF"/>
            <w:noWrap/>
            <w:vAlign w:val="center"/>
            <w:hideMark/>
          </w:tcPr>
          <w:p w14:paraId="58CFF459"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30.00</w:t>
            </w:r>
          </w:p>
        </w:tc>
        <w:tc>
          <w:tcPr>
            <w:tcW w:w="1000" w:type="dxa"/>
            <w:tcBorders>
              <w:top w:val="nil"/>
              <w:left w:val="nil"/>
              <w:bottom w:val="single" w:sz="8" w:space="0" w:color="auto"/>
              <w:right w:val="single" w:sz="8" w:space="0" w:color="auto"/>
            </w:tcBorders>
            <w:shd w:val="clear" w:color="000000" w:fill="FFFFFF"/>
            <w:noWrap/>
            <w:vAlign w:val="center"/>
            <w:hideMark/>
          </w:tcPr>
          <w:p w14:paraId="3CDDD0E0"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3.10%</w:t>
            </w:r>
          </w:p>
        </w:tc>
        <w:tc>
          <w:tcPr>
            <w:tcW w:w="1000" w:type="dxa"/>
            <w:tcBorders>
              <w:top w:val="nil"/>
              <w:left w:val="nil"/>
              <w:bottom w:val="single" w:sz="8" w:space="0" w:color="auto"/>
              <w:right w:val="single" w:sz="8" w:space="0" w:color="auto"/>
            </w:tcBorders>
            <w:shd w:val="clear" w:color="000000" w:fill="FFFFFF"/>
            <w:noWrap/>
            <w:vAlign w:val="center"/>
            <w:hideMark/>
          </w:tcPr>
          <w:p w14:paraId="24A2F359"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11.70%</w:t>
            </w:r>
          </w:p>
        </w:tc>
      </w:tr>
      <w:tr w:rsidR="00C52F8D" w:rsidRPr="000B521B" w14:paraId="7D8A07D2"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336AF78A"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China</w:t>
            </w:r>
          </w:p>
        </w:tc>
        <w:tc>
          <w:tcPr>
            <w:tcW w:w="1000" w:type="dxa"/>
            <w:tcBorders>
              <w:top w:val="nil"/>
              <w:left w:val="nil"/>
              <w:bottom w:val="single" w:sz="8" w:space="0" w:color="auto"/>
              <w:right w:val="single" w:sz="8" w:space="0" w:color="auto"/>
            </w:tcBorders>
            <w:shd w:val="clear" w:color="000000" w:fill="FFFFFF"/>
            <w:noWrap/>
            <w:vAlign w:val="center"/>
            <w:hideMark/>
          </w:tcPr>
          <w:p w14:paraId="29A73663"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131.22</w:t>
            </w:r>
          </w:p>
        </w:tc>
        <w:tc>
          <w:tcPr>
            <w:tcW w:w="1000" w:type="dxa"/>
            <w:tcBorders>
              <w:top w:val="nil"/>
              <w:left w:val="nil"/>
              <w:bottom w:val="single" w:sz="8" w:space="0" w:color="auto"/>
              <w:right w:val="single" w:sz="8" w:space="0" w:color="auto"/>
            </w:tcBorders>
            <w:shd w:val="clear" w:color="000000" w:fill="FFFFFF"/>
            <w:noWrap/>
            <w:vAlign w:val="center"/>
            <w:hideMark/>
          </w:tcPr>
          <w:p w14:paraId="0EDE31DC"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145.16</w:t>
            </w:r>
          </w:p>
        </w:tc>
        <w:tc>
          <w:tcPr>
            <w:tcW w:w="1000" w:type="dxa"/>
            <w:tcBorders>
              <w:top w:val="nil"/>
              <w:left w:val="nil"/>
              <w:bottom w:val="single" w:sz="8" w:space="0" w:color="auto"/>
              <w:right w:val="single" w:sz="8" w:space="0" w:color="auto"/>
            </w:tcBorders>
            <w:shd w:val="clear" w:color="000000" w:fill="FFFFFF"/>
            <w:noWrap/>
            <w:vAlign w:val="center"/>
            <w:hideMark/>
          </w:tcPr>
          <w:p w14:paraId="7D2B79BE"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158.00</w:t>
            </w:r>
          </w:p>
        </w:tc>
        <w:tc>
          <w:tcPr>
            <w:tcW w:w="1000" w:type="dxa"/>
            <w:tcBorders>
              <w:top w:val="nil"/>
              <w:left w:val="nil"/>
              <w:bottom w:val="single" w:sz="8" w:space="0" w:color="auto"/>
              <w:right w:val="single" w:sz="8" w:space="0" w:color="auto"/>
            </w:tcBorders>
            <w:shd w:val="clear" w:color="000000" w:fill="FFFFFF"/>
            <w:noWrap/>
            <w:vAlign w:val="center"/>
            <w:hideMark/>
          </w:tcPr>
          <w:p w14:paraId="07EA7067"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224.03</w:t>
            </w:r>
          </w:p>
        </w:tc>
        <w:tc>
          <w:tcPr>
            <w:tcW w:w="1000" w:type="dxa"/>
            <w:tcBorders>
              <w:top w:val="nil"/>
              <w:left w:val="nil"/>
              <w:bottom w:val="single" w:sz="8" w:space="0" w:color="auto"/>
              <w:right w:val="single" w:sz="8" w:space="0" w:color="auto"/>
            </w:tcBorders>
            <w:shd w:val="clear" w:color="000000" w:fill="FFFFFF"/>
            <w:noWrap/>
            <w:vAlign w:val="center"/>
            <w:hideMark/>
          </w:tcPr>
          <w:p w14:paraId="47E6D4FE"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330.68</w:t>
            </w:r>
          </w:p>
        </w:tc>
        <w:tc>
          <w:tcPr>
            <w:tcW w:w="1000" w:type="dxa"/>
            <w:tcBorders>
              <w:top w:val="nil"/>
              <w:left w:val="nil"/>
              <w:bottom w:val="single" w:sz="8" w:space="0" w:color="auto"/>
              <w:right w:val="single" w:sz="8" w:space="0" w:color="auto"/>
            </w:tcBorders>
            <w:shd w:val="clear" w:color="000000" w:fill="FFFFFF"/>
            <w:noWrap/>
            <w:vAlign w:val="center"/>
            <w:hideMark/>
          </w:tcPr>
          <w:p w14:paraId="7D85E93D"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2.04%</w:t>
            </w:r>
          </w:p>
        </w:tc>
        <w:tc>
          <w:tcPr>
            <w:tcW w:w="1000" w:type="dxa"/>
            <w:tcBorders>
              <w:top w:val="nil"/>
              <w:left w:val="nil"/>
              <w:bottom w:val="single" w:sz="8" w:space="0" w:color="auto"/>
              <w:right w:val="single" w:sz="8" w:space="0" w:color="auto"/>
            </w:tcBorders>
            <w:shd w:val="clear" w:color="000000" w:fill="FFFFFF"/>
            <w:noWrap/>
            <w:vAlign w:val="center"/>
            <w:hideMark/>
          </w:tcPr>
          <w:p w14:paraId="1551C89E"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8.55%</w:t>
            </w:r>
          </w:p>
        </w:tc>
      </w:tr>
      <w:tr w:rsidR="00C52F8D" w:rsidRPr="000B521B" w14:paraId="636A3B36"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335B0CDC"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Japan</w:t>
            </w:r>
          </w:p>
        </w:tc>
        <w:tc>
          <w:tcPr>
            <w:tcW w:w="1000" w:type="dxa"/>
            <w:tcBorders>
              <w:top w:val="nil"/>
              <w:left w:val="nil"/>
              <w:bottom w:val="single" w:sz="8" w:space="0" w:color="auto"/>
              <w:right w:val="single" w:sz="8" w:space="0" w:color="auto"/>
            </w:tcBorders>
            <w:shd w:val="clear" w:color="000000" w:fill="FFFFFF"/>
            <w:noWrap/>
            <w:vAlign w:val="center"/>
            <w:hideMark/>
          </w:tcPr>
          <w:p w14:paraId="47091A48"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45.66</w:t>
            </w:r>
          </w:p>
        </w:tc>
        <w:tc>
          <w:tcPr>
            <w:tcW w:w="1000" w:type="dxa"/>
            <w:tcBorders>
              <w:top w:val="nil"/>
              <w:left w:val="nil"/>
              <w:bottom w:val="single" w:sz="8" w:space="0" w:color="auto"/>
              <w:right w:val="single" w:sz="8" w:space="0" w:color="auto"/>
            </w:tcBorders>
            <w:shd w:val="clear" w:color="000000" w:fill="FFFFFF"/>
            <w:noWrap/>
            <w:vAlign w:val="center"/>
            <w:hideMark/>
          </w:tcPr>
          <w:p w14:paraId="43420523"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47.05</w:t>
            </w:r>
          </w:p>
        </w:tc>
        <w:tc>
          <w:tcPr>
            <w:tcW w:w="1000" w:type="dxa"/>
            <w:tcBorders>
              <w:top w:val="nil"/>
              <w:left w:val="nil"/>
              <w:bottom w:val="single" w:sz="8" w:space="0" w:color="auto"/>
              <w:right w:val="single" w:sz="8" w:space="0" w:color="auto"/>
            </w:tcBorders>
            <w:shd w:val="clear" w:color="000000" w:fill="FFFFFF"/>
            <w:noWrap/>
            <w:vAlign w:val="center"/>
            <w:hideMark/>
          </w:tcPr>
          <w:p w14:paraId="56CBE668"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54.59</w:t>
            </w:r>
          </w:p>
        </w:tc>
        <w:tc>
          <w:tcPr>
            <w:tcW w:w="1000" w:type="dxa"/>
            <w:tcBorders>
              <w:top w:val="nil"/>
              <w:left w:val="nil"/>
              <w:bottom w:val="single" w:sz="8" w:space="0" w:color="auto"/>
              <w:right w:val="single" w:sz="8" w:space="0" w:color="auto"/>
            </w:tcBorders>
            <w:shd w:val="clear" w:color="000000" w:fill="FFFFFF"/>
            <w:noWrap/>
            <w:vAlign w:val="center"/>
            <w:hideMark/>
          </w:tcPr>
          <w:p w14:paraId="675303B0"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78.69</w:t>
            </w:r>
          </w:p>
        </w:tc>
        <w:tc>
          <w:tcPr>
            <w:tcW w:w="1000" w:type="dxa"/>
            <w:tcBorders>
              <w:top w:val="nil"/>
              <w:left w:val="nil"/>
              <w:bottom w:val="single" w:sz="8" w:space="0" w:color="auto"/>
              <w:right w:val="single" w:sz="8" w:space="0" w:color="auto"/>
            </w:tcBorders>
            <w:shd w:val="clear" w:color="000000" w:fill="FFFFFF"/>
            <w:noWrap/>
            <w:vAlign w:val="center"/>
            <w:hideMark/>
          </w:tcPr>
          <w:p w14:paraId="76C163F5"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123.33</w:t>
            </w:r>
          </w:p>
        </w:tc>
        <w:tc>
          <w:tcPr>
            <w:tcW w:w="1000" w:type="dxa"/>
            <w:tcBorders>
              <w:top w:val="nil"/>
              <w:left w:val="nil"/>
              <w:bottom w:val="single" w:sz="8" w:space="0" w:color="auto"/>
              <w:right w:val="single" w:sz="8" w:space="0" w:color="auto"/>
            </w:tcBorders>
            <w:shd w:val="clear" w:color="000000" w:fill="FFFFFF"/>
            <w:noWrap/>
            <w:vAlign w:val="center"/>
            <w:hideMark/>
          </w:tcPr>
          <w:p w14:paraId="742492DB"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0.60%</w:t>
            </w:r>
          </w:p>
        </w:tc>
        <w:tc>
          <w:tcPr>
            <w:tcW w:w="1000" w:type="dxa"/>
            <w:tcBorders>
              <w:top w:val="nil"/>
              <w:left w:val="nil"/>
              <w:bottom w:val="single" w:sz="8" w:space="0" w:color="auto"/>
              <w:right w:val="single" w:sz="8" w:space="0" w:color="auto"/>
            </w:tcBorders>
            <w:shd w:val="clear" w:color="000000" w:fill="FFFFFF"/>
            <w:noWrap/>
            <w:vAlign w:val="center"/>
            <w:hideMark/>
          </w:tcPr>
          <w:p w14:paraId="3A22C848"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9.48%</w:t>
            </w:r>
          </w:p>
        </w:tc>
      </w:tr>
      <w:tr w:rsidR="00C52F8D" w:rsidRPr="000B521B" w14:paraId="57A881C8"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D6E6446"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South Korea</w:t>
            </w:r>
          </w:p>
        </w:tc>
        <w:tc>
          <w:tcPr>
            <w:tcW w:w="1000" w:type="dxa"/>
            <w:tcBorders>
              <w:top w:val="nil"/>
              <w:left w:val="nil"/>
              <w:bottom w:val="single" w:sz="8" w:space="0" w:color="auto"/>
              <w:right w:val="single" w:sz="8" w:space="0" w:color="auto"/>
            </w:tcBorders>
            <w:shd w:val="clear" w:color="000000" w:fill="FFFFFF"/>
            <w:noWrap/>
            <w:vAlign w:val="center"/>
            <w:hideMark/>
          </w:tcPr>
          <w:p w14:paraId="0F09D395"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35.24</w:t>
            </w:r>
          </w:p>
        </w:tc>
        <w:tc>
          <w:tcPr>
            <w:tcW w:w="1000" w:type="dxa"/>
            <w:tcBorders>
              <w:top w:val="nil"/>
              <w:left w:val="nil"/>
              <w:bottom w:val="single" w:sz="8" w:space="0" w:color="auto"/>
              <w:right w:val="single" w:sz="8" w:space="0" w:color="auto"/>
            </w:tcBorders>
            <w:shd w:val="clear" w:color="000000" w:fill="FFFFFF"/>
            <w:noWrap/>
            <w:vAlign w:val="center"/>
            <w:hideMark/>
          </w:tcPr>
          <w:p w14:paraId="0706C23D"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40.77</w:t>
            </w:r>
          </w:p>
        </w:tc>
        <w:tc>
          <w:tcPr>
            <w:tcW w:w="1000" w:type="dxa"/>
            <w:tcBorders>
              <w:top w:val="nil"/>
              <w:left w:val="nil"/>
              <w:bottom w:val="single" w:sz="8" w:space="0" w:color="auto"/>
              <w:right w:val="single" w:sz="8" w:space="0" w:color="auto"/>
            </w:tcBorders>
            <w:shd w:val="clear" w:color="000000" w:fill="FFFFFF"/>
            <w:noWrap/>
            <w:vAlign w:val="center"/>
            <w:hideMark/>
          </w:tcPr>
          <w:p w14:paraId="29566019"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45.57</w:t>
            </w:r>
          </w:p>
        </w:tc>
        <w:tc>
          <w:tcPr>
            <w:tcW w:w="1000" w:type="dxa"/>
            <w:tcBorders>
              <w:top w:val="nil"/>
              <w:left w:val="nil"/>
              <w:bottom w:val="single" w:sz="8" w:space="0" w:color="auto"/>
              <w:right w:val="single" w:sz="8" w:space="0" w:color="auto"/>
            </w:tcBorders>
            <w:shd w:val="clear" w:color="000000" w:fill="FFFFFF"/>
            <w:noWrap/>
            <w:vAlign w:val="center"/>
            <w:hideMark/>
          </w:tcPr>
          <w:p w14:paraId="71B172ED"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67.00</w:t>
            </w:r>
          </w:p>
        </w:tc>
        <w:tc>
          <w:tcPr>
            <w:tcW w:w="1000" w:type="dxa"/>
            <w:tcBorders>
              <w:top w:val="nil"/>
              <w:left w:val="nil"/>
              <w:bottom w:val="single" w:sz="8" w:space="0" w:color="auto"/>
              <w:right w:val="single" w:sz="8" w:space="0" w:color="auto"/>
            </w:tcBorders>
            <w:shd w:val="clear" w:color="000000" w:fill="FFFFFF"/>
            <w:noWrap/>
            <w:vAlign w:val="center"/>
            <w:hideMark/>
          </w:tcPr>
          <w:p w14:paraId="3F92D1C1"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97.79</w:t>
            </w:r>
          </w:p>
        </w:tc>
        <w:tc>
          <w:tcPr>
            <w:tcW w:w="1000" w:type="dxa"/>
            <w:tcBorders>
              <w:top w:val="nil"/>
              <w:left w:val="nil"/>
              <w:bottom w:val="single" w:sz="8" w:space="0" w:color="auto"/>
              <w:right w:val="single" w:sz="8" w:space="0" w:color="auto"/>
            </w:tcBorders>
            <w:shd w:val="clear" w:color="000000" w:fill="FFFFFF"/>
            <w:noWrap/>
            <w:vAlign w:val="center"/>
            <w:hideMark/>
          </w:tcPr>
          <w:p w14:paraId="7E85A310"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2.96%</w:t>
            </w:r>
          </w:p>
        </w:tc>
        <w:tc>
          <w:tcPr>
            <w:tcW w:w="1000" w:type="dxa"/>
            <w:tcBorders>
              <w:top w:val="nil"/>
              <w:left w:val="nil"/>
              <w:bottom w:val="single" w:sz="8" w:space="0" w:color="auto"/>
              <w:right w:val="single" w:sz="8" w:space="0" w:color="auto"/>
            </w:tcBorders>
            <w:shd w:val="clear" w:color="000000" w:fill="FFFFFF"/>
            <w:noWrap/>
            <w:vAlign w:val="center"/>
            <w:hideMark/>
          </w:tcPr>
          <w:p w14:paraId="67CDA7BA"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8.85%</w:t>
            </w:r>
          </w:p>
        </w:tc>
      </w:tr>
      <w:tr w:rsidR="00C52F8D" w:rsidRPr="000B521B" w14:paraId="5ADE8E76"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687AF1E"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Others</w:t>
            </w:r>
          </w:p>
        </w:tc>
        <w:tc>
          <w:tcPr>
            <w:tcW w:w="1000" w:type="dxa"/>
            <w:tcBorders>
              <w:top w:val="nil"/>
              <w:left w:val="nil"/>
              <w:bottom w:val="single" w:sz="8" w:space="0" w:color="auto"/>
              <w:right w:val="single" w:sz="8" w:space="0" w:color="auto"/>
            </w:tcBorders>
            <w:shd w:val="clear" w:color="000000" w:fill="FFFFFF"/>
            <w:noWrap/>
            <w:vAlign w:val="center"/>
            <w:hideMark/>
          </w:tcPr>
          <w:p w14:paraId="4E560D74"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62.50</w:t>
            </w:r>
          </w:p>
        </w:tc>
        <w:tc>
          <w:tcPr>
            <w:tcW w:w="1000" w:type="dxa"/>
            <w:tcBorders>
              <w:top w:val="nil"/>
              <w:left w:val="nil"/>
              <w:bottom w:val="single" w:sz="8" w:space="0" w:color="auto"/>
              <w:right w:val="single" w:sz="8" w:space="0" w:color="auto"/>
            </w:tcBorders>
            <w:shd w:val="clear" w:color="000000" w:fill="FFFFFF"/>
            <w:noWrap/>
            <w:vAlign w:val="center"/>
            <w:hideMark/>
          </w:tcPr>
          <w:p w14:paraId="564F0936"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79.19</w:t>
            </w:r>
          </w:p>
        </w:tc>
        <w:tc>
          <w:tcPr>
            <w:tcW w:w="1000" w:type="dxa"/>
            <w:tcBorders>
              <w:top w:val="nil"/>
              <w:left w:val="nil"/>
              <w:bottom w:val="single" w:sz="8" w:space="0" w:color="auto"/>
              <w:right w:val="single" w:sz="8" w:space="0" w:color="auto"/>
            </w:tcBorders>
            <w:shd w:val="clear" w:color="000000" w:fill="FFFFFF"/>
            <w:noWrap/>
            <w:vAlign w:val="center"/>
            <w:hideMark/>
          </w:tcPr>
          <w:p w14:paraId="31212FF0"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80.24</w:t>
            </w:r>
          </w:p>
        </w:tc>
        <w:tc>
          <w:tcPr>
            <w:tcW w:w="1000" w:type="dxa"/>
            <w:tcBorders>
              <w:top w:val="nil"/>
              <w:left w:val="nil"/>
              <w:bottom w:val="single" w:sz="8" w:space="0" w:color="auto"/>
              <w:right w:val="single" w:sz="8" w:space="0" w:color="auto"/>
            </w:tcBorders>
            <w:shd w:val="clear" w:color="000000" w:fill="FFFFFF"/>
            <w:noWrap/>
            <w:vAlign w:val="center"/>
            <w:hideMark/>
          </w:tcPr>
          <w:p w14:paraId="6138E36D"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98.28</w:t>
            </w:r>
          </w:p>
        </w:tc>
        <w:tc>
          <w:tcPr>
            <w:tcW w:w="1000" w:type="dxa"/>
            <w:tcBorders>
              <w:top w:val="nil"/>
              <w:left w:val="nil"/>
              <w:bottom w:val="single" w:sz="8" w:space="0" w:color="auto"/>
              <w:right w:val="single" w:sz="8" w:space="0" w:color="auto"/>
            </w:tcBorders>
            <w:shd w:val="clear" w:color="000000" w:fill="FFFFFF"/>
            <w:noWrap/>
            <w:vAlign w:val="center"/>
            <w:hideMark/>
          </w:tcPr>
          <w:p w14:paraId="5E79B33F"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106.41</w:t>
            </w:r>
          </w:p>
        </w:tc>
        <w:tc>
          <w:tcPr>
            <w:tcW w:w="1000" w:type="dxa"/>
            <w:tcBorders>
              <w:top w:val="nil"/>
              <w:left w:val="nil"/>
              <w:bottom w:val="single" w:sz="8" w:space="0" w:color="auto"/>
              <w:right w:val="single" w:sz="8" w:space="0" w:color="auto"/>
            </w:tcBorders>
            <w:shd w:val="clear" w:color="000000" w:fill="FFFFFF"/>
            <w:noWrap/>
            <w:vAlign w:val="center"/>
            <w:hideMark/>
          </w:tcPr>
          <w:p w14:paraId="7DDE723E"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4.85%</w:t>
            </w:r>
          </w:p>
        </w:tc>
        <w:tc>
          <w:tcPr>
            <w:tcW w:w="1000" w:type="dxa"/>
            <w:tcBorders>
              <w:top w:val="nil"/>
              <w:left w:val="nil"/>
              <w:bottom w:val="single" w:sz="8" w:space="0" w:color="auto"/>
              <w:right w:val="single" w:sz="8" w:space="0" w:color="auto"/>
            </w:tcBorders>
            <w:shd w:val="clear" w:color="000000" w:fill="FFFFFF"/>
            <w:noWrap/>
            <w:vAlign w:val="center"/>
            <w:hideMark/>
          </w:tcPr>
          <w:p w14:paraId="59D1A61D"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3.19%</w:t>
            </w:r>
          </w:p>
        </w:tc>
      </w:tr>
      <w:tr w:rsidR="00C52F8D" w:rsidRPr="000B521B" w14:paraId="311ECD56"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270C1C3C"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Global APAC (Percentage Share) </w:t>
            </w:r>
          </w:p>
        </w:tc>
        <w:tc>
          <w:tcPr>
            <w:tcW w:w="1000" w:type="dxa"/>
            <w:tcBorders>
              <w:top w:val="nil"/>
              <w:left w:val="nil"/>
              <w:bottom w:val="single" w:sz="8" w:space="0" w:color="auto"/>
              <w:right w:val="single" w:sz="8" w:space="0" w:color="auto"/>
            </w:tcBorders>
            <w:shd w:val="clear" w:color="000000" w:fill="FFFFFF"/>
            <w:noWrap/>
            <w:vAlign w:val="center"/>
            <w:hideMark/>
          </w:tcPr>
          <w:p w14:paraId="16A3FBB2"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41.82%</w:t>
            </w:r>
          </w:p>
        </w:tc>
        <w:tc>
          <w:tcPr>
            <w:tcW w:w="1000" w:type="dxa"/>
            <w:tcBorders>
              <w:top w:val="nil"/>
              <w:left w:val="nil"/>
              <w:bottom w:val="single" w:sz="8" w:space="0" w:color="auto"/>
              <w:right w:val="single" w:sz="8" w:space="0" w:color="auto"/>
            </w:tcBorders>
            <w:shd w:val="clear" w:color="000000" w:fill="FFFFFF"/>
            <w:noWrap/>
            <w:vAlign w:val="center"/>
            <w:hideMark/>
          </w:tcPr>
          <w:p w14:paraId="2BFBA399"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43.58%</w:t>
            </w:r>
          </w:p>
        </w:tc>
        <w:tc>
          <w:tcPr>
            <w:tcW w:w="1000" w:type="dxa"/>
            <w:tcBorders>
              <w:top w:val="nil"/>
              <w:left w:val="nil"/>
              <w:bottom w:val="single" w:sz="8" w:space="0" w:color="auto"/>
              <w:right w:val="single" w:sz="8" w:space="0" w:color="auto"/>
            </w:tcBorders>
            <w:shd w:val="clear" w:color="000000" w:fill="FFFFFF"/>
            <w:noWrap/>
            <w:vAlign w:val="center"/>
            <w:hideMark/>
          </w:tcPr>
          <w:p w14:paraId="6FBFE671"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44.29%</w:t>
            </w:r>
          </w:p>
        </w:tc>
        <w:tc>
          <w:tcPr>
            <w:tcW w:w="1000" w:type="dxa"/>
            <w:tcBorders>
              <w:top w:val="nil"/>
              <w:left w:val="nil"/>
              <w:bottom w:val="single" w:sz="8" w:space="0" w:color="auto"/>
              <w:right w:val="single" w:sz="8" w:space="0" w:color="auto"/>
            </w:tcBorders>
            <w:shd w:val="clear" w:color="000000" w:fill="FFFFFF"/>
            <w:noWrap/>
            <w:vAlign w:val="center"/>
            <w:hideMark/>
          </w:tcPr>
          <w:p w14:paraId="2FF8704B"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47.24%</w:t>
            </w:r>
          </w:p>
        </w:tc>
        <w:tc>
          <w:tcPr>
            <w:tcW w:w="1000" w:type="dxa"/>
            <w:tcBorders>
              <w:top w:val="nil"/>
              <w:left w:val="nil"/>
              <w:bottom w:val="single" w:sz="8" w:space="0" w:color="auto"/>
              <w:right w:val="single" w:sz="8" w:space="0" w:color="auto"/>
            </w:tcBorders>
            <w:shd w:val="clear" w:color="000000" w:fill="FFFFFF"/>
            <w:noWrap/>
            <w:vAlign w:val="center"/>
            <w:hideMark/>
          </w:tcPr>
          <w:p w14:paraId="68F8AECE"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50.33%</w:t>
            </w:r>
          </w:p>
        </w:tc>
        <w:tc>
          <w:tcPr>
            <w:tcW w:w="1000" w:type="dxa"/>
            <w:tcBorders>
              <w:top w:val="nil"/>
              <w:left w:val="nil"/>
              <w:bottom w:val="single" w:sz="8" w:space="0" w:color="auto"/>
              <w:right w:val="single" w:sz="8" w:space="0" w:color="auto"/>
            </w:tcBorders>
            <w:shd w:val="clear" w:color="000000" w:fill="FFFFFF"/>
            <w:noWrap/>
            <w:vAlign w:val="center"/>
            <w:hideMark/>
          </w:tcPr>
          <w:p w14:paraId="27571291"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1000" w:type="dxa"/>
            <w:tcBorders>
              <w:top w:val="nil"/>
              <w:left w:val="nil"/>
              <w:bottom w:val="single" w:sz="8" w:space="0" w:color="auto"/>
              <w:right w:val="single" w:sz="8" w:space="0" w:color="auto"/>
            </w:tcBorders>
            <w:shd w:val="clear" w:color="000000" w:fill="FFFFFF"/>
            <w:noWrap/>
            <w:vAlign w:val="center"/>
            <w:hideMark/>
          </w:tcPr>
          <w:p w14:paraId="52701692"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r>
      <w:tr w:rsidR="00C52F8D" w:rsidRPr="000B521B" w14:paraId="58B44053"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C00000"/>
            <w:noWrap/>
            <w:vAlign w:val="center"/>
            <w:hideMark/>
          </w:tcPr>
          <w:p w14:paraId="05B81E1C" w14:textId="77777777" w:rsidR="00C52F8D" w:rsidRPr="000B521B" w:rsidRDefault="00C52F8D" w:rsidP="00C52F8D">
            <w:pPr>
              <w:spacing w:after="0" w:line="240" w:lineRule="auto"/>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Europe</w:t>
            </w:r>
          </w:p>
        </w:tc>
        <w:tc>
          <w:tcPr>
            <w:tcW w:w="1000" w:type="dxa"/>
            <w:tcBorders>
              <w:top w:val="nil"/>
              <w:left w:val="nil"/>
              <w:bottom w:val="single" w:sz="8" w:space="0" w:color="auto"/>
              <w:right w:val="single" w:sz="8" w:space="0" w:color="auto"/>
            </w:tcBorders>
            <w:shd w:val="clear" w:color="000000" w:fill="C00000"/>
            <w:noWrap/>
            <w:vAlign w:val="center"/>
            <w:hideMark/>
          </w:tcPr>
          <w:p w14:paraId="0367BEB0"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171.09</w:t>
            </w:r>
          </w:p>
        </w:tc>
        <w:tc>
          <w:tcPr>
            <w:tcW w:w="1000" w:type="dxa"/>
            <w:tcBorders>
              <w:top w:val="nil"/>
              <w:left w:val="nil"/>
              <w:bottom w:val="single" w:sz="8" w:space="0" w:color="auto"/>
              <w:right w:val="single" w:sz="8" w:space="0" w:color="auto"/>
            </w:tcBorders>
            <w:shd w:val="clear" w:color="000000" w:fill="C00000"/>
            <w:noWrap/>
            <w:vAlign w:val="center"/>
            <w:hideMark/>
          </w:tcPr>
          <w:p w14:paraId="3E0B275A"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177.60</w:t>
            </w:r>
          </w:p>
        </w:tc>
        <w:tc>
          <w:tcPr>
            <w:tcW w:w="1000" w:type="dxa"/>
            <w:tcBorders>
              <w:top w:val="nil"/>
              <w:left w:val="nil"/>
              <w:bottom w:val="single" w:sz="8" w:space="0" w:color="auto"/>
              <w:right w:val="single" w:sz="8" w:space="0" w:color="auto"/>
            </w:tcBorders>
            <w:shd w:val="clear" w:color="000000" w:fill="C00000"/>
            <w:noWrap/>
            <w:vAlign w:val="center"/>
            <w:hideMark/>
          </w:tcPr>
          <w:p w14:paraId="4CF17120"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187.10</w:t>
            </w:r>
          </w:p>
        </w:tc>
        <w:tc>
          <w:tcPr>
            <w:tcW w:w="1000" w:type="dxa"/>
            <w:tcBorders>
              <w:top w:val="nil"/>
              <w:left w:val="nil"/>
              <w:bottom w:val="single" w:sz="8" w:space="0" w:color="auto"/>
              <w:right w:val="single" w:sz="8" w:space="0" w:color="auto"/>
            </w:tcBorders>
            <w:shd w:val="clear" w:color="000000" w:fill="C00000"/>
            <w:noWrap/>
            <w:vAlign w:val="center"/>
            <w:hideMark/>
          </w:tcPr>
          <w:p w14:paraId="658DB2C3"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228.54</w:t>
            </w:r>
          </w:p>
        </w:tc>
        <w:tc>
          <w:tcPr>
            <w:tcW w:w="1000" w:type="dxa"/>
            <w:tcBorders>
              <w:top w:val="nil"/>
              <w:left w:val="nil"/>
              <w:bottom w:val="single" w:sz="8" w:space="0" w:color="auto"/>
              <w:right w:val="single" w:sz="8" w:space="0" w:color="auto"/>
            </w:tcBorders>
            <w:shd w:val="clear" w:color="000000" w:fill="C00000"/>
            <w:noWrap/>
            <w:vAlign w:val="center"/>
            <w:hideMark/>
          </w:tcPr>
          <w:p w14:paraId="080FD064"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281.95</w:t>
            </w:r>
          </w:p>
        </w:tc>
        <w:tc>
          <w:tcPr>
            <w:tcW w:w="1000" w:type="dxa"/>
            <w:tcBorders>
              <w:top w:val="nil"/>
              <w:left w:val="nil"/>
              <w:bottom w:val="single" w:sz="8" w:space="0" w:color="auto"/>
              <w:right w:val="single" w:sz="8" w:space="0" w:color="auto"/>
            </w:tcBorders>
            <w:shd w:val="clear" w:color="000000" w:fill="C00000"/>
            <w:noWrap/>
            <w:vAlign w:val="center"/>
            <w:hideMark/>
          </w:tcPr>
          <w:p w14:paraId="61BA2EDE"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0.75%</w:t>
            </w:r>
          </w:p>
        </w:tc>
        <w:tc>
          <w:tcPr>
            <w:tcW w:w="1000" w:type="dxa"/>
            <w:tcBorders>
              <w:top w:val="nil"/>
              <w:left w:val="nil"/>
              <w:bottom w:val="single" w:sz="8" w:space="0" w:color="auto"/>
              <w:right w:val="single" w:sz="8" w:space="0" w:color="auto"/>
            </w:tcBorders>
            <w:shd w:val="clear" w:color="000000" w:fill="C00000"/>
            <w:noWrap/>
            <w:vAlign w:val="center"/>
            <w:hideMark/>
          </w:tcPr>
          <w:p w14:paraId="3EA4F0BC"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8.55%</w:t>
            </w:r>
          </w:p>
        </w:tc>
      </w:tr>
      <w:tr w:rsidR="00C52F8D" w:rsidRPr="000B521B" w14:paraId="320D9650"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16149CCD"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Germany</w:t>
            </w:r>
          </w:p>
        </w:tc>
        <w:tc>
          <w:tcPr>
            <w:tcW w:w="1000" w:type="dxa"/>
            <w:tcBorders>
              <w:top w:val="nil"/>
              <w:left w:val="nil"/>
              <w:bottom w:val="single" w:sz="8" w:space="0" w:color="auto"/>
              <w:right w:val="single" w:sz="8" w:space="0" w:color="auto"/>
            </w:tcBorders>
            <w:shd w:val="clear" w:color="000000" w:fill="FFFFFF"/>
            <w:noWrap/>
            <w:vAlign w:val="center"/>
            <w:hideMark/>
          </w:tcPr>
          <w:p w14:paraId="2FD0267C"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32.918</w:t>
            </w:r>
          </w:p>
        </w:tc>
        <w:tc>
          <w:tcPr>
            <w:tcW w:w="1000" w:type="dxa"/>
            <w:tcBorders>
              <w:top w:val="nil"/>
              <w:left w:val="nil"/>
              <w:bottom w:val="single" w:sz="8" w:space="0" w:color="auto"/>
              <w:right w:val="single" w:sz="8" w:space="0" w:color="auto"/>
            </w:tcBorders>
            <w:shd w:val="clear" w:color="000000" w:fill="FFFFFF"/>
            <w:noWrap/>
            <w:vAlign w:val="center"/>
            <w:hideMark/>
          </w:tcPr>
          <w:p w14:paraId="5F613DDC"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34.667</w:t>
            </w:r>
          </w:p>
        </w:tc>
        <w:tc>
          <w:tcPr>
            <w:tcW w:w="1000" w:type="dxa"/>
            <w:tcBorders>
              <w:top w:val="nil"/>
              <w:left w:val="nil"/>
              <w:bottom w:val="single" w:sz="8" w:space="0" w:color="auto"/>
              <w:right w:val="single" w:sz="8" w:space="0" w:color="auto"/>
            </w:tcBorders>
            <w:shd w:val="clear" w:color="000000" w:fill="FFFFFF"/>
            <w:noWrap/>
            <w:vAlign w:val="center"/>
            <w:hideMark/>
          </w:tcPr>
          <w:p w14:paraId="308F0075"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37.015</w:t>
            </w:r>
          </w:p>
        </w:tc>
        <w:tc>
          <w:tcPr>
            <w:tcW w:w="1000" w:type="dxa"/>
            <w:tcBorders>
              <w:top w:val="nil"/>
              <w:left w:val="nil"/>
              <w:bottom w:val="single" w:sz="8" w:space="0" w:color="auto"/>
              <w:right w:val="single" w:sz="8" w:space="0" w:color="auto"/>
            </w:tcBorders>
            <w:shd w:val="clear" w:color="000000" w:fill="FFFFFF"/>
            <w:noWrap/>
            <w:vAlign w:val="center"/>
            <w:hideMark/>
          </w:tcPr>
          <w:p w14:paraId="791152AE"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46.458</w:t>
            </w:r>
          </w:p>
        </w:tc>
        <w:tc>
          <w:tcPr>
            <w:tcW w:w="1000" w:type="dxa"/>
            <w:tcBorders>
              <w:top w:val="nil"/>
              <w:left w:val="nil"/>
              <w:bottom w:val="single" w:sz="8" w:space="0" w:color="auto"/>
              <w:right w:val="single" w:sz="8" w:space="0" w:color="auto"/>
            </w:tcBorders>
            <w:shd w:val="clear" w:color="000000" w:fill="FFFFFF"/>
            <w:noWrap/>
            <w:vAlign w:val="center"/>
            <w:hideMark/>
          </w:tcPr>
          <w:p w14:paraId="289DD6AC"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58.465</w:t>
            </w:r>
          </w:p>
        </w:tc>
        <w:tc>
          <w:tcPr>
            <w:tcW w:w="1000" w:type="dxa"/>
            <w:tcBorders>
              <w:top w:val="nil"/>
              <w:left w:val="nil"/>
              <w:bottom w:val="single" w:sz="8" w:space="0" w:color="auto"/>
              <w:right w:val="single" w:sz="8" w:space="0" w:color="auto"/>
            </w:tcBorders>
            <w:shd w:val="clear" w:color="000000" w:fill="FFFFFF"/>
            <w:noWrap/>
            <w:vAlign w:val="center"/>
            <w:hideMark/>
          </w:tcPr>
          <w:p w14:paraId="4A4148E5"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1.04%</w:t>
            </w:r>
          </w:p>
        </w:tc>
        <w:tc>
          <w:tcPr>
            <w:tcW w:w="1000" w:type="dxa"/>
            <w:tcBorders>
              <w:top w:val="nil"/>
              <w:left w:val="nil"/>
              <w:bottom w:val="single" w:sz="8" w:space="0" w:color="auto"/>
              <w:right w:val="single" w:sz="8" w:space="0" w:color="auto"/>
            </w:tcBorders>
            <w:shd w:val="clear" w:color="000000" w:fill="FFFFFF"/>
            <w:noWrap/>
            <w:vAlign w:val="center"/>
            <w:hideMark/>
          </w:tcPr>
          <w:p w14:paraId="45964CD0"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5.21%</w:t>
            </w:r>
          </w:p>
        </w:tc>
      </w:tr>
      <w:tr w:rsidR="00C52F8D" w:rsidRPr="000B521B" w14:paraId="673615AE"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4E4C513B"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France</w:t>
            </w:r>
          </w:p>
        </w:tc>
        <w:tc>
          <w:tcPr>
            <w:tcW w:w="1000" w:type="dxa"/>
            <w:tcBorders>
              <w:top w:val="nil"/>
              <w:left w:val="nil"/>
              <w:bottom w:val="single" w:sz="8" w:space="0" w:color="auto"/>
              <w:right w:val="single" w:sz="8" w:space="0" w:color="auto"/>
            </w:tcBorders>
            <w:shd w:val="clear" w:color="000000" w:fill="FFFFFF"/>
            <w:noWrap/>
            <w:vAlign w:val="center"/>
            <w:hideMark/>
          </w:tcPr>
          <w:p w14:paraId="60D519ED"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16.087</w:t>
            </w:r>
          </w:p>
        </w:tc>
        <w:tc>
          <w:tcPr>
            <w:tcW w:w="1000" w:type="dxa"/>
            <w:tcBorders>
              <w:top w:val="nil"/>
              <w:left w:val="nil"/>
              <w:bottom w:val="single" w:sz="8" w:space="0" w:color="auto"/>
              <w:right w:val="single" w:sz="8" w:space="0" w:color="auto"/>
            </w:tcBorders>
            <w:shd w:val="clear" w:color="000000" w:fill="FFFFFF"/>
            <w:noWrap/>
            <w:vAlign w:val="center"/>
            <w:hideMark/>
          </w:tcPr>
          <w:p w14:paraId="6A507C9A"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15.930</w:t>
            </w:r>
          </w:p>
        </w:tc>
        <w:tc>
          <w:tcPr>
            <w:tcW w:w="1000" w:type="dxa"/>
            <w:tcBorders>
              <w:top w:val="nil"/>
              <w:left w:val="nil"/>
              <w:bottom w:val="single" w:sz="8" w:space="0" w:color="auto"/>
              <w:right w:val="single" w:sz="8" w:space="0" w:color="auto"/>
            </w:tcBorders>
            <w:shd w:val="clear" w:color="000000" w:fill="FFFFFF"/>
            <w:noWrap/>
            <w:vAlign w:val="center"/>
            <w:hideMark/>
          </w:tcPr>
          <w:p w14:paraId="2CC9022E"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16.136</w:t>
            </w:r>
          </w:p>
        </w:tc>
        <w:tc>
          <w:tcPr>
            <w:tcW w:w="1000" w:type="dxa"/>
            <w:tcBorders>
              <w:top w:val="nil"/>
              <w:left w:val="nil"/>
              <w:bottom w:val="single" w:sz="8" w:space="0" w:color="auto"/>
              <w:right w:val="single" w:sz="8" w:space="0" w:color="auto"/>
            </w:tcBorders>
            <w:shd w:val="clear" w:color="000000" w:fill="FFFFFF"/>
            <w:noWrap/>
            <w:vAlign w:val="center"/>
            <w:hideMark/>
          </w:tcPr>
          <w:p w14:paraId="36655735"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18.444</w:t>
            </w:r>
          </w:p>
        </w:tc>
        <w:tc>
          <w:tcPr>
            <w:tcW w:w="1000" w:type="dxa"/>
            <w:tcBorders>
              <w:top w:val="nil"/>
              <w:left w:val="nil"/>
              <w:bottom w:val="single" w:sz="8" w:space="0" w:color="auto"/>
              <w:right w:val="single" w:sz="8" w:space="0" w:color="auto"/>
            </w:tcBorders>
            <w:shd w:val="clear" w:color="000000" w:fill="FFFFFF"/>
            <w:noWrap/>
            <w:vAlign w:val="center"/>
            <w:hideMark/>
          </w:tcPr>
          <w:p w14:paraId="68CF6471"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23.385</w:t>
            </w:r>
          </w:p>
        </w:tc>
        <w:tc>
          <w:tcPr>
            <w:tcW w:w="1000" w:type="dxa"/>
            <w:tcBorders>
              <w:top w:val="nil"/>
              <w:left w:val="nil"/>
              <w:bottom w:val="single" w:sz="8" w:space="0" w:color="auto"/>
              <w:right w:val="single" w:sz="8" w:space="0" w:color="auto"/>
            </w:tcBorders>
            <w:shd w:val="clear" w:color="auto" w:fill="auto"/>
            <w:noWrap/>
            <w:vAlign w:val="center"/>
            <w:hideMark/>
          </w:tcPr>
          <w:p w14:paraId="774D3B3C"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0.44%</w:t>
            </w:r>
          </w:p>
        </w:tc>
        <w:tc>
          <w:tcPr>
            <w:tcW w:w="1000" w:type="dxa"/>
            <w:tcBorders>
              <w:top w:val="nil"/>
              <w:left w:val="nil"/>
              <w:bottom w:val="single" w:sz="8" w:space="0" w:color="auto"/>
              <w:right w:val="single" w:sz="8" w:space="0" w:color="auto"/>
            </w:tcBorders>
            <w:shd w:val="clear" w:color="auto" w:fill="auto"/>
            <w:noWrap/>
            <w:vAlign w:val="center"/>
            <w:hideMark/>
          </w:tcPr>
          <w:p w14:paraId="68E6541F"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4.84%</w:t>
            </w:r>
          </w:p>
        </w:tc>
      </w:tr>
      <w:tr w:rsidR="00C52F8D" w:rsidRPr="000B521B" w14:paraId="1027C82B"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20EAAE0C"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United Kingdom </w:t>
            </w:r>
          </w:p>
        </w:tc>
        <w:tc>
          <w:tcPr>
            <w:tcW w:w="1000" w:type="dxa"/>
            <w:tcBorders>
              <w:top w:val="nil"/>
              <w:left w:val="nil"/>
              <w:bottom w:val="single" w:sz="8" w:space="0" w:color="auto"/>
              <w:right w:val="single" w:sz="8" w:space="0" w:color="auto"/>
            </w:tcBorders>
            <w:shd w:val="clear" w:color="000000" w:fill="FFFFFF"/>
            <w:noWrap/>
            <w:vAlign w:val="center"/>
            <w:hideMark/>
          </w:tcPr>
          <w:p w14:paraId="6623C32C"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18.097</w:t>
            </w:r>
          </w:p>
        </w:tc>
        <w:tc>
          <w:tcPr>
            <w:tcW w:w="1000" w:type="dxa"/>
            <w:tcBorders>
              <w:top w:val="nil"/>
              <w:left w:val="nil"/>
              <w:bottom w:val="single" w:sz="8" w:space="0" w:color="auto"/>
              <w:right w:val="single" w:sz="8" w:space="0" w:color="auto"/>
            </w:tcBorders>
            <w:shd w:val="clear" w:color="000000" w:fill="FFFFFF"/>
            <w:noWrap/>
            <w:vAlign w:val="center"/>
            <w:hideMark/>
          </w:tcPr>
          <w:p w14:paraId="05034D66"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17.369</w:t>
            </w:r>
          </w:p>
        </w:tc>
        <w:tc>
          <w:tcPr>
            <w:tcW w:w="1000" w:type="dxa"/>
            <w:tcBorders>
              <w:top w:val="nil"/>
              <w:left w:val="nil"/>
              <w:bottom w:val="single" w:sz="8" w:space="0" w:color="auto"/>
              <w:right w:val="single" w:sz="8" w:space="0" w:color="auto"/>
            </w:tcBorders>
            <w:shd w:val="clear" w:color="000000" w:fill="FFFFFF"/>
            <w:noWrap/>
            <w:vAlign w:val="center"/>
            <w:hideMark/>
          </w:tcPr>
          <w:p w14:paraId="6ABCF06F"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17.576</w:t>
            </w:r>
          </w:p>
        </w:tc>
        <w:tc>
          <w:tcPr>
            <w:tcW w:w="1000" w:type="dxa"/>
            <w:tcBorders>
              <w:top w:val="nil"/>
              <w:left w:val="nil"/>
              <w:bottom w:val="single" w:sz="8" w:space="0" w:color="auto"/>
              <w:right w:val="single" w:sz="8" w:space="0" w:color="auto"/>
            </w:tcBorders>
            <w:shd w:val="clear" w:color="000000" w:fill="FFFFFF"/>
            <w:noWrap/>
            <w:vAlign w:val="center"/>
            <w:hideMark/>
          </w:tcPr>
          <w:p w14:paraId="6D60BCDF"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20.013</w:t>
            </w:r>
          </w:p>
        </w:tc>
        <w:tc>
          <w:tcPr>
            <w:tcW w:w="1000" w:type="dxa"/>
            <w:tcBorders>
              <w:top w:val="nil"/>
              <w:left w:val="nil"/>
              <w:bottom w:val="single" w:sz="8" w:space="0" w:color="auto"/>
              <w:right w:val="single" w:sz="8" w:space="0" w:color="auto"/>
            </w:tcBorders>
            <w:shd w:val="clear" w:color="000000" w:fill="FFFFFF"/>
            <w:noWrap/>
            <w:vAlign w:val="center"/>
            <w:hideMark/>
          </w:tcPr>
          <w:p w14:paraId="333A9C17"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25.254</w:t>
            </w:r>
          </w:p>
        </w:tc>
        <w:tc>
          <w:tcPr>
            <w:tcW w:w="1000" w:type="dxa"/>
            <w:tcBorders>
              <w:top w:val="nil"/>
              <w:left w:val="nil"/>
              <w:bottom w:val="single" w:sz="8" w:space="0" w:color="auto"/>
              <w:right w:val="single" w:sz="8" w:space="0" w:color="auto"/>
            </w:tcBorders>
            <w:shd w:val="clear" w:color="auto" w:fill="auto"/>
            <w:noWrap/>
            <w:vAlign w:val="center"/>
            <w:hideMark/>
          </w:tcPr>
          <w:p w14:paraId="6A82F98A"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-0.89%</w:t>
            </w:r>
          </w:p>
        </w:tc>
        <w:tc>
          <w:tcPr>
            <w:tcW w:w="1000" w:type="dxa"/>
            <w:tcBorders>
              <w:top w:val="nil"/>
              <w:left w:val="nil"/>
              <w:bottom w:val="single" w:sz="8" w:space="0" w:color="auto"/>
              <w:right w:val="single" w:sz="8" w:space="0" w:color="auto"/>
            </w:tcBorders>
            <w:shd w:val="clear" w:color="auto" w:fill="auto"/>
            <w:noWrap/>
            <w:vAlign w:val="center"/>
            <w:hideMark/>
          </w:tcPr>
          <w:p w14:paraId="3DAC2582"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3.76%</w:t>
            </w:r>
          </w:p>
        </w:tc>
      </w:tr>
      <w:tr w:rsidR="00C52F8D" w:rsidRPr="000B521B" w14:paraId="7A47E06F"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6136C83A"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Others</w:t>
            </w:r>
          </w:p>
        </w:tc>
        <w:tc>
          <w:tcPr>
            <w:tcW w:w="1000" w:type="dxa"/>
            <w:tcBorders>
              <w:top w:val="nil"/>
              <w:left w:val="nil"/>
              <w:bottom w:val="single" w:sz="8" w:space="0" w:color="auto"/>
              <w:right w:val="single" w:sz="8" w:space="0" w:color="auto"/>
            </w:tcBorders>
            <w:shd w:val="clear" w:color="000000" w:fill="FFFFFF"/>
            <w:noWrap/>
            <w:vAlign w:val="center"/>
            <w:hideMark/>
          </w:tcPr>
          <w:p w14:paraId="0DAC322A"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103.988</w:t>
            </w:r>
          </w:p>
        </w:tc>
        <w:tc>
          <w:tcPr>
            <w:tcW w:w="1000" w:type="dxa"/>
            <w:tcBorders>
              <w:top w:val="nil"/>
              <w:left w:val="nil"/>
              <w:bottom w:val="single" w:sz="8" w:space="0" w:color="auto"/>
              <w:right w:val="single" w:sz="8" w:space="0" w:color="auto"/>
            </w:tcBorders>
            <w:shd w:val="clear" w:color="000000" w:fill="FFFFFF"/>
            <w:noWrap/>
            <w:vAlign w:val="center"/>
            <w:hideMark/>
          </w:tcPr>
          <w:p w14:paraId="220D279D"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109.630</w:t>
            </w:r>
          </w:p>
        </w:tc>
        <w:tc>
          <w:tcPr>
            <w:tcW w:w="1000" w:type="dxa"/>
            <w:tcBorders>
              <w:top w:val="nil"/>
              <w:left w:val="nil"/>
              <w:bottom w:val="single" w:sz="8" w:space="0" w:color="auto"/>
              <w:right w:val="single" w:sz="8" w:space="0" w:color="auto"/>
            </w:tcBorders>
            <w:shd w:val="clear" w:color="000000" w:fill="FFFFFF"/>
            <w:noWrap/>
            <w:vAlign w:val="center"/>
            <w:hideMark/>
          </w:tcPr>
          <w:p w14:paraId="6DB567E8"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116.370</w:t>
            </w:r>
          </w:p>
        </w:tc>
        <w:tc>
          <w:tcPr>
            <w:tcW w:w="1000" w:type="dxa"/>
            <w:tcBorders>
              <w:top w:val="nil"/>
              <w:left w:val="nil"/>
              <w:bottom w:val="single" w:sz="8" w:space="0" w:color="auto"/>
              <w:right w:val="single" w:sz="8" w:space="0" w:color="auto"/>
            </w:tcBorders>
            <w:shd w:val="clear" w:color="000000" w:fill="FFFFFF"/>
            <w:noWrap/>
            <w:vAlign w:val="center"/>
            <w:hideMark/>
          </w:tcPr>
          <w:p w14:paraId="6360201F"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143.627</w:t>
            </w:r>
          </w:p>
        </w:tc>
        <w:tc>
          <w:tcPr>
            <w:tcW w:w="1000" w:type="dxa"/>
            <w:tcBorders>
              <w:top w:val="nil"/>
              <w:left w:val="nil"/>
              <w:bottom w:val="single" w:sz="8" w:space="0" w:color="auto"/>
              <w:right w:val="single" w:sz="8" w:space="0" w:color="auto"/>
            </w:tcBorders>
            <w:shd w:val="clear" w:color="000000" w:fill="FFFFFF"/>
            <w:noWrap/>
            <w:vAlign w:val="center"/>
            <w:hideMark/>
          </w:tcPr>
          <w:p w14:paraId="79BD3461"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174.845</w:t>
            </w:r>
          </w:p>
        </w:tc>
        <w:tc>
          <w:tcPr>
            <w:tcW w:w="1000" w:type="dxa"/>
            <w:tcBorders>
              <w:top w:val="nil"/>
              <w:left w:val="nil"/>
              <w:bottom w:val="single" w:sz="8" w:space="0" w:color="auto"/>
              <w:right w:val="single" w:sz="8" w:space="0" w:color="auto"/>
            </w:tcBorders>
            <w:shd w:val="clear" w:color="000000" w:fill="FFFFFF"/>
            <w:noWrap/>
            <w:vAlign w:val="center"/>
            <w:hideMark/>
          </w:tcPr>
          <w:p w14:paraId="6A8F5563"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2.17%</w:t>
            </w:r>
          </w:p>
        </w:tc>
        <w:tc>
          <w:tcPr>
            <w:tcW w:w="1000" w:type="dxa"/>
            <w:tcBorders>
              <w:top w:val="nil"/>
              <w:left w:val="nil"/>
              <w:bottom w:val="single" w:sz="8" w:space="0" w:color="auto"/>
              <w:right w:val="single" w:sz="8" w:space="0" w:color="auto"/>
            </w:tcBorders>
            <w:shd w:val="clear" w:color="000000" w:fill="FFFFFF"/>
            <w:noWrap/>
            <w:vAlign w:val="center"/>
            <w:hideMark/>
          </w:tcPr>
          <w:p w14:paraId="17CBA364"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5.02%</w:t>
            </w:r>
          </w:p>
        </w:tc>
      </w:tr>
      <w:tr w:rsidR="00C52F8D" w:rsidRPr="000B521B" w14:paraId="5AB31FC6"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3279E980"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Global Europe (Percentage Share) </w:t>
            </w:r>
          </w:p>
        </w:tc>
        <w:tc>
          <w:tcPr>
            <w:tcW w:w="1000" w:type="dxa"/>
            <w:tcBorders>
              <w:top w:val="nil"/>
              <w:left w:val="nil"/>
              <w:bottom w:val="single" w:sz="8" w:space="0" w:color="auto"/>
              <w:right w:val="single" w:sz="8" w:space="0" w:color="auto"/>
            </w:tcBorders>
            <w:shd w:val="clear" w:color="000000" w:fill="FFFFFF"/>
            <w:noWrap/>
            <w:vAlign w:val="center"/>
            <w:hideMark/>
          </w:tcPr>
          <w:p w14:paraId="09FFB1FD"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25.25%</w:t>
            </w:r>
          </w:p>
        </w:tc>
        <w:tc>
          <w:tcPr>
            <w:tcW w:w="1000" w:type="dxa"/>
            <w:tcBorders>
              <w:top w:val="nil"/>
              <w:left w:val="nil"/>
              <w:bottom w:val="single" w:sz="8" w:space="0" w:color="auto"/>
              <w:right w:val="single" w:sz="8" w:space="0" w:color="auto"/>
            </w:tcBorders>
            <w:shd w:val="clear" w:color="000000" w:fill="FFFFFF"/>
            <w:noWrap/>
            <w:vAlign w:val="center"/>
            <w:hideMark/>
          </w:tcPr>
          <w:p w14:paraId="315BEC43"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24.02%</w:t>
            </w:r>
          </w:p>
        </w:tc>
        <w:tc>
          <w:tcPr>
            <w:tcW w:w="1000" w:type="dxa"/>
            <w:tcBorders>
              <w:top w:val="nil"/>
              <w:left w:val="nil"/>
              <w:bottom w:val="single" w:sz="8" w:space="0" w:color="auto"/>
              <w:right w:val="single" w:sz="8" w:space="0" w:color="auto"/>
            </w:tcBorders>
            <w:shd w:val="clear" w:color="000000" w:fill="FFFFFF"/>
            <w:noWrap/>
            <w:vAlign w:val="center"/>
            <w:hideMark/>
          </w:tcPr>
          <w:p w14:paraId="2E838668"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23.71%</w:t>
            </w:r>
          </w:p>
        </w:tc>
        <w:tc>
          <w:tcPr>
            <w:tcW w:w="1000" w:type="dxa"/>
            <w:tcBorders>
              <w:top w:val="nil"/>
              <w:left w:val="nil"/>
              <w:bottom w:val="single" w:sz="8" w:space="0" w:color="auto"/>
              <w:right w:val="single" w:sz="8" w:space="0" w:color="auto"/>
            </w:tcBorders>
            <w:shd w:val="clear" w:color="000000" w:fill="FFFFFF"/>
            <w:noWrap/>
            <w:vAlign w:val="center"/>
            <w:hideMark/>
          </w:tcPr>
          <w:p w14:paraId="06C802E0"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22.27%</w:t>
            </w:r>
          </w:p>
        </w:tc>
        <w:tc>
          <w:tcPr>
            <w:tcW w:w="1000" w:type="dxa"/>
            <w:tcBorders>
              <w:top w:val="nil"/>
              <w:left w:val="nil"/>
              <w:bottom w:val="single" w:sz="8" w:space="0" w:color="auto"/>
              <w:right w:val="single" w:sz="8" w:space="0" w:color="auto"/>
            </w:tcBorders>
            <w:shd w:val="clear" w:color="000000" w:fill="FFFFFF"/>
            <w:noWrap/>
            <w:vAlign w:val="center"/>
            <w:hideMark/>
          </w:tcPr>
          <w:p w14:paraId="4222FC9A"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20.62%</w:t>
            </w:r>
          </w:p>
        </w:tc>
        <w:tc>
          <w:tcPr>
            <w:tcW w:w="1000" w:type="dxa"/>
            <w:tcBorders>
              <w:top w:val="nil"/>
              <w:left w:val="nil"/>
              <w:bottom w:val="single" w:sz="8" w:space="0" w:color="auto"/>
              <w:right w:val="single" w:sz="8" w:space="0" w:color="auto"/>
            </w:tcBorders>
            <w:shd w:val="clear" w:color="000000" w:fill="FFFFFF"/>
            <w:noWrap/>
            <w:vAlign w:val="center"/>
            <w:hideMark/>
          </w:tcPr>
          <w:p w14:paraId="534186BF"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1000" w:type="dxa"/>
            <w:tcBorders>
              <w:top w:val="nil"/>
              <w:left w:val="nil"/>
              <w:bottom w:val="single" w:sz="8" w:space="0" w:color="auto"/>
              <w:right w:val="single" w:sz="8" w:space="0" w:color="auto"/>
            </w:tcBorders>
            <w:shd w:val="clear" w:color="000000" w:fill="FFFFFF"/>
            <w:noWrap/>
            <w:vAlign w:val="center"/>
            <w:hideMark/>
          </w:tcPr>
          <w:p w14:paraId="13DB2F52"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r>
      <w:tr w:rsidR="00C52F8D" w:rsidRPr="000B521B" w14:paraId="51DBFC4A"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C00000"/>
            <w:noWrap/>
            <w:vAlign w:val="center"/>
            <w:hideMark/>
          </w:tcPr>
          <w:p w14:paraId="24D6D79B" w14:textId="77777777" w:rsidR="00C52F8D" w:rsidRPr="000B521B" w:rsidRDefault="00C52F8D" w:rsidP="00C52F8D">
            <w:pPr>
              <w:spacing w:after="0" w:line="240" w:lineRule="auto"/>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North America</w:t>
            </w:r>
          </w:p>
        </w:tc>
        <w:tc>
          <w:tcPr>
            <w:tcW w:w="1000" w:type="dxa"/>
            <w:tcBorders>
              <w:top w:val="nil"/>
              <w:left w:val="nil"/>
              <w:bottom w:val="single" w:sz="8" w:space="0" w:color="auto"/>
              <w:right w:val="single" w:sz="8" w:space="0" w:color="auto"/>
            </w:tcBorders>
            <w:shd w:val="clear" w:color="000000" w:fill="C00000"/>
            <w:noWrap/>
            <w:vAlign w:val="center"/>
            <w:hideMark/>
          </w:tcPr>
          <w:p w14:paraId="611A25A1"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152.59</w:t>
            </w:r>
          </w:p>
        </w:tc>
        <w:tc>
          <w:tcPr>
            <w:tcW w:w="1000" w:type="dxa"/>
            <w:tcBorders>
              <w:top w:val="nil"/>
              <w:left w:val="nil"/>
              <w:bottom w:val="single" w:sz="8" w:space="0" w:color="auto"/>
              <w:right w:val="single" w:sz="8" w:space="0" w:color="auto"/>
            </w:tcBorders>
            <w:shd w:val="clear" w:color="000000" w:fill="C00000"/>
            <w:noWrap/>
            <w:vAlign w:val="center"/>
            <w:hideMark/>
          </w:tcPr>
          <w:p w14:paraId="432286E7"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163.53</w:t>
            </w:r>
          </w:p>
        </w:tc>
        <w:tc>
          <w:tcPr>
            <w:tcW w:w="1000" w:type="dxa"/>
            <w:tcBorders>
              <w:top w:val="nil"/>
              <w:left w:val="nil"/>
              <w:bottom w:val="single" w:sz="8" w:space="0" w:color="auto"/>
              <w:right w:val="single" w:sz="8" w:space="0" w:color="auto"/>
            </w:tcBorders>
            <w:shd w:val="clear" w:color="000000" w:fill="C00000"/>
            <w:noWrap/>
            <w:vAlign w:val="center"/>
            <w:hideMark/>
          </w:tcPr>
          <w:p w14:paraId="1E9E1799"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172.74</w:t>
            </w:r>
          </w:p>
        </w:tc>
        <w:tc>
          <w:tcPr>
            <w:tcW w:w="1000" w:type="dxa"/>
            <w:tcBorders>
              <w:top w:val="nil"/>
              <w:left w:val="nil"/>
              <w:bottom w:val="single" w:sz="8" w:space="0" w:color="auto"/>
              <w:right w:val="single" w:sz="8" w:space="0" w:color="auto"/>
            </w:tcBorders>
            <w:shd w:val="clear" w:color="000000" w:fill="C00000"/>
            <w:noWrap/>
            <w:vAlign w:val="center"/>
            <w:hideMark/>
          </w:tcPr>
          <w:p w14:paraId="31FC0D98"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214.79</w:t>
            </w:r>
          </w:p>
        </w:tc>
        <w:tc>
          <w:tcPr>
            <w:tcW w:w="1000" w:type="dxa"/>
            <w:tcBorders>
              <w:top w:val="nil"/>
              <w:left w:val="nil"/>
              <w:bottom w:val="single" w:sz="8" w:space="0" w:color="auto"/>
              <w:right w:val="single" w:sz="8" w:space="0" w:color="auto"/>
            </w:tcBorders>
            <w:shd w:val="clear" w:color="000000" w:fill="C00000"/>
            <w:noWrap/>
            <w:vAlign w:val="center"/>
            <w:hideMark/>
          </w:tcPr>
          <w:p w14:paraId="2DA23EDC"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274.88</w:t>
            </w:r>
          </w:p>
        </w:tc>
        <w:tc>
          <w:tcPr>
            <w:tcW w:w="1000" w:type="dxa"/>
            <w:tcBorders>
              <w:top w:val="nil"/>
              <w:left w:val="nil"/>
              <w:bottom w:val="single" w:sz="8" w:space="0" w:color="auto"/>
              <w:right w:val="single" w:sz="8" w:space="0" w:color="auto"/>
            </w:tcBorders>
            <w:shd w:val="clear" w:color="000000" w:fill="C00000"/>
            <w:noWrap/>
            <w:vAlign w:val="center"/>
            <w:hideMark/>
          </w:tcPr>
          <w:p w14:paraId="44525211"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1.40%</w:t>
            </w:r>
          </w:p>
        </w:tc>
        <w:tc>
          <w:tcPr>
            <w:tcW w:w="1000" w:type="dxa"/>
            <w:tcBorders>
              <w:top w:val="nil"/>
              <w:left w:val="nil"/>
              <w:bottom w:val="single" w:sz="8" w:space="0" w:color="auto"/>
              <w:right w:val="single" w:sz="8" w:space="0" w:color="auto"/>
            </w:tcBorders>
            <w:shd w:val="clear" w:color="000000" w:fill="C00000"/>
            <w:noWrap/>
            <w:vAlign w:val="center"/>
            <w:hideMark/>
          </w:tcPr>
          <w:p w14:paraId="25232F58"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9.74%</w:t>
            </w:r>
          </w:p>
        </w:tc>
      </w:tr>
      <w:tr w:rsidR="00C52F8D" w:rsidRPr="000B521B" w14:paraId="774C6793"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F6A7AFF"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USA</w:t>
            </w:r>
          </w:p>
        </w:tc>
        <w:tc>
          <w:tcPr>
            <w:tcW w:w="1000" w:type="dxa"/>
            <w:tcBorders>
              <w:top w:val="nil"/>
              <w:left w:val="nil"/>
              <w:bottom w:val="single" w:sz="8" w:space="0" w:color="auto"/>
              <w:right w:val="single" w:sz="8" w:space="0" w:color="auto"/>
            </w:tcBorders>
            <w:shd w:val="clear" w:color="000000" w:fill="FFFFFF"/>
            <w:noWrap/>
            <w:vAlign w:val="center"/>
            <w:hideMark/>
          </w:tcPr>
          <w:p w14:paraId="32FD79DB"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139.69</w:t>
            </w:r>
          </w:p>
        </w:tc>
        <w:tc>
          <w:tcPr>
            <w:tcW w:w="1000" w:type="dxa"/>
            <w:tcBorders>
              <w:top w:val="nil"/>
              <w:left w:val="nil"/>
              <w:bottom w:val="single" w:sz="8" w:space="0" w:color="auto"/>
              <w:right w:val="single" w:sz="8" w:space="0" w:color="auto"/>
            </w:tcBorders>
            <w:shd w:val="clear" w:color="000000" w:fill="FFFFFF"/>
            <w:noWrap/>
            <w:vAlign w:val="center"/>
            <w:hideMark/>
          </w:tcPr>
          <w:p w14:paraId="41388BB8"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148.44</w:t>
            </w:r>
          </w:p>
        </w:tc>
        <w:tc>
          <w:tcPr>
            <w:tcW w:w="1000" w:type="dxa"/>
            <w:tcBorders>
              <w:top w:val="nil"/>
              <w:left w:val="nil"/>
              <w:bottom w:val="single" w:sz="8" w:space="0" w:color="auto"/>
              <w:right w:val="single" w:sz="8" w:space="0" w:color="auto"/>
            </w:tcBorders>
            <w:shd w:val="clear" w:color="000000" w:fill="FFFFFF"/>
            <w:noWrap/>
            <w:vAlign w:val="center"/>
            <w:hideMark/>
          </w:tcPr>
          <w:p w14:paraId="3154DE6C"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157.45</w:t>
            </w:r>
          </w:p>
        </w:tc>
        <w:tc>
          <w:tcPr>
            <w:tcW w:w="1000" w:type="dxa"/>
            <w:tcBorders>
              <w:top w:val="nil"/>
              <w:left w:val="nil"/>
              <w:bottom w:val="single" w:sz="8" w:space="0" w:color="auto"/>
              <w:right w:val="single" w:sz="8" w:space="0" w:color="auto"/>
            </w:tcBorders>
            <w:shd w:val="clear" w:color="000000" w:fill="FFFFFF"/>
            <w:noWrap/>
            <w:vAlign w:val="center"/>
            <w:hideMark/>
          </w:tcPr>
          <w:p w14:paraId="1FE5A124"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198.30</w:t>
            </w:r>
          </w:p>
        </w:tc>
        <w:tc>
          <w:tcPr>
            <w:tcW w:w="1000" w:type="dxa"/>
            <w:tcBorders>
              <w:top w:val="nil"/>
              <w:left w:val="nil"/>
              <w:bottom w:val="single" w:sz="8" w:space="0" w:color="auto"/>
              <w:right w:val="single" w:sz="8" w:space="0" w:color="auto"/>
            </w:tcBorders>
            <w:shd w:val="clear" w:color="000000" w:fill="FFFFFF"/>
            <w:noWrap/>
            <w:vAlign w:val="center"/>
            <w:hideMark/>
          </w:tcPr>
          <w:p w14:paraId="476395A1"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256.65</w:t>
            </w:r>
          </w:p>
        </w:tc>
        <w:tc>
          <w:tcPr>
            <w:tcW w:w="1000" w:type="dxa"/>
            <w:tcBorders>
              <w:top w:val="nil"/>
              <w:left w:val="nil"/>
              <w:bottom w:val="single" w:sz="8" w:space="0" w:color="auto"/>
              <w:right w:val="single" w:sz="8" w:space="0" w:color="auto"/>
            </w:tcBorders>
            <w:shd w:val="clear" w:color="000000" w:fill="FFFFFF"/>
            <w:noWrap/>
            <w:vAlign w:val="center"/>
            <w:hideMark/>
          </w:tcPr>
          <w:p w14:paraId="52701A21"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1.22%</w:t>
            </w:r>
          </w:p>
        </w:tc>
        <w:tc>
          <w:tcPr>
            <w:tcW w:w="1000" w:type="dxa"/>
            <w:tcBorders>
              <w:top w:val="nil"/>
              <w:left w:val="nil"/>
              <w:bottom w:val="single" w:sz="8" w:space="0" w:color="auto"/>
              <w:right w:val="single" w:sz="8" w:space="0" w:color="auto"/>
            </w:tcBorders>
            <w:shd w:val="clear" w:color="000000" w:fill="FFFFFF"/>
            <w:noWrap/>
            <w:vAlign w:val="center"/>
            <w:hideMark/>
          </w:tcPr>
          <w:p w14:paraId="31A73942"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5.58%</w:t>
            </w:r>
          </w:p>
        </w:tc>
      </w:tr>
      <w:tr w:rsidR="00C52F8D" w:rsidRPr="000B521B" w14:paraId="648FAD6A"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492E60FF"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Canada</w:t>
            </w:r>
          </w:p>
        </w:tc>
        <w:tc>
          <w:tcPr>
            <w:tcW w:w="1000" w:type="dxa"/>
            <w:tcBorders>
              <w:top w:val="nil"/>
              <w:left w:val="nil"/>
              <w:bottom w:val="single" w:sz="8" w:space="0" w:color="auto"/>
              <w:right w:val="single" w:sz="8" w:space="0" w:color="auto"/>
            </w:tcBorders>
            <w:shd w:val="clear" w:color="000000" w:fill="FFFFFF"/>
            <w:noWrap/>
            <w:vAlign w:val="center"/>
            <w:hideMark/>
          </w:tcPr>
          <w:p w14:paraId="134BF460"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6.10</w:t>
            </w:r>
          </w:p>
        </w:tc>
        <w:tc>
          <w:tcPr>
            <w:tcW w:w="1000" w:type="dxa"/>
            <w:tcBorders>
              <w:top w:val="nil"/>
              <w:left w:val="nil"/>
              <w:bottom w:val="single" w:sz="8" w:space="0" w:color="auto"/>
              <w:right w:val="single" w:sz="8" w:space="0" w:color="auto"/>
            </w:tcBorders>
            <w:shd w:val="clear" w:color="000000" w:fill="FFFFFF"/>
            <w:noWrap/>
            <w:vAlign w:val="center"/>
            <w:hideMark/>
          </w:tcPr>
          <w:p w14:paraId="63EAC344"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6.59</w:t>
            </w:r>
          </w:p>
        </w:tc>
        <w:tc>
          <w:tcPr>
            <w:tcW w:w="1000" w:type="dxa"/>
            <w:tcBorders>
              <w:top w:val="nil"/>
              <w:left w:val="nil"/>
              <w:bottom w:val="single" w:sz="8" w:space="0" w:color="auto"/>
              <w:right w:val="single" w:sz="8" w:space="0" w:color="auto"/>
            </w:tcBorders>
            <w:shd w:val="clear" w:color="000000" w:fill="FFFFFF"/>
            <w:noWrap/>
            <w:vAlign w:val="center"/>
            <w:hideMark/>
          </w:tcPr>
          <w:p w14:paraId="4051F0FA"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7.01</w:t>
            </w:r>
          </w:p>
        </w:tc>
        <w:tc>
          <w:tcPr>
            <w:tcW w:w="1000" w:type="dxa"/>
            <w:tcBorders>
              <w:top w:val="nil"/>
              <w:left w:val="nil"/>
              <w:bottom w:val="single" w:sz="8" w:space="0" w:color="auto"/>
              <w:right w:val="single" w:sz="8" w:space="0" w:color="auto"/>
            </w:tcBorders>
            <w:shd w:val="clear" w:color="000000" w:fill="FFFFFF"/>
            <w:noWrap/>
            <w:vAlign w:val="center"/>
            <w:hideMark/>
          </w:tcPr>
          <w:p w14:paraId="22968887"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9.25</w:t>
            </w:r>
          </w:p>
        </w:tc>
        <w:tc>
          <w:tcPr>
            <w:tcW w:w="1000" w:type="dxa"/>
            <w:tcBorders>
              <w:top w:val="nil"/>
              <w:left w:val="nil"/>
              <w:bottom w:val="single" w:sz="8" w:space="0" w:color="auto"/>
              <w:right w:val="single" w:sz="8" w:space="0" w:color="auto"/>
            </w:tcBorders>
            <w:shd w:val="clear" w:color="000000" w:fill="FFFFFF"/>
            <w:noWrap/>
            <w:vAlign w:val="center"/>
            <w:hideMark/>
          </w:tcPr>
          <w:p w14:paraId="0400777E"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12.34</w:t>
            </w:r>
          </w:p>
        </w:tc>
        <w:tc>
          <w:tcPr>
            <w:tcW w:w="1000" w:type="dxa"/>
            <w:tcBorders>
              <w:top w:val="nil"/>
              <w:left w:val="nil"/>
              <w:bottom w:val="single" w:sz="8" w:space="0" w:color="auto"/>
              <w:right w:val="single" w:sz="8" w:space="0" w:color="auto"/>
            </w:tcBorders>
            <w:shd w:val="clear" w:color="000000" w:fill="FFFFFF"/>
            <w:noWrap/>
            <w:vAlign w:val="center"/>
            <w:hideMark/>
          </w:tcPr>
          <w:p w14:paraId="20F4C516"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1.55%</w:t>
            </w:r>
          </w:p>
        </w:tc>
        <w:tc>
          <w:tcPr>
            <w:tcW w:w="1000" w:type="dxa"/>
            <w:tcBorders>
              <w:top w:val="nil"/>
              <w:left w:val="nil"/>
              <w:bottom w:val="single" w:sz="8" w:space="0" w:color="auto"/>
              <w:right w:val="single" w:sz="8" w:space="0" w:color="auto"/>
            </w:tcBorders>
            <w:shd w:val="clear" w:color="000000" w:fill="FFFFFF"/>
            <w:noWrap/>
            <w:vAlign w:val="center"/>
            <w:hideMark/>
          </w:tcPr>
          <w:p w14:paraId="6939AC30"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6.48%</w:t>
            </w:r>
          </w:p>
        </w:tc>
      </w:tr>
      <w:tr w:rsidR="00C52F8D" w:rsidRPr="000B521B" w14:paraId="570198A3"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6FC9EA3"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Mexico</w:t>
            </w:r>
          </w:p>
        </w:tc>
        <w:tc>
          <w:tcPr>
            <w:tcW w:w="1000" w:type="dxa"/>
            <w:tcBorders>
              <w:top w:val="nil"/>
              <w:left w:val="nil"/>
              <w:bottom w:val="single" w:sz="8" w:space="0" w:color="auto"/>
              <w:right w:val="single" w:sz="8" w:space="0" w:color="auto"/>
            </w:tcBorders>
            <w:shd w:val="clear" w:color="000000" w:fill="FFFFFF"/>
            <w:noWrap/>
            <w:vAlign w:val="center"/>
            <w:hideMark/>
          </w:tcPr>
          <w:p w14:paraId="545EB8F7"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6.79</w:t>
            </w:r>
          </w:p>
        </w:tc>
        <w:tc>
          <w:tcPr>
            <w:tcW w:w="1000" w:type="dxa"/>
            <w:tcBorders>
              <w:top w:val="nil"/>
              <w:left w:val="nil"/>
              <w:bottom w:val="single" w:sz="8" w:space="0" w:color="auto"/>
              <w:right w:val="single" w:sz="8" w:space="0" w:color="auto"/>
            </w:tcBorders>
            <w:shd w:val="clear" w:color="000000" w:fill="FFFFFF"/>
            <w:noWrap/>
            <w:vAlign w:val="center"/>
            <w:hideMark/>
          </w:tcPr>
          <w:p w14:paraId="50EACF58"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8.50</w:t>
            </w:r>
          </w:p>
        </w:tc>
        <w:tc>
          <w:tcPr>
            <w:tcW w:w="1000" w:type="dxa"/>
            <w:tcBorders>
              <w:top w:val="nil"/>
              <w:left w:val="nil"/>
              <w:bottom w:val="single" w:sz="8" w:space="0" w:color="auto"/>
              <w:right w:val="single" w:sz="8" w:space="0" w:color="auto"/>
            </w:tcBorders>
            <w:shd w:val="clear" w:color="000000" w:fill="FFFFFF"/>
            <w:noWrap/>
            <w:vAlign w:val="center"/>
            <w:hideMark/>
          </w:tcPr>
          <w:p w14:paraId="5B214739"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8.27</w:t>
            </w:r>
          </w:p>
        </w:tc>
        <w:tc>
          <w:tcPr>
            <w:tcW w:w="1000" w:type="dxa"/>
            <w:tcBorders>
              <w:top w:val="nil"/>
              <w:left w:val="nil"/>
              <w:bottom w:val="single" w:sz="8" w:space="0" w:color="auto"/>
              <w:right w:val="single" w:sz="8" w:space="0" w:color="auto"/>
            </w:tcBorders>
            <w:shd w:val="clear" w:color="000000" w:fill="FFFFFF"/>
            <w:noWrap/>
            <w:vAlign w:val="center"/>
            <w:hideMark/>
          </w:tcPr>
          <w:p w14:paraId="26B630E6"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7.24</w:t>
            </w:r>
          </w:p>
        </w:tc>
        <w:tc>
          <w:tcPr>
            <w:tcW w:w="1000" w:type="dxa"/>
            <w:tcBorders>
              <w:top w:val="nil"/>
              <w:left w:val="nil"/>
              <w:bottom w:val="single" w:sz="8" w:space="0" w:color="auto"/>
              <w:right w:val="single" w:sz="8" w:space="0" w:color="auto"/>
            </w:tcBorders>
            <w:shd w:val="clear" w:color="000000" w:fill="FFFFFF"/>
            <w:noWrap/>
            <w:vAlign w:val="center"/>
            <w:hideMark/>
          </w:tcPr>
          <w:p w14:paraId="367E9D34"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5.89</w:t>
            </w:r>
          </w:p>
        </w:tc>
        <w:tc>
          <w:tcPr>
            <w:tcW w:w="1000" w:type="dxa"/>
            <w:tcBorders>
              <w:top w:val="nil"/>
              <w:left w:val="nil"/>
              <w:bottom w:val="single" w:sz="8" w:space="0" w:color="auto"/>
              <w:right w:val="single" w:sz="8" w:space="0" w:color="auto"/>
            </w:tcBorders>
            <w:shd w:val="clear" w:color="000000" w:fill="FFFFFF"/>
            <w:noWrap/>
            <w:vAlign w:val="center"/>
            <w:hideMark/>
          </w:tcPr>
          <w:p w14:paraId="3261AFD4"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4.59%</w:t>
            </w:r>
          </w:p>
        </w:tc>
        <w:tc>
          <w:tcPr>
            <w:tcW w:w="1000" w:type="dxa"/>
            <w:tcBorders>
              <w:top w:val="nil"/>
              <w:left w:val="nil"/>
              <w:bottom w:val="single" w:sz="8" w:space="0" w:color="auto"/>
              <w:right w:val="single" w:sz="8" w:space="0" w:color="auto"/>
            </w:tcBorders>
            <w:shd w:val="clear" w:color="000000" w:fill="FFFFFF"/>
            <w:noWrap/>
            <w:vAlign w:val="center"/>
            <w:hideMark/>
          </w:tcPr>
          <w:p w14:paraId="68A32CFB"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-3.70%</w:t>
            </w:r>
          </w:p>
        </w:tc>
      </w:tr>
      <w:tr w:rsidR="00C52F8D" w:rsidRPr="000B521B" w14:paraId="5DF8C56A"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3497DED"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Global North America (Percentage Share) </w:t>
            </w:r>
          </w:p>
        </w:tc>
        <w:tc>
          <w:tcPr>
            <w:tcW w:w="1000" w:type="dxa"/>
            <w:tcBorders>
              <w:top w:val="nil"/>
              <w:left w:val="nil"/>
              <w:bottom w:val="single" w:sz="8" w:space="0" w:color="auto"/>
              <w:right w:val="single" w:sz="8" w:space="0" w:color="auto"/>
            </w:tcBorders>
            <w:shd w:val="clear" w:color="000000" w:fill="FFFFFF"/>
            <w:noWrap/>
            <w:vAlign w:val="center"/>
            <w:hideMark/>
          </w:tcPr>
          <w:p w14:paraId="6570EFB2"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22.52%</w:t>
            </w:r>
          </w:p>
        </w:tc>
        <w:tc>
          <w:tcPr>
            <w:tcW w:w="1000" w:type="dxa"/>
            <w:tcBorders>
              <w:top w:val="nil"/>
              <w:left w:val="nil"/>
              <w:bottom w:val="single" w:sz="8" w:space="0" w:color="auto"/>
              <w:right w:val="single" w:sz="8" w:space="0" w:color="auto"/>
            </w:tcBorders>
            <w:shd w:val="clear" w:color="000000" w:fill="FFFFFF"/>
            <w:noWrap/>
            <w:vAlign w:val="center"/>
            <w:hideMark/>
          </w:tcPr>
          <w:p w14:paraId="38A87095"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22.11%</w:t>
            </w:r>
          </w:p>
        </w:tc>
        <w:tc>
          <w:tcPr>
            <w:tcW w:w="1000" w:type="dxa"/>
            <w:tcBorders>
              <w:top w:val="nil"/>
              <w:left w:val="nil"/>
              <w:bottom w:val="single" w:sz="8" w:space="0" w:color="auto"/>
              <w:right w:val="single" w:sz="8" w:space="0" w:color="auto"/>
            </w:tcBorders>
            <w:shd w:val="clear" w:color="000000" w:fill="FFFFFF"/>
            <w:noWrap/>
            <w:vAlign w:val="center"/>
            <w:hideMark/>
          </w:tcPr>
          <w:p w14:paraId="30F3D3B4"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21.89%</w:t>
            </w:r>
          </w:p>
        </w:tc>
        <w:tc>
          <w:tcPr>
            <w:tcW w:w="1000" w:type="dxa"/>
            <w:tcBorders>
              <w:top w:val="nil"/>
              <w:left w:val="nil"/>
              <w:bottom w:val="single" w:sz="8" w:space="0" w:color="auto"/>
              <w:right w:val="single" w:sz="8" w:space="0" w:color="auto"/>
            </w:tcBorders>
            <w:shd w:val="clear" w:color="000000" w:fill="FFFFFF"/>
            <w:noWrap/>
            <w:vAlign w:val="center"/>
            <w:hideMark/>
          </w:tcPr>
          <w:p w14:paraId="150D767C"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20.93%</w:t>
            </w:r>
          </w:p>
        </w:tc>
        <w:tc>
          <w:tcPr>
            <w:tcW w:w="1000" w:type="dxa"/>
            <w:tcBorders>
              <w:top w:val="nil"/>
              <w:left w:val="nil"/>
              <w:bottom w:val="single" w:sz="8" w:space="0" w:color="auto"/>
              <w:right w:val="single" w:sz="8" w:space="0" w:color="auto"/>
            </w:tcBorders>
            <w:shd w:val="clear" w:color="000000" w:fill="FFFFFF"/>
            <w:noWrap/>
            <w:vAlign w:val="center"/>
            <w:hideMark/>
          </w:tcPr>
          <w:p w14:paraId="40874192"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20.10%</w:t>
            </w:r>
          </w:p>
        </w:tc>
        <w:tc>
          <w:tcPr>
            <w:tcW w:w="1000" w:type="dxa"/>
            <w:tcBorders>
              <w:top w:val="nil"/>
              <w:left w:val="nil"/>
              <w:bottom w:val="single" w:sz="8" w:space="0" w:color="auto"/>
              <w:right w:val="single" w:sz="8" w:space="0" w:color="auto"/>
            </w:tcBorders>
            <w:shd w:val="clear" w:color="000000" w:fill="FFFFFF"/>
            <w:noWrap/>
            <w:vAlign w:val="center"/>
            <w:hideMark/>
          </w:tcPr>
          <w:p w14:paraId="1FEB65AB"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1000" w:type="dxa"/>
            <w:tcBorders>
              <w:top w:val="nil"/>
              <w:left w:val="nil"/>
              <w:bottom w:val="single" w:sz="8" w:space="0" w:color="auto"/>
              <w:right w:val="single" w:sz="8" w:space="0" w:color="auto"/>
            </w:tcBorders>
            <w:shd w:val="clear" w:color="000000" w:fill="FFFFFF"/>
            <w:noWrap/>
            <w:vAlign w:val="center"/>
            <w:hideMark/>
          </w:tcPr>
          <w:p w14:paraId="24A80C9E"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r>
      <w:tr w:rsidR="00C52F8D" w:rsidRPr="000B521B" w14:paraId="5E389C3F"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C00000"/>
            <w:noWrap/>
            <w:vAlign w:val="center"/>
            <w:hideMark/>
          </w:tcPr>
          <w:p w14:paraId="2BBA604E" w14:textId="77777777" w:rsidR="00C52F8D" w:rsidRPr="000B521B" w:rsidRDefault="00C52F8D" w:rsidP="00C52F8D">
            <w:pPr>
              <w:spacing w:after="0" w:line="240" w:lineRule="auto"/>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South America</w:t>
            </w:r>
          </w:p>
        </w:tc>
        <w:tc>
          <w:tcPr>
            <w:tcW w:w="1000" w:type="dxa"/>
            <w:tcBorders>
              <w:top w:val="nil"/>
              <w:left w:val="nil"/>
              <w:bottom w:val="single" w:sz="8" w:space="0" w:color="auto"/>
              <w:right w:val="single" w:sz="8" w:space="0" w:color="auto"/>
            </w:tcBorders>
            <w:shd w:val="clear" w:color="000000" w:fill="C00000"/>
            <w:noWrap/>
            <w:vAlign w:val="center"/>
            <w:hideMark/>
          </w:tcPr>
          <w:p w14:paraId="280D6049"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19.61</w:t>
            </w:r>
          </w:p>
        </w:tc>
        <w:tc>
          <w:tcPr>
            <w:tcW w:w="1000" w:type="dxa"/>
            <w:tcBorders>
              <w:top w:val="nil"/>
              <w:left w:val="nil"/>
              <w:bottom w:val="single" w:sz="8" w:space="0" w:color="auto"/>
              <w:right w:val="single" w:sz="8" w:space="0" w:color="auto"/>
            </w:tcBorders>
            <w:shd w:val="clear" w:color="000000" w:fill="C00000"/>
            <w:noWrap/>
            <w:vAlign w:val="center"/>
            <w:hideMark/>
          </w:tcPr>
          <w:p w14:paraId="2433A318"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20.28</w:t>
            </w:r>
          </w:p>
        </w:tc>
        <w:tc>
          <w:tcPr>
            <w:tcW w:w="1000" w:type="dxa"/>
            <w:tcBorders>
              <w:top w:val="nil"/>
              <w:left w:val="nil"/>
              <w:bottom w:val="single" w:sz="8" w:space="0" w:color="auto"/>
              <w:right w:val="single" w:sz="8" w:space="0" w:color="auto"/>
            </w:tcBorders>
            <w:shd w:val="clear" w:color="000000" w:fill="C00000"/>
            <w:noWrap/>
            <w:vAlign w:val="center"/>
            <w:hideMark/>
          </w:tcPr>
          <w:p w14:paraId="6C0489A3"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20.94</w:t>
            </w:r>
          </w:p>
        </w:tc>
        <w:tc>
          <w:tcPr>
            <w:tcW w:w="1000" w:type="dxa"/>
            <w:tcBorders>
              <w:top w:val="nil"/>
              <w:left w:val="nil"/>
              <w:bottom w:val="single" w:sz="8" w:space="0" w:color="auto"/>
              <w:right w:val="single" w:sz="8" w:space="0" w:color="auto"/>
            </w:tcBorders>
            <w:shd w:val="clear" w:color="000000" w:fill="C00000"/>
            <w:noWrap/>
            <w:vAlign w:val="center"/>
            <w:hideMark/>
          </w:tcPr>
          <w:p w14:paraId="05211BB8"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24.97</w:t>
            </w:r>
          </w:p>
        </w:tc>
        <w:tc>
          <w:tcPr>
            <w:tcW w:w="1000" w:type="dxa"/>
            <w:tcBorders>
              <w:top w:val="nil"/>
              <w:left w:val="nil"/>
              <w:bottom w:val="single" w:sz="8" w:space="0" w:color="auto"/>
              <w:right w:val="single" w:sz="8" w:space="0" w:color="auto"/>
            </w:tcBorders>
            <w:shd w:val="clear" w:color="000000" w:fill="C00000"/>
            <w:noWrap/>
            <w:vAlign w:val="center"/>
            <w:hideMark/>
          </w:tcPr>
          <w:p w14:paraId="62310BBA"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30.62</w:t>
            </w:r>
          </w:p>
        </w:tc>
        <w:tc>
          <w:tcPr>
            <w:tcW w:w="1000" w:type="dxa"/>
            <w:tcBorders>
              <w:top w:val="nil"/>
              <w:left w:val="nil"/>
              <w:bottom w:val="single" w:sz="8" w:space="0" w:color="auto"/>
              <w:right w:val="single" w:sz="8" w:space="0" w:color="auto"/>
            </w:tcBorders>
            <w:shd w:val="clear" w:color="000000" w:fill="C00000"/>
            <w:noWrap/>
            <w:vAlign w:val="center"/>
            <w:hideMark/>
          </w:tcPr>
          <w:p w14:paraId="0E9BCD05"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0.67%</w:t>
            </w:r>
          </w:p>
        </w:tc>
        <w:tc>
          <w:tcPr>
            <w:tcW w:w="1000" w:type="dxa"/>
            <w:tcBorders>
              <w:top w:val="nil"/>
              <w:left w:val="nil"/>
              <w:bottom w:val="single" w:sz="8" w:space="0" w:color="auto"/>
              <w:right w:val="single" w:sz="8" w:space="0" w:color="auto"/>
            </w:tcBorders>
            <w:shd w:val="clear" w:color="000000" w:fill="C00000"/>
            <w:noWrap/>
            <w:vAlign w:val="center"/>
            <w:hideMark/>
          </w:tcPr>
          <w:p w14:paraId="0A14E241"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7.90%</w:t>
            </w:r>
          </w:p>
        </w:tc>
      </w:tr>
      <w:tr w:rsidR="00C52F8D" w:rsidRPr="000B521B" w14:paraId="0896D26D"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3CCF056A"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Brazil</w:t>
            </w:r>
          </w:p>
        </w:tc>
        <w:tc>
          <w:tcPr>
            <w:tcW w:w="1000" w:type="dxa"/>
            <w:tcBorders>
              <w:top w:val="nil"/>
              <w:left w:val="nil"/>
              <w:bottom w:val="single" w:sz="8" w:space="0" w:color="auto"/>
              <w:right w:val="single" w:sz="8" w:space="0" w:color="auto"/>
            </w:tcBorders>
            <w:shd w:val="clear" w:color="000000" w:fill="FFFFFF"/>
            <w:noWrap/>
            <w:vAlign w:val="center"/>
            <w:hideMark/>
          </w:tcPr>
          <w:p w14:paraId="6D0F75E4"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11.97</w:t>
            </w:r>
          </w:p>
        </w:tc>
        <w:tc>
          <w:tcPr>
            <w:tcW w:w="1000" w:type="dxa"/>
            <w:tcBorders>
              <w:top w:val="nil"/>
              <w:left w:val="nil"/>
              <w:bottom w:val="single" w:sz="8" w:space="0" w:color="auto"/>
              <w:right w:val="single" w:sz="8" w:space="0" w:color="auto"/>
            </w:tcBorders>
            <w:shd w:val="clear" w:color="000000" w:fill="FFFFFF"/>
            <w:noWrap/>
            <w:vAlign w:val="center"/>
            <w:hideMark/>
          </w:tcPr>
          <w:p w14:paraId="052AA97D"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12.49</w:t>
            </w:r>
          </w:p>
        </w:tc>
        <w:tc>
          <w:tcPr>
            <w:tcW w:w="1000" w:type="dxa"/>
            <w:tcBorders>
              <w:top w:val="nil"/>
              <w:left w:val="nil"/>
              <w:bottom w:val="single" w:sz="8" w:space="0" w:color="auto"/>
              <w:right w:val="single" w:sz="8" w:space="0" w:color="auto"/>
            </w:tcBorders>
            <w:shd w:val="clear" w:color="000000" w:fill="FFFFFF"/>
            <w:noWrap/>
            <w:vAlign w:val="center"/>
            <w:hideMark/>
          </w:tcPr>
          <w:p w14:paraId="50B4C50D"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12.94</w:t>
            </w:r>
          </w:p>
        </w:tc>
        <w:tc>
          <w:tcPr>
            <w:tcW w:w="1000" w:type="dxa"/>
            <w:tcBorders>
              <w:top w:val="nil"/>
              <w:left w:val="nil"/>
              <w:bottom w:val="single" w:sz="8" w:space="0" w:color="auto"/>
              <w:right w:val="single" w:sz="8" w:space="0" w:color="auto"/>
            </w:tcBorders>
            <w:shd w:val="clear" w:color="000000" w:fill="FFFFFF"/>
            <w:noWrap/>
            <w:vAlign w:val="center"/>
            <w:hideMark/>
          </w:tcPr>
          <w:p w14:paraId="41F856BE"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15.66</w:t>
            </w:r>
          </w:p>
        </w:tc>
        <w:tc>
          <w:tcPr>
            <w:tcW w:w="1000" w:type="dxa"/>
            <w:tcBorders>
              <w:top w:val="nil"/>
              <w:left w:val="nil"/>
              <w:bottom w:val="single" w:sz="8" w:space="0" w:color="auto"/>
              <w:right w:val="single" w:sz="8" w:space="0" w:color="auto"/>
            </w:tcBorders>
            <w:shd w:val="clear" w:color="000000" w:fill="FFFFFF"/>
            <w:noWrap/>
            <w:vAlign w:val="center"/>
            <w:hideMark/>
          </w:tcPr>
          <w:p w14:paraId="6F249AC0"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19.61</w:t>
            </w:r>
          </w:p>
        </w:tc>
        <w:tc>
          <w:tcPr>
            <w:tcW w:w="1000" w:type="dxa"/>
            <w:tcBorders>
              <w:top w:val="nil"/>
              <w:left w:val="nil"/>
              <w:bottom w:val="single" w:sz="8" w:space="0" w:color="auto"/>
              <w:right w:val="single" w:sz="8" w:space="0" w:color="auto"/>
            </w:tcBorders>
            <w:shd w:val="clear" w:color="000000" w:fill="FFFFFF"/>
            <w:noWrap/>
            <w:vAlign w:val="center"/>
            <w:hideMark/>
          </w:tcPr>
          <w:p w14:paraId="6A51AEE2"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0.84%</w:t>
            </w:r>
          </w:p>
        </w:tc>
        <w:tc>
          <w:tcPr>
            <w:tcW w:w="1000" w:type="dxa"/>
            <w:tcBorders>
              <w:top w:val="nil"/>
              <w:left w:val="nil"/>
              <w:bottom w:val="single" w:sz="8" w:space="0" w:color="auto"/>
              <w:right w:val="single" w:sz="8" w:space="0" w:color="auto"/>
            </w:tcBorders>
            <w:shd w:val="clear" w:color="000000" w:fill="FFFFFF"/>
            <w:noWrap/>
            <w:vAlign w:val="center"/>
            <w:hideMark/>
          </w:tcPr>
          <w:p w14:paraId="5AAF0D1C"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4.72%</w:t>
            </w:r>
          </w:p>
        </w:tc>
      </w:tr>
      <w:tr w:rsidR="00C52F8D" w:rsidRPr="000B521B" w14:paraId="5BC7483D"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1D135E9D"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Argentina</w:t>
            </w:r>
          </w:p>
        </w:tc>
        <w:tc>
          <w:tcPr>
            <w:tcW w:w="1000" w:type="dxa"/>
            <w:tcBorders>
              <w:top w:val="nil"/>
              <w:left w:val="nil"/>
              <w:bottom w:val="single" w:sz="8" w:space="0" w:color="auto"/>
              <w:right w:val="single" w:sz="8" w:space="0" w:color="auto"/>
            </w:tcBorders>
            <w:shd w:val="clear" w:color="000000" w:fill="FFFFFF"/>
            <w:noWrap/>
            <w:vAlign w:val="center"/>
            <w:hideMark/>
          </w:tcPr>
          <w:p w14:paraId="0B217DA9"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0.79</w:t>
            </w:r>
          </w:p>
        </w:tc>
        <w:tc>
          <w:tcPr>
            <w:tcW w:w="1000" w:type="dxa"/>
            <w:tcBorders>
              <w:top w:val="nil"/>
              <w:left w:val="nil"/>
              <w:bottom w:val="single" w:sz="8" w:space="0" w:color="auto"/>
              <w:right w:val="single" w:sz="8" w:space="0" w:color="auto"/>
            </w:tcBorders>
            <w:shd w:val="clear" w:color="000000" w:fill="FFFFFF"/>
            <w:noWrap/>
            <w:vAlign w:val="center"/>
            <w:hideMark/>
          </w:tcPr>
          <w:p w14:paraId="1EDE80F5"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1.02</w:t>
            </w:r>
          </w:p>
        </w:tc>
        <w:tc>
          <w:tcPr>
            <w:tcW w:w="1000" w:type="dxa"/>
            <w:tcBorders>
              <w:top w:val="nil"/>
              <w:left w:val="nil"/>
              <w:bottom w:val="single" w:sz="8" w:space="0" w:color="auto"/>
              <w:right w:val="single" w:sz="8" w:space="0" w:color="auto"/>
            </w:tcBorders>
            <w:shd w:val="clear" w:color="000000" w:fill="FFFFFF"/>
            <w:noWrap/>
            <w:vAlign w:val="center"/>
            <w:hideMark/>
          </w:tcPr>
          <w:p w14:paraId="5905F232"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1.01</w:t>
            </w:r>
          </w:p>
        </w:tc>
        <w:tc>
          <w:tcPr>
            <w:tcW w:w="1000" w:type="dxa"/>
            <w:tcBorders>
              <w:top w:val="nil"/>
              <w:left w:val="nil"/>
              <w:bottom w:val="single" w:sz="8" w:space="0" w:color="auto"/>
              <w:right w:val="single" w:sz="8" w:space="0" w:color="auto"/>
            </w:tcBorders>
            <w:shd w:val="clear" w:color="000000" w:fill="FFFFFF"/>
            <w:noWrap/>
            <w:vAlign w:val="center"/>
            <w:hideMark/>
          </w:tcPr>
          <w:p w14:paraId="54295509"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1.10</w:t>
            </w:r>
          </w:p>
        </w:tc>
        <w:tc>
          <w:tcPr>
            <w:tcW w:w="1000" w:type="dxa"/>
            <w:tcBorders>
              <w:top w:val="nil"/>
              <w:left w:val="nil"/>
              <w:bottom w:val="single" w:sz="8" w:space="0" w:color="auto"/>
              <w:right w:val="single" w:sz="8" w:space="0" w:color="auto"/>
            </w:tcBorders>
            <w:shd w:val="clear" w:color="000000" w:fill="FFFFFF"/>
            <w:noWrap/>
            <w:vAlign w:val="center"/>
            <w:hideMark/>
          </w:tcPr>
          <w:p w14:paraId="50B01130"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1.28</w:t>
            </w:r>
          </w:p>
        </w:tc>
        <w:tc>
          <w:tcPr>
            <w:tcW w:w="1000" w:type="dxa"/>
            <w:tcBorders>
              <w:top w:val="nil"/>
              <w:left w:val="nil"/>
              <w:bottom w:val="single" w:sz="8" w:space="0" w:color="auto"/>
              <w:right w:val="single" w:sz="8" w:space="0" w:color="auto"/>
            </w:tcBorders>
            <w:shd w:val="clear" w:color="000000" w:fill="FFFFFF"/>
            <w:noWrap/>
            <w:vAlign w:val="center"/>
            <w:hideMark/>
          </w:tcPr>
          <w:p w14:paraId="0D902CE4"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5.21%</w:t>
            </w:r>
          </w:p>
        </w:tc>
        <w:tc>
          <w:tcPr>
            <w:tcW w:w="1000" w:type="dxa"/>
            <w:tcBorders>
              <w:top w:val="nil"/>
              <w:left w:val="nil"/>
              <w:bottom w:val="single" w:sz="8" w:space="0" w:color="auto"/>
              <w:right w:val="single" w:sz="8" w:space="0" w:color="auto"/>
            </w:tcBorders>
            <w:shd w:val="clear" w:color="000000" w:fill="FFFFFF"/>
            <w:noWrap/>
            <w:vAlign w:val="center"/>
            <w:hideMark/>
          </w:tcPr>
          <w:p w14:paraId="6F16E11F"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2.65%</w:t>
            </w:r>
          </w:p>
        </w:tc>
      </w:tr>
      <w:tr w:rsidR="00C52F8D" w:rsidRPr="000B521B" w14:paraId="77BB2247"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072B2E3F"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Others</w:t>
            </w:r>
          </w:p>
        </w:tc>
        <w:tc>
          <w:tcPr>
            <w:tcW w:w="1000" w:type="dxa"/>
            <w:tcBorders>
              <w:top w:val="nil"/>
              <w:left w:val="nil"/>
              <w:bottom w:val="single" w:sz="8" w:space="0" w:color="auto"/>
              <w:right w:val="single" w:sz="8" w:space="0" w:color="auto"/>
            </w:tcBorders>
            <w:shd w:val="clear" w:color="000000" w:fill="FFFFFF"/>
            <w:noWrap/>
            <w:vAlign w:val="center"/>
            <w:hideMark/>
          </w:tcPr>
          <w:p w14:paraId="1E99D173"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6.85</w:t>
            </w:r>
          </w:p>
        </w:tc>
        <w:tc>
          <w:tcPr>
            <w:tcW w:w="1000" w:type="dxa"/>
            <w:tcBorders>
              <w:top w:val="nil"/>
              <w:left w:val="nil"/>
              <w:bottom w:val="single" w:sz="8" w:space="0" w:color="auto"/>
              <w:right w:val="single" w:sz="8" w:space="0" w:color="auto"/>
            </w:tcBorders>
            <w:shd w:val="clear" w:color="000000" w:fill="FFFFFF"/>
            <w:noWrap/>
            <w:vAlign w:val="center"/>
            <w:hideMark/>
          </w:tcPr>
          <w:p w14:paraId="0E04E2DA"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6.77</w:t>
            </w:r>
          </w:p>
        </w:tc>
        <w:tc>
          <w:tcPr>
            <w:tcW w:w="1000" w:type="dxa"/>
            <w:tcBorders>
              <w:top w:val="nil"/>
              <w:left w:val="nil"/>
              <w:bottom w:val="single" w:sz="8" w:space="0" w:color="auto"/>
              <w:right w:val="single" w:sz="8" w:space="0" w:color="auto"/>
            </w:tcBorders>
            <w:shd w:val="clear" w:color="000000" w:fill="FFFFFF"/>
            <w:noWrap/>
            <w:vAlign w:val="center"/>
            <w:hideMark/>
          </w:tcPr>
          <w:p w14:paraId="6C7F6FE7"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6.98</w:t>
            </w:r>
          </w:p>
        </w:tc>
        <w:tc>
          <w:tcPr>
            <w:tcW w:w="1000" w:type="dxa"/>
            <w:tcBorders>
              <w:top w:val="nil"/>
              <w:left w:val="nil"/>
              <w:bottom w:val="single" w:sz="8" w:space="0" w:color="auto"/>
              <w:right w:val="single" w:sz="8" w:space="0" w:color="auto"/>
            </w:tcBorders>
            <w:shd w:val="clear" w:color="000000" w:fill="FFFFFF"/>
            <w:noWrap/>
            <w:vAlign w:val="center"/>
            <w:hideMark/>
          </w:tcPr>
          <w:p w14:paraId="6FF4DF49"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8.21</w:t>
            </w:r>
          </w:p>
        </w:tc>
        <w:tc>
          <w:tcPr>
            <w:tcW w:w="1000" w:type="dxa"/>
            <w:tcBorders>
              <w:top w:val="nil"/>
              <w:left w:val="nil"/>
              <w:bottom w:val="single" w:sz="8" w:space="0" w:color="auto"/>
              <w:right w:val="single" w:sz="8" w:space="0" w:color="auto"/>
            </w:tcBorders>
            <w:shd w:val="clear" w:color="000000" w:fill="FFFFFF"/>
            <w:noWrap/>
            <w:vAlign w:val="center"/>
            <w:hideMark/>
          </w:tcPr>
          <w:p w14:paraId="2026E2CA"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9.73</w:t>
            </w:r>
          </w:p>
        </w:tc>
        <w:tc>
          <w:tcPr>
            <w:tcW w:w="1000" w:type="dxa"/>
            <w:tcBorders>
              <w:top w:val="nil"/>
              <w:left w:val="nil"/>
              <w:bottom w:val="single" w:sz="8" w:space="0" w:color="auto"/>
              <w:right w:val="single" w:sz="8" w:space="0" w:color="auto"/>
            </w:tcBorders>
            <w:shd w:val="clear" w:color="000000" w:fill="FFFFFF"/>
            <w:noWrap/>
            <w:vAlign w:val="center"/>
            <w:hideMark/>
          </w:tcPr>
          <w:p w14:paraId="0ED72F2F"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-0.22%</w:t>
            </w:r>
          </w:p>
        </w:tc>
        <w:tc>
          <w:tcPr>
            <w:tcW w:w="1000" w:type="dxa"/>
            <w:tcBorders>
              <w:top w:val="nil"/>
              <w:left w:val="nil"/>
              <w:bottom w:val="single" w:sz="8" w:space="0" w:color="auto"/>
              <w:right w:val="single" w:sz="8" w:space="0" w:color="auto"/>
            </w:tcBorders>
            <w:shd w:val="clear" w:color="000000" w:fill="FFFFFF"/>
            <w:noWrap/>
            <w:vAlign w:val="center"/>
            <w:hideMark/>
          </w:tcPr>
          <w:p w14:paraId="7039E2B5"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3.75%</w:t>
            </w:r>
          </w:p>
        </w:tc>
      </w:tr>
      <w:tr w:rsidR="00C52F8D" w:rsidRPr="000B521B" w14:paraId="7069357F"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611EE69E"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Global South America (Percentage Share) </w:t>
            </w:r>
          </w:p>
        </w:tc>
        <w:tc>
          <w:tcPr>
            <w:tcW w:w="1000" w:type="dxa"/>
            <w:tcBorders>
              <w:top w:val="nil"/>
              <w:left w:val="nil"/>
              <w:bottom w:val="single" w:sz="8" w:space="0" w:color="auto"/>
              <w:right w:val="single" w:sz="8" w:space="0" w:color="auto"/>
            </w:tcBorders>
            <w:shd w:val="clear" w:color="000000" w:fill="FFFFFF"/>
            <w:noWrap/>
            <w:vAlign w:val="center"/>
            <w:hideMark/>
          </w:tcPr>
          <w:p w14:paraId="798219BB"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2.90%</w:t>
            </w:r>
          </w:p>
        </w:tc>
        <w:tc>
          <w:tcPr>
            <w:tcW w:w="1000" w:type="dxa"/>
            <w:tcBorders>
              <w:top w:val="nil"/>
              <w:left w:val="nil"/>
              <w:bottom w:val="single" w:sz="8" w:space="0" w:color="auto"/>
              <w:right w:val="single" w:sz="8" w:space="0" w:color="auto"/>
            </w:tcBorders>
            <w:shd w:val="clear" w:color="000000" w:fill="FFFFFF"/>
            <w:noWrap/>
            <w:vAlign w:val="center"/>
            <w:hideMark/>
          </w:tcPr>
          <w:p w14:paraId="0F220F13"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2.74%</w:t>
            </w:r>
          </w:p>
        </w:tc>
        <w:tc>
          <w:tcPr>
            <w:tcW w:w="1000" w:type="dxa"/>
            <w:tcBorders>
              <w:top w:val="nil"/>
              <w:left w:val="nil"/>
              <w:bottom w:val="single" w:sz="8" w:space="0" w:color="auto"/>
              <w:right w:val="single" w:sz="8" w:space="0" w:color="auto"/>
            </w:tcBorders>
            <w:shd w:val="clear" w:color="000000" w:fill="FFFFFF"/>
            <w:noWrap/>
            <w:vAlign w:val="center"/>
            <w:hideMark/>
          </w:tcPr>
          <w:p w14:paraId="28A9145C"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2.65%</w:t>
            </w:r>
          </w:p>
        </w:tc>
        <w:tc>
          <w:tcPr>
            <w:tcW w:w="1000" w:type="dxa"/>
            <w:tcBorders>
              <w:top w:val="nil"/>
              <w:left w:val="nil"/>
              <w:bottom w:val="single" w:sz="8" w:space="0" w:color="auto"/>
              <w:right w:val="single" w:sz="8" w:space="0" w:color="auto"/>
            </w:tcBorders>
            <w:shd w:val="clear" w:color="000000" w:fill="FFFFFF"/>
            <w:noWrap/>
            <w:vAlign w:val="center"/>
            <w:hideMark/>
          </w:tcPr>
          <w:p w14:paraId="797ED9B2"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2.43%</w:t>
            </w:r>
          </w:p>
        </w:tc>
        <w:tc>
          <w:tcPr>
            <w:tcW w:w="1000" w:type="dxa"/>
            <w:tcBorders>
              <w:top w:val="nil"/>
              <w:left w:val="nil"/>
              <w:bottom w:val="single" w:sz="8" w:space="0" w:color="auto"/>
              <w:right w:val="single" w:sz="8" w:space="0" w:color="auto"/>
            </w:tcBorders>
            <w:shd w:val="clear" w:color="000000" w:fill="FFFFFF"/>
            <w:noWrap/>
            <w:vAlign w:val="center"/>
            <w:hideMark/>
          </w:tcPr>
          <w:p w14:paraId="12727E6C"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2.24%</w:t>
            </w:r>
          </w:p>
        </w:tc>
        <w:tc>
          <w:tcPr>
            <w:tcW w:w="1000" w:type="dxa"/>
            <w:tcBorders>
              <w:top w:val="nil"/>
              <w:left w:val="nil"/>
              <w:bottom w:val="single" w:sz="8" w:space="0" w:color="auto"/>
              <w:right w:val="single" w:sz="8" w:space="0" w:color="auto"/>
            </w:tcBorders>
            <w:shd w:val="clear" w:color="000000" w:fill="FFFFFF"/>
            <w:noWrap/>
            <w:vAlign w:val="center"/>
            <w:hideMark/>
          </w:tcPr>
          <w:p w14:paraId="4D68B958"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1000" w:type="dxa"/>
            <w:tcBorders>
              <w:top w:val="nil"/>
              <w:left w:val="nil"/>
              <w:bottom w:val="single" w:sz="8" w:space="0" w:color="auto"/>
              <w:right w:val="single" w:sz="8" w:space="0" w:color="auto"/>
            </w:tcBorders>
            <w:shd w:val="clear" w:color="000000" w:fill="FFFFFF"/>
            <w:noWrap/>
            <w:vAlign w:val="center"/>
            <w:hideMark/>
          </w:tcPr>
          <w:p w14:paraId="459B4314"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r>
      <w:tr w:rsidR="00C52F8D" w:rsidRPr="000B521B" w14:paraId="5A64B5EF"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C00000"/>
            <w:noWrap/>
            <w:vAlign w:val="center"/>
            <w:hideMark/>
          </w:tcPr>
          <w:p w14:paraId="0F36442C" w14:textId="77777777" w:rsidR="00C52F8D" w:rsidRPr="000B521B" w:rsidRDefault="00C52F8D" w:rsidP="00C52F8D">
            <w:pPr>
              <w:spacing w:after="0" w:line="240" w:lineRule="auto"/>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Middle East and Africa</w:t>
            </w:r>
          </w:p>
        </w:tc>
        <w:tc>
          <w:tcPr>
            <w:tcW w:w="1000" w:type="dxa"/>
            <w:tcBorders>
              <w:top w:val="nil"/>
              <w:left w:val="nil"/>
              <w:bottom w:val="single" w:sz="8" w:space="0" w:color="auto"/>
              <w:right w:val="single" w:sz="8" w:space="0" w:color="auto"/>
            </w:tcBorders>
            <w:shd w:val="clear" w:color="000000" w:fill="C00000"/>
            <w:noWrap/>
            <w:vAlign w:val="center"/>
            <w:hideMark/>
          </w:tcPr>
          <w:p w14:paraId="2FE2095A"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50.89</w:t>
            </w:r>
          </w:p>
        </w:tc>
        <w:tc>
          <w:tcPr>
            <w:tcW w:w="1000" w:type="dxa"/>
            <w:tcBorders>
              <w:top w:val="nil"/>
              <w:left w:val="nil"/>
              <w:bottom w:val="single" w:sz="8" w:space="0" w:color="auto"/>
              <w:right w:val="single" w:sz="8" w:space="0" w:color="auto"/>
            </w:tcBorders>
            <w:shd w:val="clear" w:color="000000" w:fill="C00000"/>
            <w:noWrap/>
            <w:vAlign w:val="center"/>
            <w:hideMark/>
          </w:tcPr>
          <w:p w14:paraId="0D8D9279"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55.79</w:t>
            </w:r>
          </w:p>
        </w:tc>
        <w:tc>
          <w:tcPr>
            <w:tcW w:w="1000" w:type="dxa"/>
            <w:tcBorders>
              <w:top w:val="nil"/>
              <w:left w:val="nil"/>
              <w:bottom w:val="single" w:sz="8" w:space="0" w:color="auto"/>
              <w:right w:val="single" w:sz="8" w:space="0" w:color="auto"/>
            </w:tcBorders>
            <w:shd w:val="clear" w:color="000000" w:fill="C00000"/>
            <w:noWrap/>
            <w:vAlign w:val="center"/>
            <w:hideMark/>
          </w:tcPr>
          <w:p w14:paraId="0B38D818"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58.83</w:t>
            </w:r>
          </w:p>
        </w:tc>
        <w:tc>
          <w:tcPr>
            <w:tcW w:w="1000" w:type="dxa"/>
            <w:tcBorders>
              <w:top w:val="nil"/>
              <w:left w:val="nil"/>
              <w:bottom w:val="single" w:sz="8" w:space="0" w:color="auto"/>
              <w:right w:val="single" w:sz="8" w:space="0" w:color="auto"/>
            </w:tcBorders>
            <w:shd w:val="clear" w:color="000000" w:fill="C00000"/>
            <w:noWrap/>
            <w:vAlign w:val="center"/>
            <w:hideMark/>
          </w:tcPr>
          <w:p w14:paraId="1EC6C3AC"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73.14</w:t>
            </w:r>
          </w:p>
        </w:tc>
        <w:tc>
          <w:tcPr>
            <w:tcW w:w="1000" w:type="dxa"/>
            <w:tcBorders>
              <w:top w:val="nil"/>
              <w:left w:val="nil"/>
              <w:bottom w:val="single" w:sz="8" w:space="0" w:color="auto"/>
              <w:right w:val="single" w:sz="8" w:space="0" w:color="auto"/>
            </w:tcBorders>
            <w:shd w:val="clear" w:color="000000" w:fill="C00000"/>
            <w:noWrap/>
            <w:vAlign w:val="center"/>
            <w:hideMark/>
          </w:tcPr>
          <w:p w14:paraId="4A4D64BE"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91.68</w:t>
            </w:r>
          </w:p>
        </w:tc>
        <w:tc>
          <w:tcPr>
            <w:tcW w:w="1000" w:type="dxa"/>
            <w:tcBorders>
              <w:top w:val="nil"/>
              <w:left w:val="nil"/>
              <w:bottom w:val="nil"/>
              <w:right w:val="nil"/>
            </w:tcBorders>
            <w:shd w:val="clear" w:color="000000" w:fill="C00000"/>
            <w:noWrap/>
            <w:vAlign w:val="center"/>
            <w:hideMark/>
          </w:tcPr>
          <w:p w14:paraId="161E9CE6"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1.86%</w:t>
            </w:r>
          </w:p>
        </w:tc>
        <w:tc>
          <w:tcPr>
            <w:tcW w:w="1000" w:type="dxa"/>
            <w:tcBorders>
              <w:top w:val="nil"/>
              <w:left w:val="nil"/>
              <w:bottom w:val="nil"/>
              <w:right w:val="nil"/>
            </w:tcBorders>
            <w:shd w:val="clear" w:color="000000" w:fill="C00000"/>
            <w:noWrap/>
            <w:vAlign w:val="center"/>
            <w:hideMark/>
          </w:tcPr>
          <w:p w14:paraId="2F75EF29" w14:textId="77777777" w:rsidR="00C52F8D" w:rsidRPr="000B521B" w:rsidRDefault="00C52F8D" w:rsidP="00C52F8D">
            <w:pPr>
              <w:spacing w:after="0" w:line="240" w:lineRule="auto"/>
              <w:jc w:val="right"/>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9.28%</w:t>
            </w:r>
          </w:p>
        </w:tc>
      </w:tr>
      <w:tr w:rsidR="00C52F8D" w:rsidRPr="000B521B" w14:paraId="3EF7DCE1"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64A47AF2"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Saudi Arabia</w:t>
            </w:r>
          </w:p>
        </w:tc>
        <w:tc>
          <w:tcPr>
            <w:tcW w:w="1000" w:type="dxa"/>
            <w:tcBorders>
              <w:top w:val="nil"/>
              <w:left w:val="nil"/>
              <w:bottom w:val="single" w:sz="8" w:space="0" w:color="auto"/>
              <w:right w:val="single" w:sz="8" w:space="0" w:color="auto"/>
            </w:tcBorders>
            <w:shd w:val="clear" w:color="000000" w:fill="FFFFFF"/>
            <w:noWrap/>
            <w:vAlign w:val="center"/>
            <w:hideMark/>
          </w:tcPr>
          <w:p w14:paraId="150D900D"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17.32</w:t>
            </w:r>
          </w:p>
        </w:tc>
        <w:tc>
          <w:tcPr>
            <w:tcW w:w="1000" w:type="dxa"/>
            <w:tcBorders>
              <w:top w:val="nil"/>
              <w:left w:val="nil"/>
              <w:bottom w:val="single" w:sz="8" w:space="0" w:color="auto"/>
              <w:right w:val="single" w:sz="8" w:space="0" w:color="auto"/>
            </w:tcBorders>
            <w:shd w:val="clear" w:color="000000" w:fill="FFFFFF"/>
            <w:noWrap/>
            <w:vAlign w:val="center"/>
            <w:hideMark/>
          </w:tcPr>
          <w:p w14:paraId="445BF90C"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19.64</w:t>
            </w:r>
          </w:p>
        </w:tc>
        <w:tc>
          <w:tcPr>
            <w:tcW w:w="1000" w:type="dxa"/>
            <w:tcBorders>
              <w:top w:val="nil"/>
              <w:left w:val="nil"/>
              <w:bottom w:val="single" w:sz="8" w:space="0" w:color="auto"/>
              <w:right w:val="single" w:sz="8" w:space="0" w:color="auto"/>
            </w:tcBorders>
            <w:shd w:val="clear" w:color="000000" w:fill="FFFFFF"/>
            <w:noWrap/>
            <w:vAlign w:val="center"/>
            <w:hideMark/>
          </w:tcPr>
          <w:p w14:paraId="176E0F4A"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21.06</w:t>
            </w:r>
          </w:p>
        </w:tc>
        <w:tc>
          <w:tcPr>
            <w:tcW w:w="1000" w:type="dxa"/>
            <w:tcBorders>
              <w:top w:val="nil"/>
              <w:left w:val="nil"/>
              <w:bottom w:val="single" w:sz="8" w:space="0" w:color="auto"/>
              <w:right w:val="single" w:sz="8" w:space="0" w:color="auto"/>
            </w:tcBorders>
            <w:shd w:val="clear" w:color="000000" w:fill="FFFFFF"/>
            <w:noWrap/>
            <w:vAlign w:val="center"/>
            <w:hideMark/>
          </w:tcPr>
          <w:p w14:paraId="744D39C2"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23.48</w:t>
            </w:r>
          </w:p>
        </w:tc>
        <w:tc>
          <w:tcPr>
            <w:tcW w:w="1000" w:type="dxa"/>
            <w:tcBorders>
              <w:top w:val="nil"/>
              <w:left w:val="nil"/>
              <w:bottom w:val="single" w:sz="8" w:space="0" w:color="auto"/>
              <w:right w:val="single" w:sz="8" w:space="0" w:color="auto"/>
            </w:tcBorders>
            <w:shd w:val="clear" w:color="000000" w:fill="FFFFFF"/>
            <w:noWrap/>
            <w:vAlign w:val="center"/>
            <w:hideMark/>
          </w:tcPr>
          <w:p w14:paraId="51ADCA4D"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28.96</w:t>
            </w:r>
          </w:p>
        </w:tc>
        <w:tc>
          <w:tcPr>
            <w:tcW w:w="1000" w:type="dxa"/>
            <w:tcBorders>
              <w:top w:val="single" w:sz="8" w:space="0" w:color="auto"/>
              <w:left w:val="nil"/>
              <w:bottom w:val="single" w:sz="8" w:space="0" w:color="auto"/>
              <w:right w:val="single" w:sz="8" w:space="0" w:color="auto"/>
            </w:tcBorders>
            <w:shd w:val="clear" w:color="auto" w:fill="auto"/>
            <w:noWrap/>
            <w:vAlign w:val="center"/>
            <w:hideMark/>
          </w:tcPr>
          <w:p w14:paraId="1336CB82"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2.55%</w:t>
            </w:r>
          </w:p>
        </w:tc>
        <w:tc>
          <w:tcPr>
            <w:tcW w:w="1000" w:type="dxa"/>
            <w:tcBorders>
              <w:top w:val="single" w:sz="8" w:space="0" w:color="auto"/>
              <w:left w:val="nil"/>
              <w:bottom w:val="single" w:sz="8" w:space="0" w:color="auto"/>
              <w:right w:val="single" w:sz="8" w:space="0" w:color="auto"/>
            </w:tcBorders>
            <w:shd w:val="clear" w:color="auto" w:fill="auto"/>
            <w:noWrap/>
            <w:vAlign w:val="center"/>
            <w:hideMark/>
          </w:tcPr>
          <w:p w14:paraId="382A0468"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3.60%</w:t>
            </w:r>
          </w:p>
        </w:tc>
      </w:tr>
      <w:tr w:rsidR="00C52F8D" w:rsidRPr="000B521B" w14:paraId="77EA8469"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45E16813"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Others</w:t>
            </w:r>
          </w:p>
        </w:tc>
        <w:tc>
          <w:tcPr>
            <w:tcW w:w="1000" w:type="dxa"/>
            <w:tcBorders>
              <w:top w:val="nil"/>
              <w:left w:val="nil"/>
              <w:bottom w:val="single" w:sz="8" w:space="0" w:color="auto"/>
              <w:right w:val="single" w:sz="8" w:space="0" w:color="auto"/>
            </w:tcBorders>
            <w:shd w:val="clear" w:color="000000" w:fill="FFFFFF"/>
            <w:noWrap/>
            <w:vAlign w:val="center"/>
            <w:hideMark/>
          </w:tcPr>
          <w:p w14:paraId="73626D8D"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33.57</w:t>
            </w:r>
          </w:p>
        </w:tc>
        <w:tc>
          <w:tcPr>
            <w:tcW w:w="1000" w:type="dxa"/>
            <w:tcBorders>
              <w:top w:val="nil"/>
              <w:left w:val="nil"/>
              <w:bottom w:val="single" w:sz="8" w:space="0" w:color="auto"/>
              <w:right w:val="single" w:sz="8" w:space="0" w:color="auto"/>
            </w:tcBorders>
            <w:shd w:val="clear" w:color="000000" w:fill="FFFFFF"/>
            <w:noWrap/>
            <w:vAlign w:val="center"/>
            <w:hideMark/>
          </w:tcPr>
          <w:p w14:paraId="2211B375"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36.15</w:t>
            </w:r>
          </w:p>
        </w:tc>
        <w:tc>
          <w:tcPr>
            <w:tcW w:w="1000" w:type="dxa"/>
            <w:tcBorders>
              <w:top w:val="nil"/>
              <w:left w:val="nil"/>
              <w:bottom w:val="single" w:sz="8" w:space="0" w:color="auto"/>
              <w:right w:val="single" w:sz="8" w:space="0" w:color="auto"/>
            </w:tcBorders>
            <w:shd w:val="clear" w:color="000000" w:fill="FFFFFF"/>
            <w:noWrap/>
            <w:vAlign w:val="center"/>
            <w:hideMark/>
          </w:tcPr>
          <w:p w14:paraId="1C1E6573"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37.78</w:t>
            </w:r>
          </w:p>
        </w:tc>
        <w:tc>
          <w:tcPr>
            <w:tcW w:w="1000" w:type="dxa"/>
            <w:tcBorders>
              <w:top w:val="nil"/>
              <w:left w:val="nil"/>
              <w:bottom w:val="single" w:sz="8" w:space="0" w:color="auto"/>
              <w:right w:val="single" w:sz="8" w:space="0" w:color="auto"/>
            </w:tcBorders>
            <w:shd w:val="clear" w:color="000000" w:fill="FFFFFF"/>
            <w:noWrap/>
            <w:vAlign w:val="center"/>
            <w:hideMark/>
          </w:tcPr>
          <w:p w14:paraId="5526AD5D"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49.66</w:t>
            </w:r>
          </w:p>
        </w:tc>
        <w:tc>
          <w:tcPr>
            <w:tcW w:w="1000" w:type="dxa"/>
            <w:tcBorders>
              <w:top w:val="nil"/>
              <w:left w:val="nil"/>
              <w:bottom w:val="single" w:sz="8" w:space="0" w:color="auto"/>
              <w:right w:val="single" w:sz="8" w:space="0" w:color="auto"/>
            </w:tcBorders>
            <w:shd w:val="clear" w:color="000000" w:fill="FFFFFF"/>
            <w:noWrap/>
            <w:vAlign w:val="center"/>
            <w:hideMark/>
          </w:tcPr>
          <w:p w14:paraId="47D5B8A7"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62.72</w:t>
            </w:r>
          </w:p>
        </w:tc>
        <w:tc>
          <w:tcPr>
            <w:tcW w:w="1000" w:type="dxa"/>
            <w:tcBorders>
              <w:top w:val="nil"/>
              <w:left w:val="nil"/>
              <w:bottom w:val="single" w:sz="8" w:space="0" w:color="auto"/>
              <w:right w:val="single" w:sz="8" w:space="0" w:color="auto"/>
            </w:tcBorders>
            <w:shd w:val="clear" w:color="auto" w:fill="auto"/>
            <w:noWrap/>
            <w:vAlign w:val="center"/>
            <w:hideMark/>
          </w:tcPr>
          <w:p w14:paraId="6D19BFC6"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1.49%</w:t>
            </w:r>
          </w:p>
        </w:tc>
        <w:tc>
          <w:tcPr>
            <w:tcW w:w="1000" w:type="dxa"/>
            <w:tcBorders>
              <w:top w:val="nil"/>
              <w:left w:val="nil"/>
              <w:bottom w:val="single" w:sz="8" w:space="0" w:color="auto"/>
              <w:right w:val="single" w:sz="8" w:space="0" w:color="auto"/>
            </w:tcBorders>
            <w:shd w:val="clear" w:color="auto" w:fill="auto"/>
            <w:noWrap/>
            <w:vAlign w:val="center"/>
            <w:hideMark/>
          </w:tcPr>
          <w:p w14:paraId="0FDEF85B"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5.80%</w:t>
            </w:r>
          </w:p>
        </w:tc>
      </w:tr>
      <w:tr w:rsidR="00C52F8D" w:rsidRPr="000B521B" w14:paraId="4370A730"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AE6A9AD" w14:textId="2152CA52"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Global MEA (Percentage Share) </w:t>
            </w:r>
          </w:p>
        </w:tc>
        <w:tc>
          <w:tcPr>
            <w:tcW w:w="1000" w:type="dxa"/>
            <w:tcBorders>
              <w:top w:val="nil"/>
              <w:left w:val="nil"/>
              <w:bottom w:val="single" w:sz="8" w:space="0" w:color="auto"/>
              <w:right w:val="single" w:sz="8" w:space="0" w:color="auto"/>
            </w:tcBorders>
            <w:shd w:val="clear" w:color="000000" w:fill="FFFFFF"/>
            <w:noWrap/>
            <w:vAlign w:val="center"/>
            <w:hideMark/>
          </w:tcPr>
          <w:p w14:paraId="7E0843A9"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7.51%</w:t>
            </w:r>
          </w:p>
        </w:tc>
        <w:tc>
          <w:tcPr>
            <w:tcW w:w="1000" w:type="dxa"/>
            <w:tcBorders>
              <w:top w:val="nil"/>
              <w:left w:val="nil"/>
              <w:bottom w:val="single" w:sz="8" w:space="0" w:color="auto"/>
              <w:right w:val="single" w:sz="8" w:space="0" w:color="auto"/>
            </w:tcBorders>
            <w:shd w:val="clear" w:color="000000" w:fill="FFFFFF"/>
            <w:noWrap/>
            <w:vAlign w:val="center"/>
            <w:hideMark/>
          </w:tcPr>
          <w:p w14:paraId="1E18A74D"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7.54%</w:t>
            </w:r>
          </w:p>
        </w:tc>
        <w:tc>
          <w:tcPr>
            <w:tcW w:w="1000" w:type="dxa"/>
            <w:tcBorders>
              <w:top w:val="nil"/>
              <w:left w:val="nil"/>
              <w:bottom w:val="single" w:sz="8" w:space="0" w:color="auto"/>
              <w:right w:val="single" w:sz="8" w:space="0" w:color="auto"/>
            </w:tcBorders>
            <w:shd w:val="clear" w:color="000000" w:fill="FFFFFF"/>
            <w:noWrap/>
            <w:vAlign w:val="center"/>
            <w:hideMark/>
          </w:tcPr>
          <w:p w14:paraId="32D70705"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7.46%</w:t>
            </w:r>
          </w:p>
        </w:tc>
        <w:tc>
          <w:tcPr>
            <w:tcW w:w="1000" w:type="dxa"/>
            <w:tcBorders>
              <w:top w:val="nil"/>
              <w:left w:val="nil"/>
              <w:bottom w:val="single" w:sz="8" w:space="0" w:color="auto"/>
              <w:right w:val="single" w:sz="8" w:space="0" w:color="auto"/>
            </w:tcBorders>
            <w:shd w:val="clear" w:color="000000" w:fill="FFFFFF"/>
            <w:noWrap/>
            <w:vAlign w:val="center"/>
            <w:hideMark/>
          </w:tcPr>
          <w:p w14:paraId="7E3520AE"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7.13%</w:t>
            </w:r>
          </w:p>
        </w:tc>
        <w:tc>
          <w:tcPr>
            <w:tcW w:w="1000" w:type="dxa"/>
            <w:tcBorders>
              <w:top w:val="nil"/>
              <w:left w:val="nil"/>
              <w:bottom w:val="single" w:sz="8" w:space="0" w:color="auto"/>
              <w:right w:val="single" w:sz="8" w:space="0" w:color="auto"/>
            </w:tcBorders>
            <w:shd w:val="clear" w:color="000000" w:fill="FFFFFF"/>
            <w:noWrap/>
            <w:vAlign w:val="center"/>
            <w:hideMark/>
          </w:tcPr>
          <w:p w14:paraId="5733B98E" w14:textId="77777777" w:rsidR="00C52F8D" w:rsidRPr="000B521B" w:rsidRDefault="00C52F8D" w:rsidP="00C52F8D">
            <w:pPr>
              <w:spacing w:after="0" w:line="240" w:lineRule="auto"/>
              <w:jc w:val="right"/>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6.71%</w:t>
            </w:r>
          </w:p>
        </w:tc>
        <w:tc>
          <w:tcPr>
            <w:tcW w:w="1000" w:type="dxa"/>
            <w:tcBorders>
              <w:top w:val="nil"/>
              <w:left w:val="nil"/>
              <w:bottom w:val="single" w:sz="8" w:space="0" w:color="auto"/>
              <w:right w:val="single" w:sz="8" w:space="0" w:color="auto"/>
            </w:tcBorders>
            <w:shd w:val="clear" w:color="000000" w:fill="FFFFFF"/>
            <w:noWrap/>
            <w:vAlign w:val="center"/>
            <w:hideMark/>
          </w:tcPr>
          <w:p w14:paraId="766270A6"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1000" w:type="dxa"/>
            <w:tcBorders>
              <w:top w:val="nil"/>
              <w:left w:val="nil"/>
              <w:bottom w:val="single" w:sz="8" w:space="0" w:color="auto"/>
              <w:right w:val="single" w:sz="8" w:space="0" w:color="auto"/>
            </w:tcBorders>
            <w:shd w:val="clear" w:color="000000" w:fill="FFFFFF"/>
            <w:noWrap/>
            <w:vAlign w:val="center"/>
            <w:hideMark/>
          </w:tcPr>
          <w:p w14:paraId="39887802" w14:textId="77777777" w:rsidR="00C52F8D" w:rsidRPr="000B521B" w:rsidRDefault="00C52F8D" w:rsidP="00C52F8D">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r>
    </w:tbl>
    <w:p w14:paraId="78C49D53" w14:textId="7BDDEF80" w:rsidR="0068477D" w:rsidRPr="000B521B" w:rsidRDefault="00C52F8D" w:rsidP="0068477D">
      <w:pPr>
        <w:rPr>
          <w:rFonts w:ascii="Arial" w:hAnsi="Arial" w:cs="Arial"/>
          <w:color w:val="000000" w:themeColor="text1"/>
        </w:rPr>
      </w:pPr>
      <w:r w:rsidRPr="000B521B">
        <w:rPr>
          <w:rFonts w:ascii="Arial" w:eastAsia="Arial" w:hAnsi="Arial" w:cs="Arial"/>
          <w:noProof/>
          <w:color w:val="000000" w:themeColor="text1"/>
          <w:sz w:val="24"/>
          <w:szCs w:val="24"/>
          <w:lang w:val="en-US"/>
        </w:rPr>
        <w:lastRenderedPageBreak/>
        <mc:AlternateContent>
          <mc:Choice Requires="wps">
            <w:drawing>
              <wp:anchor distT="45720" distB="45720" distL="114300" distR="114300" simplePos="0" relativeHeight="252547072" behindDoc="0" locked="0" layoutInCell="1" allowOverlap="1" wp14:anchorId="75EE7A25" wp14:editId="5DBC47EA">
                <wp:simplePos x="0" y="0"/>
                <wp:positionH relativeFrom="column">
                  <wp:posOffset>-83185</wp:posOffset>
                </wp:positionH>
                <wp:positionV relativeFrom="paragraph">
                  <wp:posOffset>450850</wp:posOffset>
                </wp:positionV>
                <wp:extent cx="6604635" cy="1562100"/>
                <wp:effectExtent l="95250" t="57150" r="100965" b="114300"/>
                <wp:wrapSquare wrapText="bothSides"/>
                <wp:docPr id="2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4635" cy="156210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5"/>
                        </a:lnRef>
                        <a:fillRef idx="2">
                          <a:schemeClr val="accent5"/>
                        </a:fillRef>
                        <a:effectRef idx="1">
                          <a:schemeClr val="accent5"/>
                        </a:effectRef>
                        <a:fontRef idx="minor">
                          <a:schemeClr val="dk1"/>
                        </a:fontRef>
                      </wps:style>
                      <wps:txbx>
                        <w:txbxContent>
                          <w:p w14:paraId="55F44C2B" w14:textId="00AB2C1C" w:rsidR="00C52F8D" w:rsidRPr="00C14303" w:rsidRDefault="00C52F8D" w:rsidP="002B5226">
                            <w:pPr>
                              <w:pStyle w:val="ListParagraph"/>
                              <w:numPr>
                                <w:ilvl w:val="0"/>
                                <w:numId w:val="15"/>
                              </w:numPr>
                              <w:spacing w:line="360" w:lineRule="auto"/>
                              <w:jc w:val="both"/>
                              <w:rPr>
                                <w:noProof/>
                                <w:color w:val="000000" w:themeColor="text1"/>
                                <w:sz w:val="24"/>
                                <w:szCs w:val="24"/>
                              </w:rPr>
                            </w:pPr>
                            <w:r w:rsidRPr="00C14303">
                              <w:rPr>
                                <w:noProof/>
                                <w:color w:val="000000" w:themeColor="text1"/>
                                <w:sz w:val="24"/>
                                <w:szCs w:val="24"/>
                              </w:rPr>
                              <w:t xml:space="preserve">With the countries moving towards more and more sustainable energy solutions, the demand for wind energy is expected to grow exponentially in the Asia Pacific during the forecast period, hence the region will keep the lion’s share of global market for Vinyl Ester Resin. </w:t>
                            </w:r>
                          </w:p>
                          <w:p w14:paraId="40D28C52" w14:textId="383FEA6B" w:rsidR="00C52F8D" w:rsidRPr="00C52F8D" w:rsidRDefault="00C52F8D">
                            <w:pP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E7A25" id="_x0000_s1055" type="#_x0000_t202" style="position:absolute;margin-left:-6.55pt;margin-top:35.5pt;width:520.05pt;height:123pt;z-index:252547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" fillcolor="#91bce3 [2168]" stroked="f" strokeweight=".5pt">
                <v:fill color2="#7aaddd [2616]" rotate="t" colors="0 #b1cbe9;.5 #a3c1e5;1 #92b9e4" focus="100%" type="gradient">
                  <o:fill v:ext="view" type="gradientUnscaled"/>
                </v:fill>
                <v:shadow on="t" color="black" opacity="20971f" offset="0,2.2pt"/>
                <v:textbox>
                  <w:txbxContent>
                    <w:p w14:paraId="55F44C2B" w14:textId="00AB2C1C" w:rsidR="00C52F8D" w:rsidRPr="00C14303" w:rsidRDefault="00C52F8D" w:rsidP="002B5226">
                      <w:pPr>
                        <w:pStyle w:val="ListParagraph"/>
                        <w:numPr>
                          <w:ilvl w:val="0"/>
                          <w:numId w:val="15"/>
                        </w:numPr>
                        <w:spacing w:line="360" w:lineRule="auto"/>
                        <w:jc w:val="both"/>
                        <w:rPr>
                          <w:noProof/>
                          <w:color w:val="000000" w:themeColor="text1"/>
                          <w:sz w:val="24"/>
                          <w:szCs w:val="24"/>
                        </w:rPr>
                      </w:pPr>
                      <w:r w:rsidRPr="00C14303">
                        <w:rPr>
                          <w:noProof/>
                          <w:color w:val="000000" w:themeColor="text1"/>
                          <w:sz w:val="24"/>
                          <w:szCs w:val="24"/>
                        </w:rPr>
                        <w:t xml:space="preserve">With the countries moving towards more and more sustainable energy solutions, the demand for wind energy is expected to grow exponentially in the Asia Pacific during the forecast period, hence the region will keep the lion’s share of global market for Vinyl Ester Resin. </w:t>
                      </w:r>
                    </w:p>
                    <w:p w14:paraId="40D28C52" w14:textId="383FEA6B" w:rsidR="00C52F8D" w:rsidRPr="00C52F8D" w:rsidRDefault="00C52F8D">
                      <w:pPr>
                        <w:rPr>
                          <w:color w:val="FFFFFF" w:themeColor="background1"/>
                        </w:rPr>
                      </w:pPr>
                    </w:p>
                  </w:txbxContent>
                </v:textbox>
                <w10:wrap type="square"/>
              </v:shape>
            </w:pict>
          </mc:Fallback>
        </mc:AlternateContent>
      </w:r>
    </w:p>
    <w:p w14:paraId="3193CABA" w14:textId="77777777" w:rsidR="006E66C6" w:rsidRPr="000B521B" w:rsidRDefault="006E66C6" w:rsidP="0068477D">
      <w:pPr>
        <w:rPr>
          <w:rFonts w:ascii="Arial" w:hAnsi="Arial" w:cs="Arial"/>
          <w:color w:val="000000" w:themeColor="text1"/>
        </w:rPr>
      </w:pPr>
    </w:p>
    <w:p w14:paraId="74A3AB77" w14:textId="0EC3D79C" w:rsidR="009E126D" w:rsidRPr="000B521B" w:rsidRDefault="009E126D" w:rsidP="009E126D">
      <w:pPr>
        <w:spacing w:line="360" w:lineRule="auto"/>
        <w:textAlignment w:val="baseline"/>
        <w:rPr>
          <w:rFonts w:ascii="Arial" w:hAnsi="Arial" w:cs="Arial"/>
          <w:b/>
          <w:bCs/>
          <w:sz w:val="24"/>
          <w:szCs w:val="24"/>
        </w:rPr>
      </w:pPr>
      <w:r w:rsidRPr="000B521B">
        <w:rPr>
          <w:rFonts w:ascii="Arial" w:hAnsi="Arial" w:cs="Arial"/>
          <w:b/>
          <w:bCs/>
          <w:sz w:val="24"/>
          <w:szCs w:val="24"/>
        </w:rPr>
        <w:t>3.1.9. Sales By Company</w:t>
      </w:r>
    </w:p>
    <w:p w14:paraId="7E42E419" w14:textId="4BC15927" w:rsidR="0068477D" w:rsidRPr="000B521B" w:rsidRDefault="009E126D" w:rsidP="009E126D">
      <w:pPr>
        <w:spacing w:line="360" w:lineRule="auto"/>
        <w:textAlignment w:val="baseline"/>
        <w:rPr>
          <w:rFonts w:ascii="Arial" w:hAnsi="Arial" w:cs="Arial"/>
          <w:b/>
          <w:bCs/>
          <w:sz w:val="24"/>
          <w:szCs w:val="24"/>
        </w:rPr>
      </w:pPr>
      <w:r w:rsidRPr="000B521B">
        <w:rPr>
          <w:rFonts w:ascii="Arial" w:hAnsi="Arial" w:cs="Arial"/>
          <w:b/>
          <w:bCs/>
          <w:sz w:val="24"/>
          <w:szCs w:val="24"/>
        </w:rPr>
        <w:t>Global Vinyl Ester Resin Sales, By Company, By Volume</w:t>
      </w:r>
      <w:r w:rsidR="00274F09" w:rsidRPr="000B521B">
        <w:rPr>
          <w:rFonts w:ascii="Arial" w:hAnsi="Arial" w:cs="Arial"/>
          <w:b/>
          <w:bCs/>
          <w:sz w:val="24"/>
          <w:szCs w:val="24"/>
        </w:rPr>
        <w:t xml:space="preserve"> (000’ Tonnes)</w:t>
      </w:r>
      <w:r w:rsidRPr="000B521B">
        <w:rPr>
          <w:rFonts w:ascii="Arial" w:hAnsi="Arial" w:cs="Arial"/>
          <w:b/>
          <w:bCs/>
          <w:sz w:val="24"/>
          <w:szCs w:val="24"/>
        </w:rPr>
        <w:t>, 2020</w:t>
      </w:r>
    </w:p>
    <w:p w14:paraId="67359049" w14:textId="5F84C541" w:rsidR="0068477D" w:rsidRPr="000B521B" w:rsidRDefault="00064CBC" w:rsidP="0068477D">
      <w:pPr>
        <w:rPr>
          <w:rFonts w:ascii="Arial" w:hAnsi="Arial" w:cs="Arial"/>
          <w:color w:val="000000" w:themeColor="text1"/>
          <w14:textOutline w14:w="9525" w14:cap="rnd" w14:cmpd="sng" w14:algn="ctr">
            <w14:noFill/>
            <w14:prstDash w14:val="solid"/>
            <w14:bevel/>
          </w14:textOutline>
        </w:rPr>
      </w:pPr>
      <w:r w:rsidRPr="000B521B">
        <w:rPr>
          <w:rFonts w:ascii="Arial" w:hAnsi="Arial" w:cs="Arial"/>
          <w:noProof/>
          <w:color w:val="000000" w:themeColor="text1"/>
        </w:rPr>
        <mc:AlternateContent>
          <mc:Choice Requires="wps">
            <w:drawing>
              <wp:anchor distT="0" distB="0" distL="114300" distR="114300" simplePos="0" relativeHeight="251753472" behindDoc="0" locked="0" layoutInCell="1" allowOverlap="1" wp14:anchorId="18636CA4" wp14:editId="1E8472BE">
                <wp:simplePos x="0" y="0"/>
                <wp:positionH relativeFrom="margin">
                  <wp:posOffset>2393950</wp:posOffset>
                </wp:positionH>
                <wp:positionV relativeFrom="paragraph">
                  <wp:posOffset>3814445</wp:posOffset>
                </wp:positionV>
                <wp:extent cx="4074795" cy="415290"/>
                <wp:effectExtent l="0" t="0" r="0" b="0"/>
                <wp:wrapNone/>
                <wp:docPr id="580" name="TextBox 4"/>
                <wp:cNvGraphicFramePr/>
                <a:graphic xmlns:a="http://schemas.openxmlformats.org/drawingml/2006/main">
                  <a:graphicData uri="http://schemas.microsoft.com/office/word/2010/wordprocessingShape">
                    <wps:wsp>
                      <wps:cNvSpPr txBox="1"/>
                      <wps:spPr>
                        <a:xfrm>
                          <a:off x="0" y="0"/>
                          <a:ext cx="4074795" cy="415290"/>
                        </a:xfrm>
                        <a:prstGeom prst="rect">
                          <a:avLst/>
                        </a:prstGeom>
                        <a:noFill/>
                      </wps:spPr>
                      <wps:txbx>
                        <w:txbxContent>
                          <w:p w14:paraId="3F896E64" w14:textId="7AAF41F4"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Poliya</w:t>
                            </w:r>
                            <w:proofErr w:type="spellEnd"/>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Hexion Inc., DIC Corporation</w:t>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Saudi Arabia Industrial Resins Ltd.</w:t>
                            </w:r>
                            <w:r w:rsidRPr="00CE35EB">
                              <w:rPr>
                                <w:rFonts w:ascii="Verdana" w:eastAsia="Verdana" w:hAnsi="Verdana" w:cs="Verdana"/>
                                <w:i/>
                                <w:iCs/>
                                <w:color w:val="7F7F7F"/>
                                <w:kern w:val="24"/>
                                <w:sz w:val="12"/>
                                <w:szCs w:val="12"/>
                                <w14:textFill>
                                  <w14:solidFill>
                                    <w14:srgbClr w14:val="7F7F7F">
                                      <w14:lumMod w14:val="50000"/>
                                    </w14:srgbClr>
                                  </w14:solidFill>
                                </w14:textFill>
                              </w:rPr>
                              <w:t>.,</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Reinhold GmbH,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Interplastic</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Corporatio</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Group,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Sewon</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Chemical, Innovative Resins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Ltd., Orson Chemicals etc.</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b/>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
                          <w:p w14:paraId="165CDAC8" w14:textId="77777777"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wps:txbx>
                      <wps:bodyPr wrap="square" rtlCol="0">
                        <a:spAutoFit/>
                      </wps:bodyPr>
                    </wps:wsp>
                  </a:graphicData>
                </a:graphic>
              </wp:anchor>
            </w:drawing>
          </mc:Choice>
          <mc:Fallback>
            <w:pict>
              <v:shape w14:anchorId="18636CA4" id="_x0000_s1056" type="#_x0000_t202" style="position:absolute;margin-left:188.5pt;margin-top:300.35pt;width:320.85pt;height:32.7pt;z-index:251753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" filled="f" stroked="f">
                <v:textbox style="mso-fit-shape-to-text:t">
                  <w:txbxContent>
                    <w:p w14:paraId="3F896E64" w14:textId="7AAF41F4"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Poliya</w:t>
                      </w:r>
                      <w:proofErr w:type="spellEnd"/>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Hexion Inc., DIC Corporation</w:t>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Saudi Arabia Industrial Resins Ltd.</w:t>
                      </w:r>
                      <w:r w:rsidRPr="00CE35EB">
                        <w:rPr>
                          <w:rFonts w:ascii="Verdana" w:eastAsia="Verdana" w:hAnsi="Verdana" w:cs="Verdana"/>
                          <w:i/>
                          <w:iCs/>
                          <w:color w:val="7F7F7F"/>
                          <w:kern w:val="24"/>
                          <w:sz w:val="12"/>
                          <w:szCs w:val="12"/>
                          <w14:textFill>
                            <w14:solidFill>
                              <w14:srgbClr w14:val="7F7F7F">
                                <w14:lumMod w14:val="50000"/>
                              </w14:srgbClr>
                            </w14:solidFill>
                          </w14:textFill>
                        </w:rPr>
                        <w:t>.,</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Reinhold GmbH,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Interplastic</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Corporatio</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Group,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Sewon</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Chemical, Innovative Resins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Ltd., Orson Chemicals etc.</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b/>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
                    <w:p w14:paraId="165CDAC8" w14:textId="77777777"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v:textbox>
                <w10:wrap anchorx="margin"/>
              </v:shape>
            </w:pict>
          </mc:Fallback>
        </mc:AlternateContent>
      </w:r>
      <w:r w:rsidR="0068477D" w:rsidRPr="000B521B">
        <w:rPr>
          <w:rFonts w:ascii="Arial" w:hAnsi="Arial" w:cs="Arial"/>
          <w:noProof/>
          <w:color w:val="000000" w:themeColor="text1"/>
        </w:rPr>
        <w:drawing>
          <wp:inline distT="0" distB="0" distL="0" distR="0" wp14:anchorId="047FA9F1" wp14:editId="6553317A">
            <wp:extent cx="6467475" cy="3519259"/>
            <wp:effectExtent l="0" t="0" r="0" b="5080"/>
            <wp:docPr id="602" name="Chart 602">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CED2E71" w14:textId="3C31D9FE" w:rsidR="0068477D" w:rsidRPr="000B521B" w:rsidRDefault="0068477D" w:rsidP="0068477D">
      <w:pPr>
        <w:rPr>
          <w:rFonts w:ascii="Arial" w:hAnsi="Arial" w:cs="Arial"/>
          <w:color w:val="000000" w:themeColor="text1"/>
        </w:rPr>
      </w:pPr>
    </w:p>
    <w:p w14:paraId="31D4B4C4" w14:textId="50EF4075" w:rsidR="00C14303" w:rsidRPr="000B521B" w:rsidRDefault="00064CBC" w:rsidP="00BA3B42">
      <w:pPr>
        <w:tabs>
          <w:tab w:val="left" w:pos="1350"/>
        </w:tabs>
        <w:rPr>
          <w:rFonts w:ascii="Arial" w:eastAsia="Arial" w:hAnsi="Arial" w:cs="Arial"/>
          <w:bCs/>
          <w:color w:val="000000" w:themeColor="text1"/>
          <w:sz w:val="24"/>
          <w:szCs w:val="24"/>
        </w:rPr>
      </w:pPr>
      <w:r w:rsidRPr="000B521B">
        <w:rPr>
          <w:rFonts w:ascii="Arial" w:eastAsia="Arial" w:hAnsi="Arial" w:cs="Arial"/>
          <w:bCs/>
          <w:noProof/>
          <w:color w:val="000000" w:themeColor="text1"/>
          <w:sz w:val="24"/>
          <w:szCs w:val="24"/>
        </w:rPr>
        <w:lastRenderedPageBreak/>
        <mc:AlternateContent>
          <mc:Choice Requires="wps">
            <w:drawing>
              <wp:anchor distT="45720" distB="45720" distL="114300" distR="114300" simplePos="0" relativeHeight="252656640" behindDoc="0" locked="0" layoutInCell="1" allowOverlap="1" wp14:anchorId="159BDF18" wp14:editId="799B6399">
                <wp:simplePos x="0" y="0"/>
                <wp:positionH relativeFrom="column">
                  <wp:posOffset>-6202</wp:posOffset>
                </wp:positionH>
                <wp:positionV relativeFrom="paragraph">
                  <wp:posOffset>524450</wp:posOffset>
                </wp:positionV>
                <wp:extent cx="6540500" cy="3238943"/>
                <wp:effectExtent l="76200" t="57150" r="69850" b="952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0" cy="3238943"/>
                        </a:xfrm>
                        <a:prstGeom prst="rect">
                          <a:avLst/>
                        </a:prstGeom>
                        <a:solidFill>
                          <a:schemeClr val="accent3">
                            <a:alpha val="50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rgbClr r="0" g="0" b="0"/>
                        </a:lnRef>
                        <a:fillRef idx="0">
                          <a:scrgbClr r="0" g="0" b="0"/>
                        </a:fillRef>
                        <a:effectRef idx="0">
                          <a:scrgbClr r="0" g="0" b="0"/>
                        </a:effectRef>
                        <a:fontRef idx="minor">
                          <a:schemeClr val="lt1"/>
                        </a:fontRef>
                      </wps:style>
                      <wps:txbx>
                        <w:txbxContent>
                          <w:p w14:paraId="4D2C99C7" w14:textId="77777777" w:rsidR="00064CBC" w:rsidRPr="00C14303" w:rsidRDefault="00064CBC" w:rsidP="00064CBC">
                            <w:pPr>
                              <w:pStyle w:val="ListParagraph"/>
                              <w:numPr>
                                <w:ilvl w:val="0"/>
                                <w:numId w:val="16"/>
                              </w:numPr>
                              <w:tabs>
                                <w:tab w:val="left" w:pos="1530"/>
                              </w:tabs>
                              <w:spacing w:line="360" w:lineRule="auto"/>
                              <w:jc w:val="both"/>
                              <w:rPr>
                                <w:bCs/>
                                <w:color w:val="000000" w:themeColor="text1"/>
                                <w:sz w:val="24"/>
                                <w:szCs w:val="24"/>
                              </w:rPr>
                            </w:pPr>
                            <w:r w:rsidRPr="00C14303">
                              <w:rPr>
                                <w:bCs/>
                                <w:color w:val="000000" w:themeColor="text1"/>
                                <w:sz w:val="24"/>
                                <w:szCs w:val="24"/>
                              </w:rPr>
                              <w:t xml:space="preserve">AOC is leading the market, followed by INEOS Composites and </w:t>
                            </w:r>
                            <w:proofErr w:type="spellStart"/>
                            <w:r w:rsidRPr="00C14303">
                              <w:rPr>
                                <w:bCs/>
                                <w:color w:val="000000" w:themeColor="text1"/>
                                <w:sz w:val="24"/>
                                <w:szCs w:val="24"/>
                              </w:rPr>
                              <w:t>Swancor</w:t>
                            </w:r>
                            <w:proofErr w:type="spellEnd"/>
                            <w:r w:rsidRPr="00C14303">
                              <w:rPr>
                                <w:bCs/>
                                <w:color w:val="000000" w:themeColor="text1"/>
                                <w:sz w:val="24"/>
                                <w:szCs w:val="24"/>
                              </w:rPr>
                              <w:t xml:space="preserve"> Holding Co., Ltd. </w:t>
                            </w:r>
                          </w:p>
                          <w:p w14:paraId="4314470D" w14:textId="77777777" w:rsidR="00064CBC" w:rsidRPr="00C14303" w:rsidRDefault="00064CBC" w:rsidP="00064CBC">
                            <w:pPr>
                              <w:pStyle w:val="ListParagraph"/>
                              <w:numPr>
                                <w:ilvl w:val="0"/>
                                <w:numId w:val="16"/>
                              </w:numPr>
                              <w:tabs>
                                <w:tab w:val="left" w:pos="1530"/>
                              </w:tabs>
                              <w:spacing w:line="360" w:lineRule="auto"/>
                              <w:jc w:val="both"/>
                              <w:rPr>
                                <w:bCs/>
                                <w:color w:val="000000" w:themeColor="text1"/>
                                <w:sz w:val="24"/>
                                <w:szCs w:val="24"/>
                              </w:rPr>
                            </w:pPr>
                            <w:r w:rsidRPr="00C14303">
                              <w:rPr>
                                <w:bCs/>
                                <w:color w:val="000000" w:themeColor="text1"/>
                                <w:sz w:val="24"/>
                                <w:szCs w:val="24"/>
                              </w:rPr>
                              <w:t>AOC, the leader in composites market, has been able to bring novel styrene free resins to commercial sales in the last twenty years and has also partnered with various companies to develop out of the box solutions which may bring both sustainability and performance.</w:t>
                            </w:r>
                          </w:p>
                          <w:p w14:paraId="7BF69CCE" w14:textId="77777777" w:rsidR="00064CBC" w:rsidRPr="00C14303" w:rsidRDefault="00064CBC" w:rsidP="00064CBC">
                            <w:pPr>
                              <w:pStyle w:val="ListParagraph"/>
                              <w:numPr>
                                <w:ilvl w:val="0"/>
                                <w:numId w:val="16"/>
                              </w:numPr>
                              <w:tabs>
                                <w:tab w:val="left" w:pos="1530"/>
                              </w:tabs>
                              <w:spacing w:line="360" w:lineRule="auto"/>
                              <w:jc w:val="both"/>
                              <w:rPr>
                                <w:bCs/>
                                <w:color w:val="000000" w:themeColor="text1"/>
                                <w:sz w:val="24"/>
                                <w:szCs w:val="24"/>
                              </w:rPr>
                            </w:pPr>
                            <w:r w:rsidRPr="00C14303">
                              <w:rPr>
                                <w:bCs/>
                                <w:color w:val="000000" w:themeColor="text1"/>
                                <w:sz w:val="24"/>
                                <w:szCs w:val="24"/>
                              </w:rPr>
                              <w:t xml:space="preserve">INEOS Composites provides high quality vinyl ester products such as AME™, </w:t>
                            </w:r>
                            <w:proofErr w:type="spellStart"/>
                            <w:r w:rsidRPr="00C14303">
                              <w:rPr>
                                <w:bCs/>
                                <w:color w:val="000000" w:themeColor="text1"/>
                                <w:sz w:val="24"/>
                                <w:szCs w:val="24"/>
                              </w:rPr>
                              <w:t>Arotran</w:t>
                            </w:r>
                            <w:proofErr w:type="spellEnd"/>
                            <w:r w:rsidRPr="00C14303">
                              <w:rPr>
                                <w:bCs/>
                                <w:color w:val="000000" w:themeColor="text1"/>
                                <w:sz w:val="24"/>
                                <w:szCs w:val="24"/>
                              </w:rPr>
                              <w:t xml:space="preserve">™, </w:t>
                            </w:r>
                            <w:proofErr w:type="spellStart"/>
                            <w:r w:rsidRPr="00C14303">
                              <w:rPr>
                                <w:bCs/>
                                <w:color w:val="000000" w:themeColor="text1"/>
                                <w:sz w:val="24"/>
                                <w:szCs w:val="24"/>
                              </w:rPr>
                              <w:t>Derakane</w:t>
                            </w:r>
                            <w:proofErr w:type="spellEnd"/>
                            <w:r w:rsidRPr="00C14303">
                              <w:rPr>
                                <w:bCs/>
                                <w:color w:val="000000" w:themeColor="text1"/>
                                <w:sz w:val="24"/>
                                <w:szCs w:val="24"/>
                              </w:rPr>
                              <w:t xml:space="preserve">™, </w:t>
                            </w:r>
                            <w:proofErr w:type="spellStart"/>
                            <w:r w:rsidRPr="00C14303">
                              <w:rPr>
                                <w:bCs/>
                                <w:color w:val="000000" w:themeColor="text1"/>
                                <w:sz w:val="24"/>
                                <w:szCs w:val="24"/>
                              </w:rPr>
                              <w:t>Derakane</w:t>
                            </w:r>
                            <w:proofErr w:type="spellEnd"/>
                            <w:r w:rsidRPr="00C14303">
                              <w:rPr>
                                <w:bCs/>
                                <w:color w:val="000000" w:themeColor="text1"/>
                                <w:sz w:val="24"/>
                                <w:szCs w:val="24"/>
                              </w:rPr>
                              <w:t xml:space="preserve">™ </w:t>
                            </w:r>
                            <w:proofErr w:type="spellStart"/>
                            <w:r w:rsidRPr="00C14303">
                              <w:rPr>
                                <w:bCs/>
                                <w:color w:val="000000" w:themeColor="text1"/>
                                <w:sz w:val="24"/>
                                <w:szCs w:val="24"/>
                              </w:rPr>
                              <w:t>Signia</w:t>
                            </w:r>
                            <w:proofErr w:type="spellEnd"/>
                            <w:r w:rsidRPr="00C14303">
                              <w:rPr>
                                <w:bCs/>
                                <w:color w:val="000000" w:themeColor="text1"/>
                                <w:sz w:val="24"/>
                                <w:szCs w:val="24"/>
                              </w:rPr>
                              <w:t xml:space="preserve">™, </w:t>
                            </w:r>
                            <w:proofErr w:type="spellStart"/>
                            <w:r w:rsidRPr="00C14303">
                              <w:rPr>
                                <w:bCs/>
                                <w:color w:val="000000" w:themeColor="text1"/>
                                <w:sz w:val="24"/>
                                <w:szCs w:val="24"/>
                              </w:rPr>
                              <w:t>Hetron</w:t>
                            </w:r>
                            <w:proofErr w:type="spellEnd"/>
                            <w:r w:rsidRPr="00C14303">
                              <w:rPr>
                                <w:bCs/>
                                <w:color w:val="000000" w:themeColor="text1"/>
                                <w:sz w:val="24"/>
                                <w:szCs w:val="24"/>
                              </w:rPr>
                              <w:t>™.</w:t>
                            </w:r>
                          </w:p>
                          <w:p w14:paraId="3EEA77EF" w14:textId="77777777" w:rsidR="00064CBC" w:rsidRPr="00C14303" w:rsidRDefault="00064CBC" w:rsidP="00064CBC">
                            <w:pPr>
                              <w:pStyle w:val="ListParagraph"/>
                              <w:numPr>
                                <w:ilvl w:val="0"/>
                                <w:numId w:val="16"/>
                              </w:numPr>
                              <w:tabs>
                                <w:tab w:val="left" w:pos="1530"/>
                              </w:tabs>
                              <w:spacing w:line="360" w:lineRule="auto"/>
                              <w:jc w:val="both"/>
                              <w:rPr>
                                <w:bCs/>
                                <w:color w:val="000000" w:themeColor="text1"/>
                                <w:sz w:val="24"/>
                                <w:szCs w:val="24"/>
                              </w:rPr>
                            </w:pPr>
                            <w:r w:rsidRPr="00C14303">
                              <w:rPr>
                                <w:bCs/>
                                <w:color w:val="000000" w:themeColor="text1"/>
                                <w:sz w:val="24"/>
                                <w:szCs w:val="24"/>
                              </w:rPr>
                              <w:t xml:space="preserve">Most of the Indian companies such as </w:t>
                            </w:r>
                            <w:proofErr w:type="spellStart"/>
                            <w:r w:rsidRPr="00C14303">
                              <w:rPr>
                                <w:bCs/>
                                <w:color w:val="000000" w:themeColor="text1"/>
                                <w:sz w:val="24"/>
                                <w:szCs w:val="24"/>
                              </w:rPr>
                              <w:t>Mechemco</w:t>
                            </w:r>
                            <w:proofErr w:type="spellEnd"/>
                            <w:r w:rsidRPr="00C14303">
                              <w:rPr>
                                <w:bCs/>
                                <w:color w:val="000000" w:themeColor="text1"/>
                                <w:sz w:val="24"/>
                                <w:szCs w:val="24"/>
                              </w:rPr>
                              <w:t xml:space="preserve"> resins Pvt Ltd., Innovative Resins Pvt. Ltd. etc. manufacture vinyl ester of INEOS’s vinyl ester quality. The major drivers identified for their growth are robust supply chain management clubbed with proposed expansion plans for upcoming Vinyl Ester Resin manufacturing facilities.</w:t>
                            </w:r>
                          </w:p>
                          <w:p w14:paraId="4407D148" w14:textId="77777777" w:rsidR="00064CBC" w:rsidRDefault="00064CBC" w:rsidP="00064C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BDF18" id="_x0000_s1057" type="#_x0000_t202" style="position:absolute;margin-left:-.5pt;margin-top:41.3pt;width:515pt;height:255.05pt;z-index:25265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" fillcolor="#a5a5a5 [3206]" stroked="f">
                <v:fill opacity="32896f"/>
                <v:shadow on="t" color="black" opacity="20971f" offset="0,2.2pt"/>
                <v:textbox>
                  <w:txbxContent>
                    <w:p w14:paraId="4D2C99C7" w14:textId="77777777" w:rsidR="00064CBC" w:rsidRPr="00C14303" w:rsidRDefault="00064CBC" w:rsidP="00064CBC">
                      <w:pPr>
                        <w:pStyle w:val="ListParagraph"/>
                        <w:numPr>
                          <w:ilvl w:val="0"/>
                          <w:numId w:val="16"/>
                        </w:numPr>
                        <w:tabs>
                          <w:tab w:val="left" w:pos="1530"/>
                        </w:tabs>
                        <w:spacing w:line="360" w:lineRule="auto"/>
                        <w:jc w:val="both"/>
                        <w:rPr>
                          <w:bCs/>
                          <w:color w:val="000000" w:themeColor="text1"/>
                          <w:sz w:val="24"/>
                          <w:szCs w:val="24"/>
                        </w:rPr>
                      </w:pPr>
                      <w:r w:rsidRPr="00C14303">
                        <w:rPr>
                          <w:bCs/>
                          <w:color w:val="000000" w:themeColor="text1"/>
                          <w:sz w:val="24"/>
                          <w:szCs w:val="24"/>
                        </w:rPr>
                        <w:t xml:space="preserve">AOC is leading the market, followed by INEOS Composites and </w:t>
                      </w:r>
                      <w:proofErr w:type="spellStart"/>
                      <w:r w:rsidRPr="00C14303">
                        <w:rPr>
                          <w:bCs/>
                          <w:color w:val="000000" w:themeColor="text1"/>
                          <w:sz w:val="24"/>
                          <w:szCs w:val="24"/>
                        </w:rPr>
                        <w:t>Swancor</w:t>
                      </w:r>
                      <w:proofErr w:type="spellEnd"/>
                      <w:r w:rsidRPr="00C14303">
                        <w:rPr>
                          <w:bCs/>
                          <w:color w:val="000000" w:themeColor="text1"/>
                          <w:sz w:val="24"/>
                          <w:szCs w:val="24"/>
                        </w:rPr>
                        <w:t xml:space="preserve"> Holding Co., Ltd. </w:t>
                      </w:r>
                    </w:p>
                    <w:p w14:paraId="4314470D" w14:textId="77777777" w:rsidR="00064CBC" w:rsidRPr="00C14303" w:rsidRDefault="00064CBC" w:rsidP="00064CBC">
                      <w:pPr>
                        <w:pStyle w:val="ListParagraph"/>
                        <w:numPr>
                          <w:ilvl w:val="0"/>
                          <w:numId w:val="16"/>
                        </w:numPr>
                        <w:tabs>
                          <w:tab w:val="left" w:pos="1530"/>
                        </w:tabs>
                        <w:spacing w:line="360" w:lineRule="auto"/>
                        <w:jc w:val="both"/>
                        <w:rPr>
                          <w:bCs/>
                          <w:color w:val="000000" w:themeColor="text1"/>
                          <w:sz w:val="24"/>
                          <w:szCs w:val="24"/>
                        </w:rPr>
                      </w:pPr>
                      <w:r w:rsidRPr="00C14303">
                        <w:rPr>
                          <w:bCs/>
                          <w:color w:val="000000" w:themeColor="text1"/>
                          <w:sz w:val="24"/>
                          <w:szCs w:val="24"/>
                        </w:rPr>
                        <w:t>AOC, the leader in composites market, has been able to bring novel styrene free resins to commercial sales in the last twenty years and has also partnered with various companies to develop out of the box solutions which may bring both sustainability and performance.</w:t>
                      </w:r>
                    </w:p>
                    <w:p w14:paraId="7BF69CCE" w14:textId="77777777" w:rsidR="00064CBC" w:rsidRPr="00C14303" w:rsidRDefault="00064CBC" w:rsidP="00064CBC">
                      <w:pPr>
                        <w:pStyle w:val="ListParagraph"/>
                        <w:numPr>
                          <w:ilvl w:val="0"/>
                          <w:numId w:val="16"/>
                        </w:numPr>
                        <w:tabs>
                          <w:tab w:val="left" w:pos="1530"/>
                        </w:tabs>
                        <w:spacing w:line="360" w:lineRule="auto"/>
                        <w:jc w:val="both"/>
                        <w:rPr>
                          <w:bCs/>
                          <w:color w:val="000000" w:themeColor="text1"/>
                          <w:sz w:val="24"/>
                          <w:szCs w:val="24"/>
                        </w:rPr>
                      </w:pPr>
                      <w:r w:rsidRPr="00C14303">
                        <w:rPr>
                          <w:bCs/>
                          <w:color w:val="000000" w:themeColor="text1"/>
                          <w:sz w:val="24"/>
                          <w:szCs w:val="24"/>
                        </w:rPr>
                        <w:t xml:space="preserve">INEOS Composites provides high quality vinyl ester products such as AME™, </w:t>
                      </w:r>
                      <w:proofErr w:type="spellStart"/>
                      <w:r w:rsidRPr="00C14303">
                        <w:rPr>
                          <w:bCs/>
                          <w:color w:val="000000" w:themeColor="text1"/>
                          <w:sz w:val="24"/>
                          <w:szCs w:val="24"/>
                        </w:rPr>
                        <w:t>Arotran</w:t>
                      </w:r>
                      <w:proofErr w:type="spellEnd"/>
                      <w:r w:rsidRPr="00C14303">
                        <w:rPr>
                          <w:bCs/>
                          <w:color w:val="000000" w:themeColor="text1"/>
                          <w:sz w:val="24"/>
                          <w:szCs w:val="24"/>
                        </w:rPr>
                        <w:t xml:space="preserve">™, </w:t>
                      </w:r>
                      <w:proofErr w:type="spellStart"/>
                      <w:r w:rsidRPr="00C14303">
                        <w:rPr>
                          <w:bCs/>
                          <w:color w:val="000000" w:themeColor="text1"/>
                          <w:sz w:val="24"/>
                          <w:szCs w:val="24"/>
                        </w:rPr>
                        <w:t>Derakane</w:t>
                      </w:r>
                      <w:proofErr w:type="spellEnd"/>
                      <w:r w:rsidRPr="00C14303">
                        <w:rPr>
                          <w:bCs/>
                          <w:color w:val="000000" w:themeColor="text1"/>
                          <w:sz w:val="24"/>
                          <w:szCs w:val="24"/>
                        </w:rPr>
                        <w:t xml:space="preserve">™, </w:t>
                      </w:r>
                      <w:proofErr w:type="spellStart"/>
                      <w:r w:rsidRPr="00C14303">
                        <w:rPr>
                          <w:bCs/>
                          <w:color w:val="000000" w:themeColor="text1"/>
                          <w:sz w:val="24"/>
                          <w:szCs w:val="24"/>
                        </w:rPr>
                        <w:t>Derakane</w:t>
                      </w:r>
                      <w:proofErr w:type="spellEnd"/>
                      <w:r w:rsidRPr="00C14303">
                        <w:rPr>
                          <w:bCs/>
                          <w:color w:val="000000" w:themeColor="text1"/>
                          <w:sz w:val="24"/>
                          <w:szCs w:val="24"/>
                        </w:rPr>
                        <w:t xml:space="preserve">™ </w:t>
                      </w:r>
                      <w:proofErr w:type="spellStart"/>
                      <w:r w:rsidRPr="00C14303">
                        <w:rPr>
                          <w:bCs/>
                          <w:color w:val="000000" w:themeColor="text1"/>
                          <w:sz w:val="24"/>
                          <w:szCs w:val="24"/>
                        </w:rPr>
                        <w:t>Signia</w:t>
                      </w:r>
                      <w:proofErr w:type="spellEnd"/>
                      <w:r w:rsidRPr="00C14303">
                        <w:rPr>
                          <w:bCs/>
                          <w:color w:val="000000" w:themeColor="text1"/>
                          <w:sz w:val="24"/>
                          <w:szCs w:val="24"/>
                        </w:rPr>
                        <w:t xml:space="preserve">™, </w:t>
                      </w:r>
                      <w:proofErr w:type="spellStart"/>
                      <w:r w:rsidRPr="00C14303">
                        <w:rPr>
                          <w:bCs/>
                          <w:color w:val="000000" w:themeColor="text1"/>
                          <w:sz w:val="24"/>
                          <w:szCs w:val="24"/>
                        </w:rPr>
                        <w:t>Hetron</w:t>
                      </w:r>
                      <w:proofErr w:type="spellEnd"/>
                      <w:r w:rsidRPr="00C14303">
                        <w:rPr>
                          <w:bCs/>
                          <w:color w:val="000000" w:themeColor="text1"/>
                          <w:sz w:val="24"/>
                          <w:szCs w:val="24"/>
                        </w:rPr>
                        <w:t>™.</w:t>
                      </w:r>
                    </w:p>
                    <w:p w14:paraId="3EEA77EF" w14:textId="77777777" w:rsidR="00064CBC" w:rsidRPr="00C14303" w:rsidRDefault="00064CBC" w:rsidP="00064CBC">
                      <w:pPr>
                        <w:pStyle w:val="ListParagraph"/>
                        <w:numPr>
                          <w:ilvl w:val="0"/>
                          <w:numId w:val="16"/>
                        </w:numPr>
                        <w:tabs>
                          <w:tab w:val="left" w:pos="1530"/>
                        </w:tabs>
                        <w:spacing w:line="360" w:lineRule="auto"/>
                        <w:jc w:val="both"/>
                        <w:rPr>
                          <w:bCs/>
                          <w:color w:val="000000" w:themeColor="text1"/>
                          <w:sz w:val="24"/>
                          <w:szCs w:val="24"/>
                        </w:rPr>
                      </w:pPr>
                      <w:r w:rsidRPr="00C14303">
                        <w:rPr>
                          <w:bCs/>
                          <w:color w:val="000000" w:themeColor="text1"/>
                          <w:sz w:val="24"/>
                          <w:szCs w:val="24"/>
                        </w:rPr>
                        <w:t xml:space="preserve">Most of the Indian companies such as </w:t>
                      </w:r>
                      <w:proofErr w:type="spellStart"/>
                      <w:r w:rsidRPr="00C14303">
                        <w:rPr>
                          <w:bCs/>
                          <w:color w:val="000000" w:themeColor="text1"/>
                          <w:sz w:val="24"/>
                          <w:szCs w:val="24"/>
                        </w:rPr>
                        <w:t>Mechemco</w:t>
                      </w:r>
                      <w:proofErr w:type="spellEnd"/>
                      <w:r w:rsidRPr="00C14303">
                        <w:rPr>
                          <w:bCs/>
                          <w:color w:val="000000" w:themeColor="text1"/>
                          <w:sz w:val="24"/>
                          <w:szCs w:val="24"/>
                        </w:rPr>
                        <w:t xml:space="preserve"> resins Pvt Ltd., Innovative Resins Pvt. Ltd. etc. manufacture vinyl ester of INEOS’s vinyl ester quality. The major drivers identified for their growth are robust supply chain management clubbed with proposed expansion plans for upcoming Vinyl Ester Resin manufacturing facilities.</w:t>
                      </w:r>
                    </w:p>
                    <w:p w14:paraId="4407D148" w14:textId="77777777" w:rsidR="00064CBC" w:rsidRDefault="00064CBC" w:rsidP="00064CBC"/>
                  </w:txbxContent>
                </v:textbox>
                <w10:wrap type="square"/>
              </v:shape>
            </w:pict>
          </mc:Fallback>
        </mc:AlternateContent>
      </w:r>
    </w:p>
    <w:p w14:paraId="1139C2BF" w14:textId="77777777" w:rsidR="009207A5" w:rsidRPr="000B521B" w:rsidRDefault="009207A5" w:rsidP="0061645E">
      <w:pPr>
        <w:spacing w:line="360" w:lineRule="auto"/>
        <w:textAlignment w:val="baseline"/>
        <w:rPr>
          <w:rFonts w:ascii="Arial" w:hAnsi="Arial" w:cs="Arial"/>
          <w:b/>
          <w:bCs/>
          <w:sz w:val="24"/>
          <w:szCs w:val="24"/>
        </w:rPr>
      </w:pPr>
      <w:r w:rsidRPr="000B521B">
        <w:rPr>
          <w:rFonts w:ascii="Arial" w:hAnsi="Arial" w:cs="Arial"/>
          <w:b/>
          <w:bCs/>
          <w:sz w:val="24"/>
          <w:szCs w:val="24"/>
        </w:rPr>
        <w:t>India Demand Supply Scenario 2015 – 2030F</w:t>
      </w:r>
    </w:p>
    <w:p w14:paraId="6FF0D507" w14:textId="530E9429" w:rsidR="009207A5" w:rsidRPr="000B521B" w:rsidRDefault="009207A5" w:rsidP="0061645E">
      <w:pPr>
        <w:spacing w:line="360" w:lineRule="auto"/>
        <w:textAlignment w:val="baseline"/>
        <w:rPr>
          <w:rFonts w:ascii="Arial" w:hAnsi="Arial" w:cs="Arial"/>
          <w:b/>
          <w:bCs/>
          <w:sz w:val="24"/>
          <w:szCs w:val="24"/>
        </w:rPr>
        <w:sectPr w:rsidR="009207A5"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B521B">
        <w:rPr>
          <w:rFonts w:ascii="Arial" w:hAnsi="Arial" w:cs="Arial"/>
          <w:b/>
          <w:bCs/>
          <w:sz w:val="24"/>
          <w:szCs w:val="24"/>
        </w:rPr>
        <w:t>India Vinyl Este</w:t>
      </w:r>
      <w:r w:rsidR="00556419" w:rsidRPr="000B521B">
        <w:rPr>
          <w:rFonts w:ascii="Arial" w:hAnsi="Arial" w:cs="Arial"/>
          <w:b/>
          <w:bCs/>
          <w:sz w:val="24"/>
          <w:szCs w:val="24"/>
        </w:rPr>
        <w:t>r</w:t>
      </w:r>
      <w:r w:rsidRPr="000B521B">
        <w:rPr>
          <w:rFonts w:ascii="Arial" w:hAnsi="Arial" w:cs="Arial"/>
          <w:b/>
          <w:bCs/>
          <w:sz w:val="24"/>
          <w:szCs w:val="24"/>
        </w:rPr>
        <w:t xml:space="preserve"> Resin Capacity, Production and Demand, By Volume</w:t>
      </w:r>
      <w:r w:rsidR="00274F09" w:rsidRPr="000B521B">
        <w:rPr>
          <w:rFonts w:ascii="Arial" w:hAnsi="Arial" w:cs="Arial"/>
          <w:b/>
          <w:bCs/>
          <w:sz w:val="24"/>
          <w:szCs w:val="24"/>
        </w:rPr>
        <w:t xml:space="preserve"> (000’ Tonnes)</w:t>
      </w:r>
      <w:r w:rsidRPr="000B521B">
        <w:rPr>
          <w:rFonts w:ascii="Arial" w:hAnsi="Arial" w:cs="Arial"/>
          <w:b/>
          <w:bCs/>
          <w:sz w:val="24"/>
          <w:szCs w:val="24"/>
        </w:rPr>
        <w:t xml:space="preserve">, 2015 - 2030F </w:t>
      </w:r>
    </w:p>
    <w:p w14:paraId="16EC927A" w14:textId="1D546654" w:rsidR="00C14303" w:rsidRPr="000B521B" w:rsidRDefault="0015661D" w:rsidP="009207A5">
      <w:pPr>
        <w:spacing w:line="360" w:lineRule="auto"/>
        <w:jc w:val="both"/>
        <w:rPr>
          <w:rFonts w:ascii="Arial" w:hAnsi="Arial" w:cs="Arial"/>
          <w:sz w:val="24"/>
          <w:szCs w:val="24"/>
        </w:rPr>
      </w:pPr>
      <w:r w:rsidRPr="000B521B">
        <w:rPr>
          <w:rFonts w:ascii="Arial" w:hAnsi="Arial" w:cs="Arial"/>
          <w:noProof/>
        </w:rPr>
        <mc:AlternateContent>
          <mc:Choice Requires="wps">
            <w:drawing>
              <wp:anchor distT="0" distB="0" distL="114300" distR="114300" simplePos="0" relativeHeight="252463104" behindDoc="0" locked="0" layoutInCell="1" allowOverlap="1" wp14:anchorId="6AD66178" wp14:editId="49E66840">
                <wp:simplePos x="0" y="0"/>
                <wp:positionH relativeFrom="column">
                  <wp:posOffset>5253990</wp:posOffset>
                </wp:positionH>
                <wp:positionV relativeFrom="paragraph">
                  <wp:posOffset>1862991</wp:posOffset>
                </wp:positionV>
                <wp:extent cx="1280160" cy="292735"/>
                <wp:effectExtent l="0" t="0" r="0" b="0"/>
                <wp:wrapNone/>
                <wp:docPr id="216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67BE3314" w14:textId="77777777" w:rsidR="009207A5" w:rsidRPr="005858C1" w:rsidRDefault="009207A5" w:rsidP="009207A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AD66178" id="_x0000_s1058" type="#_x0000_t202" style="position:absolute;left:0;text-align:left;margin-left:413.7pt;margin-top:146.7pt;width:100.8pt;height:23.0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" filled="f" stroked="f">
                <v:textbox style="mso-fit-shape-to-text:t">
                  <w:txbxContent>
                    <w:p w14:paraId="67BE3314" w14:textId="77777777" w:rsidR="009207A5" w:rsidRPr="005858C1" w:rsidRDefault="009207A5" w:rsidP="009207A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9207A5" w:rsidRPr="000B521B">
        <w:rPr>
          <w:rFonts w:ascii="Arial" w:hAnsi="Arial" w:cs="Arial"/>
          <w:noProof/>
        </w:rPr>
        <w:drawing>
          <wp:inline distT="0" distB="0" distL="0" distR="0" wp14:anchorId="121164BA" wp14:editId="0A54A999">
            <wp:extent cx="6534150" cy="2422567"/>
            <wp:effectExtent l="0" t="0" r="0" b="0"/>
            <wp:docPr id="2174" name="Chart 2174">
              <a:extLst xmlns:a="http://schemas.openxmlformats.org/drawingml/2006/main">
                <a:ext uri="{FF2B5EF4-FFF2-40B4-BE49-F238E27FC236}">
                  <a16:creationId xmlns:a16="http://schemas.microsoft.com/office/drawing/2014/main" id="{7CCA040B-F157-4B0C-9923-DFA614E81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E6731D1" w14:textId="77EEDB2A" w:rsidR="00A92347" w:rsidRPr="000B521B" w:rsidRDefault="00A92347" w:rsidP="009207A5">
      <w:pPr>
        <w:spacing w:line="360" w:lineRule="auto"/>
        <w:jc w:val="both"/>
        <w:rPr>
          <w:rFonts w:ascii="Arial" w:hAnsi="Arial" w:cs="Arial"/>
          <w:sz w:val="24"/>
          <w:szCs w:val="24"/>
        </w:rPr>
      </w:pPr>
    </w:p>
    <w:p w14:paraId="215ADBF6" w14:textId="3F6CA991" w:rsidR="00A92347" w:rsidRDefault="00A92347" w:rsidP="009207A5">
      <w:pPr>
        <w:spacing w:line="360" w:lineRule="auto"/>
        <w:jc w:val="both"/>
        <w:rPr>
          <w:rFonts w:ascii="Arial" w:hAnsi="Arial" w:cs="Arial"/>
          <w:sz w:val="24"/>
          <w:szCs w:val="24"/>
        </w:rPr>
      </w:pPr>
    </w:p>
    <w:p w14:paraId="46B1E5CF" w14:textId="31CA10A4" w:rsidR="00BA3B42" w:rsidRDefault="00BA3B42" w:rsidP="009207A5">
      <w:pPr>
        <w:spacing w:line="360" w:lineRule="auto"/>
        <w:jc w:val="both"/>
        <w:rPr>
          <w:rFonts w:ascii="Arial" w:hAnsi="Arial" w:cs="Arial"/>
          <w:sz w:val="24"/>
          <w:szCs w:val="24"/>
        </w:rPr>
      </w:pPr>
    </w:p>
    <w:p w14:paraId="2FED2045" w14:textId="77777777" w:rsidR="00BA3B42" w:rsidRPr="000B521B" w:rsidRDefault="00BA3B42" w:rsidP="009207A5">
      <w:pPr>
        <w:spacing w:line="360" w:lineRule="auto"/>
        <w:jc w:val="both"/>
        <w:rPr>
          <w:rFonts w:ascii="Arial" w:hAnsi="Arial" w:cs="Arial"/>
          <w:sz w:val="24"/>
          <w:szCs w:val="24"/>
        </w:rPr>
      </w:pPr>
    </w:p>
    <w:tbl>
      <w:tblPr>
        <w:tblpPr w:leftFromText="180" w:rightFromText="180" w:vertAnchor="text" w:horzAnchor="margin" w:tblpY="197"/>
        <w:tblW w:w="5727" w:type="dxa"/>
        <w:tblLook w:val="04A0" w:firstRow="1" w:lastRow="0" w:firstColumn="1" w:lastColumn="0" w:noHBand="0" w:noVBand="1"/>
      </w:tblPr>
      <w:tblGrid>
        <w:gridCol w:w="2382"/>
        <w:gridCol w:w="1339"/>
        <w:gridCol w:w="725"/>
        <w:gridCol w:w="725"/>
        <w:gridCol w:w="840"/>
      </w:tblGrid>
      <w:tr w:rsidR="009207A5" w:rsidRPr="00BA3B42" w14:paraId="57CDAB87" w14:textId="77777777" w:rsidTr="00794B26">
        <w:trPr>
          <w:trHeight w:val="63"/>
        </w:trPr>
        <w:tc>
          <w:tcPr>
            <w:tcW w:w="2382"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4395E9E4" w14:textId="7E63C327" w:rsidR="009207A5" w:rsidRPr="00BA3B42" w:rsidRDefault="009207A5" w:rsidP="00BF252C">
            <w:pPr>
              <w:spacing w:after="0" w:line="240" w:lineRule="auto"/>
              <w:rPr>
                <w:rFonts w:ascii="Arial" w:eastAsia="Times New Roman" w:hAnsi="Arial" w:cs="Arial"/>
                <w:color w:val="FFFFFF" w:themeColor="background1"/>
                <w:sz w:val="20"/>
                <w:szCs w:val="20"/>
                <w:lang w:val="en-US"/>
              </w:rPr>
            </w:pPr>
            <w:r w:rsidRPr="00BA3B42">
              <w:rPr>
                <w:rFonts w:ascii="Arial" w:eastAsia="Times New Roman" w:hAnsi="Arial" w:cs="Arial"/>
                <w:color w:val="FFFFFF" w:themeColor="background1"/>
                <w:sz w:val="20"/>
                <w:szCs w:val="20"/>
                <w:lang w:val="en-US"/>
              </w:rPr>
              <w:lastRenderedPageBreak/>
              <w:t>Company</w:t>
            </w:r>
            <w:r w:rsidR="0030317B" w:rsidRPr="00BA3B42">
              <w:rPr>
                <w:rFonts w:ascii="Arial" w:eastAsia="Times New Roman" w:hAnsi="Arial" w:cs="Arial"/>
                <w:color w:val="FFFFFF" w:themeColor="background1"/>
                <w:sz w:val="20"/>
                <w:szCs w:val="20"/>
                <w:lang w:val="en-US"/>
              </w:rPr>
              <w:t xml:space="preserve"> (</w:t>
            </w:r>
            <w:r w:rsidR="007E26B0" w:rsidRPr="00BA3B42">
              <w:rPr>
                <w:rFonts w:ascii="Arial" w:eastAsia="Times New Roman" w:hAnsi="Arial" w:cs="Arial"/>
                <w:color w:val="FFFFFF" w:themeColor="background1"/>
                <w:sz w:val="20"/>
                <w:szCs w:val="20"/>
                <w:lang w:val="en-US"/>
              </w:rPr>
              <w:t xml:space="preserve">000’ </w:t>
            </w:r>
            <w:proofErr w:type="spellStart"/>
            <w:r w:rsidR="007E26B0" w:rsidRPr="00BA3B42">
              <w:rPr>
                <w:rFonts w:ascii="Arial" w:eastAsia="Times New Roman" w:hAnsi="Arial" w:cs="Arial"/>
                <w:color w:val="FFFFFF" w:themeColor="background1"/>
                <w:sz w:val="20"/>
                <w:szCs w:val="20"/>
                <w:lang w:val="en-US"/>
              </w:rPr>
              <w:t>Tonnes</w:t>
            </w:r>
            <w:proofErr w:type="spellEnd"/>
            <w:r w:rsidR="007E26B0" w:rsidRPr="00BA3B42">
              <w:rPr>
                <w:rFonts w:ascii="Arial" w:eastAsia="Times New Roman" w:hAnsi="Arial" w:cs="Arial"/>
                <w:color w:val="FFFFFF" w:themeColor="background1"/>
                <w:sz w:val="20"/>
                <w:szCs w:val="20"/>
                <w:lang w:val="en-US"/>
              </w:rPr>
              <w:t>)</w:t>
            </w:r>
          </w:p>
        </w:tc>
        <w:tc>
          <w:tcPr>
            <w:tcW w:w="1055" w:type="dxa"/>
            <w:tcBorders>
              <w:top w:val="single" w:sz="4" w:space="0" w:color="auto"/>
              <w:left w:val="nil"/>
              <w:bottom w:val="single" w:sz="4" w:space="0" w:color="auto"/>
              <w:right w:val="single" w:sz="4" w:space="0" w:color="auto"/>
            </w:tcBorders>
            <w:shd w:val="clear" w:color="auto" w:fill="C00000"/>
            <w:noWrap/>
            <w:vAlign w:val="bottom"/>
            <w:hideMark/>
          </w:tcPr>
          <w:p w14:paraId="693A973C" w14:textId="77777777" w:rsidR="009207A5" w:rsidRPr="00BA3B42" w:rsidRDefault="009207A5" w:rsidP="00BF252C">
            <w:pPr>
              <w:spacing w:after="0" w:line="240" w:lineRule="auto"/>
              <w:rPr>
                <w:rFonts w:ascii="Arial" w:eastAsia="Times New Roman" w:hAnsi="Arial" w:cs="Arial"/>
                <w:color w:val="FFFFFF" w:themeColor="background1"/>
                <w:sz w:val="20"/>
                <w:szCs w:val="20"/>
                <w:lang w:val="en-US"/>
              </w:rPr>
            </w:pPr>
            <w:r w:rsidRPr="00BA3B42">
              <w:rPr>
                <w:rFonts w:ascii="Arial" w:eastAsia="Times New Roman" w:hAnsi="Arial" w:cs="Arial"/>
                <w:color w:val="FFFFFF" w:themeColor="background1"/>
                <w:sz w:val="20"/>
                <w:szCs w:val="20"/>
                <w:lang w:val="en-US"/>
              </w:rPr>
              <w:t>Location</w:t>
            </w:r>
          </w:p>
        </w:tc>
        <w:tc>
          <w:tcPr>
            <w:tcW w:w="725" w:type="dxa"/>
            <w:tcBorders>
              <w:top w:val="single" w:sz="4" w:space="0" w:color="auto"/>
              <w:left w:val="nil"/>
              <w:bottom w:val="single" w:sz="4" w:space="0" w:color="auto"/>
              <w:right w:val="single" w:sz="4" w:space="0" w:color="auto"/>
            </w:tcBorders>
            <w:shd w:val="clear" w:color="auto" w:fill="C00000"/>
            <w:noWrap/>
            <w:vAlign w:val="bottom"/>
            <w:hideMark/>
          </w:tcPr>
          <w:p w14:paraId="07C8B69C" w14:textId="77777777" w:rsidR="009207A5" w:rsidRPr="00BA3B42" w:rsidRDefault="009207A5" w:rsidP="00BF252C">
            <w:pPr>
              <w:spacing w:after="0" w:line="240" w:lineRule="auto"/>
              <w:jc w:val="right"/>
              <w:rPr>
                <w:rFonts w:ascii="Arial" w:eastAsia="Times New Roman" w:hAnsi="Arial" w:cs="Arial"/>
                <w:color w:val="FFFFFF" w:themeColor="background1"/>
                <w:sz w:val="20"/>
                <w:szCs w:val="20"/>
                <w:lang w:val="en-US"/>
              </w:rPr>
            </w:pPr>
            <w:r w:rsidRPr="00BA3B42">
              <w:rPr>
                <w:rFonts w:ascii="Arial" w:eastAsia="Times New Roman" w:hAnsi="Arial" w:cs="Arial"/>
                <w:color w:val="FFFFFF" w:themeColor="background1"/>
                <w:sz w:val="20"/>
                <w:szCs w:val="20"/>
                <w:lang w:val="en-US"/>
              </w:rPr>
              <w:t>2015</w:t>
            </w:r>
          </w:p>
        </w:tc>
        <w:tc>
          <w:tcPr>
            <w:tcW w:w="725" w:type="dxa"/>
            <w:tcBorders>
              <w:top w:val="single" w:sz="4" w:space="0" w:color="auto"/>
              <w:left w:val="nil"/>
              <w:bottom w:val="single" w:sz="4" w:space="0" w:color="auto"/>
              <w:right w:val="single" w:sz="4" w:space="0" w:color="auto"/>
            </w:tcBorders>
            <w:shd w:val="clear" w:color="auto" w:fill="C00000"/>
            <w:noWrap/>
            <w:vAlign w:val="bottom"/>
            <w:hideMark/>
          </w:tcPr>
          <w:p w14:paraId="3A124208" w14:textId="77777777" w:rsidR="009207A5" w:rsidRPr="00BA3B42" w:rsidRDefault="009207A5" w:rsidP="00BF252C">
            <w:pPr>
              <w:spacing w:after="0" w:line="240" w:lineRule="auto"/>
              <w:jc w:val="right"/>
              <w:rPr>
                <w:rFonts w:ascii="Arial" w:eastAsia="Times New Roman" w:hAnsi="Arial" w:cs="Arial"/>
                <w:color w:val="FFFFFF" w:themeColor="background1"/>
                <w:sz w:val="20"/>
                <w:szCs w:val="20"/>
                <w:lang w:val="en-US"/>
              </w:rPr>
            </w:pPr>
            <w:r w:rsidRPr="00BA3B42">
              <w:rPr>
                <w:rFonts w:ascii="Arial" w:eastAsia="Times New Roman" w:hAnsi="Arial" w:cs="Arial"/>
                <w:color w:val="FFFFFF" w:themeColor="background1"/>
                <w:sz w:val="20"/>
                <w:szCs w:val="20"/>
                <w:lang w:val="en-US"/>
              </w:rPr>
              <w:t>2020</w:t>
            </w:r>
          </w:p>
        </w:tc>
        <w:tc>
          <w:tcPr>
            <w:tcW w:w="840" w:type="dxa"/>
            <w:tcBorders>
              <w:top w:val="single" w:sz="4" w:space="0" w:color="auto"/>
              <w:left w:val="nil"/>
              <w:bottom w:val="single" w:sz="4" w:space="0" w:color="auto"/>
              <w:right w:val="single" w:sz="4" w:space="0" w:color="auto"/>
            </w:tcBorders>
            <w:shd w:val="clear" w:color="auto" w:fill="C00000"/>
            <w:noWrap/>
            <w:vAlign w:val="bottom"/>
            <w:hideMark/>
          </w:tcPr>
          <w:p w14:paraId="697C120F" w14:textId="77777777" w:rsidR="009207A5" w:rsidRPr="00BA3B42" w:rsidRDefault="009207A5" w:rsidP="00BF252C">
            <w:pPr>
              <w:spacing w:after="0" w:line="240" w:lineRule="auto"/>
              <w:rPr>
                <w:rFonts w:ascii="Arial" w:eastAsia="Times New Roman" w:hAnsi="Arial" w:cs="Arial"/>
                <w:color w:val="FFFFFF" w:themeColor="background1"/>
                <w:sz w:val="20"/>
                <w:szCs w:val="20"/>
                <w:lang w:val="en-US"/>
              </w:rPr>
            </w:pPr>
            <w:r w:rsidRPr="00BA3B42">
              <w:rPr>
                <w:rFonts w:ascii="Arial" w:eastAsia="Times New Roman" w:hAnsi="Arial" w:cs="Arial"/>
                <w:color w:val="FFFFFF" w:themeColor="background1"/>
                <w:sz w:val="20"/>
                <w:szCs w:val="20"/>
                <w:lang w:val="en-US"/>
              </w:rPr>
              <w:t>2030F</w:t>
            </w:r>
          </w:p>
        </w:tc>
      </w:tr>
      <w:tr w:rsidR="00794B26" w:rsidRPr="00BA3B42" w14:paraId="03F0AB77" w14:textId="77777777" w:rsidTr="004C5272">
        <w:trPr>
          <w:trHeight w:val="63"/>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14:paraId="083A5155" w14:textId="630C81A8" w:rsidR="00794B26" w:rsidRPr="00BA3B42" w:rsidRDefault="00794B26" w:rsidP="00794B26">
            <w:pPr>
              <w:spacing w:after="0" w:line="240" w:lineRule="auto"/>
              <w:rPr>
                <w:rFonts w:ascii="Arial" w:eastAsia="Times New Roman" w:hAnsi="Arial" w:cs="Arial"/>
                <w:color w:val="000000"/>
                <w:sz w:val="20"/>
                <w:szCs w:val="20"/>
                <w:lang w:val="en-US"/>
              </w:rPr>
            </w:pPr>
            <w:r w:rsidRPr="00BA3B42">
              <w:rPr>
                <w:rFonts w:ascii="Arial" w:hAnsi="Arial" w:cs="Arial"/>
                <w:color w:val="000000"/>
                <w:sz w:val="20"/>
                <w:szCs w:val="20"/>
              </w:rPr>
              <w:t>Orson Chemicals</w:t>
            </w:r>
          </w:p>
        </w:tc>
        <w:tc>
          <w:tcPr>
            <w:tcW w:w="1055" w:type="dxa"/>
            <w:tcBorders>
              <w:top w:val="nil"/>
              <w:left w:val="nil"/>
              <w:bottom w:val="single" w:sz="4" w:space="0" w:color="auto"/>
              <w:right w:val="single" w:sz="4" w:space="0" w:color="auto"/>
            </w:tcBorders>
            <w:shd w:val="clear" w:color="auto" w:fill="auto"/>
            <w:noWrap/>
            <w:vAlign w:val="center"/>
            <w:hideMark/>
          </w:tcPr>
          <w:p w14:paraId="404EE3F3" w14:textId="0C9C8813" w:rsidR="00794B26" w:rsidRPr="00BA3B42" w:rsidRDefault="00794B26" w:rsidP="00794B26">
            <w:pPr>
              <w:spacing w:after="0" w:line="240" w:lineRule="auto"/>
              <w:rPr>
                <w:rFonts w:ascii="Arial" w:eastAsia="Times New Roman" w:hAnsi="Arial" w:cs="Arial"/>
                <w:color w:val="000000"/>
                <w:sz w:val="20"/>
                <w:szCs w:val="20"/>
                <w:lang w:val="en-US"/>
              </w:rPr>
            </w:pPr>
            <w:proofErr w:type="spellStart"/>
            <w:r w:rsidRPr="00BA3B42">
              <w:rPr>
                <w:rFonts w:ascii="Arial" w:hAnsi="Arial" w:cs="Arial"/>
                <w:color w:val="000000"/>
                <w:sz w:val="20"/>
                <w:szCs w:val="20"/>
              </w:rPr>
              <w:t>Silvassa</w:t>
            </w:r>
            <w:proofErr w:type="spellEnd"/>
          </w:p>
        </w:tc>
        <w:tc>
          <w:tcPr>
            <w:tcW w:w="725" w:type="dxa"/>
            <w:tcBorders>
              <w:top w:val="nil"/>
              <w:left w:val="nil"/>
              <w:bottom w:val="single" w:sz="4" w:space="0" w:color="auto"/>
              <w:right w:val="single" w:sz="4" w:space="0" w:color="auto"/>
            </w:tcBorders>
            <w:shd w:val="clear" w:color="auto" w:fill="auto"/>
            <w:noWrap/>
            <w:vAlign w:val="bottom"/>
            <w:hideMark/>
          </w:tcPr>
          <w:p w14:paraId="2D8BB25A" w14:textId="6DA33A86" w:rsidR="00794B26" w:rsidRPr="00BA3B42" w:rsidRDefault="00794B26" w:rsidP="00794B26">
            <w:pPr>
              <w:spacing w:after="0" w:line="240" w:lineRule="auto"/>
              <w:jc w:val="right"/>
              <w:rPr>
                <w:rFonts w:ascii="Arial" w:eastAsia="Times New Roman" w:hAnsi="Arial" w:cs="Arial"/>
                <w:color w:val="000000"/>
                <w:sz w:val="20"/>
                <w:szCs w:val="20"/>
                <w:lang w:val="en-US"/>
              </w:rPr>
            </w:pPr>
            <w:r w:rsidRPr="00BA3B42">
              <w:rPr>
                <w:rFonts w:ascii="Arial" w:hAnsi="Arial" w:cs="Arial"/>
                <w:color w:val="000000"/>
                <w:sz w:val="20"/>
                <w:szCs w:val="20"/>
              </w:rPr>
              <w:t>0.72</w:t>
            </w:r>
          </w:p>
        </w:tc>
        <w:tc>
          <w:tcPr>
            <w:tcW w:w="725" w:type="dxa"/>
            <w:tcBorders>
              <w:top w:val="nil"/>
              <w:left w:val="nil"/>
              <w:bottom w:val="single" w:sz="4" w:space="0" w:color="auto"/>
              <w:right w:val="single" w:sz="4" w:space="0" w:color="auto"/>
            </w:tcBorders>
            <w:shd w:val="clear" w:color="auto" w:fill="auto"/>
            <w:noWrap/>
            <w:vAlign w:val="bottom"/>
            <w:hideMark/>
          </w:tcPr>
          <w:p w14:paraId="6345EEB3" w14:textId="7B6562E6" w:rsidR="00794B26" w:rsidRPr="00BA3B42" w:rsidRDefault="00794B26" w:rsidP="00794B26">
            <w:pPr>
              <w:spacing w:after="0" w:line="240" w:lineRule="auto"/>
              <w:jc w:val="right"/>
              <w:rPr>
                <w:rFonts w:ascii="Arial" w:eastAsia="Times New Roman" w:hAnsi="Arial" w:cs="Arial"/>
                <w:color w:val="000000"/>
                <w:sz w:val="20"/>
                <w:szCs w:val="20"/>
                <w:lang w:val="en-US"/>
              </w:rPr>
            </w:pPr>
            <w:r w:rsidRPr="00BA3B42">
              <w:rPr>
                <w:rFonts w:ascii="Arial" w:hAnsi="Arial" w:cs="Arial"/>
                <w:color w:val="000000"/>
                <w:sz w:val="20"/>
                <w:szCs w:val="20"/>
              </w:rPr>
              <w:t>0.72</w:t>
            </w:r>
          </w:p>
        </w:tc>
        <w:tc>
          <w:tcPr>
            <w:tcW w:w="840" w:type="dxa"/>
            <w:tcBorders>
              <w:top w:val="nil"/>
              <w:left w:val="nil"/>
              <w:bottom w:val="single" w:sz="4" w:space="0" w:color="auto"/>
              <w:right w:val="single" w:sz="4" w:space="0" w:color="auto"/>
            </w:tcBorders>
            <w:shd w:val="clear" w:color="auto" w:fill="auto"/>
            <w:noWrap/>
            <w:vAlign w:val="bottom"/>
            <w:hideMark/>
          </w:tcPr>
          <w:p w14:paraId="0CE33839" w14:textId="221A5D82" w:rsidR="00794B26" w:rsidRPr="00BA3B42" w:rsidRDefault="00794B26" w:rsidP="00794B26">
            <w:pPr>
              <w:spacing w:after="0" w:line="240" w:lineRule="auto"/>
              <w:jc w:val="right"/>
              <w:rPr>
                <w:rFonts w:ascii="Arial" w:eastAsia="Times New Roman" w:hAnsi="Arial" w:cs="Arial"/>
                <w:color w:val="000000"/>
                <w:sz w:val="20"/>
                <w:szCs w:val="20"/>
                <w:lang w:val="en-US"/>
              </w:rPr>
            </w:pPr>
            <w:r w:rsidRPr="00BA3B42">
              <w:rPr>
                <w:rFonts w:ascii="Arial" w:hAnsi="Arial" w:cs="Arial"/>
                <w:color w:val="000000"/>
                <w:sz w:val="20"/>
                <w:szCs w:val="20"/>
              </w:rPr>
              <w:t>0.72</w:t>
            </w:r>
          </w:p>
        </w:tc>
      </w:tr>
      <w:tr w:rsidR="00794B26" w:rsidRPr="00BA3B42" w14:paraId="0DC80EB4" w14:textId="77777777" w:rsidTr="00794B26">
        <w:trPr>
          <w:trHeight w:val="63"/>
        </w:trPr>
        <w:tc>
          <w:tcPr>
            <w:tcW w:w="2382" w:type="dxa"/>
            <w:tcBorders>
              <w:top w:val="nil"/>
              <w:left w:val="single" w:sz="4" w:space="0" w:color="auto"/>
              <w:bottom w:val="single" w:sz="4" w:space="0" w:color="auto"/>
              <w:right w:val="single" w:sz="4" w:space="0" w:color="auto"/>
            </w:tcBorders>
            <w:shd w:val="clear" w:color="auto" w:fill="auto"/>
            <w:noWrap/>
            <w:vAlign w:val="bottom"/>
            <w:hideMark/>
          </w:tcPr>
          <w:p w14:paraId="42EEB605" w14:textId="5FA828E0" w:rsidR="00794B26" w:rsidRPr="00BA3B42" w:rsidRDefault="00794B26" w:rsidP="00794B26">
            <w:pPr>
              <w:spacing w:after="0" w:line="240" w:lineRule="auto"/>
              <w:rPr>
                <w:rFonts w:ascii="Arial" w:eastAsia="Times New Roman" w:hAnsi="Arial" w:cs="Arial"/>
                <w:color w:val="000000"/>
                <w:sz w:val="20"/>
                <w:szCs w:val="20"/>
                <w:lang w:val="en-US"/>
              </w:rPr>
            </w:pPr>
            <w:proofErr w:type="spellStart"/>
            <w:r w:rsidRPr="00BA3B42">
              <w:rPr>
                <w:rFonts w:ascii="Arial" w:hAnsi="Arial" w:cs="Arial"/>
                <w:sz w:val="20"/>
                <w:szCs w:val="20"/>
              </w:rPr>
              <w:t>Reichhold</w:t>
            </w:r>
            <w:proofErr w:type="spellEnd"/>
            <w:r w:rsidRPr="00BA3B42">
              <w:rPr>
                <w:rFonts w:ascii="Arial" w:hAnsi="Arial" w:cs="Arial"/>
                <w:sz w:val="20"/>
                <w:szCs w:val="20"/>
              </w:rPr>
              <w:t xml:space="preserve"> India </w:t>
            </w:r>
            <w:proofErr w:type="spellStart"/>
            <w:r w:rsidRPr="00BA3B42">
              <w:rPr>
                <w:rFonts w:ascii="Arial" w:hAnsi="Arial" w:cs="Arial"/>
                <w:sz w:val="20"/>
                <w:szCs w:val="20"/>
              </w:rPr>
              <w:t>Pvt.</w:t>
            </w:r>
            <w:proofErr w:type="spellEnd"/>
            <w:r w:rsidRPr="00BA3B42">
              <w:rPr>
                <w:rFonts w:ascii="Arial" w:hAnsi="Arial" w:cs="Arial"/>
                <w:sz w:val="20"/>
                <w:szCs w:val="20"/>
              </w:rPr>
              <w:t xml:space="preserve"> Ltd.</w:t>
            </w:r>
          </w:p>
        </w:tc>
        <w:tc>
          <w:tcPr>
            <w:tcW w:w="1055" w:type="dxa"/>
            <w:tcBorders>
              <w:top w:val="nil"/>
              <w:left w:val="nil"/>
              <w:bottom w:val="single" w:sz="4" w:space="0" w:color="auto"/>
              <w:right w:val="single" w:sz="4" w:space="0" w:color="auto"/>
            </w:tcBorders>
            <w:shd w:val="clear" w:color="auto" w:fill="auto"/>
            <w:noWrap/>
            <w:vAlign w:val="bottom"/>
            <w:hideMark/>
          </w:tcPr>
          <w:p w14:paraId="5AC9A3B9" w14:textId="2CD54A8D" w:rsidR="00794B26" w:rsidRPr="00BA3B42" w:rsidRDefault="00794B26" w:rsidP="00794B26">
            <w:pPr>
              <w:spacing w:after="0" w:line="240" w:lineRule="auto"/>
              <w:rPr>
                <w:rFonts w:ascii="Arial" w:eastAsia="Times New Roman" w:hAnsi="Arial" w:cs="Arial"/>
                <w:color w:val="000000"/>
                <w:sz w:val="20"/>
                <w:szCs w:val="20"/>
                <w:lang w:val="en-US"/>
              </w:rPr>
            </w:pPr>
            <w:r w:rsidRPr="00BA3B42">
              <w:rPr>
                <w:rFonts w:ascii="Arial" w:hAnsi="Arial" w:cs="Arial"/>
                <w:sz w:val="20"/>
                <w:szCs w:val="20"/>
              </w:rPr>
              <w:t>Maharashtra</w:t>
            </w:r>
          </w:p>
        </w:tc>
        <w:tc>
          <w:tcPr>
            <w:tcW w:w="725" w:type="dxa"/>
            <w:tcBorders>
              <w:top w:val="nil"/>
              <w:left w:val="nil"/>
              <w:bottom w:val="single" w:sz="4" w:space="0" w:color="auto"/>
              <w:right w:val="single" w:sz="4" w:space="0" w:color="auto"/>
            </w:tcBorders>
            <w:shd w:val="clear" w:color="auto" w:fill="auto"/>
            <w:noWrap/>
            <w:vAlign w:val="bottom"/>
            <w:hideMark/>
          </w:tcPr>
          <w:p w14:paraId="049ADC1C" w14:textId="3C537BC8" w:rsidR="00794B26" w:rsidRPr="00BA3B42" w:rsidRDefault="00794B26" w:rsidP="00794B26">
            <w:pPr>
              <w:spacing w:after="0" w:line="240" w:lineRule="auto"/>
              <w:jc w:val="right"/>
              <w:rPr>
                <w:rFonts w:ascii="Arial" w:eastAsia="Times New Roman" w:hAnsi="Arial" w:cs="Arial"/>
                <w:color w:val="000000"/>
                <w:sz w:val="20"/>
                <w:szCs w:val="20"/>
                <w:lang w:val="en-US"/>
              </w:rPr>
            </w:pPr>
            <w:r w:rsidRPr="00BA3B42">
              <w:rPr>
                <w:rFonts w:ascii="Arial" w:hAnsi="Arial" w:cs="Arial"/>
                <w:color w:val="000000"/>
                <w:sz w:val="20"/>
                <w:szCs w:val="20"/>
              </w:rPr>
              <w:t>0.36</w:t>
            </w:r>
          </w:p>
        </w:tc>
        <w:tc>
          <w:tcPr>
            <w:tcW w:w="725" w:type="dxa"/>
            <w:tcBorders>
              <w:top w:val="nil"/>
              <w:left w:val="nil"/>
              <w:bottom w:val="single" w:sz="4" w:space="0" w:color="auto"/>
              <w:right w:val="single" w:sz="4" w:space="0" w:color="auto"/>
            </w:tcBorders>
            <w:shd w:val="clear" w:color="auto" w:fill="auto"/>
            <w:noWrap/>
            <w:vAlign w:val="bottom"/>
            <w:hideMark/>
          </w:tcPr>
          <w:p w14:paraId="43FAC0DD" w14:textId="5FAA40F2" w:rsidR="00794B26" w:rsidRPr="00BA3B42" w:rsidRDefault="00794B26" w:rsidP="00794B26">
            <w:pPr>
              <w:spacing w:after="0" w:line="240" w:lineRule="auto"/>
              <w:jc w:val="right"/>
              <w:rPr>
                <w:rFonts w:ascii="Arial" w:eastAsia="Times New Roman" w:hAnsi="Arial" w:cs="Arial"/>
                <w:color w:val="000000"/>
                <w:sz w:val="20"/>
                <w:szCs w:val="20"/>
                <w:lang w:val="en-US"/>
              </w:rPr>
            </w:pPr>
            <w:r w:rsidRPr="00BA3B42">
              <w:rPr>
                <w:rFonts w:ascii="Arial" w:hAnsi="Arial" w:cs="Arial"/>
                <w:color w:val="000000"/>
                <w:sz w:val="20"/>
                <w:szCs w:val="20"/>
              </w:rPr>
              <w:t>0.36</w:t>
            </w:r>
          </w:p>
        </w:tc>
        <w:tc>
          <w:tcPr>
            <w:tcW w:w="840" w:type="dxa"/>
            <w:tcBorders>
              <w:top w:val="nil"/>
              <w:left w:val="nil"/>
              <w:bottom w:val="single" w:sz="4" w:space="0" w:color="auto"/>
              <w:right w:val="single" w:sz="4" w:space="0" w:color="auto"/>
            </w:tcBorders>
            <w:shd w:val="clear" w:color="auto" w:fill="auto"/>
            <w:noWrap/>
            <w:vAlign w:val="bottom"/>
            <w:hideMark/>
          </w:tcPr>
          <w:p w14:paraId="05C5BBF3" w14:textId="616F535D" w:rsidR="00794B26" w:rsidRPr="00BA3B42" w:rsidRDefault="00794B26" w:rsidP="00794B26">
            <w:pPr>
              <w:spacing w:after="0" w:line="240" w:lineRule="auto"/>
              <w:jc w:val="right"/>
              <w:rPr>
                <w:rFonts w:ascii="Arial" w:eastAsia="Times New Roman" w:hAnsi="Arial" w:cs="Arial"/>
                <w:color w:val="000000"/>
                <w:sz w:val="20"/>
                <w:szCs w:val="20"/>
                <w:lang w:val="en-US"/>
              </w:rPr>
            </w:pPr>
            <w:r w:rsidRPr="00BA3B42">
              <w:rPr>
                <w:rFonts w:ascii="Arial" w:hAnsi="Arial" w:cs="Arial"/>
                <w:color w:val="000000"/>
                <w:sz w:val="20"/>
                <w:szCs w:val="20"/>
              </w:rPr>
              <w:t>0.36</w:t>
            </w:r>
          </w:p>
        </w:tc>
      </w:tr>
      <w:tr w:rsidR="00794B26" w:rsidRPr="00BA3B42" w14:paraId="7B199B1B" w14:textId="77777777" w:rsidTr="00794B26">
        <w:trPr>
          <w:trHeight w:val="63"/>
        </w:trPr>
        <w:tc>
          <w:tcPr>
            <w:tcW w:w="2382" w:type="dxa"/>
            <w:tcBorders>
              <w:top w:val="nil"/>
              <w:left w:val="single" w:sz="4" w:space="0" w:color="auto"/>
              <w:bottom w:val="single" w:sz="4" w:space="0" w:color="auto"/>
              <w:right w:val="single" w:sz="4" w:space="0" w:color="auto"/>
            </w:tcBorders>
            <w:shd w:val="clear" w:color="auto" w:fill="auto"/>
            <w:noWrap/>
            <w:vAlign w:val="bottom"/>
            <w:hideMark/>
          </w:tcPr>
          <w:p w14:paraId="4EE8D66C" w14:textId="79E179F0" w:rsidR="00794B26" w:rsidRPr="00BA3B42" w:rsidRDefault="00794B26" w:rsidP="00794B26">
            <w:pPr>
              <w:spacing w:after="0" w:line="240" w:lineRule="auto"/>
              <w:rPr>
                <w:rFonts w:ascii="Arial" w:eastAsia="Times New Roman" w:hAnsi="Arial" w:cs="Arial"/>
                <w:color w:val="000000"/>
                <w:sz w:val="20"/>
                <w:szCs w:val="20"/>
                <w:lang w:val="en-US"/>
              </w:rPr>
            </w:pPr>
            <w:proofErr w:type="spellStart"/>
            <w:r w:rsidRPr="00BA3B42">
              <w:rPr>
                <w:rFonts w:ascii="Arial" w:hAnsi="Arial" w:cs="Arial"/>
                <w:sz w:val="20"/>
                <w:szCs w:val="20"/>
              </w:rPr>
              <w:t>Moras</w:t>
            </w:r>
            <w:proofErr w:type="spellEnd"/>
            <w:r w:rsidRPr="00BA3B42">
              <w:rPr>
                <w:rFonts w:ascii="Arial" w:hAnsi="Arial" w:cs="Arial"/>
                <w:sz w:val="20"/>
                <w:szCs w:val="20"/>
              </w:rPr>
              <w:t xml:space="preserve"> Chemicals India </w:t>
            </w:r>
            <w:proofErr w:type="spellStart"/>
            <w:r w:rsidRPr="00BA3B42">
              <w:rPr>
                <w:rFonts w:ascii="Arial" w:hAnsi="Arial" w:cs="Arial"/>
                <w:sz w:val="20"/>
                <w:szCs w:val="20"/>
              </w:rPr>
              <w:t>Pvt.</w:t>
            </w:r>
            <w:proofErr w:type="spellEnd"/>
            <w:r w:rsidRPr="00BA3B42">
              <w:rPr>
                <w:rFonts w:ascii="Arial" w:hAnsi="Arial" w:cs="Arial"/>
                <w:sz w:val="20"/>
                <w:szCs w:val="20"/>
              </w:rPr>
              <w:t xml:space="preserve"> Ltd. </w:t>
            </w:r>
          </w:p>
        </w:tc>
        <w:tc>
          <w:tcPr>
            <w:tcW w:w="1055" w:type="dxa"/>
            <w:tcBorders>
              <w:top w:val="nil"/>
              <w:left w:val="nil"/>
              <w:bottom w:val="single" w:sz="4" w:space="0" w:color="auto"/>
              <w:right w:val="single" w:sz="4" w:space="0" w:color="auto"/>
            </w:tcBorders>
            <w:shd w:val="clear" w:color="auto" w:fill="auto"/>
            <w:noWrap/>
            <w:vAlign w:val="bottom"/>
            <w:hideMark/>
          </w:tcPr>
          <w:p w14:paraId="5576CE91" w14:textId="60C8973E" w:rsidR="00794B26" w:rsidRPr="00BA3B42" w:rsidRDefault="00794B26" w:rsidP="00794B26">
            <w:pPr>
              <w:spacing w:after="0" w:line="240" w:lineRule="auto"/>
              <w:rPr>
                <w:rFonts w:ascii="Arial" w:eastAsia="Times New Roman" w:hAnsi="Arial" w:cs="Arial"/>
                <w:color w:val="000000"/>
                <w:sz w:val="20"/>
                <w:szCs w:val="20"/>
                <w:lang w:val="en-US"/>
              </w:rPr>
            </w:pPr>
            <w:r w:rsidRPr="00BA3B42">
              <w:rPr>
                <w:rFonts w:ascii="Arial" w:hAnsi="Arial" w:cs="Arial"/>
                <w:sz w:val="20"/>
                <w:szCs w:val="20"/>
              </w:rPr>
              <w:t>Gujarat</w:t>
            </w:r>
          </w:p>
        </w:tc>
        <w:tc>
          <w:tcPr>
            <w:tcW w:w="725" w:type="dxa"/>
            <w:tcBorders>
              <w:top w:val="nil"/>
              <w:left w:val="nil"/>
              <w:bottom w:val="single" w:sz="4" w:space="0" w:color="auto"/>
              <w:right w:val="single" w:sz="4" w:space="0" w:color="auto"/>
            </w:tcBorders>
            <w:shd w:val="clear" w:color="auto" w:fill="auto"/>
            <w:noWrap/>
            <w:vAlign w:val="bottom"/>
            <w:hideMark/>
          </w:tcPr>
          <w:p w14:paraId="49DF68A4" w14:textId="160CFB27" w:rsidR="00794B26" w:rsidRPr="00BA3B42" w:rsidRDefault="00794B26" w:rsidP="00794B26">
            <w:pPr>
              <w:spacing w:after="0" w:line="240" w:lineRule="auto"/>
              <w:jc w:val="right"/>
              <w:rPr>
                <w:rFonts w:ascii="Arial" w:eastAsia="Times New Roman" w:hAnsi="Arial" w:cs="Arial"/>
                <w:color w:val="000000"/>
                <w:sz w:val="20"/>
                <w:szCs w:val="20"/>
                <w:lang w:val="en-US"/>
              </w:rPr>
            </w:pPr>
            <w:r w:rsidRPr="00BA3B42">
              <w:rPr>
                <w:rFonts w:ascii="Arial" w:hAnsi="Arial" w:cs="Arial"/>
                <w:color w:val="000000"/>
                <w:sz w:val="20"/>
                <w:szCs w:val="20"/>
              </w:rPr>
              <w:t>0.36</w:t>
            </w:r>
          </w:p>
        </w:tc>
        <w:tc>
          <w:tcPr>
            <w:tcW w:w="725" w:type="dxa"/>
            <w:tcBorders>
              <w:top w:val="nil"/>
              <w:left w:val="nil"/>
              <w:bottom w:val="single" w:sz="4" w:space="0" w:color="auto"/>
              <w:right w:val="single" w:sz="4" w:space="0" w:color="auto"/>
            </w:tcBorders>
            <w:shd w:val="clear" w:color="auto" w:fill="auto"/>
            <w:noWrap/>
            <w:vAlign w:val="bottom"/>
            <w:hideMark/>
          </w:tcPr>
          <w:p w14:paraId="1ABE3EDC" w14:textId="5640EF81" w:rsidR="00794B26" w:rsidRPr="00BA3B42" w:rsidRDefault="00794B26" w:rsidP="00794B26">
            <w:pPr>
              <w:spacing w:after="0" w:line="240" w:lineRule="auto"/>
              <w:jc w:val="right"/>
              <w:rPr>
                <w:rFonts w:ascii="Arial" w:eastAsia="Times New Roman" w:hAnsi="Arial" w:cs="Arial"/>
                <w:color w:val="000000"/>
                <w:sz w:val="20"/>
                <w:szCs w:val="20"/>
                <w:lang w:val="en-US"/>
              </w:rPr>
            </w:pPr>
            <w:r w:rsidRPr="00BA3B42">
              <w:rPr>
                <w:rFonts w:ascii="Arial" w:hAnsi="Arial" w:cs="Arial"/>
                <w:color w:val="000000"/>
                <w:sz w:val="20"/>
                <w:szCs w:val="20"/>
              </w:rPr>
              <w:t>0.36</w:t>
            </w:r>
          </w:p>
        </w:tc>
        <w:tc>
          <w:tcPr>
            <w:tcW w:w="840" w:type="dxa"/>
            <w:tcBorders>
              <w:top w:val="nil"/>
              <w:left w:val="nil"/>
              <w:bottom w:val="single" w:sz="4" w:space="0" w:color="auto"/>
              <w:right w:val="single" w:sz="4" w:space="0" w:color="auto"/>
            </w:tcBorders>
            <w:shd w:val="clear" w:color="auto" w:fill="auto"/>
            <w:noWrap/>
            <w:vAlign w:val="bottom"/>
            <w:hideMark/>
          </w:tcPr>
          <w:p w14:paraId="0F7E4B40" w14:textId="1072819A" w:rsidR="00794B26" w:rsidRPr="00BA3B42" w:rsidRDefault="00794B26" w:rsidP="00794B26">
            <w:pPr>
              <w:spacing w:after="0" w:line="240" w:lineRule="auto"/>
              <w:jc w:val="right"/>
              <w:rPr>
                <w:rFonts w:ascii="Arial" w:eastAsia="Times New Roman" w:hAnsi="Arial" w:cs="Arial"/>
                <w:color w:val="000000"/>
                <w:sz w:val="20"/>
                <w:szCs w:val="20"/>
                <w:lang w:val="en-US"/>
              </w:rPr>
            </w:pPr>
            <w:r w:rsidRPr="00BA3B42">
              <w:rPr>
                <w:rFonts w:ascii="Arial" w:hAnsi="Arial" w:cs="Arial"/>
                <w:color w:val="000000"/>
                <w:sz w:val="20"/>
                <w:szCs w:val="20"/>
              </w:rPr>
              <w:t>0.36</w:t>
            </w:r>
          </w:p>
        </w:tc>
      </w:tr>
      <w:tr w:rsidR="00794B26" w:rsidRPr="00BA3B42" w14:paraId="4EEA6DFB" w14:textId="77777777" w:rsidTr="00794B26">
        <w:trPr>
          <w:trHeight w:val="63"/>
        </w:trPr>
        <w:tc>
          <w:tcPr>
            <w:tcW w:w="2382" w:type="dxa"/>
            <w:tcBorders>
              <w:top w:val="nil"/>
              <w:left w:val="single" w:sz="4" w:space="0" w:color="auto"/>
              <w:bottom w:val="single" w:sz="4" w:space="0" w:color="auto"/>
              <w:right w:val="single" w:sz="4" w:space="0" w:color="auto"/>
            </w:tcBorders>
            <w:shd w:val="clear" w:color="auto" w:fill="auto"/>
            <w:noWrap/>
            <w:vAlign w:val="bottom"/>
            <w:hideMark/>
          </w:tcPr>
          <w:p w14:paraId="2060583E" w14:textId="30BB80C4" w:rsidR="00794B26" w:rsidRPr="00BA3B42" w:rsidRDefault="00794B26" w:rsidP="00794B26">
            <w:pPr>
              <w:spacing w:after="0" w:line="240" w:lineRule="auto"/>
              <w:rPr>
                <w:rFonts w:ascii="Arial" w:eastAsia="Times New Roman" w:hAnsi="Arial" w:cs="Arial"/>
                <w:color w:val="000000"/>
                <w:sz w:val="20"/>
                <w:szCs w:val="20"/>
                <w:lang w:val="en-US"/>
              </w:rPr>
            </w:pPr>
            <w:r w:rsidRPr="00BA3B42">
              <w:rPr>
                <w:rFonts w:ascii="Arial" w:hAnsi="Arial" w:cs="Arial"/>
                <w:sz w:val="20"/>
                <w:szCs w:val="20"/>
              </w:rPr>
              <w:t xml:space="preserve">Innovative Resins </w:t>
            </w:r>
            <w:proofErr w:type="spellStart"/>
            <w:r w:rsidRPr="00BA3B42">
              <w:rPr>
                <w:rFonts w:ascii="Arial" w:hAnsi="Arial" w:cs="Arial"/>
                <w:sz w:val="20"/>
                <w:szCs w:val="20"/>
              </w:rPr>
              <w:t>Pvt.</w:t>
            </w:r>
            <w:proofErr w:type="spellEnd"/>
            <w:r w:rsidRPr="00BA3B42">
              <w:rPr>
                <w:rFonts w:ascii="Arial" w:hAnsi="Arial" w:cs="Arial"/>
                <w:sz w:val="20"/>
                <w:szCs w:val="20"/>
              </w:rPr>
              <w:t xml:space="preserve"> Ltd.</w:t>
            </w:r>
          </w:p>
        </w:tc>
        <w:tc>
          <w:tcPr>
            <w:tcW w:w="1055" w:type="dxa"/>
            <w:tcBorders>
              <w:top w:val="nil"/>
              <w:left w:val="nil"/>
              <w:bottom w:val="single" w:sz="4" w:space="0" w:color="auto"/>
              <w:right w:val="single" w:sz="4" w:space="0" w:color="auto"/>
            </w:tcBorders>
            <w:shd w:val="clear" w:color="auto" w:fill="auto"/>
            <w:noWrap/>
            <w:vAlign w:val="bottom"/>
            <w:hideMark/>
          </w:tcPr>
          <w:p w14:paraId="2B25F8B3" w14:textId="7E9BE939" w:rsidR="00794B26" w:rsidRPr="00BA3B42" w:rsidRDefault="00794B26" w:rsidP="00794B26">
            <w:pPr>
              <w:spacing w:after="0" w:line="240" w:lineRule="auto"/>
              <w:rPr>
                <w:rFonts w:ascii="Arial" w:eastAsia="Times New Roman" w:hAnsi="Arial" w:cs="Arial"/>
                <w:color w:val="000000"/>
                <w:sz w:val="20"/>
                <w:szCs w:val="20"/>
                <w:lang w:val="en-US"/>
              </w:rPr>
            </w:pPr>
            <w:r w:rsidRPr="00BA3B42">
              <w:rPr>
                <w:rFonts w:ascii="Arial" w:hAnsi="Arial" w:cs="Arial"/>
                <w:sz w:val="20"/>
                <w:szCs w:val="20"/>
              </w:rPr>
              <w:t>Rajasthan</w:t>
            </w:r>
          </w:p>
        </w:tc>
        <w:tc>
          <w:tcPr>
            <w:tcW w:w="725" w:type="dxa"/>
            <w:tcBorders>
              <w:top w:val="nil"/>
              <w:left w:val="nil"/>
              <w:bottom w:val="single" w:sz="4" w:space="0" w:color="auto"/>
              <w:right w:val="single" w:sz="4" w:space="0" w:color="auto"/>
            </w:tcBorders>
            <w:shd w:val="clear" w:color="auto" w:fill="auto"/>
            <w:noWrap/>
            <w:vAlign w:val="bottom"/>
            <w:hideMark/>
          </w:tcPr>
          <w:p w14:paraId="6AC2AB04" w14:textId="5D03F21A" w:rsidR="00794B26" w:rsidRPr="00BA3B42" w:rsidRDefault="00794B26" w:rsidP="00794B26">
            <w:pPr>
              <w:spacing w:after="0" w:line="240" w:lineRule="auto"/>
              <w:jc w:val="right"/>
              <w:rPr>
                <w:rFonts w:ascii="Arial" w:eastAsia="Times New Roman" w:hAnsi="Arial" w:cs="Arial"/>
                <w:color w:val="000000"/>
                <w:sz w:val="20"/>
                <w:szCs w:val="20"/>
                <w:lang w:val="en-US"/>
              </w:rPr>
            </w:pPr>
            <w:r w:rsidRPr="00BA3B42">
              <w:rPr>
                <w:rFonts w:ascii="Arial" w:hAnsi="Arial" w:cs="Arial"/>
                <w:color w:val="000000"/>
                <w:sz w:val="20"/>
                <w:szCs w:val="20"/>
              </w:rPr>
              <w:t>1.8</w:t>
            </w:r>
          </w:p>
        </w:tc>
        <w:tc>
          <w:tcPr>
            <w:tcW w:w="725" w:type="dxa"/>
            <w:tcBorders>
              <w:top w:val="nil"/>
              <w:left w:val="nil"/>
              <w:bottom w:val="single" w:sz="4" w:space="0" w:color="auto"/>
              <w:right w:val="single" w:sz="4" w:space="0" w:color="auto"/>
            </w:tcBorders>
            <w:shd w:val="clear" w:color="auto" w:fill="auto"/>
            <w:noWrap/>
            <w:vAlign w:val="bottom"/>
            <w:hideMark/>
          </w:tcPr>
          <w:p w14:paraId="492796F0" w14:textId="3ADB3CDE" w:rsidR="00794B26" w:rsidRPr="00BA3B42" w:rsidRDefault="00794B26" w:rsidP="00794B26">
            <w:pPr>
              <w:spacing w:after="0" w:line="240" w:lineRule="auto"/>
              <w:jc w:val="right"/>
              <w:rPr>
                <w:rFonts w:ascii="Arial" w:eastAsia="Times New Roman" w:hAnsi="Arial" w:cs="Arial"/>
                <w:color w:val="000000"/>
                <w:sz w:val="20"/>
                <w:szCs w:val="20"/>
                <w:lang w:val="en-US"/>
              </w:rPr>
            </w:pPr>
            <w:r w:rsidRPr="00BA3B42">
              <w:rPr>
                <w:rFonts w:ascii="Arial" w:hAnsi="Arial" w:cs="Arial"/>
                <w:color w:val="000000"/>
                <w:sz w:val="20"/>
                <w:szCs w:val="20"/>
              </w:rPr>
              <w:t>1.8</w:t>
            </w:r>
          </w:p>
        </w:tc>
        <w:tc>
          <w:tcPr>
            <w:tcW w:w="840" w:type="dxa"/>
            <w:tcBorders>
              <w:top w:val="nil"/>
              <w:left w:val="nil"/>
              <w:bottom w:val="single" w:sz="4" w:space="0" w:color="auto"/>
              <w:right w:val="single" w:sz="4" w:space="0" w:color="auto"/>
            </w:tcBorders>
            <w:shd w:val="clear" w:color="auto" w:fill="auto"/>
            <w:noWrap/>
            <w:vAlign w:val="bottom"/>
            <w:hideMark/>
          </w:tcPr>
          <w:p w14:paraId="0ED650E7" w14:textId="7C84E9F7" w:rsidR="00794B26" w:rsidRPr="00BA3B42" w:rsidRDefault="00794B26" w:rsidP="00794B26">
            <w:pPr>
              <w:spacing w:after="0" w:line="240" w:lineRule="auto"/>
              <w:jc w:val="right"/>
              <w:rPr>
                <w:rFonts w:ascii="Arial" w:eastAsia="Times New Roman" w:hAnsi="Arial" w:cs="Arial"/>
                <w:color w:val="000000"/>
                <w:sz w:val="20"/>
                <w:szCs w:val="20"/>
                <w:lang w:val="en-US"/>
              </w:rPr>
            </w:pPr>
            <w:r w:rsidRPr="00BA3B42">
              <w:rPr>
                <w:rFonts w:ascii="Arial" w:hAnsi="Arial" w:cs="Arial"/>
                <w:color w:val="000000"/>
                <w:sz w:val="20"/>
                <w:szCs w:val="20"/>
              </w:rPr>
              <w:t>1.8</w:t>
            </w:r>
          </w:p>
        </w:tc>
      </w:tr>
      <w:tr w:rsidR="00794B26" w:rsidRPr="00BA3B42" w14:paraId="2AEFB50F" w14:textId="77777777" w:rsidTr="00794B26">
        <w:trPr>
          <w:trHeight w:val="63"/>
        </w:trPr>
        <w:tc>
          <w:tcPr>
            <w:tcW w:w="2382" w:type="dxa"/>
            <w:tcBorders>
              <w:top w:val="nil"/>
              <w:left w:val="single" w:sz="4" w:space="0" w:color="auto"/>
              <w:bottom w:val="single" w:sz="4" w:space="0" w:color="auto"/>
              <w:right w:val="single" w:sz="4" w:space="0" w:color="auto"/>
            </w:tcBorders>
            <w:shd w:val="clear" w:color="auto" w:fill="auto"/>
            <w:noWrap/>
            <w:vAlign w:val="bottom"/>
            <w:hideMark/>
          </w:tcPr>
          <w:p w14:paraId="128A1BA4" w14:textId="6B53F20A" w:rsidR="00794B26" w:rsidRPr="00BA3B42" w:rsidRDefault="00794B26" w:rsidP="00794B26">
            <w:pPr>
              <w:spacing w:after="0" w:line="240" w:lineRule="auto"/>
              <w:rPr>
                <w:rFonts w:ascii="Arial" w:eastAsia="Times New Roman" w:hAnsi="Arial" w:cs="Arial"/>
                <w:color w:val="000000"/>
                <w:sz w:val="20"/>
                <w:szCs w:val="20"/>
                <w:lang w:val="en-US"/>
              </w:rPr>
            </w:pPr>
            <w:proofErr w:type="spellStart"/>
            <w:r w:rsidRPr="00BA3B42">
              <w:rPr>
                <w:rFonts w:ascii="Arial" w:hAnsi="Arial" w:cs="Arial"/>
                <w:sz w:val="20"/>
                <w:szCs w:val="20"/>
              </w:rPr>
              <w:t>Mechemco</w:t>
            </w:r>
            <w:proofErr w:type="spellEnd"/>
            <w:r w:rsidRPr="00BA3B42">
              <w:rPr>
                <w:rFonts w:ascii="Arial" w:hAnsi="Arial" w:cs="Arial"/>
                <w:sz w:val="20"/>
                <w:szCs w:val="20"/>
              </w:rPr>
              <w:t xml:space="preserve"> resins </w:t>
            </w:r>
            <w:proofErr w:type="spellStart"/>
            <w:r w:rsidRPr="00BA3B42">
              <w:rPr>
                <w:rFonts w:ascii="Arial" w:hAnsi="Arial" w:cs="Arial"/>
                <w:sz w:val="20"/>
                <w:szCs w:val="20"/>
              </w:rPr>
              <w:t>pvt</w:t>
            </w:r>
            <w:proofErr w:type="spellEnd"/>
            <w:r w:rsidRPr="00BA3B42">
              <w:rPr>
                <w:rFonts w:ascii="Arial" w:hAnsi="Arial" w:cs="Arial"/>
                <w:sz w:val="20"/>
                <w:szCs w:val="20"/>
              </w:rPr>
              <w:t xml:space="preserve"> ltd</w:t>
            </w:r>
          </w:p>
        </w:tc>
        <w:tc>
          <w:tcPr>
            <w:tcW w:w="1055" w:type="dxa"/>
            <w:tcBorders>
              <w:top w:val="nil"/>
              <w:left w:val="nil"/>
              <w:bottom w:val="single" w:sz="4" w:space="0" w:color="auto"/>
              <w:right w:val="single" w:sz="4" w:space="0" w:color="auto"/>
            </w:tcBorders>
            <w:shd w:val="clear" w:color="auto" w:fill="auto"/>
            <w:noWrap/>
            <w:vAlign w:val="bottom"/>
            <w:hideMark/>
          </w:tcPr>
          <w:p w14:paraId="575313CE" w14:textId="7DB75D5B" w:rsidR="00794B26" w:rsidRPr="00BA3B42" w:rsidRDefault="00794B26" w:rsidP="00794B26">
            <w:pPr>
              <w:spacing w:after="0" w:line="240" w:lineRule="auto"/>
              <w:rPr>
                <w:rFonts w:ascii="Arial" w:eastAsia="Times New Roman" w:hAnsi="Arial" w:cs="Arial"/>
                <w:color w:val="000000"/>
                <w:sz w:val="20"/>
                <w:szCs w:val="20"/>
                <w:lang w:val="en-US"/>
              </w:rPr>
            </w:pPr>
            <w:r w:rsidRPr="00BA3B42">
              <w:rPr>
                <w:rFonts w:ascii="Arial" w:hAnsi="Arial" w:cs="Arial"/>
                <w:sz w:val="20"/>
                <w:szCs w:val="20"/>
              </w:rPr>
              <w:t>Maharashtra</w:t>
            </w:r>
          </w:p>
        </w:tc>
        <w:tc>
          <w:tcPr>
            <w:tcW w:w="725" w:type="dxa"/>
            <w:tcBorders>
              <w:top w:val="nil"/>
              <w:left w:val="nil"/>
              <w:bottom w:val="single" w:sz="4" w:space="0" w:color="auto"/>
              <w:right w:val="single" w:sz="4" w:space="0" w:color="auto"/>
            </w:tcBorders>
            <w:shd w:val="clear" w:color="auto" w:fill="auto"/>
            <w:noWrap/>
            <w:vAlign w:val="bottom"/>
            <w:hideMark/>
          </w:tcPr>
          <w:p w14:paraId="292BACA4" w14:textId="6EBFAADE" w:rsidR="00794B26" w:rsidRPr="00BA3B42" w:rsidRDefault="00794B26" w:rsidP="00794B26">
            <w:pPr>
              <w:spacing w:after="0" w:line="240" w:lineRule="auto"/>
              <w:jc w:val="right"/>
              <w:rPr>
                <w:rFonts w:ascii="Arial" w:eastAsia="Times New Roman" w:hAnsi="Arial" w:cs="Arial"/>
                <w:color w:val="000000"/>
                <w:sz w:val="20"/>
                <w:szCs w:val="20"/>
                <w:lang w:val="en-US"/>
              </w:rPr>
            </w:pPr>
            <w:r w:rsidRPr="00BA3B42">
              <w:rPr>
                <w:rFonts w:ascii="Arial" w:hAnsi="Arial" w:cs="Arial"/>
                <w:color w:val="000000"/>
                <w:sz w:val="20"/>
                <w:szCs w:val="20"/>
              </w:rPr>
              <w:t>0.4</w:t>
            </w:r>
          </w:p>
        </w:tc>
        <w:tc>
          <w:tcPr>
            <w:tcW w:w="725" w:type="dxa"/>
            <w:tcBorders>
              <w:top w:val="nil"/>
              <w:left w:val="nil"/>
              <w:bottom w:val="single" w:sz="4" w:space="0" w:color="auto"/>
              <w:right w:val="single" w:sz="4" w:space="0" w:color="auto"/>
            </w:tcBorders>
            <w:shd w:val="clear" w:color="auto" w:fill="auto"/>
            <w:noWrap/>
            <w:vAlign w:val="bottom"/>
            <w:hideMark/>
          </w:tcPr>
          <w:p w14:paraId="0B8ACB26" w14:textId="296387D7" w:rsidR="00794B26" w:rsidRPr="00BA3B42" w:rsidRDefault="00794B26" w:rsidP="00794B26">
            <w:pPr>
              <w:spacing w:after="0" w:line="240" w:lineRule="auto"/>
              <w:jc w:val="right"/>
              <w:rPr>
                <w:rFonts w:ascii="Arial" w:eastAsia="Times New Roman" w:hAnsi="Arial" w:cs="Arial"/>
                <w:color w:val="000000"/>
                <w:sz w:val="20"/>
                <w:szCs w:val="20"/>
                <w:lang w:val="en-US"/>
              </w:rPr>
            </w:pPr>
            <w:r w:rsidRPr="00BA3B42">
              <w:rPr>
                <w:rFonts w:ascii="Arial" w:hAnsi="Arial" w:cs="Arial"/>
                <w:color w:val="000000"/>
                <w:sz w:val="20"/>
                <w:szCs w:val="20"/>
              </w:rPr>
              <w:t>0.4</w:t>
            </w:r>
          </w:p>
        </w:tc>
        <w:tc>
          <w:tcPr>
            <w:tcW w:w="840" w:type="dxa"/>
            <w:tcBorders>
              <w:top w:val="nil"/>
              <w:left w:val="nil"/>
              <w:bottom w:val="single" w:sz="4" w:space="0" w:color="auto"/>
              <w:right w:val="single" w:sz="4" w:space="0" w:color="auto"/>
            </w:tcBorders>
            <w:shd w:val="clear" w:color="auto" w:fill="auto"/>
            <w:noWrap/>
            <w:vAlign w:val="bottom"/>
            <w:hideMark/>
          </w:tcPr>
          <w:p w14:paraId="66A033CA" w14:textId="260AD51B" w:rsidR="00794B26" w:rsidRPr="00BA3B42" w:rsidRDefault="00794B26" w:rsidP="00794B26">
            <w:pPr>
              <w:spacing w:after="0" w:line="240" w:lineRule="auto"/>
              <w:jc w:val="right"/>
              <w:rPr>
                <w:rFonts w:ascii="Arial" w:eastAsia="Times New Roman" w:hAnsi="Arial" w:cs="Arial"/>
                <w:color w:val="000000"/>
                <w:sz w:val="20"/>
                <w:szCs w:val="20"/>
                <w:lang w:val="en-US"/>
              </w:rPr>
            </w:pPr>
            <w:r w:rsidRPr="00BA3B42">
              <w:rPr>
                <w:rFonts w:ascii="Arial" w:hAnsi="Arial" w:cs="Arial"/>
                <w:color w:val="000000"/>
                <w:sz w:val="20"/>
                <w:szCs w:val="20"/>
              </w:rPr>
              <w:t>0.4</w:t>
            </w:r>
          </w:p>
        </w:tc>
      </w:tr>
      <w:tr w:rsidR="00794B26" w:rsidRPr="00BA3B42" w14:paraId="597A5491" w14:textId="77777777" w:rsidTr="00794B26">
        <w:trPr>
          <w:trHeight w:val="63"/>
        </w:trPr>
        <w:tc>
          <w:tcPr>
            <w:tcW w:w="2382" w:type="dxa"/>
            <w:tcBorders>
              <w:top w:val="nil"/>
              <w:left w:val="single" w:sz="4" w:space="0" w:color="auto"/>
              <w:bottom w:val="single" w:sz="4" w:space="0" w:color="auto"/>
              <w:right w:val="single" w:sz="4" w:space="0" w:color="auto"/>
            </w:tcBorders>
            <w:shd w:val="clear" w:color="auto" w:fill="auto"/>
            <w:noWrap/>
            <w:vAlign w:val="bottom"/>
          </w:tcPr>
          <w:p w14:paraId="1D41417B" w14:textId="0E796B1D" w:rsidR="00794B26" w:rsidRPr="00BA3B42" w:rsidRDefault="00794B26" w:rsidP="00794B26">
            <w:pPr>
              <w:spacing w:after="0" w:line="240" w:lineRule="auto"/>
              <w:rPr>
                <w:rFonts w:ascii="Arial" w:eastAsia="Times New Roman" w:hAnsi="Arial" w:cs="Arial"/>
                <w:color w:val="000000"/>
                <w:sz w:val="20"/>
                <w:szCs w:val="20"/>
                <w:lang w:val="en-US"/>
              </w:rPr>
            </w:pPr>
            <w:proofErr w:type="spellStart"/>
            <w:r w:rsidRPr="00BA3B42">
              <w:rPr>
                <w:rFonts w:ascii="Arial" w:hAnsi="Arial" w:cs="Arial"/>
                <w:sz w:val="20"/>
                <w:szCs w:val="20"/>
              </w:rPr>
              <w:t>Satyen</w:t>
            </w:r>
            <w:proofErr w:type="spellEnd"/>
            <w:r w:rsidRPr="00BA3B42">
              <w:rPr>
                <w:rFonts w:ascii="Arial" w:hAnsi="Arial" w:cs="Arial"/>
                <w:sz w:val="20"/>
                <w:szCs w:val="20"/>
              </w:rPr>
              <w:t xml:space="preserve"> Polymers </w:t>
            </w:r>
            <w:proofErr w:type="spellStart"/>
            <w:r w:rsidRPr="00BA3B42">
              <w:rPr>
                <w:rFonts w:ascii="Arial" w:hAnsi="Arial" w:cs="Arial"/>
                <w:sz w:val="20"/>
                <w:szCs w:val="20"/>
              </w:rPr>
              <w:t>Pvt.</w:t>
            </w:r>
            <w:proofErr w:type="spellEnd"/>
            <w:r w:rsidRPr="00BA3B42">
              <w:rPr>
                <w:rFonts w:ascii="Arial" w:hAnsi="Arial" w:cs="Arial"/>
                <w:sz w:val="20"/>
                <w:szCs w:val="20"/>
              </w:rPr>
              <w:t xml:space="preserve"> Ltd. </w:t>
            </w:r>
          </w:p>
        </w:tc>
        <w:tc>
          <w:tcPr>
            <w:tcW w:w="1055" w:type="dxa"/>
            <w:tcBorders>
              <w:top w:val="nil"/>
              <w:left w:val="nil"/>
              <w:bottom w:val="single" w:sz="4" w:space="0" w:color="auto"/>
              <w:right w:val="single" w:sz="4" w:space="0" w:color="auto"/>
            </w:tcBorders>
            <w:shd w:val="clear" w:color="auto" w:fill="auto"/>
            <w:noWrap/>
            <w:vAlign w:val="bottom"/>
          </w:tcPr>
          <w:p w14:paraId="6B79C9CC" w14:textId="7E85637E" w:rsidR="00794B26" w:rsidRPr="00BA3B42" w:rsidRDefault="00794B26" w:rsidP="00794B26">
            <w:pPr>
              <w:spacing w:after="0" w:line="240" w:lineRule="auto"/>
              <w:rPr>
                <w:rFonts w:ascii="Arial" w:eastAsia="Times New Roman" w:hAnsi="Arial" w:cs="Arial"/>
                <w:color w:val="000000"/>
                <w:sz w:val="20"/>
                <w:szCs w:val="20"/>
                <w:lang w:val="en-US"/>
              </w:rPr>
            </w:pPr>
            <w:r w:rsidRPr="00BA3B42">
              <w:rPr>
                <w:rFonts w:ascii="Arial" w:hAnsi="Arial" w:cs="Arial"/>
                <w:sz w:val="20"/>
                <w:szCs w:val="20"/>
              </w:rPr>
              <w:t>Maharashtra</w:t>
            </w:r>
          </w:p>
        </w:tc>
        <w:tc>
          <w:tcPr>
            <w:tcW w:w="725" w:type="dxa"/>
            <w:tcBorders>
              <w:top w:val="nil"/>
              <w:left w:val="nil"/>
              <w:bottom w:val="single" w:sz="4" w:space="0" w:color="auto"/>
              <w:right w:val="single" w:sz="4" w:space="0" w:color="auto"/>
            </w:tcBorders>
            <w:shd w:val="clear" w:color="auto" w:fill="auto"/>
            <w:noWrap/>
            <w:vAlign w:val="bottom"/>
          </w:tcPr>
          <w:p w14:paraId="3A3F8734" w14:textId="4A0AF252" w:rsidR="00794B26" w:rsidRPr="00BA3B42" w:rsidRDefault="00794B26" w:rsidP="00794B26">
            <w:pPr>
              <w:spacing w:after="0" w:line="240" w:lineRule="auto"/>
              <w:jc w:val="right"/>
              <w:rPr>
                <w:rFonts w:ascii="Arial" w:eastAsia="Times New Roman" w:hAnsi="Arial" w:cs="Arial"/>
                <w:color w:val="000000"/>
                <w:sz w:val="20"/>
                <w:szCs w:val="20"/>
                <w:lang w:val="en-US"/>
              </w:rPr>
            </w:pPr>
            <w:r w:rsidRPr="00BA3B42">
              <w:rPr>
                <w:rFonts w:ascii="Arial" w:hAnsi="Arial" w:cs="Arial"/>
                <w:color w:val="000000"/>
                <w:sz w:val="20"/>
                <w:szCs w:val="20"/>
              </w:rPr>
              <w:t>0.6</w:t>
            </w:r>
          </w:p>
        </w:tc>
        <w:tc>
          <w:tcPr>
            <w:tcW w:w="725" w:type="dxa"/>
            <w:tcBorders>
              <w:top w:val="nil"/>
              <w:left w:val="nil"/>
              <w:bottom w:val="single" w:sz="4" w:space="0" w:color="auto"/>
              <w:right w:val="single" w:sz="4" w:space="0" w:color="auto"/>
            </w:tcBorders>
            <w:shd w:val="clear" w:color="auto" w:fill="auto"/>
            <w:noWrap/>
            <w:vAlign w:val="bottom"/>
          </w:tcPr>
          <w:p w14:paraId="3232A58A" w14:textId="6A5F1BE5" w:rsidR="00794B26" w:rsidRPr="00BA3B42" w:rsidRDefault="00794B26" w:rsidP="00794B26">
            <w:pPr>
              <w:spacing w:after="0" w:line="240" w:lineRule="auto"/>
              <w:jc w:val="right"/>
              <w:rPr>
                <w:rFonts w:ascii="Arial" w:eastAsia="Times New Roman" w:hAnsi="Arial" w:cs="Arial"/>
                <w:color w:val="000000"/>
                <w:sz w:val="20"/>
                <w:szCs w:val="20"/>
                <w:lang w:val="en-US"/>
              </w:rPr>
            </w:pPr>
            <w:r w:rsidRPr="00BA3B42">
              <w:rPr>
                <w:rFonts w:ascii="Arial" w:hAnsi="Arial" w:cs="Arial"/>
                <w:color w:val="000000"/>
                <w:sz w:val="20"/>
                <w:szCs w:val="20"/>
              </w:rPr>
              <w:t>0.6</w:t>
            </w:r>
          </w:p>
        </w:tc>
        <w:tc>
          <w:tcPr>
            <w:tcW w:w="840" w:type="dxa"/>
            <w:tcBorders>
              <w:top w:val="nil"/>
              <w:left w:val="nil"/>
              <w:bottom w:val="single" w:sz="4" w:space="0" w:color="auto"/>
              <w:right w:val="single" w:sz="4" w:space="0" w:color="auto"/>
            </w:tcBorders>
            <w:shd w:val="clear" w:color="auto" w:fill="auto"/>
            <w:noWrap/>
            <w:vAlign w:val="bottom"/>
          </w:tcPr>
          <w:p w14:paraId="5C057C31" w14:textId="089E2D40" w:rsidR="00794B26" w:rsidRPr="00BA3B42" w:rsidRDefault="00794B26" w:rsidP="00794B26">
            <w:pPr>
              <w:spacing w:after="0" w:line="240" w:lineRule="auto"/>
              <w:jc w:val="right"/>
              <w:rPr>
                <w:rFonts w:ascii="Arial" w:eastAsia="Times New Roman" w:hAnsi="Arial" w:cs="Arial"/>
                <w:color w:val="000000"/>
                <w:sz w:val="20"/>
                <w:szCs w:val="20"/>
                <w:lang w:val="en-US"/>
              </w:rPr>
            </w:pPr>
            <w:r w:rsidRPr="00BA3B42">
              <w:rPr>
                <w:rFonts w:ascii="Arial" w:hAnsi="Arial" w:cs="Arial"/>
                <w:color w:val="000000"/>
                <w:sz w:val="20"/>
                <w:szCs w:val="20"/>
              </w:rPr>
              <w:t>0.6</w:t>
            </w:r>
          </w:p>
        </w:tc>
      </w:tr>
      <w:tr w:rsidR="00794B26" w:rsidRPr="00BA3B42" w14:paraId="5A2DBFCD" w14:textId="77777777" w:rsidTr="00794B26">
        <w:trPr>
          <w:trHeight w:val="63"/>
        </w:trPr>
        <w:tc>
          <w:tcPr>
            <w:tcW w:w="2382" w:type="dxa"/>
            <w:tcBorders>
              <w:top w:val="nil"/>
              <w:left w:val="single" w:sz="4" w:space="0" w:color="auto"/>
              <w:bottom w:val="single" w:sz="4" w:space="0" w:color="auto"/>
              <w:right w:val="single" w:sz="4" w:space="0" w:color="auto"/>
            </w:tcBorders>
            <w:shd w:val="clear" w:color="auto" w:fill="auto"/>
            <w:noWrap/>
            <w:vAlign w:val="bottom"/>
          </w:tcPr>
          <w:p w14:paraId="4B75A9BE" w14:textId="630EE637" w:rsidR="00794B26" w:rsidRPr="00BA3B42" w:rsidRDefault="00794B26" w:rsidP="00794B26">
            <w:pPr>
              <w:spacing w:after="0" w:line="240" w:lineRule="auto"/>
              <w:rPr>
                <w:rFonts w:ascii="Arial" w:eastAsia="Times New Roman" w:hAnsi="Arial" w:cs="Arial"/>
                <w:color w:val="000000"/>
                <w:sz w:val="20"/>
                <w:szCs w:val="20"/>
                <w:lang w:val="en-US"/>
              </w:rPr>
            </w:pPr>
            <w:proofErr w:type="spellStart"/>
            <w:r w:rsidRPr="00BA3B42">
              <w:rPr>
                <w:rFonts w:ascii="Arial" w:hAnsi="Arial" w:cs="Arial"/>
                <w:sz w:val="20"/>
                <w:szCs w:val="20"/>
              </w:rPr>
              <w:t>Crystic</w:t>
            </w:r>
            <w:proofErr w:type="spellEnd"/>
            <w:r w:rsidRPr="00BA3B42">
              <w:rPr>
                <w:rFonts w:ascii="Arial" w:hAnsi="Arial" w:cs="Arial"/>
                <w:sz w:val="20"/>
                <w:szCs w:val="20"/>
              </w:rPr>
              <w:t xml:space="preserve"> Resins India Private Limited</w:t>
            </w:r>
          </w:p>
        </w:tc>
        <w:tc>
          <w:tcPr>
            <w:tcW w:w="1055" w:type="dxa"/>
            <w:tcBorders>
              <w:top w:val="nil"/>
              <w:left w:val="nil"/>
              <w:bottom w:val="single" w:sz="4" w:space="0" w:color="auto"/>
              <w:right w:val="single" w:sz="4" w:space="0" w:color="auto"/>
            </w:tcBorders>
            <w:shd w:val="clear" w:color="auto" w:fill="auto"/>
            <w:noWrap/>
            <w:vAlign w:val="bottom"/>
          </w:tcPr>
          <w:p w14:paraId="7BFDCB7E" w14:textId="4625F2CC" w:rsidR="00794B26" w:rsidRPr="00BA3B42" w:rsidRDefault="00794B26" w:rsidP="00794B26">
            <w:pPr>
              <w:spacing w:after="0" w:line="240" w:lineRule="auto"/>
              <w:rPr>
                <w:rFonts w:ascii="Arial" w:eastAsia="Times New Roman" w:hAnsi="Arial" w:cs="Arial"/>
                <w:color w:val="000000"/>
                <w:sz w:val="20"/>
                <w:szCs w:val="20"/>
                <w:lang w:val="en-US"/>
              </w:rPr>
            </w:pPr>
            <w:r w:rsidRPr="00BA3B42">
              <w:rPr>
                <w:rFonts w:ascii="Arial" w:hAnsi="Arial" w:cs="Arial"/>
                <w:sz w:val="20"/>
                <w:szCs w:val="20"/>
              </w:rPr>
              <w:t>Haryana</w:t>
            </w:r>
          </w:p>
        </w:tc>
        <w:tc>
          <w:tcPr>
            <w:tcW w:w="725" w:type="dxa"/>
            <w:tcBorders>
              <w:top w:val="nil"/>
              <w:left w:val="nil"/>
              <w:bottom w:val="single" w:sz="4" w:space="0" w:color="auto"/>
              <w:right w:val="single" w:sz="4" w:space="0" w:color="auto"/>
            </w:tcBorders>
            <w:shd w:val="clear" w:color="auto" w:fill="auto"/>
            <w:noWrap/>
            <w:vAlign w:val="bottom"/>
          </w:tcPr>
          <w:p w14:paraId="52748913" w14:textId="20FF0E61" w:rsidR="00794B26" w:rsidRPr="00BA3B42" w:rsidRDefault="00794B26" w:rsidP="00794B26">
            <w:pPr>
              <w:spacing w:after="0" w:line="240" w:lineRule="auto"/>
              <w:jc w:val="right"/>
              <w:rPr>
                <w:rFonts w:ascii="Arial" w:eastAsia="Times New Roman" w:hAnsi="Arial" w:cs="Arial"/>
                <w:color w:val="000000"/>
                <w:sz w:val="20"/>
                <w:szCs w:val="20"/>
                <w:lang w:val="en-US"/>
              </w:rPr>
            </w:pPr>
            <w:r w:rsidRPr="00BA3B42">
              <w:rPr>
                <w:rFonts w:ascii="Arial" w:hAnsi="Arial" w:cs="Arial"/>
                <w:color w:val="000000"/>
                <w:sz w:val="20"/>
                <w:szCs w:val="20"/>
              </w:rPr>
              <w:t>0.6</w:t>
            </w:r>
          </w:p>
        </w:tc>
        <w:tc>
          <w:tcPr>
            <w:tcW w:w="725" w:type="dxa"/>
            <w:tcBorders>
              <w:top w:val="nil"/>
              <w:left w:val="nil"/>
              <w:bottom w:val="single" w:sz="4" w:space="0" w:color="auto"/>
              <w:right w:val="single" w:sz="4" w:space="0" w:color="auto"/>
            </w:tcBorders>
            <w:shd w:val="clear" w:color="auto" w:fill="auto"/>
            <w:noWrap/>
            <w:vAlign w:val="bottom"/>
          </w:tcPr>
          <w:p w14:paraId="5BBB71BF" w14:textId="5DBE0365" w:rsidR="00794B26" w:rsidRPr="00BA3B42" w:rsidRDefault="00794B26" w:rsidP="00794B26">
            <w:pPr>
              <w:spacing w:after="0" w:line="240" w:lineRule="auto"/>
              <w:jc w:val="right"/>
              <w:rPr>
                <w:rFonts w:ascii="Arial" w:eastAsia="Times New Roman" w:hAnsi="Arial" w:cs="Arial"/>
                <w:color w:val="000000"/>
                <w:sz w:val="20"/>
                <w:szCs w:val="20"/>
                <w:lang w:val="en-US"/>
              </w:rPr>
            </w:pPr>
            <w:r w:rsidRPr="00BA3B42">
              <w:rPr>
                <w:rFonts w:ascii="Arial" w:hAnsi="Arial" w:cs="Arial"/>
                <w:color w:val="000000"/>
                <w:sz w:val="20"/>
                <w:szCs w:val="20"/>
              </w:rPr>
              <w:t>0.6</w:t>
            </w:r>
          </w:p>
        </w:tc>
        <w:tc>
          <w:tcPr>
            <w:tcW w:w="840" w:type="dxa"/>
            <w:tcBorders>
              <w:top w:val="nil"/>
              <w:left w:val="nil"/>
              <w:bottom w:val="single" w:sz="4" w:space="0" w:color="auto"/>
              <w:right w:val="single" w:sz="4" w:space="0" w:color="auto"/>
            </w:tcBorders>
            <w:shd w:val="clear" w:color="auto" w:fill="auto"/>
            <w:noWrap/>
            <w:vAlign w:val="bottom"/>
          </w:tcPr>
          <w:p w14:paraId="4107900B" w14:textId="373AABD2" w:rsidR="00794B26" w:rsidRPr="00BA3B42" w:rsidRDefault="00794B26" w:rsidP="00794B26">
            <w:pPr>
              <w:spacing w:after="0" w:line="240" w:lineRule="auto"/>
              <w:jc w:val="right"/>
              <w:rPr>
                <w:rFonts w:ascii="Arial" w:eastAsia="Times New Roman" w:hAnsi="Arial" w:cs="Arial"/>
                <w:color w:val="000000"/>
                <w:sz w:val="20"/>
                <w:szCs w:val="20"/>
                <w:lang w:val="en-US"/>
              </w:rPr>
            </w:pPr>
            <w:r w:rsidRPr="00BA3B42">
              <w:rPr>
                <w:rFonts w:ascii="Arial" w:hAnsi="Arial" w:cs="Arial"/>
                <w:color w:val="000000"/>
                <w:sz w:val="20"/>
                <w:szCs w:val="20"/>
              </w:rPr>
              <w:t>0.6</w:t>
            </w:r>
          </w:p>
        </w:tc>
      </w:tr>
      <w:tr w:rsidR="009207A5" w:rsidRPr="00BA3B42" w14:paraId="0DF23266" w14:textId="77777777" w:rsidTr="00794B26">
        <w:trPr>
          <w:trHeight w:val="63"/>
        </w:trPr>
        <w:tc>
          <w:tcPr>
            <w:tcW w:w="2382" w:type="dxa"/>
            <w:tcBorders>
              <w:top w:val="nil"/>
              <w:left w:val="single" w:sz="4" w:space="0" w:color="auto"/>
              <w:bottom w:val="single" w:sz="4" w:space="0" w:color="auto"/>
              <w:right w:val="single" w:sz="4" w:space="0" w:color="auto"/>
            </w:tcBorders>
            <w:shd w:val="clear" w:color="auto" w:fill="C00000"/>
            <w:noWrap/>
            <w:vAlign w:val="bottom"/>
            <w:hideMark/>
          </w:tcPr>
          <w:p w14:paraId="4901D0C6" w14:textId="77777777" w:rsidR="009207A5" w:rsidRPr="00BA3B42" w:rsidRDefault="009207A5" w:rsidP="00BF252C">
            <w:pPr>
              <w:spacing w:after="0" w:line="240" w:lineRule="auto"/>
              <w:rPr>
                <w:rFonts w:ascii="Arial" w:eastAsia="Times New Roman" w:hAnsi="Arial" w:cs="Arial"/>
                <w:color w:val="FFFFFF" w:themeColor="background1"/>
                <w:sz w:val="20"/>
                <w:szCs w:val="20"/>
                <w:lang w:val="en-US"/>
              </w:rPr>
            </w:pPr>
            <w:r w:rsidRPr="00BA3B42">
              <w:rPr>
                <w:rFonts w:ascii="Arial" w:eastAsia="Times New Roman" w:hAnsi="Arial" w:cs="Arial"/>
                <w:color w:val="FFFFFF" w:themeColor="background1"/>
                <w:sz w:val="20"/>
                <w:szCs w:val="20"/>
                <w:lang w:val="en-US"/>
              </w:rPr>
              <w:t>Total</w:t>
            </w:r>
          </w:p>
        </w:tc>
        <w:tc>
          <w:tcPr>
            <w:tcW w:w="1055" w:type="dxa"/>
            <w:tcBorders>
              <w:top w:val="nil"/>
              <w:left w:val="nil"/>
              <w:bottom w:val="single" w:sz="4" w:space="0" w:color="auto"/>
              <w:right w:val="single" w:sz="4" w:space="0" w:color="auto"/>
            </w:tcBorders>
            <w:shd w:val="clear" w:color="auto" w:fill="C00000"/>
            <w:noWrap/>
            <w:vAlign w:val="bottom"/>
            <w:hideMark/>
          </w:tcPr>
          <w:p w14:paraId="65B30AFA" w14:textId="77777777" w:rsidR="009207A5" w:rsidRPr="00BA3B42" w:rsidRDefault="009207A5" w:rsidP="00BF252C">
            <w:pPr>
              <w:spacing w:after="0" w:line="240" w:lineRule="auto"/>
              <w:rPr>
                <w:rFonts w:ascii="Arial" w:eastAsia="Times New Roman" w:hAnsi="Arial" w:cs="Arial"/>
                <w:color w:val="FFFFFF" w:themeColor="background1"/>
                <w:sz w:val="20"/>
                <w:szCs w:val="20"/>
                <w:lang w:val="en-US"/>
              </w:rPr>
            </w:pPr>
            <w:r w:rsidRPr="00BA3B42">
              <w:rPr>
                <w:rFonts w:ascii="Arial" w:eastAsia="Times New Roman" w:hAnsi="Arial" w:cs="Arial"/>
                <w:color w:val="FFFFFF" w:themeColor="background1"/>
                <w:sz w:val="20"/>
                <w:szCs w:val="20"/>
                <w:lang w:val="en-US"/>
              </w:rPr>
              <w:t> </w:t>
            </w:r>
          </w:p>
        </w:tc>
        <w:tc>
          <w:tcPr>
            <w:tcW w:w="725" w:type="dxa"/>
            <w:tcBorders>
              <w:top w:val="nil"/>
              <w:left w:val="nil"/>
              <w:bottom w:val="single" w:sz="4" w:space="0" w:color="auto"/>
              <w:right w:val="single" w:sz="4" w:space="0" w:color="auto"/>
            </w:tcBorders>
            <w:shd w:val="clear" w:color="auto" w:fill="C00000"/>
            <w:noWrap/>
            <w:vAlign w:val="bottom"/>
            <w:hideMark/>
          </w:tcPr>
          <w:p w14:paraId="20B90ADD" w14:textId="1B2021DF" w:rsidR="009207A5" w:rsidRPr="00BA3B42" w:rsidRDefault="00794B26" w:rsidP="00BF252C">
            <w:pPr>
              <w:spacing w:after="0" w:line="240" w:lineRule="auto"/>
              <w:jc w:val="right"/>
              <w:rPr>
                <w:rFonts w:ascii="Arial" w:eastAsia="Times New Roman" w:hAnsi="Arial" w:cs="Arial"/>
                <w:color w:val="FFFFFF" w:themeColor="background1"/>
                <w:sz w:val="20"/>
                <w:szCs w:val="20"/>
                <w:lang w:val="en-US"/>
              </w:rPr>
            </w:pPr>
            <w:r w:rsidRPr="00BA3B42">
              <w:rPr>
                <w:rFonts w:ascii="Arial" w:eastAsia="Times New Roman" w:hAnsi="Arial" w:cs="Arial"/>
                <w:color w:val="FFFFFF" w:themeColor="background1"/>
                <w:sz w:val="20"/>
                <w:szCs w:val="20"/>
                <w:lang w:val="en-US"/>
              </w:rPr>
              <w:t>4.84</w:t>
            </w:r>
          </w:p>
        </w:tc>
        <w:tc>
          <w:tcPr>
            <w:tcW w:w="725" w:type="dxa"/>
            <w:tcBorders>
              <w:top w:val="nil"/>
              <w:left w:val="nil"/>
              <w:bottom w:val="single" w:sz="4" w:space="0" w:color="auto"/>
              <w:right w:val="single" w:sz="4" w:space="0" w:color="auto"/>
            </w:tcBorders>
            <w:shd w:val="clear" w:color="auto" w:fill="C00000"/>
            <w:noWrap/>
            <w:vAlign w:val="bottom"/>
            <w:hideMark/>
          </w:tcPr>
          <w:p w14:paraId="75E2854B" w14:textId="3E8C553D" w:rsidR="009207A5" w:rsidRPr="00BA3B42" w:rsidRDefault="00794B26" w:rsidP="00BF252C">
            <w:pPr>
              <w:spacing w:after="0" w:line="240" w:lineRule="auto"/>
              <w:jc w:val="right"/>
              <w:rPr>
                <w:rFonts w:ascii="Arial" w:eastAsia="Times New Roman" w:hAnsi="Arial" w:cs="Arial"/>
                <w:color w:val="FFFFFF" w:themeColor="background1"/>
                <w:sz w:val="20"/>
                <w:szCs w:val="20"/>
                <w:lang w:val="en-US"/>
              </w:rPr>
            </w:pPr>
            <w:r w:rsidRPr="00BA3B42">
              <w:rPr>
                <w:rFonts w:ascii="Arial" w:eastAsia="Times New Roman" w:hAnsi="Arial" w:cs="Arial"/>
                <w:color w:val="FFFFFF" w:themeColor="background1"/>
                <w:sz w:val="20"/>
                <w:szCs w:val="20"/>
                <w:lang w:val="en-US"/>
              </w:rPr>
              <w:t>4.84</w:t>
            </w:r>
          </w:p>
        </w:tc>
        <w:tc>
          <w:tcPr>
            <w:tcW w:w="840" w:type="dxa"/>
            <w:tcBorders>
              <w:top w:val="nil"/>
              <w:left w:val="nil"/>
              <w:bottom w:val="single" w:sz="4" w:space="0" w:color="auto"/>
              <w:right w:val="single" w:sz="4" w:space="0" w:color="auto"/>
            </w:tcBorders>
            <w:shd w:val="clear" w:color="auto" w:fill="C00000"/>
            <w:noWrap/>
            <w:vAlign w:val="bottom"/>
            <w:hideMark/>
          </w:tcPr>
          <w:p w14:paraId="0E207341" w14:textId="6812E1C1" w:rsidR="009207A5" w:rsidRPr="00BA3B42" w:rsidRDefault="00794B26" w:rsidP="00BF252C">
            <w:pPr>
              <w:spacing w:after="0" w:line="240" w:lineRule="auto"/>
              <w:jc w:val="right"/>
              <w:rPr>
                <w:rFonts w:ascii="Arial" w:eastAsia="Times New Roman" w:hAnsi="Arial" w:cs="Arial"/>
                <w:color w:val="FFFFFF" w:themeColor="background1"/>
                <w:sz w:val="20"/>
                <w:szCs w:val="20"/>
                <w:lang w:val="en-US"/>
              </w:rPr>
            </w:pPr>
            <w:r w:rsidRPr="00BA3B42">
              <w:rPr>
                <w:rFonts w:ascii="Arial" w:eastAsia="Times New Roman" w:hAnsi="Arial" w:cs="Arial"/>
                <w:color w:val="FFFFFF" w:themeColor="background1"/>
                <w:sz w:val="20"/>
                <w:szCs w:val="20"/>
                <w:lang w:val="en-US"/>
              </w:rPr>
              <w:t>4.84</w:t>
            </w:r>
          </w:p>
        </w:tc>
      </w:tr>
    </w:tbl>
    <w:p w14:paraId="1F8425DC" w14:textId="77777777" w:rsidR="009207A5" w:rsidRPr="000B521B" w:rsidRDefault="009207A5" w:rsidP="009207A5">
      <w:pPr>
        <w:jc w:val="both"/>
        <w:rPr>
          <w:rFonts w:ascii="Arial" w:hAnsi="Arial" w:cs="Arial"/>
          <w:sz w:val="24"/>
          <w:szCs w:val="24"/>
        </w:rPr>
      </w:pPr>
    </w:p>
    <w:p w14:paraId="3B327988" w14:textId="05C5A494" w:rsidR="002B5C26" w:rsidRPr="000B521B" w:rsidRDefault="00EB2CC0" w:rsidP="002B5226">
      <w:pPr>
        <w:pStyle w:val="ListParagraph"/>
        <w:widowControl/>
        <w:numPr>
          <w:ilvl w:val="0"/>
          <w:numId w:val="8"/>
        </w:numPr>
        <w:autoSpaceDE/>
        <w:autoSpaceDN/>
        <w:spacing w:line="360" w:lineRule="auto"/>
        <w:jc w:val="both"/>
        <w:rPr>
          <w:rFonts w:eastAsia="Times New Roman"/>
          <w:sz w:val="24"/>
          <w:szCs w:val="24"/>
          <w:lang w:val="en-IN"/>
        </w:rPr>
      </w:pPr>
      <w:r w:rsidRPr="000B521B">
        <w:rPr>
          <w:rFonts w:eastAsia="Times New Roman"/>
          <w:sz w:val="24"/>
          <w:szCs w:val="24"/>
          <w:lang w:val="en-IN"/>
        </w:rPr>
        <w:t>The Indian market for Epoxy Resins is quite fragmented</w:t>
      </w:r>
      <w:r w:rsidR="002B5C26" w:rsidRPr="000B521B">
        <w:rPr>
          <w:rFonts w:eastAsia="Times New Roman"/>
          <w:sz w:val="24"/>
          <w:szCs w:val="24"/>
          <w:lang w:val="en-IN"/>
        </w:rPr>
        <w:t xml:space="preserve"> and none of the manufacturers have capacity more than 100 tonnes per month.</w:t>
      </w:r>
    </w:p>
    <w:p w14:paraId="058E4D4B" w14:textId="33DE7D67" w:rsidR="00EB2CC0" w:rsidRPr="000B521B" w:rsidRDefault="00EB2CC0" w:rsidP="002B5226">
      <w:pPr>
        <w:pStyle w:val="ListParagraph"/>
        <w:widowControl/>
        <w:numPr>
          <w:ilvl w:val="0"/>
          <w:numId w:val="8"/>
        </w:numPr>
        <w:autoSpaceDE/>
        <w:autoSpaceDN/>
        <w:spacing w:line="360" w:lineRule="auto"/>
        <w:jc w:val="both"/>
        <w:rPr>
          <w:rFonts w:eastAsia="Times New Roman"/>
          <w:sz w:val="24"/>
          <w:szCs w:val="24"/>
          <w:lang w:val="en-IN"/>
        </w:rPr>
      </w:pPr>
      <w:r w:rsidRPr="000B521B">
        <w:rPr>
          <w:rFonts w:eastAsia="Times New Roman"/>
          <w:sz w:val="24"/>
          <w:szCs w:val="24"/>
          <w:lang w:val="en-IN"/>
        </w:rPr>
        <w:t>The Indian total capacity stands at 4.84 thousand Tonnes. Most of the manufacturing plants are in Western</w:t>
      </w:r>
      <w:r w:rsidR="002B5C26" w:rsidRPr="000B521B">
        <w:rPr>
          <w:rFonts w:eastAsia="Times New Roman"/>
          <w:sz w:val="24"/>
          <w:szCs w:val="24"/>
          <w:lang w:val="en-IN"/>
        </w:rPr>
        <w:t xml:space="preserve"> and Northern</w:t>
      </w:r>
      <w:r w:rsidRPr="000B521B">
        <w:rPr>
          <w:rFonts w:eastAsia="Times New Roman"/>
          <w:sz w:val="24"/>
          <w:szCs w:val="24"/>
          <w:lang w:val="en-IN"/>
        </w:rPr>
        <w:t xml:space="preserve"> region of India like Maharashtra, Gujarat, Haryana and Rajasthan. </w:t>
      </w:r>
    </w:p>
    <w:p w14:paraId="5AF1CDEA" w14:textId="77777777" w:rsidR="00EB2CC0" w:rsidRPr="000B521B" w:rsidRDefault="00EB2CC0" w:rsidP="00C14303">
      <w:pPr>
        <w:pStyle w:val="ListParagraph"/>
        <w:widowControl/>
        <w:autoSpaceDE/>
        <w:autoSpaceDN/>
        <w:spacing w:line="360" w:lineRule="auto"/>
        <w:ind w:left="720" w:firstLine="0"/>
        <w:jc w:val="both"/>
        <w:rPr>
          <w:rFonts w:eastAsia="Times New Roman"/>
          <w:sz w:val="24"/>
          <w:szCs w:val="24"/>
          <w:lang w:val="en-IN"/>
        </w:rPr>
      </w:pPr>
    </w:p>
    <w:p w14:paraId="3F37F616" w14:textId="77777777" w:rsidR="00EB2CC0" w:rsidRPr="000B521B" w:rsidRDefault="00EB2CC0" w:rsidP="002B5226">
      <w:pPr>
        <w:pStyle w:val="ListParagraph"/>
        <w:widowControl/>
        <w:numPr>
          <w:ilvl w:val="0"/>
          <w:numId w:val="8"/>
        </w:numPr>
        <w:autoSpaceDE/>
        <w:autoSpaceDN/>
        <w:spacing w:line="360" w:lineRule="auto"/>
        <w:jc w:val="both"/>
        <w:rPr>
          <w:rFonts w:eastAsia="Times New Roman"/>
          <w:sz w:val="24"/>
          <w:szCs w:val="24"/>
          <w:lang w:val="en-IN"/>
        </w:rPr>
      </w:pPr>
      <w:r w:rsidRPr="000B521B">
        <w:rPr>
          <w:rFonts w:eastAsia="Times New Roman"/>
          <w:sz w:val="24"/>
          <w:szCs w:val="24"/>
          <w:lang w:val="en-IN"/>
        </w:rPr>
        <w:t xml:space="preserve">The market share of Innovative Resins Pvt Ltd. is approximately 35% in the domestic market followed by Orson Chemicals, </w:t>
      </w:r>
      <w:proofErr w:type="spellStart"/>
      <w:r w:rsidRPr="000B521B">
        <w:rPr>
          <w:rFonts w:eastAsia="Times New Roman"/>
          <w:sz w:val="24"/>
          <w:szCs w:val="24"/>
          <w:lang w:val="en-IN"/>
        </w:rPr>
        <w:t>Satyen</w:t>
      </w:r>
      <w:proofErr w:type="spellEnd"/>
      <w:r w:rsidRPr="000B521B">
        <w:rPr>
          <w:rFonts w:eastAsia="Times New Roman"/>
          <w:sz w:val="24"/>
          <w:szCs w:val="24"/>
          <w:lang w:val="en-IN"/>
        </w:rPr>
        <w:t xml:space="preserve"> Polymers Pvt Ltd, ad </w:t>
      </w:r>
      <w:proofErr w:type="spellStart"/>
      <w:r w:rsidRPr="000B521B">
        <w:rPr>
          <w:rFonts w:eastAsia="Times New Roman"/>
          <w:sz w:val="24"/>
          <w:szCs w:val="24"/>
          <w:lang w:val="en-IN"/>
        </w:rPr>
        <w:t>Crystic</w:t>
      </w:r>
      <w:proofErr w:type="spellEnd"/>
      <w:r w:rsidRPr="000B521B">
        <w:rPr>
          <w:rFonts w:eastAsia="Times New Roman"/>
          <w:sz w:val="24"/>
          <w:szCs w:val="24"/>
          <w:lang w:val="en-IN"/>
        </w:rPr>
        <w:t xml:space="preserve"> Resins India Private Limited with market share of approximately 14%, 12% and 11%. </w:t>
      </w:r>
    </w:p>
    <w:p w14:paraId="42ADABC6" w14:textId="4EAA8F9F" w:rsidR="009207A5" w:rsidRPr="000B521B" w:rsidRDefault="009207A5" w:rsidP="009207A5">
      <w:pPr>
        <w:ind w:left="360"/>
        <w:jc w:val="both"/>
        <w:rPr>
          <w:rFonts w:ascii="Arial" w:hAnsi="Arial" w:cs="Arial"/>
          <w:sz w:val="24"/>
          <w:szCs w:val="24"/>
        </w:rPr>
      </w:pPr>
    </w:p>
    <w:p w14:paraId="1949D730" w14:textId="77777777" w:rsidR="00064CBC" w:rsidRPr="000B521B" w:rsidRDefault="00064CBC" w:rsidP="009207A5">
      <w:pPr>
        <w:ind w:left="360"/>
        <w:jc w:val="both"/>
        <w:rPr>
          <w:rFonts w:ascii="Arial" w:hAnsi="Arial" w:cs="Arial"/>
          <w:sz w:val="24"/>
          <w:szCs w:val="24"/>
        </w:rPr>
      </w:pPr>
    </w:p>
    <w:p w14:paraId="1BA3B4CE" w14:textId="0FE58A4D" w:rsidR="009207A5" w:rsidRPr="000B521B" w:rsidRDefault="009207A5" w:rsidP="0061645E">
      <w:pPr>
        <w:spacing w:line="360" w:lineRule="auto"/>
        <w:textAlignment w:val="baseline"/>
        <w:rPr>
          <w:rFonts w:ascii="Arial" w:hAnsi="Arial" w:cs="Arial"/>
          <w:b/>
          <w:bCs/>
          <w:sz w:val="24"/>
          <w:szCs w:val="24"/>
        </w:rPr>
      </w:pPr>
      <w:r w:rsidRPr="000B521B">
        <w:rPr>
          <w:rFonts w:ascii="Arial" w:hAnsi="Arial" w:cs="Arial"/>
          <w:b/>
          <w:bCs/>
          <w:sz w:val="24"/>
          <w:szCs w:val="24"/>
        </w:rPr>
        <w:t>India</w:t>
      </w:r>
      <w:r w:rsidR="00556419" w:rsidRPr="000B521B">
        <w:rPr>
          <w:rFonts w:ascii="Arial" w:hAnsi="Arial" w:cs="Arial"/>
          <w:b/>
          <w:bCs/>
          <w:sz w:val="24"/>
          <w:szCs w:val="24"/>
        </w:rPr>
        <w:t xml:space="preserve"> Vinyl Ester</w:t>
      </w:r>
      <w:r w:rsidRPr="000B521B">
        <w:rPr>
          <w:rFonts w:ascii="Arial" w:hAnsi="Arial" w:cs="Arial"/>
          <w:b/>
          <w:bCs/>
          <w:sz w:val="24"/>
          <w:szCs w:val="24"/>
        </w:rPr>
        <w:t xml:space="preserve"> Resin Demand, By Volume (</w:t>
      </w:r>
      <w:r w:rsidR="007E26B0" w:rsidRPr="000B521B">
        <w:rPr>
          <w:rFonts w:ascii="Arial" w:hAnsi="Arial" w:cs="Arial"/>
          <w:b/>
          <w:bCs/>
          <w:sz w:val="24"/>
          <w:szCs w:val="24"/>
        </w:rPr>
        <w:t>000’</w:t>
      </w:r>
      <w:r w:rsidRPr="000B521B">
        <w:rPr>
          <w:rFonts w:ascii="Arial" w:hAnsi="Arial" w:cs="Arial"/>
          <w:b/>
          <w:bCs/>
          <w:sz w:val="24"/>
          <w:szCs w:val="24"/>
        </w:rPr>
        <w:t xml:space="preserve"> Tonnes), 2015-2030F</w:t>
      </w:r>
    </w:p>
    <w:p w14:paraId="725C0F8F" w14:textId="77777777" w:rsidR="009207A5" w:rsidRPr="000B521B" w:rsidRDefault="009207A5" w:rsidP="009207A5">
      <w:pPr>
        <w:pStyle w:val="ListParagraph"/>
        <w:ind w:left="720" w:firstLine="0"/>
        <w:jc w:val="both"/>
        <w:rPr>
          <w:b/>
          <w:bCs/>
        </w:rPr>
      </w:pPr>
    </w:p>
    <w:p w14:paraId="50CDE127" w14:textId="77777777" w:rsidR="009207A5" w:rsidRPr="000B521B" w:rsidRDefault="009207A5" w:rsidP="009207A5">
      <w:pPr>
        <w:jc w:val="both"/>
        <w:rPr>
          <w:rFonts w:ascii="Arial" w:hAnsi="Arial" w:cs="Arial"/>
          <w:sz w:val="24"/>
          <w:szCs w:val="24"/>
        </w:rPr>
      </w:pPr>
      <w:r w:rsidRPr="000B521B">
        <w:rPr>
          <w:rFonts w:ascii="Arial" w:eastAsia="Arial" w:hAnsi="Arial" w:cs="Arial"/>
          <w:noProof/>
          <w:sz w:val="24"/>
          <w:szCs w:val="24"/>
          <w:lang w:val="en-US"/>
        </w:rPr>
        <mc:AlternateContent>
          <mc:Choice Requires="wps">
            <w:drawing>
              <wp:anchor distT="0" distB="0" distL="114300" distR="114300" simplePos="0" relativeHeight="252465152" behindDoc="0" locked="0" layoutInCell="1" allowOverlap="1" wp14:anchorId="21C32167" wp14:editId="55E538D8">
                <wp:simplePos x="0" y="0"/>
                <wp:positionH relativeFrom="column">
                  <wp:posOffset>4100315</wp:posOffset>
                </wp:positionH>
                <wp:positionV relativeFrom="paragraph">
                  <wp:posOffset>1705909</wp:posOffset>
                </wp:positionV>
                <wp:extent cx="1651000" cy="723265"/>
                <wp:effectExtent l="0" t="0" r="0" b="0"/>
                <wp:wrapNone/>
                <wp:docPr id="3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BA69D9" w14:textId="77777777" w:rsidR="009207A5" w:rsidRPr="00794B26" w:rsidRDefault="009207A5" w:rsidP="009207A5">
                            <w:pPr>
                              <w:spacing w:after="0" w:line="360" w:lineRule="auto"/>
                              <w:jc w:val="center"/>
                              <w:textAlignment w:val="baseline"/>
                              <w:rPr>
                                <w:rFonts w:ascii="Arial" w:eastAsia="Verdana" w:hAnsi="Arial" w:cs="Arial"/>
                                <w:b/>
                                <w:bCs/>
                                <w:color w:val="000000"/>
                                <w:kern w:val="24"/>
                                <w:sz w:val="20"/>
                                <w:szCs w:val="20"/>
                              </w:rPr>
                            </w:pPr>
                            <w:r w:rsidRPr="00794B26">
                              <w:rPr>
                                <w:rFonts w:ascii="Arial" w:eastAsia="Verdana" w:hAnsi="Arial" w:cs="Arial"/>
                                <w:b/>
                                <w:bCs/>
                                <w:color w:val="000000"/>
                                <w:kern w:val="24"/>
                                <w:sz w:val="20"/>
                                <w:szCs w:val="20"/>
                              </w:rPr>
                              <w:t>2021-2030F</w:t>
                            </w:r>
                          </w:p>
                          <w:p w14:paraId="387B6CAB" w14:textId="77777777" w:rsidR="009207A5" w:rsidRPr="00794B26" w:rsidRDefault="009207A5" w:rsidP="009207A5">
                            <w:pPr>
                              <w:spacing w:after="0" w:line="360" w:lineRule="auto"/>
                              <w:jc w:val="center"/>
                              <w:textAlignment w:val="baseline"/>
                              <w:rPr>
                                <w:rFonts w:ascii="Arial" w:eastAsia="Verdana" w:hAnsi="Arial" w:cs="Arial"/>
                                <w:b/>
                                <w:bCs/>
                                <w:color w:val="000000"/>
                                <w:kern w:val="24"/>
                                <w:sz w:val="20"/>
                                <w:szCs w:val="20"/>
                              </w:rPr>
                            </w:pPr>
                            <w:r w:rsidRPr="00794B26">
                              <w:rPr>
                                <w:rFonts w:ascii="Arial" w:eastAsia="Verdana" w:hAnsi="Arial" w:cs="Arial"/>
                                <w:b/>
                                <w:bCs/>
                                <w:color w:val="000000"/>
                                <w:kern w:val="24"/>
                                <w:sz w:val="20"/>
                                <w:szCs w:val="20"/>
                              </w:rPr>
                              <w:t xml:space="preserve">CAGR </w:t>
                            </w:r>
                          </w:p>
                          <w:p w14:paraId="7204B6DB" w14:textId="09CB34E3" w:rsidR="009207A5" w:rsidRDefault="00103896" w:rsidP="009207A5">
                            <w:pPr>
                              <w:spacing w:after="0" w:line="360" w:lineRule="auto"/>
                              <w:jc w:val="center"/>
                              <w:textAlignment w:val="baseline"/>
                              <w:rPr>
                                <w:rFonts w:ascii="Verdana" w:eastAsia="Verdana" w:hAnsi="Verdana" w:cs="Verdana"/>
                                <w:b/>
                                <w:bCs/>
                                <w:color w:val="000000"/>
                                <w:kern w:val="24"/>
                                <w:sz w:val="18"/>
                                <w:szCs w:val="18"/>
                              </w:rPr>
                            </w:pPr>
                            <w:r>
                              <w:rPr>
                                <w:rFonts w:ascii="Arial" w:eastAsia="Verdana" w:hAnsi="Arial" w:cs="Arial"/>
                                <w:b/>
                                <w:bCs/>
                                <w:color w:val="000000"/>
                                <w:kern w:val="24"/>
                                <w:sz w:val="20"/>
                                <w:szCs w:val="20"/>
                              </w:rPr>
                              <w:t>11.70</w:t>
                            </w:r>
                            <w:r w:rsidR="009207A5" w:rsidRPr="00794B26">
                              <w:rPr>
                                <w:rFonts w:ascii="Arial" w:eastAsia="Verdana" w:hAnsi="Arial" w:cs="Arial"/>
                                <w:b/>
                                <w:bCs/>
                                <w:color w:val="000000"/>
                                <w:kern w:val="24"/>
                                <w:sz w:val="20"/>
                                <w:szCs w:val="20"/>
                              </w:rPr>
                              <w:t>%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21C32167" id="_x0000_s1059" style="position:absolute;left:0;text-align:left;margin-left:322.85pt;margin-top:134.3pt;width:130pt;height:56.9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" filled="f" stroked="f" strokeweight="1pt">
                <v:textbox>
                  <w:txbxContent>
                    <w:p w14:paraId="06BA69D9" w14:textId="77777777" w:rsidR="009207A5" w:rsidRPr="00794B26" w:rsidRDefault="009207A5" w:rsidP="009207A5">
                      <w:pPr>
                        <w:spacing w:after="0" w:line="360" w:lineRule="auto"/>
                        <w:jc w:val="center"/>
                        <w:textAlignment w:val="baseline"/>
                        <w:rPr>
                          <w:rFonts w:ascii="Arial" w:eastAsia="Verdana" w:hAnsi="Arial" w:cs="Arial"/>
                          <w:b/>
                          <w:bCs/>
                          <w:color w:val="000000"/>
                          <w:kern w:val="24"/>
                          <w:sz w:val="20"/>
                          <w:szCs w:val="20"/>
                        </w:rPr>
                      </w:pPr>
                      <w:r w:rsidRPr="00794B26">
                        <w:rPr>
                          <w:rFonts w:ascii="Arial" w:eastAsia="Verdana" w:hAnsi="Arial" w:cs="Arial"/>
                          <w:b/>
                          <w:bCs/>
                          <w:color w:val="000000"/>
                          <w:kern w:val="24"/>
                          <w:sz w:val="20"/>
                          <w:szCs w:val="20"/>
                        </w:rPr>
                        <w:t>2021-2030F</w:t>
                      </w:r>
                    </w:p>
                    <w:p w14:paraId="387B6CAB" w14:textId="77777777" w:rsidR="009207A5" w:rsidRPr="00794B26" w:rsidRDefault="009207A5" w:rsidP="009207A5">
                      <w:pPr>
                        <w:spacing w:after="0" w:line="360" w:lineRule="auto"/>
                        <w:jc w:val="center"/>
                        <w:textAlignment w:val="baseline"/>
                        <w:rPr>
                          <w:rFonts w:ascii="Arial" w:eastAsia="Verdana" w:hAnsi="Arial" w:cs="Arial"/>
                          <w:b/>
                          <w:bCs/>
                          <w:color w:val="000000"/>
                          <w:kern w:val="24"/>
                          <w:sz w:val="20"/>
                          <w:szCs w:val="20"/>
                        </w:rPr>
                      </w:pPr>
                      <w:r w:rsidRPr="00794B26">
                        <w:rPr>
                          <w:rFonts w:ascii="Arial" w:eastAsia="Verdana" w:hAnsi="Arial" w:cs="Arial"/>
                          <w:b/>
                          <w:bCs/>
                          <w:color w:val="000000"/>
                          <w:kern w:val="24"/>
                          <w:sz w:val="20"/>
                          <w:szCs w:val="20"/>
                        </w:rPr>
                        <w:t xml:space="preserve">CAGR </w:t>
                      </w:r>
                    </w:p>
                    <w:p w14:paraId="7204B6DB" w14:textId="09CB34E3" w:rsidR="009207A5" w:rsidRDefault="00103896" w:rsidP="009207A5">
                      <w:pPr>
                        <w:spacing w:after="0" w:line="360" w:lineRule="auto"/>
                        <w:jc w:val="center"/>
                        <w:textAlignment w:val="baseline"/>
                        <w:rPr>
                          <w:rFonts w:ascii="Verdana" w:eastAsia="Verdana" w:hAnsi="Verdana" w:cs="Verdana"/>
                          <w:b/>
                          <w:bCs/>
                          <w:color w:val="000000"/>
                          <w:kern w:val="24"/>
                          <w:sz w:val="18"/>
                          <w:szCs w:val="18"/>
                        </w:rPr>
                      </w:pPr>
                      <w:r>
                        <w:rPr>
                          <w:rFonts w:ascii="Arial" w:eastAsia="Verdana" w:hAnsi="Arial" w:cs="Arial"/>
                          <w:b/>
                          <w:bCs/>
                          <w:color w:val="000000"/>
                          <w:kern w:val="24"/>
                          <w:sz w:val="20"/>
                          <w:szCs w:val="20"/>
                        </w:rPr>
                        <w:t>11.70</w:t>
                      </w:r>
                      <w:r w:rsidR="009207A5" w:rsidRPr="00794B26">
                        <w:rPr>
                          <w:rFonts w:ascii="Arial" w:eastAsia="Verdana" w:hAnsi="Arial" w:cs="Arial"/>
                          <w:b/>
                          <w:bCs/>
                          <w:color w:val="000000"/>
                          <w:kern w:val="24"/>
                          <w:sz w:val="20"/>
                          <w:szCs w:val="20"/>
                        </w:rPr>
                        <w:t>% By Volume</w:t>
                      </w:r>
                    </w:p>
                  </w:txbxContent>
                </v:textbox>
              </v:rect>
            </w:pict>
          </mc:Fallback>
        </mc:AlternateContent>
      </w:r>
      <w:r w:rsidRPr="000B521B">
        <w:rPr>
          <w:rFonts w:ascii="Arial" w:eastAsia="Arial" w:hAnsi="Arial" w:cs="Arial"/>
          <w:noProof/>
          <w:sz w:val="24"/>
          <w:szCs w:val="24"/>
          <w:lang w:val="en-US"/>
        </w:rPr>
        <mc:AlternateContent>
          <mc:Choice Requires="wps">
            <w:drawing>
              <wp:anchor distT="0" distB="0" distL="114300" distR="114300" simplePos="0" relativeHeight="252464128" behindDoc="0" locked="0" layoutInCell="1" allowOverlap="1" wp14:anchorId="55C29ACC" wp14:editId="25B96644">
                <wp:simplePos x="0" y="0"/>
                <wp:positionH relativeFrom="column">
                  <wp:posOffset>491706</wp:posOffset>
                </wp:positionH>
                <wp:positionV relativeFrom="paragraph">
                  <wp:posOffset>1705813</wp:posOffset>
                </wp:positionV>
                <wp:extent cx="1651000" cy="723265"/>
                <wp:effectExtent l="0" t="0" r="0" b="0"/>
                <wp:wrapNone/>
                <wp:docPr id="3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9E7EE7D" w14:textId="77777777" w:rsidR="009207A5" w:rsidRPr="00794B26" w:rsidRDefault="009207A5" w:rsidP="009207A5">
                            <w:pPr>
                              <w:spacing w:after="0" w:line="360" w:lineRule="auto"/>
                              <w:jc w:val="center"/>
                              <w:textAlignment w:val="baseline"/>
                              <w:rPr>
                                <w:rFonts w:ascii="Arial" w:eastAsia="Verdana" w:hAnsi="Arial" w:cs="Arial"/>
                                <w:b/>
                                <w:bCs/>
                                <w:color w:val="000000"/>
                                <w:kern w:val="24"/>
                                <w:sz w:val="20"/>
                                <w:szCs w:val="20"/>
                              </w:rPr>
                            </w:pPr>
                            <w:r w:rsidRPr="00794B26">
                              <w:rPr>
                                <w:rFonts w:ascii="Arial" w:eastAsia="Verdana" w:hAnsi="Arial" w:cs="Arial"/>
                                <w:b/>
                                <w:bCs/>
                                <w:color w:val="000000"/>
                                <w:kern w:val="24"/>
                                <w:sz w:val="20"/>
                                <w:szCs w:val="20"/>
                              </w:rPr>
                              <w:t>2015-2020</w:t>
                            </w:r>
                          </w:p>
                          <w:p w14:paraId="11B4FFDD" w14:textId="77777777" w:rsidR="009207A5" w:rsidRPr="00794B26" w:rsidRDefault="009207A5" w:rsidP="009207A5">
                            <w:pPr>
                              <w:spacing w:after="0" w:line="360" w:lineRule="auto"/>
                              <w:jc w:val="center"/>
                              <w:textAlignment w:val="baseline"/>
                              <w:rPr>
                                <w:rFonts w:ascii="Arial" w:eastAsia="Verdana" w:hAnsi="Arial" w:cs="Arial"/>
                                <w:b/>
                                <w:bCs/>
                                <w:color w:val="000000"/>
                                <w:kern w:val="24"/>
                                <w:sz w:val="20"/>
                                <w:szCs w:val="20"/>
                              </w:rPr>
                            </w:pPr>
                            <w:r w:rsidRPr="00794B26">
                              <w:rPr>
                                <w:rFonts w:ascii="Arial" w:eastAsia="Verdana" w:hAnsi="Arial" w:cs="Arial"/>
                                <w:b/>
                                <w:bCs/>
                                <w:color w:val="000000"/>
                                <w:kern w:val="24"/>
                                <w:sz w:val="20"/>
                                <w:szCs w:val="20"/>
                              </w:rPr>
                              <w:t xml:space="preserve">CAGR </w:t>
                            </w:r>
                          </w:p>
                          <w:p w14:paraId="67C87B94" w14:textId="45B9C34D" w:rsidR="009207A5" w:rsidRPr="00794B26" w:rsidRDefault="00103896" w:rsidP="009207A5">
                            <w:pPr>
                              <w:spacing w:after="0" w:line="360" w:lineRule="auto"/>
                              <w:jc w:val="center"/>
                              <w:textAlignment w:val="baseline"/>
                              <w:rPr>
                                <w:rFonts w:ascii="Arial" w:eastAsia="Verdana" w:hAnsi="Arial" w:cs="Arial"/>
                                <w:b/>
                                <w:bCs/>
                                <w:color w:val="000000"/>
                                <w:kern w:val="24"/>
                                <w:sz w:val="20"/>
                                <w:szCs w:val="20"/>
                              </w:rPr>
                            </w:pPr>
                            <w:r>
                              <w:rPr>
                                <w:rFonts w:ascii="Arial" w:eastAsia="Verdana" w:hAnsi="Arial" w:cs="Arial"/>
                                <w:b/>
                                <w:bCs/>
                                <w:color w:val="000000"/>
                                <w:kern w:val="24"/>
                                <w:sz w:val="20"/>
                                <w:szCs w:val="20"/>
                              </w:rPr>
                              <w:t>3.</w:t>
                            </w:r>
                            <w:r w:rsidR="002064A9">
                              <w:rPr>
                                <w:rFonts w:ascii="Arial" w:eastAsia="Verdana" w:hAnsi="Arial" w:cs="Arial"/>
                                <w:b/>
                                <w:bCs/>
                                <w:color w:val="000000"/>
                                <w:kern w:val="24"/>
                                <w:sz w:val="20"/>
                                <w:szCs w:val="20"/>
                              </w:rPr>
                              <w:t>10</w:t>
                            </w:r>
                            <w:r w:rsidR="009207A5" w:rsidRPr="00794B26">
                              <w:rPr>
                                <w:rFonts w:ascii="Arial" w:eastAsia="Verdana" w:hAnsi="Arial" w:cs="Arial"/>
                                <w:b/>
                                <w:bCs/>
                                <w:color w:val="000000"/>
                                <w:kern w:val="24"/>
                                <w:sz w:val="20"/>
                                <w:szCs w:val="20"/>
                              </w:rPr>
                              <w:t>%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55C29ACC" id="_x0000_s1060" style="position:absolute;left:0;text-align:left;margin-left:38.7pt;margin-top:134.3pt;width:130pt;height:56.9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" filled="f" stroked="f" strokeweight="1pt">
                <v:textbox>
                  <w:txbxContent>
                    <w:p w14:paraId="39E7EE7D" w14:textId="77777777" w:rsidR="009207A5" w:rsidRPr="00794B26" w:rsidRDefault="009207A5" w:rsidP="009207A5">
                      <w:pPr>
                        <w:spacing w:after="0" w:line="360" w:lineRule="auto"/>
                        <w:jc w:val="center"/>
                        <w:textAlignment w:val="baseline"/>
                        <w:rPr>
                          <w:rFonts w:ascii="Arial" w:eastAsia="Verdana" w:hAnsi="Arial" w:cs="Arial"/>
                          <w:b/>
                          <w:bCs/>
                          <w:color w:val="000000"/>
                          <w:kern w:val="24"/>
                          <w:sz w:val="20"/>
                          <w:szCs w:val="20"/>
                        </w:rPr>
                      </w:pPr>
                      <w:r w:rsidRPr="00794B26">
                        <w:rPr>
                          <w:rFonts w:ascii="Arial" w:eastAsia="Verdana" w:hAnsi="Arial" w:cs="Arial"/>
                          <w:b/>
                          <w:bCs/>
                          <w:color w:val="000000"/>
                          <w:kern w:val="24"/>
                          <w:sz w:val="20"/>
                          <w:szCs w:val="20"/>
                        </w:rPr>
                        <w:t>2015-2020</w:t>
                      </w:r>
                    </w:p>
                    <w:p w14:paraId="11B4FFDD" w14:textId="77777777" w:rsidR="009207A5" w:rsidRPr="00794B26" w:rsidRDefault="009207A5" w:rsidP="009207A5">
                      <w:pPr>
                        <w:spacing w:after="0" w:line="360" w:lineRule="auto"/>
                        <w:jc w:val="center"/>
                        <w:textAlignment w:val="baseline"/>
                        <w:rPr>
                          <w:rFonts w:ascii="Arial" w:eastAsia="Verdana" w:hAnsi="Arial" w:cs="Arial"/>
                          <w:b/>
                          <w:bCs/>
                          <w:color w:val="000000"/>
                          <w:kern w:val="24"/>
                          <w:sz w:val="20"/>
                          <w:szCs w:val="20"/>
                        </w:rPr>
                      </w:pPr>
                      <w:r w:rsidRPr="00794B26">
                        <w:rPr>
                          <w:rFonts w:ascii="Arial" w:eastAsia="Verdana" w:hAnsi="Arial" w:cs="Arial"/>
                          <w:b/>
                          <w:bCs/>
                          <w:color w:val="000000"/>
                          <w:kern w:val="24"/>
                          <w:sz w:val="20"/>
                          <w:szCs w:val="20"/>
                        </w:rPr>
                        <w:t xml:space="preserve">CAGR </w:t>
                      </w:r>
                    </w:p>
                    <w:p w14:paraId="67C87B94" w14:textId="45B9C34D" w:rsidR="009207A5" w:rsidRPr="00794B26" w:rsidRDefault="00103896" w:rsidP="009207A5">
                      <w:pPr>
                        <w:spacing w:after="0" w:line="360" w:lineRule="auto"/>
                        <w:jc w:val="center"/>
                        <w:textAlignment w:val="baseline"/>
                        <w:rPr>
                          <w:rFonts w:ascii="Arial" w:eastAsia="Verdana" w:hAnsi="Arial" w:cs="Arial"/>
                          <w:b/>
                          <w:bCs/>
                          <w:color w:val="000000"/>
                          <w:kern w:val="24"/>
                          <w:sz w:val="20"/>
                          <w:szCs w:val="20"/>
                        </w:rPr>
                      </w:pPr>
                      <w:r>
                        <w:rPr>
                          <w:rFonts w:ascii="Arial" w:eastAsia="Verdana" w:hAnsi="Arial" w:cs="Arial"/>
                          <w:b/>
                          <w:bCs/>
                          <w:color w:val="000000"/>
                          <w:kern w:val="24"/>
                          <w:sz w:val="20"/>
                          <w:szCs w:val="20"/>
                        </w:rPr>
                        <w:t>3.</w:t>
                      </w:r>
                      <w:r w:rsidR="002064A9">
                        <w:rPr>
                          <w:rFonts w:ascii="Arial" w:eastAsia="Verdana" w:hAnsi="Arial" w:cs="Arial"/>
                          <w:b/>
                          <w:bCs/>
                          <w:color w:val="000000"/>
                          <w:kern w:val="24"/>
                          <w:sz w:val="20"/>
                          <w:szCs w:val="20"/>
                        </w:rPr>
                        <w:t>10</w:t>
                      </w:r>
                      <w:r w:rsidR="009207A5" w:rsidRPr="00794B26">
                        <w:rPr>
                          <w:rFonts w:ascii="Arial" w:eastAsia="Verdana" w:hAnsi="Arial" w:cs="Arial"/>
                          <w:b/>
                          <w:bCs/>
                          <w:color w:val="000000"/>
                          <w:kern w:val="24"/>
                          <w:sz w:val="20"/>
                          <w:szCs w:val="20"/>
                        </w:rPr>
                        <w:t>% By Volume</w:t>
                      </w:r>
                    </w:p>
                  </w:txbxContent>
                </v:textbox>
              </v:rect>
            </w:pict>
          </mc:Fallback>
        </mc:AlternateContent>
      </w:r>
      <w:r w:rsidRPr="000B521B">
        <w:rPr>
          <w:rFonts w:ascii="Arial" w:eastAsia="Arial" w:hAnsi="Arial" w:cs="Arial"/>
          <w:bCs/>
          <w:noProof/>
          <w:sz w:val="20"/>
          <w:szCs w:val="20"/>
        </w:rPr>
        <w:drawing>
          <wp:inline distT="0" distB="0" distL="0" distR="0" wp14:anchorId="54951698" wp14:editId="6B3713C8">
            <wp:extent cx="6457950" cy="2118995"/>
            <wp:effectExtent l="0" t="0" r="0" b="0"/>
            <wp:docPr id="68" name="Chart 68">
              <a:extLst xmlns:a="http://schemas.openxmlformats.org/drawingml/2006/main">
                <a:ext uri="{FF2B5EF4-FFF2-40B4-BE49-F238E27FC236}">
                  <a16:creationId xmlns:a16="http://schemas.microsoft.com/office/drawing/2014/main" id="{843F760E-5747-446A-9AB7-FAC8297908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54366EB" w14:textId="7C3F7FD0" w:rsidR="009207A5" w:rsidRPr="000B521B" w:rsidRDefault="00BA3B42" w:rsidP="009207A5">
      <w:pPr>
        <w:jc w:val="both"/>
        <w:rPr>
          <w:rFonts w:ascii="Arial" w:hAnsi="Arial" w:cs="Arial"/>
          <w:sz w:val="24"/>
          <w:szCs w:val="24"/>
        </w:rPr>
      </w:pPr>
      <w:r w:rsidRPr="000B521B">
        <w:rPr>
          <w:rFonts w:ascii="Arial" w:hAnsi="Arial" w:cs="Arial"/>
          <w:noProof/>
        </w:rPr>
        <mc:AlternateContent>
          <mc:Choice Requires="wps">
            <w:drawing>
              <wp:anchor distT="0" distB="0" distL="114300" distR="114300" simplePos="0" relativeHeight="252674048" behindDoc="0" locked="0" layoutInCell="1" allowOverlap="1" wp14:anchorId="6C895667" wp14:editId="05C432D4">
                <wp:simplePos x="0" y="0"/>
                <wp:positionH relativeFrom="column">
                  <wp:posOffset>5177790</wp:posOffset>
                </wp:positionH>
                <wp:positionV relativeFrom="paragraph">
                  <wp:posOffset>288290</wp:posOffset>
                </wp:positionV>
                <wp:extent cx="1280160" cy="292735"/>
                <wp:effectExtent l="0" t="0" r="0" b="0"/>
                <wp:wrapNone/>
                <wp:docPr id="7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3E1B7486" w14:textId="77777777" w:rsidR="00BA3B42" w:rsidRPr="005858C1" w:rsidRDefault="00BA3B42" w:rsidP="00BA3B4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C895667" id="_x0000_s1061" type="#_x0000_t202" style="position:absolute;left:0;text-align:left;margin-left:407.7pt;margin-top:22.7pt;width:100.8pt;height:23.05pt;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" filled="f" stroked="f">
                <v:textbox style="mso-fit-shape-to-text:t">
                  <w:txbxContent>
                    <w:p w14:paraId="3E1B7486" w14:textId="77777777" w:rsidR="00BA3B42" w:rsidRPr="005858C1" w:rsidRDefault="00BA3B42" w:rsidP="00BA3B4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p>
    <w:p w14:paraId="1BB3F590" w14:textId="3DD160C8" w:rsidR="00C14303" w:rsidRPr="000B521B" w:rsidRDefault="00C14303" w:rsidP="009207A5">
      <w:pPr>
        <w:jc w:val="both"/>
        <w:rPr>
          <w:rFonts w:ascii="Arial" w:hAnsi="Arial" w:cs="Arial"/>
          <w:b/>
          <w:bCs/>
          <w:sz w:val="24"/>
          <w:szCs w:val="24"/>
        </w:rPr>
      </w:pPr>
    </w:p>
    <w:p w14:paraId="144720EE" w14:textId="725D3176" w:rsidR="00C14303" w:rsidRPr="000B521B" w:rsidRDefault="00C14303" w:rsidP="009207A5">
      <w:pPr>
        <w:jc w:val="both"/>
        <w:rPr>
          <w:rFonts w:ascii="Arial" w:hAnsi="Arial" w:cs="Arial"/>
          <w:b/>
          <w:bCs/>
          <w:sz w:val="24"/>
          <w:szCs w:val="24"/>
        </w:rPr>
      </w:pPr>
    </w:p>
    <w:p w14:paraId="0022E2EA" w14:textId="77777777" w:rsidR="009A19EE" w:rsidRPr="000B521B" w:rsidRDefault="009A19EE" w:rsidP="0015661D">
      <w:pPr>
        <w:jc w:val="both"/>
        <w:rPr>
          <w:rFonts w:ascii="Arial" w:hAnsi="Arial" w:cs="Arial"/>
          <w:b/>
          <w:bCs/>
          <w:sz w:val="24"/>
          <w:szCs w:val="24"/>
        </w:rPr>
      </w:pPr>
    </w:p>
    <w:p w14:paraId="09BE5008" w14:textId="77777777" w:rsidR="009A19EE" w:rsidRPr="000B521B" w:rsidRDefault="009A19EE" w:rsidP="0015661D">
      <w:pPr>
        <w:jc w:val="both"/>
        <w:rPr>
          <w:rFonts w:ascii="Arial" w:hAnsi="Arial" w:cs="Arial"/>
          <w:b/>
          <w:bCs/>
          <w:sz w:val="24"/>
          <w:szCs w:val="24"/>
        </w:rPr>
      </w:pPr>
    </w:p>
    <w:p w14:paraId="54FFD3D6" w14:textId="77777777" w:rsidR="009A19EE" w:rsidRPr="000B521B" w:rsidRDefault="009A19EE" w:rsidP="0015661D">
      <w:pPr>
        <w:jc w:val="both"/>
        <w:rPr>
          <w:rFonts w:ascii="Arial" w:hAnsi="Arial" w:cs="Arial"/>
          <w:b/>
          <w:bCs/>
          <w:sz w:val="24"/>
          <w:szCs w:val="24"/>
        </w:rPr>
      </w:pPr>
    </w:p>
    <w:p w14:paraId="47543239" w14:textId="77777777" w:rsidR="00363B4C" w:rsidRDefault="00363B4C" w:rsidP="0015661D">
      <w:pPr>
        <w:jc w:val="both"/>
        <w:rPr>
          <w:rFonts w:ascii="Arial" w:hAnsi="Arial" w:cs="Arial"/>
          <w:b/>
          <w:bCs/>
          <w:sz w:val="24"/>
          <w:szCs w:val="24"/>
        </w:rPr>
      </w:pPr>
    </w:p>
    <w:p w14:paraId="289178DB" w14:textId="0209A6E4" w:rsidR="0015661D" w:rsidRPr="000B521B" w:rsidRDefault="0015661D" w:rsidP="0015661D">
      <w:pPr>
        <w:jc w:val="both"/>
        <w:rPr>
          <w:rFonts w:ascii="Arial" w:hAnsi="Arial" w:cs="Arial"/>
          <w:b/>
          <w:bCs/>
          <w:sz w:val="24"/>
          <w:szCs w:val="24"/>
        </w:rPr>
      </w:pPr>
      <w:r w:rsidRPr="000B521B">
        <w:rPr>
          <w:rFonts w:ascii="Arial" w:hAnsi="Arial" w:cs="Arial"/>
          <w:b/>
          <w:bCs/>
          <w:noProof/>
          <w:sz w:val="24"/>
          <w:szCs w:val="24"/>
        </w:rPr>
        <mc:AlternateContent>
          <mc:Choice Requires="wps">
            <w:drawing>
              <wp:anchor distT="45720" distB="45720" distL="114300" distR="114300" simplePos="0" relativeHeight="252551168" behindDoc="0" locked="0" layoutInCell="1" allowOverlap="1" wp14:anchorId="669AE655" wp14:editId="3327B9E4">
                <wp:simplePos x="0" y="0"/>
                <wp:positionH relativeFrom="column">
                  <wp:posOffset>3175</wp:posOffset>
                </wp:positionH>
                <wp:positionV relativeFrom="paragraph">
                  <wp:posOffset>474980</wp:posOffset>
                </wp:positionV>
                <wp:extent cx="6400800" cy="2863850"/>
                <wp:effectExtent l="57150" t="57150" r="95250" b="107950"/>
                <wp:wrapSquare wrapText="bothSides"/>
                <wp:docPr id="2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2863850"/>
                        </a:xfrm>
                        <a:prstGeom prst="rect">
                          <a:avLst/>
                        </a:prstGeom>
                        <a:solidFill>
                          <a:schemeClr val="accent5">
                            <a:lumMod val="50000"/>
                          </a:schemeClr>
                        </a:solidFill>
                        <a:ln>
                          <a:noFill/>
                          <a:prstDash val="sysDash"/>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3"/>
                        </a:lnRef>
                        <a:fillRef idx="3">
                          <a:schemeClr val="accent3"/>
                        </a:fillRef>
                        <a:effectRef idx="3">
                          <a:schemeClr val="accent3"/>
                        </a:effectRef>
                        <a:fontRef idx="minor">
                          <a:schemeClr val="lt1"/>
                        </a:fontRef>
                      </wps:style>
                      <wps:txbx>
                        <w:txbxContent>
                          <w:p w14:paraId="66D9C4F2" w14:textId="77777777" w:rsidR="00477C5A" w:rsidRPr="00477C5A" w:rsidRDefault="0015661D" w:rsidP="002B5226">
                            <w:pPr>
                              <w:pStyle w:val="ListParagraph"/>
                              <w:numPr>
                                <w:ilvl w:val="0"/>
                                <w:numId w:val="19"/>
                              </w:numPr>
                              <w:spacing w:line="360" w:lineRule="auto"/>
                              <w:jc w:val="both"/>
                              <w:rPr>
                                <w:color w:val="FFFFFF" w:themeColor="background1"/>
                                <w:sz w:val="24"/>
                                <w:szCs w:val="24"/>
                              </w:rPr>
                            </w:pPr>
                            <w:r w:rsidRPr="00477C5A">
                              <w:rPr>
                                <w:color w:val="FFFFFF" w:themeColor="background1"/>
                                <w:sz w:val="24"/>
                                <w:szCs w:val="24"/>
                              </w:rPr>
                              <w:t xml:space="preserve">5G is a fifth-generation cellular network technology which tends to increase the internet speed up to 100 gigabits per second and is expected to be 100 times faster than fourth generation technology (4G) and provides lower latency. </w:t>
                            </w:r>
                          </w:p>
                          <w:p w14:paraId="6101EB7D" w14:textId="77777777" w:rsidR="00477C5A" w:rsidRPr="00477C5A" w:rsidRDefault="0015661D" w:rsidP="002B5226">
                            <w:pPr>
                              <w:pStyle w:val="ListParagraph"/>
                              <w:numPr>
                                <w:ilvl w:val="0"/>
                                <w:numId w:val="19"/>
                              </w:numPr>
                              <w:spacing w:line="360" w:lineRule="auto"/>
                              <w:jc w:val="both"/>
                              <w:rPr>
                                <w:color w:val="FFFFFF" w:themeColor="background1"/>
                                <w:sz w:val="24"/>
                                <w:szCs w:val="24"/>
                              </w:rPr>
                            </w:pPr>
                            <w:r w:rsidRPr="00477C5A">
                              <w:rPr>
                                <w:color w:val="FFFFFF" w:themeColor="background1"/>
                                <w:sz w:val="24"/>
                                <w:szCs w:val="24"/>
                              </w:rPr>
                              <w:t xml:space="preserve">5G will be able to support huge number of connected devices without lags and can provide longer battery life which is expected to propel the market of IoT across various manufacturing units. 5G is the foundation for realizing the full potential of IoT. </w:t>
                            </w:r>
                          </w:p>
                          <w:p w14:paraId="058975E0" w14:textId="77BF44D4" w:rsidR="0015661D" w:rsidRPr="00477C5A" w:rsidRDefault="0015661D" w:rsidP="002B5226">
                            <w:pPr>
                              <w:pStyle w:val="ListParagraph"/>
                              <w:numPr>
                                <w:ilvl w:val="0"/>
                                <w:numId w:val="19"/>
                              </w:numPr>
                              <w:spacing w:line="360" w:lineRule="auto"/>
                              <w:jc w:val="both"/>
                              <w:rPr>
                                <w:color w:val="FFFFFF" w:themeColor="background1"/>
                                <w:sz w:val="24"/>
                                <w:szCs w:val="24"/>
                              </w:rPr>
                            </w:pPr>
                            <w:r w:rsidRPr="00477C5A">
                              <w:rPr>
                                <w:color w:val="FFFFFF" w:themeColor="background1"/>
                                <w:sz w:val="24"/>
                                <w:szCs w:val="24"/>
                              </w:rPr>
                              <w:t>For instance, in 2020, Bharti Airtel Ltd launched its internet of things (IoT) platform for enterprises to connect and manage billions of devices and applications. Largest Telecom Player in terms of market share, Reliance Jio announced launch of Jio Phone Nex</w:t>
                            </w:r>
                            <w:r w:rsidR="00035944">
                              <w:rPr>
                                <w:color w:val="FFFFFF" w:themeColor="background1"/>
                                <w:sz w:val="24"/>
                                <w:szCs w:val="24"/>
                              </w:rPr>
                              <w:t>t</w:t>
                            </w:r>
                            <w:r w:rsidRPr="00477C5A">
                              <w:rPr>
                                <w:color w:val="FFFFFF" w:themeColor="background1"/>
                                <w:sz w:val="24"/>
                                <w:szCs w:val="24"/>
                              </w:rPr>
                              <w:t xml:space="preserve"> with collaboration of Google.</w:t>
                            </w:r>
                          </w:p>
                          <w:p w14:paraId="023674A0" w14:textId="47E3B451" w:rsidR="0015661D" w:rsidRPr="00477C5A" w:rsidRDefault="0015661D">
                            <w:pP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AE655" id="_x0000_s1062" type="#_x0000_t202" style="position:absolute;left:0;text-align:left;margin-left:.25pt;margin-top:37.4pt;width:7in;height:225.5pt;z-index:25255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" fillcolor="#1f4d78 [1608]" stroked="f">
                <v:stroke dashstyle="3 1"/>
                <v:shadow on="t" color="black" opacity="20971f" offset="0,2.2pt"/>
                <v:textbox>
                  <w:txbxContent>
                    <w:p w14:paraId="66D9C4F2" w14:textId="77777777" w:rsidR="00477C5A" w:rsidRPr="00477C5A" w:rsidRDefault="0015661D" w:rsidP="002B5226">
                      <w:pPr>
                        <w:pStyle w:val="ListParagraph"/>
                        <w:numPr>
                          <w:ilvl w:val="0"/>
                          <w:numId w:val="19"/>
                        </w:numPr>
                        <w:spacing w:line="360" w:lineRule="auto"/>
                        <w:jc w:val="both"/>
                        <w:rPr>
                          <w:color w:val="FFFFFF" w:themeColor="background1"/>
                          <w:sz w:val="24"/>
                          <w:szCs w:val="24"/>
                        </w:rPr>
                      </w:pPr>
                      <w:r w:rsidRPr="00477C5A">
                        <w:rPr>
                          <w:color w:val="FFFFFF" w:themeColor="background1"/>
                          <w:sz w:val="24"/>
                          <w:szCs w:val="24"/>
                        </w:rPr>
                        <w:t xml:space="preserve">5G is a fifth-generation cellular network technology which tends to increase the internet speed up to 100 gigabits per second and is expected to be 100 times faster than fourth generation technology (4G) and provides lower latency. </w:t>
                      </w:r>
                    </w:p>
                    <w:p w14:paraId="6101EB7D" w14:textId="77777777" w:rsidR="00477C5A" w:rsidRPr="00477C5A" w:rsidRDefault="0015661D" w:rsidP="002B5226">
                      <w:pPr>
                        <w:pStyle w:val="ListParagraph"/>
                        <w:numPr>
                          <w:ilvl w:val="0"/>
                          <w:numId w:val="19"/>
                        </w:numPr>
                        <w:spacing w:line="360" w:lineRule="auto"/>
                        <w:jc w:val="both"/>
                        <w:rPr>
                          <w:color w:val="FFFFFF" w:themeColor="background1"/>
                          <w:sz w:val="24"/>
                          <w:szCs w:val="24"/>
                        </w:rPr>
                      </w:pPr>
                      <w:r w:rsidRPr="00477C5A">
                        <w:rPr>
                          <w:color w:val="FFFFFF" w:themeColor="background1"/>
                          <w:sz w:val="24"/>
                          <w:szCs w:val="24"/>
                        </w:rPr>
                        <w:t xml:space="preserve">5G will be able to support huge number of connected devices without lags and can provide longer battery life which is expected to propel the market of IoT across various manufacturing units. 5G is the foundation for realizing the full potential of IoT. </w:t>
                      </w:r>
                    </w:p>
                    <w:p w14:paraId="058975E0" w14:textId="77BF44D4" w:rsidR="0015661D" w:rsidRPr="00477C5A" w:rsidRDefault="0015661D" w:rsidP="002B5226">
                      <w:pPr>
                        <w:pStyle w:val="ListParagraph"/>
                        <w:numPr>
                          <w:ilvl w:val="0"/>
                          <w:numId w:val="19"/>
                        </w:numPr>
                        <w:spacing w:line="360" w:lineRule="auto"/>
                        <w:jc w:val="both"/>
                        <w:rPr>
                          <w:color w:val="FFFFFF" w:themeColor="background1"/>
                          <w:sz w:val="24"/>
                          <w:szCs w:val="24"/>
                        </w:rPr>
                      </w:pPr>
                      <w:r w:rsidRPr="00477C5A">
                        <w:rPr>
                          <w:color w:val="FFFFFF" w:themeColor="background1"/>
                          <w:sz w:val="24"/>
                          <w:szCs w:val="24"/>
                        </w:rPr>
                        <w:t>For instance, in 2020, Bharti Airtel Ltd launched its internet of things (IoT) platform for enterprises to connect and manage billions of devices and applications. Largest Telecom Player in terms of market share, Reliance Jio announced launch of Jio Phone Nex</w:t>
                      </w:r>
                      <w:r w:rsidR="00035944">
                        <w:rPr>
                          <w:color w:val="FFFFFF" w:themeColor="background1"/>
                          <w:sz w:val="24"/>
                          <w:szCs w:val="24"/>
                        </w:rPr>
                        <w:t>t</w:t>
                      </w:r>
                      <w:r w:rsidRPr="00477C5A">
                        <w:rPr>
                          <w:color w:val="FFFFFF" w:themeColor="background1"/>
                          <w:sz w:val="24"/>
                          <w:szCs w:val="24"/>
                        </w:rPr>
                        <w:t xml:space="preserve"> with collaboration of Google.</w:t>
                      </w:r>
                    </w:p>
                    <w:p w14:paraId="023674A0" w14:textId="47E3B451" w:rsidR="0015661D" w:rsidRPr="00477C5A" w:rsidRDefault="0015661D">
                      <w:pPr>
                        <w:rPr>
                          <w:color w:val="FFFFFF" w:themeColor="background1"/>
                        </w:rPr>
                      </w:pPr>
                    </w:p>
                  </w:txbxContent>
                </v:textbox>
                <w10:wrap type="square"/>
              </v:shape>
            </w:pict>
          </mc:Fallback>
        </mc:AlternateContent>
      </w:r>
      <w:r w:rsidRPr="000B521B">
        <w:rPr>
          <w:rFonts w:ascii="Arial" w:hAnsi="Arial" w:cs="Arial"/>
          <w:b/>
          <w:bCs/>
          <w:sz w:val="24"/>
          <w:szCs w:val="24"/>
        </w:rPr>
        <w:t>Development of 5G technology in India will increase the demand of VER</w:t>
      </w:r>
    </w:p>
    <w:p w14:paraId="517748D4" w14:textId="77777777" w:rsidR="0015661D" w:rsidRPr="000B521B" w:rsidRDefault="0015661D" w:rsidP="009207A5">
      <w:pPr>
        <w:jc w:val="both"/>
        <w:rPr>
          <w:rFonts w:ascii="Arial" w:hAnsi="Arial" w:cs="Arial"/>
          <w:b/>
          <w:bCs/>
          <w:sz w:val="24"/>
          <w:szCs w:val="24"/>
        </w:rPr>
      </w:pPr>
    </w:p>
    <w:p w14:paraId="05CFFF5F" w14:textId="7F57EBB4" w:rsidR="009207A5" w:rsidRPr="000B521B" w:rsidRDefault="00BA3B42" w:rsidP="009207A5">
      <w:pPr>
        <w:jc w:val="both"/>
        <w:rPr>
          <w:rFonts w:ascii="Arial" w:hAnsi="Arial" w:cs="Arial"/>
          <w:b/>
          <w:bCs/>
          <w:sz w:val="24"/>
          <w:szCs w:val="24"/>
        </w:rPr>
      </w:pPr>
      <w:r w:rsidRPr="000B521B">
        <w:rPr>
          <w:rFonts w:ascii="Arial" w:hAnsi="Arial" w:cs="Arial"/>
          <w:noProof/>
        </w:rPr>
        <mc:AlternateContent>
          <mc:Choice Requires="wps">
            <w:drawing>
              <wp:anchor distT="0" distB="0" distL="114300" distR="114300" simplePos="0" relativeHeight="252676096" behindDoc="0" locked="0" layoutInCell="1" allowOverlap="1" wp14:anchorId="09DCBF7E" wp14:editId="35B662B2">
                <wp:simplePos x="0" y="0"/>
                <wp:positionH relativeFrom="column">
                  <wp:posOffset>5332730</wp:posOffset>
                </wp:positionH>
                <wp:positionV relativeFrom="paragraph">
                  <wp:posOffset>3686175</wp:posOffset>
                </wp:positionV>
                <wp:extent cx="1280160" cy="292735"/>
                <wp:effectExtent l="0" t="0" r="0" b="0"/>
                <wp:wrapNone/>
                <wp:docPr id="7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56E73EB9" w14:textId="79700125" w:rsidR="00BA3B42" w:rsidRPr="005858C1" w:rsidRDefault="00BA3B42" w:rsidP="00BA3B4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sidR="001C6629">
                              <w:rPr>
                                <w:rFonts w:ascii="Verdana" w:eastAsia="Verdana" w:hAnsi="Verdana" w:cs="Verdana"/>
                                <w:i/>
                                <w:iCs/>
                                <w:color w:val="3F3F3F"/>
                                <w:kern w:val="24"/>
                                <w:sz w:val="12"/>
                                <w:szCs w:val="12"/>
                              </w:rPr>
                              <w:t>DGFT</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9DCBF7E" id="_x0000_s1063" type="#_x0000_t202" style="position:absolute;left:0;text-align:left;margin-left:419.9pt;margin-top:290.25pt;width:100.8pt;height:23.05pt;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" filled="f" stroked="f">
                <v:textbox style="mso-fit-shape-to-text:t">
                  <w:txbxContent>
                    <w:p w14:paraId="56E73EB9" w14:textId="79700125" w:rsidR="00BA3B42" w:rsidRPr="005858C1" w:rsidRDefault="00BA3B42" w:rsidP="00BA3B4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sidR="001C6629">
                        <w:rPr>
                          <w:rFonts w:ascii="Verdana" w:eastAsia="Verdana" w:hAnsi="Verdana" w:cs="Verdana"/>
                          <w:i/>
                          <w:iCs/>
                          <w:color w:val="3F3F3F"/>
                          <w:kern w:val="24"/>
                          <w:sz w:val="12"/>
                          <w:szCs w:val="12"/>
                        </w:rPr>
                        <w:t>DGFT</w:t>
                      </w:r>
                    </w:p>
                  </w:txbxContent>
                </v:textbox>
              </v:shape>
            </w:pict>
          </mc:Fallback>
        </mc:AlternateContent>
      </w:r>
      <w:r w:rsidR="00EB2CC0" w:rsidRPr="000B521B">
        <w:rPr>
          <w:rFonts w:ascii="Arial" w:hAnsi="Arial" w:cs="Arial"/>
          <w:b/>
          <w:bCs/>
          <w:sz w:val="24"/>
          <w:szCs w:val="24"/>
        </w:rPr>
        <w:t xml:space="preserve">India Vinyl Ester Resin Trade Dynamics, By </w:t>
      </w:r>
      <w:r w:rsidR="009207A5" w:rsidRPr="000B521B">
        <w:rPr>
          <w:rFonts w:ascii="Arial" w:hAnsi="Arial" w:cs="Arial"/>
          <w:b/>
          <w:bCs/>
          <w:sz w:val="24"/>
          <w:szCs w:val="24"/>
        </w:rPr>
        <w:t>Valu</w:t>
      </w:r>
      <w:r w:rsidR="00EB2CC0" w:rsidRPr="000B521B">
        <w:rPr>
          <w:rFonts w:ascii="Arial" w:hAnsi="Arial" w:cs="Arial"/>
          <w:b/>
          <w:bCs/>
          <w:sz w:val="24"/>
          <w:szCs w:val="24"/>
        </w:rPr>
        <w:t>e</w:t>
      </w:r>
      <w:r w:rsidR="009207A5" w:rsidRPr="000B521B">
        <w:rPr>
          <w:rFonts w:ascii="Arial" w:hAnsi="Arial" w:cs="Arial"/>
          <w:b/>
          <w:bCs/>
          <w:sz w:val="24"/>
          <w:szCs w:val="24"/>
        </w:rPr>
        <w:t xml:space="preserve"> </w:t>
      </w:r>
      <w:r w:rsidR="00EB2CC0" w:rsidRPr="000B521B">
        <w:rPr>
          <w:rFonts w:ascii="Arial" w:hAnsi="Arial" w:cs="Arial"/>
          <w:b/>
          <w:bCs/>
          <w:sz w:val="24"/>
          <w:szCs w:val="24"/>
        </w:rPr>
        <w:t>(</w:t>
      </w:r>
      <w:r w:rsidR="009207A5" w:rsidRPr="000B521B">
        <w:rPr>
          <w:rFonts w:ascii="Arial" w:hAnsi="Arial" w:cs="Arial"/>
          <w:b/>
          <w:bCs/>
          <w:sz w:val="24"/>
          <w:szCs w:val="24"/>
        </w:rPr>
        <w:t>USD million</w:t>
      </w:r>
      <w:r w:rsidR="00EB2CC0" w:rsidRPr="000B521B">
        <w:rPr>
          <w:rFonts w:ascii="Arial" w:hAnsi="Arial" w:cs="Arial"/>
          <w:b/>
          <w:bCs/>
          <w:sz w:val="24"/>
          <w:szCs w:val="24"/>
        </w:rPr>
        <w:t>) By</w:t>
      </w:r>
      <w:r w:rsidR="009207A5" w:rsidRPr="000B521B">
        <w:rPr>
          <w:rFonts w:ascii="Arial" w:hAnsi="Arial" w:cs="Arial"/>
          <w:b/>
          <w:bCs/>
          <w:sz w:val="24"/>
          <w:szCs w:val="24"/>
        </w:rPr>
        <w:t xml:space="preserve"> Volume- </w:t>
      </w:r>
      <w:r w:rsidR="00EB2CC0" w:rsidRPr="000B521B">
        <w:rPr>
          <w:rFonts w:ascii="Arial" w:hAnsi="Arial" w:cs="Arial"/>
          <w:b/>
          <w:bCs/>
          <w:sz w:val="24"/>
          <w:szCs w:val="24"/>
        </w:rPr>
        <w:t>(</w:t>
      </w:r>
      <w:r w:rsidR="007E26B0" w:rsidRPr="000B521B">
        <w:rPr>
          <w:rFonts w:ascii="Arial" w:hAnsi="Arial" w:cs="Arial"/>
          <w:b/>
          <w:bCs/>
          <w:sz w:val="24"/>
          <w:szCs w:val="24"/>
        </w:rPr>
        <w:t>000’</w:t>
      </w:r>
      <w:r w:rsidR="009207A5" w:rsidRPr="000B521B">
        <w:rPr>
          <w:rFonts w:ascii="Arial" w:hAnsi="Arial" w:cs="Arial"/>
          <w:b/>
          <w:bCs/>
          <w:sz w:val="24"/>
          <w:szCs w:val="24"/>
        </w:rPr>
        <w:t xml:space="preserve"> tonnes)</w:t>
      </w:r>
    </w:p>
    <w:tbl>
      <w:tblPr>
        <w:tblW w:w="10382" w:type="dxa"/>
        <w:tblLook w:val="04A0" w:firstRow="1" w:lastRow="0" w:firstColumn="1" w:lastColumn="0" w:noHBand="0" w:noVBand="1"/>
      </w:tblPr>
      <w:tblGrid>
        <w:gridCol w:w="2228"/>
        <w:gridCol w:w="1203"/>
        <w:gridCol w:w="1515"/>
        <w:gridCol w:w="1203"/>
        <w:gridCol w:w="1515"/>
        <w:gridCol w:w="1203"/>
        <w:gridCol w:w="1515"/>
      </w:tblGrid>
      <w:tr w:rsidR="00C55DE8" w:rsidRPr="001C6629" w14:paraId="50E36EC2" w14:textId="77777777" w:rsidTr="00C55DE8">
        <w:trPr>
          <w:trHeight w:val="244"/>
        </w:trPr>
        <w:tc>
          <w:tcPr>
            <w:tcW w:w="2228"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7848341" w14:textId="77777777" w:rsidR="009207A5" w:rsidRPr="001C6629" w:rsidRDefault="009207A5" w:rsidP="00BF252C">
            <w:pPr>
              <w:spacing w:after="0" w:line="240" w:lineRule="auto"/>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 xml:space="preserve">Imported Country </w:t>
            </w:r>
          </w:p>
        </w:tc>
        <w:tc>
          <w:tcPr>
            <w:tcW w:w="2718"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51AC20BD" w14:textId="77777777" w:rsidR="009207A5" w:rsidRPr="001C6629" w:rsidRDefault="009207A5" w:rsidP="00BF252C">
            <w:pPr>
              <w:spacing w:after="0" w:line="240" w:lineRule="auto"/>
              <w:jc w:val="center"/>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2019</w:t>
            </w:r>
          </w:p>
        </w:tc>
        <w:tc>
          <w:tcPr>
            <w:tcW w:w="2718"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5370E17A" w14:textId="77777777" w:rsidR="009207A5" w:rsidRPr="001C6629" w:rsidRDefault="009207A5" w:rsidP="00BF252C">
            <w:pPr>
              <w:spacing w:after="0" w:line="240" w:lineRule="auto"/>
              <w:jc w:val="center"/>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2020</w:t>
            </w:r>
          </w:p>
        </w:tc>
        <w:tc>
          <w:tcPr>
            <w:tcW w:w="2718"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2C86F7F6" w14:textId="77777777" w:rsidR="009207A5" w:rsidRPr="001C6629" w:rsidRDefault="009207A5" w:rsidP="00BF252C">
            <w:pPr>
              <w:spacing w:after="0" w:line="240" w:lineRule="auto"/>
              <w:jc w:val="center"/>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2021</w:t>
            </w:r>
          </w:p>
        </w:tc>
      </w:tr>
      <w:tr w:rsidR="009207A5" w:rsidRPr="001C6629" w14:paraId="742E050E" w14:textId="77777777" w:rsidTr="00C55DE8">
        <w:trPr>
          <w:trHeight w:val="244"/>
        </w:trPr>
        <w:tc>
          <w:tcPr>
            <w:tcW w:w="2228" w:type="dxa"/>
            <w:tcBorders>
              <w:top w:val="nil"/>
              <w:left w:val="single" w:sz="4" w:space="0" w:color="auto"/>
              <w:bottom w:val="single" w:sz="4" w:space="0" w:color="auto"/>
              <w:right w:val="single" w:sz="4" w:space="0" w:color="auto"/>
            </w:tcBorders>
            <w:shd w:val="clear" w:color="auto" w:fill="C00000"/>
            <w:noWrap/>
            <w:vAlign w:val="bottom"/>
            <w:hideMark/>
          </w:tcPr>
          <w:p w14:paraId="401CF2E0" w14:textId="77777777" w:rsidR="009207A5" w:rsidRPr="001C6629" w:rsidRDefault="009207A5" w:rsidP="00BF252C">
            <w:pPr>
              <w:spacing w:after="0" w:line="240" w:lineRule="auto"/>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 </w:t>
            </w:r>
          </w:p>
        </w:tc>
        <w:tc>
          <w:tcPr>
            <w:tcW w:w="1203" w:type="dxa"/>
            <w:tcBorders>
              <w:top w:val="nil"/>
              <w:left w:val="nil"/>
              <w:bottom w:val="single" w:sz="4" w:space="0" w:color="auto"/>
              <w:right w:val="single" w:sz="4" w:space="0" w:color="auto"/>
            </w:tcBorders>
            <w:shd w:val="clear" w:color="auto" w:fill="C00000"/>
            <w:noWrap/>
            <w:vAlign w:val="bottom"/>
            <w:hideMark/>
          </w:tcPr>
          <w:p w14:paraId="319E5285" w14:textId="77777777" w:rsidR="009207A5" w:rsidRPr="001C6629" w:rsidRDefault="009207A5" w:rsidP="00BF252C">
            <w:pPr>
              <w:spacing w:after="0" w:line="240" w:lineRule="auto"/>
              <w:jc w:val="center"/>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21D0754F" w14:textId="77777777" w:rsidR="009207A5" w:rsidRPr="001C6629" w:rsidRDefault="009207A5" w:rsidP="00BF252C">
            <w:pPr>
              <w:spacing w:after="0" w:line="240" w:lineRule="auto"/>
              <w:jc w:val="center"/>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Volume</w:t>
            </w:r>
          </w:p>
        </w:tc>
        <w:tc>
          <w:tcPr>
            <w:tcW w:w="1203" w:type="dxa"/>
            <w:tcBorders>
              <w:top w:val="nil"/>
              <w:left w:val="nil"/>
              <w:bottom w:val="single" w:sz="4" w:space="0" w:color="auto"/>
              <w:right w:val="single" w:sz="4" w:space="0" w:color="auto"/>
            </w:tcBorders>
            <w:shd w:val="clear" w:color="auto" w:fill="C00000"/>
            <w:noWrap/>
            <w:vAlign w:val="bottom"/>
            <w:hideMark/>
          </w:tcPr>
          <w:p w14:paraId="55312BFE" w14:textId="77777777" w:rsidR="009207A5" w:rsidRPr="001C6629" w:rsidRDefault="009207A5" w:rsidP="00BF252C">
            <w:pPr>
              <w:spacing w:after="0" w:line="240" w:lineRule="auto"/>
              <w:jc w:val="center"/>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5A719660" w14:textId="77777777" w:rsidR="009207A5" w:rsidRPr="001C6629" w:rsidRDefault="009207A5" w:rsidP="00BF252C">
            <w:pPr>
              <w:spacing w:after="0" w:line="240" w:lineRule="auto"/>
              <w:jc w:val="center"/>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Volume</w:t>
            </w:r>
          </w:p>
        </w:tc>
        <w:tc>
          <w:tcPr>
            <w:tcW w:w="1203" w:type="dxa"/>
            <w:tcBorders>
              <w:top w:val="nil"/>
              <w:left w:val="nil"/>
              <w:bottom w:val="single" w:sz="4" w:space="0" w:color="auto"/>
              <w:right w:val="single" w:sz="4" w:space="0" w:color="auto"/>
            </w:tcBorders>
            <w:shd w:val="clear" w:color="auto" w:fill="C00000"/>
            <w:noWrap/>
            <w:vAlign w:val="bottom"/>
            <w:hideMark/>
          </w:tcPr>
          <w:p w14:paraId="52A2B851" w14:textId="77777777" w:rsidR="009207A5" w:rsidRPr="001C6629" w:rsidRDefault="009207A5" w:rsidP="00BF252C">
            <w:pPr>
              <w:spacing w:after="0" w:line="240" w:lineRule="auto"/>
              <w:jc w:val="center"/>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4785D44A" w14:textId="77777777" w:rsidR="009207A5" w:rsidRPr="001C6629" w:rsidRDefault="009207A5" w:rsidP="00BF252C">
            <w:pPr>
              <w:spacing w:after="0" w:line="240" w:lineRule="auto"/>
              <w:jc w:val="center"/>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 xml:space="preserve">Volume </w:t>
            </w:r>
          </w:p>
        </w:tc>
      </w:tr>
      <w:tr w:rsidR="009207A5" w:rsidRPr="001C6629" w14:paraId="7FDA74B2" w14:textId="77777777" w:rsidTr="00C55DE8">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2484D2B0" w14:textId="77777777" w:rsidR="009207A5" w:rsidRPr="001C6629" w:rsidRDefault="009207A5" w:rsidP="00BF252C">
            <w:pPr>
              <w:spacing w:after="0" w:line="240" w:lineRule="auto"/>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Spain</w:t>
            </w:r>
          </w:p>
        </w:tc>
        <w:tc>
          <w:tcPr>
            <w:tcW w:w="1203" w:type="dxa"/>
            <w:tcBorders>
              <w:top w:val="nil"/>
              <w:left w:val="nil"/>
              <w:bottom w:val="single" w:sz="4" w:space="0" w:color="auto"/>
              <w:right w:val="single" w:sz="4" w:space="0" w:color="auto"/>
            </w:tcBorders>
            <w:shd w:val="clear" w:color="000000" w:fill="FFFFFF"/>
            <w:noWrap/>
            <w:vAlign w:val="center"/>
            <w:hideMark/>
          </w:tcPr>
          <w:p w14:paraId="1693734C"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6.36</w:t>
            </w:r>
          </w:p>
        </w:tc>
        <w:tc>
          <w:tcPr>
            <w:tcW w:w="1515" w:type="dxa"/>
            <w:tcBorders>
              <w:top w:val="nil"/>
              <w:left w:val="nil"/>
              <w:bottom w:val="single" w:sz="4" w:space="0" w:color="auto"/>
              <w:right w:val="single" w:sz="4" w:space="0" w:color="auto"/>
            </w:tcBorders>
            <w:shd w:val="clear" w:color="000000" w:fill="FFFFFF"/>
            <w:noWrap/>
            <w:vAlign w:val="bottom"/>
            <w:hideMark/>
          </w:tcPr>
          <w:p w14:paraId="31BAD76B"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2.44</w:t>
            </w:r>
          </w:p>
        </w:tc>
        <w:tc>
          <w:tcPr>
            <w:tcW w:w="1203" w:type="dxa"/>
            <w:tcBorders>
              <w:top w:val="nil"/>
              <w:left w:val="nil"/>
              <w:bottom w:val="single" w:sz="4" w:space="0" w:color="auto"/>
              <w:right w:val="single" w:sz="4" w:space="0" w:color="auto"/>
            </w:tcBorders>
            <w:shd w:val="clear" w:color="000000" w:fill="FFFFFF"/>
            <w:noWrap/>
            <w:vAlign w:val="center"/>
            <w:hideMark/>
          </w:tcPr>
          <w:p w14:paraId="67E6EF2C"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5.34</w:t>
            </w:r>
          </w:p>
        </w:tc>
        <w:tc>
          <w:tcPr>
            <w:tcW w:w="1515" w:type="dxa"/>
            <w:tcBorders>
              <w:top w:val="nil"/>
              <w:left w:val="nil"/>
              <w:bottom w:val="single" w:sz="4" w:space="0" w:color="auto"/>
              <w:right w:val="single" w:sz="4" w:space="0" w:color="auto"/>
            </w:tcBorders>
            <w:shd w:val="clear" w:color="000000" w:fill="FFFFFF"/>
            <w:noWrap/>
            <w:vAlign w:val="center"/>
            <w:hideMark/>
          </w:tcPr>
          <w:p w14:paraId="217259E1"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2.09</w:t>
            </w:r>
          </w:p>
        </w:tc>
        <w:tc>
          <w:tcPr>
            <w:tcW w:w="1203" w:type="dxa"/>
            <w:tcBorders>
              <w:top w:val="nil"/>
              <w:left w:val="nil"/>
              <w:bottom w:val="single" w:sz="4" w:space="0" w:color="auto"/>
              <w:right w:val="single" w:sz="4" w:space="0" w:color="auto"/>
            </w:tcBorders>
            <w:shd w:val="clear" w:color="000000" w:fill="FFFFFF"/>
            <w:noWrap/>
            <w:vAlign w:val="center"/>
            <w:hideMark/>
          </w:tcPr>
          <w:p w14:paraId="3AEEDFFC"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3.57</w:t>
            </w:r>
          </w:p>
        </w:tc>
        <w:tc>
          <w:tcPr>
            <w:tcW w:w="1515" w:type="dxa"/>
            <w:tcBorders>
              <w:top w:val="nil"/>
              <w:left w:val="nil"/>
              <w:bottom w:val="single" w:sz="4" w:space="0" w:color="auto"/>
              <w:right w:val="single" w:sz="4" w:space="0" w:color="auto"/>
            </w:tcBorders>
            <w:shd w:val="clear" w:color="000000" w:fill="FFFFFF"/>
            <w:noWrap/>
            <w:vAlign w:val="center"/>
            <w:hideMark/>
          </w:tcPr>
          <w:p w14:paraId="791398D1"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1.27</w:t>
            </w:r>
          </w:p>
        </w:tc>
      </w:tr>
      <w:tr w:rsidR="009207A5" w:rsidRPr="001C6629" w14:paraId="164270FC" w14:textId="77777777" w:rsidTr="00C55DE8">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7ABBCAB8" w14:textId="77777777" w:rsidR="009207A5" w:rsidRPr="001C6629" w:rsidRDefault="009207A5" w:rsidP="00BF252C">
            <w:pPr>
              <w:spacing w:after="0" w:line="240" w:lineRule="auto"/>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United Kingdom</w:t>
            </w:r>
          </w:p>
        </w:tc>
        <w:tc>
          <w:tcPr>
            <w:tcW w:w="1203" w:type="dxa"/>
            <w:tcBorders>
              <w:top w:val="nil"/>
              <w:left w:val="nil"/>
              <w:bottom w:val="single" w:sz="4" w:space="0" w:color="auto"/>
              <w:right w:val="single" w:sz="4" w:space="0" w:color="auto"/>
            </w:tcBorders>
            <w:shd w:val="clear" w:color="000000" w:fill="FFFFFF"/>
            <w:noWrap/>
            <w:vAlign w:val="center"/>
            <w:hideMark/>
          </w:tcPr>
          <w:p w14:paraId="115CF101"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0.80</w:t>
            </w:r>
          </w:p>
        </w:tc>
        <w:tc>
          <w:tcPr>
            <w:tcW w:w="1515" w:type="dxa"/>
            <w:tcBorders>
              <w:top w:val="nil"/>
              <w:left w:val="nil"/>
              <w:bottom w:val="single" w:sz="4" w:space="0" w:color="auto"/>
              <w:right w:val="single" w:sz="4" w:space="0" w:color="auto"/>
            </w:tcBorders>
            <w:shd w:val="clear" w:color="000000" w:fill="FFFFFF"/>
            <w:noWrap/>
            <w:vAlign w:val="center"/>
            <w:hideMark/>
          </w:tcPr>
          <w:p w14:paraId="35966617"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0.02</w:t>
            </w:r>
          </w:p>
        </w:tc>
        <w:tc>
          <w:tcPr>
            <w:tcW w:w="1203" w:type="dxa"/>
            <w:tcBorders>
              <w:top w:val="nil"/>
              <w:left w:val="nil"/>
              <w:bottom w:val="single" w:sz="4" w:space="0" w:color="auto"/>
              <w:right w:val="single" w:sz="4" w:space="0" w:color="auto"/>
            </w:tcBorders>
            <w:shd w:val="clear" w:color="000000" w:fill="FFFFFF"/>
            <w:noWrap/>
            <w:vAlign w:val="center"/>
            <w:hideMark/>
          </w:tcPr>
          <w:p w14:paraId="65D75912"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1.74</w:t>
            </w:r>
          </w:p>
        </w:tc>
        <w:tc>
          <w:tcPr>
            <w:tcW w:w="1515" w:type="dxa"/>
            <w:tcBorders>
              <w:top w:val="nil"/>
              <w:left w:val="nil"/>
              <w:bottom w:val="single" w:sz="4" w:space="0" w:color="auto"/>
              <w:right w:val="single" w:sz="4" w:space="0" w:color="auto"/>
            </w:tcBorders>
            <w:shd w:val="clear" w:color="000000" w:fill="FFFFFF"/>
            <w:noWrap/>
            <w:vAlign w:val="center"/>
            <w:hideMark/>
          </w:tcPr>
          <w:p w14:paraId="1180E3C7"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0.59</w:t>
            </w:r>
          </w:p>
        </w:tc>
        <w:tc>
          <w:tcPr>
            <w:tcW w:w="1203" w:type="dxa"/>
            <w:tcBorders>
              <w:top w:val="nil"/>
              <w:left w:val="nil"/>
              <w:bottom w:val="single" w:sz="4" w:space="0" w:color="auto"/>
              <w:right w:val="single" w:sz="4" w:space="0" w:color="auto"/>
            </w:tcBorders>
            <w:shd w:val="clear" w:color="000000" w:fill="FFFFFF"/>
            <w:noWrap/>
            <w:vAlign w:val="center"/>
            <w:hideMark/>
          </w:tcPr>
          <w:p w14:paraId="18AF13C6"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0.13</w:t>
            </w:r>
          </w:p>
        </w:tc>
        <w:tc>
          <w:tcPr>
            <w:tcW w:w="1515" w:type="dxa"/>
            <w:tcBorders>
              <w:top w:val="nil"/>
              <w:left w:val="nil"/>
              <w:bottom w:val="single" w:sz="4" w:space="0" w:color="auto"/>
              <w:right w:val="single" w:sz="4" w:space="0" w:color="auto"/>
            </w:tcBorders>
            <w:shd w:val="clear" w:color="000000" w:fill="FFFFFF"/>
            <w:noWrap/>
            <w:vAlign w:val="center"/>
            <w:hideMark/>
          </w:tcPr>
          <w:p w14:paraId="0F965B8A"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0.05</w:t>
            </w:r>
          </w:p>
        </w:tc>
      </w:tr>
      <w:tr w:rsidR="009207A5" w:rsidRPr="001C6629" w14:paraId="00E3B387" w14:textId="77777777" w:rsidTr="00C55DE8">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0DF541B3" w14:textId="77777777" w:rsidR="009207A5" w:rsidRPr="001C6629" w:rsidRDefault="009207A5" w:rsidP="00BF252C">
            <w:pPr>
              <w:spacing w:after="0" w:line="240" w:lineRule="auto"/>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China</w:t>
            </w:r>
          </w:p>
        </w:tc>
        <w:tc>
          <w:tcPr>
            <w:tcW w:w="1203" w:type="dxa"/>
            <w:tcBorders>
              <w:top w:val="nil"/>
              <w:left w:val="nil"/>
              <w:bottom w:val="single" w:sz="4" w:space="0" w:color="auto"/>
              <w:right w:val="single" w:sz="4" w:space="0" w:color="auto"/>
            </w:tcBorders>
            <w:shd w:val="clear" w:color="000000" w:fill="FFFFFF"/>
            <w:noWrap/>
            <w:vAlign w:val="center"/>
            <w:hideMark/>
          </w:tcPr>
          <w:p w14:paraId="14E634D1"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0.94</w:t>
            </w:r>
          </w:p>
        </w:tc>
        <w:tc>
          <w:tcPr>
            <w:tcW w:w="1515" w:type="dxa"/>
            <w:tcBorders>
              <w:top w:val="nil"/>
              <w:left w:val="nil"/>
              <w:bottom w:val="single" w:sz="4" w:space="0" w:color="auto"/>
              <w:right w:val="single" w:sz="4" w:space="0" w:color="auto"/>
            </w:tcBorders>
            <w:shd w:val="clear" w:color="000000" w:fill="FFFFFF"/>
            <w:noWrap/>
            <w:vAlign w:val="bottom"/>
            <w:hideMark/>
          </w:tcPr>
          <w:p w14:paraId="5E84DFA9"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0.27</w:t>
            </w:r>
          </w:p>
        </w:tc>
        <w:tc>
          <w:tcPr>
            <w:tcW w:w="1203" w:type="dxa"/>
            <w:tcBorders>
              <w:top w:val="nil"/>
              <w:left w:val="nil"/>
              <w:bottom w:val="single" w:sz="4" w:space="0" w:color="auto"/>
              <w:right w:val="single" w:sz="4" w:space="0" w:color="auto"/>
            </w:tcBorders>
            <w:shd w:val="clear" w:color="000000" w:fill="FFFFFF"/>
            <w:noWrap/>
            <w:vAlign w:val="center"/>
            <w:hideMark/>
          </w:tcPr>
          <w:p w14:paraId="2A8536E7"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1.70</w:t>
            </w:r>
          </w:p>
        </w:tc>
        <w:tc>
          <w:tcPr>
            <w:tcW w:w="1515" w:type="dxa"/>
            <w:tcBorders>
              <w:top w:val="nil"/>
              <w:left w:val="nil"/>
              <w:bottom w:val="single" w:sz="4" w:space="0" w:color="auto"/>
              <w:right w:val="single" w:sz="4" w:space="0" w:color="auto"/>
            </w:tcBorders>
            <w:shd w:val="clear" w:color="000000" w:fill="FFFFFF"/>
            <w:noWrap/>
            <w:vAlign w:val="center"/>
            <w:hideMark/>
          </w:tcPr>
          <w:p w14:paraId="539813F5"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0.53</w:t>
            </w:r>
          </w:p>
        </w:tc>
        <w:tc>
          <w:tcPr>
            <w:tcW w:w="1203" w:type="dxa"/>
            <w:tcBorders>
              <w:top w:val="nil"/>
              <w:left w:val="nil"/>
              <w:bottom w:val="single" w:sz="4" w:space="0" w:color="auto"/>
              <w:right w:val="single" w:sz="4" w:space="0" w:color="auto"/>
            </w:tcBorders>
            <w:shd w:val="clear" w:color="000000" w:fill="FFFFFF"/>
            <w:noWrap/>
            <w:vAlign w:val="center"/>
            <w:hideMark/>
          </w:tcPr>
          <w:p w14:paraId="0C428841"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0.86</w:t>
            </w:r>
          </w:p>
        </w:tc>
        <w:tc>
          <w:tcPr>
            <w:tcW w:w="1515" w:type="dxa"/>
            <w:tcBorders>
              <w:top w:val="nil"/>
              <w:left w:val="nil"/>
              <w:bottom w:val="single" w:sz="4" w:space="0" w:color="auto"/>
              <w:right w:val="single" w:sz="4" w:space="0" w:color="auto"/>
            </w:tcBorders>
            <w:shd w:val="clear" w:color="000000" w:fill="FFFFFF"/>
            <w:noWrap/>
            <w:vAlign w:val="center"/>
            <w:hideMark/>
          </w:tcPr>
          <w:p w14:paraId="6F71EED1"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0.28</w:t>
            </w:r>
          </w:p>
        </w:tc>
      </w:tr>
      <w:tr w:rsidR="009207A5" w:rsidRPr="001C6629" w14:paraId="59F3A6EC" w14:textId="77777777" w:rsidTr="00C55DE8">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3A6AEF3A" w14:textId="77777777" w:rsidR="009207A5" w:rsidRPr="001C6629" w:rsidRDefault="009207A5" w:rsidP="00BF252C">
            <w:pPr>
              <w:spacing w:after="0" w:line="240" w:lineRule="auto"/>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Taiwan</w:t>
            </w:r>
          </w:p>
        </w:tc>
        <w:tc>
          <w:tcPr>
            <w:tcW w:w="1203" w:type="dxa"/>
            <w:tcBorders>
              <w:top w:val="nil"/>
              <w:left w:val="nil"/>
              <w:bottom w:val="single" w:sz="4" w:space="0" w:color="auto"/>
              <w:right w:val="single" w:sz="4" w:space="0" w:color="auto"/>
            </w:tcBorders>
            <w:shd w:val="clear" w:color="000000" w:fill="FFFFFF"/>
            <w:noWrap/>
            <w:vAlign w:val="center"/>
            <w:hideMark/>
          </w:tcPr>
          <w:p w14:paraId="33684BDB"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1.42</w:t>
            </w:r>
          </w:p>
        </w:tc>
        <w:tc>
          <w:tcPr>
            <w:tcW w:w="1515" w:type="dxa"/>
            <w:tcBorders>
              <w:top w:val="nil"/>
              <w:left w:val="nil"/>
              <w:bottom w:val="single" w:sz="4" w:space="0" w:color="auto"/>
              <w:right w:val="single" w:sz="4" w:space="0" w:color="auto"/>
            </w:tcBorders>
            <w:shd w:val="clear" w:color="000000" w:fill="FFFFFF"/>
            <w:noWrap/>
            <w:vAlign w:val="bottom"/>
            <w:hideMark/>
          </w:tcPr>
          <w:p w14:paraId="4332CFF3"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0.63</w:t>
            </w:r>
          </w:p>
        </w:tc>
        <w:tc>
          <w:tcPr>
            <w:tcW w:w="1203" w:type="dxa"/>
            <w:tcBorders>
              <w:top w:val="nil"/>
              <w:left w:val="nil"/>
              <w:bottom w:val="single" w:sz="4" w:space="0" w:color="auto"/>
              <w:right w:val="single" w:sz="4" w:space="0" w:color="auto"/>
            </w:tcBorders>
            <w:shd w:val="clear" w:color="000000" w:fill="FFFFFF"/>
            <w:noWrap/>
            <w:vAlign w:val="center"/>
            <w:hideMark/>
          </w:tcPr>
          <w:p w14:paraId="0F606A62"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0.99</w:t>
            </w:r>
          </w:p>
        </w:tc>
        <w:tc>
          <w:tcPr>
            <w:tcW w:w="1515" w:type="dxa"/>
            <w:tcBorders>
              <w:top w:val="nil"/>
              <w:left w:val="nil"/>
              <w:bottom w:val="single" w:sz="4" w:space="0" w:color="auto"/>
              <w:right w:val="single" w:sz="4" w:space="0" w:color="auto"/>
            </w:tcBorders>
            <w:shd w:val="clear" w:color="000000" w:fill="FFFFFF"/>
            <w:noWrap/>
            <w:vAlign w:val="center"/>
            <w:hideMark/>
          </w:tcPr>
          <w:p w14:paraId="00DDE18F"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0.49</w:t>
            </w:r>
          </w:p>
        </w:tc>
        <w:tc>
          <w:tcPr>
            <w:tcW w:w="1203" w:type="dxa"/>
            <w:tcBorders>
              <w:top w:val="nil"/>
              <w:left w:val="nil"/>
              <w:bottom w:val="single" w:sz="4" w:space="0" w:color="auto"/>
              <w:right w:val="single" w:sz="4" w:space="0" w:color="auto"/>
            </w:tcBorders>
            <w:shd w:val="clear" w:color="000000" w:fill="FFFFFF"/>
            <w:noWrap/>
            <w:vAlign w:val="center"/>
            <w:hideMark/>
          </w:tcPr>
          <w:p w14:paraId="5B22E804"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0.21</w:t>
            </w:r>
          </w:p>
        </w:tc>
        <w:tc>
          <w:tcPr>
            <w:tcW w:w="1515" w:type="dxa"/>
            <w:tcBorders>
              <w:top w:val="nil"/>
              <w:left w:val="nil"/>
              <w:bottom w:val="single" w:sz="4" w:space="0" w:color="auto"/>
              <w:right w:val="single" w:sz="4" w:space="0" w:color="auto"/>
            </w:tcBorders>
            <w:shd w:val="clear" w:color="000000" w:fill="FFFFFF"/>
            <w:noWrap/>
            <w:vAlign w:val="center"/>
            <w:hideMark/>
          </w:tcPr>
          <w:p w14:paraId="652BBCB7"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0.08</w:t>
            </w:r>
          </w:p>
        </w:tc>
      </w:tr>
      <w:tr w:rsidR="009207A5" w:rsidRPr="001C6629" w14:paraId="7BFBD478" w14:textId="77777777" w:rsidTr="00C55DE8">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7357A1E5" w14:textId="77777777" w:rsidR="009207A5" w:rsidRPr="001C6629" w:rsidRDefault="009207A5" w:rsidP="00BF252C">
            <w:pPr>
              <w:spacing w:after="0" w:line="240" w:lineRule="auto"/>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Japan</w:t>
            </w:r>
          </w:p>
        </w:tc>
        <w:tc>
          <w:tcPr>
            <w:tcW w:w="1203" w:type="dxa"/>
            <w:tcBorders>
              <w:top w:val="nil"/>
              <w:left w:val="nil"/>
              <w:bottom w:val="single" w:sz="4" w:space="0" w:color="auto"/>
              <w:right w:val="single" w:sz="4" w:space="0" w:color="auto"/>
            </w:tcBorders>
            <w:shd w:val="clear" w:color="000000" w:fill="FFFFFF"/>
            <w:noWrap/>
            <w:vAlign w:val="center"/>
            <w:hideMark/>
          </w:tcPr>
          <w:p w14:paraId="03EAB931"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0.00</w:t>
            </w:r>
          </w:p>
        </w:tc>
        <w:tc>
          <w:tcPr>
            <w:tcW w:w="1515" w:type="dxa"/>
            <w:tcBorders>
              <w:top w:val="nil"/>
              <w:left w:val="nil"/>
              <w:bottom w:val="single" w:sz="4" w:space="0" w:color="auto"/>
              <w:right w:val="single" w:sz="4" w:space="0" w:color="auto"/>
            </w:tcBorders>
            <w:shd w:val="clear" w:color="000000" w:fill="FFFFFF"/>
            <w:noWrap/>
            <w:vAlign w:val="bottom"/>
            <w:hideMark/>
          </w:tcPr>
          <w:p w14:paraId="5ECF4EF6"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0.00</w:t>
            </w:r>
          </w:p>
        </w:tc>
        <w:tc>
          <w:tcPr>
            <w:tcW w:w="1203" w:type="dxa"/>
            <w:tcBorders>
              <w:top w:val="nil"/>
              <w:left w:val="nil"/>
              <w:bottom w:val="single" w:sz="4" w:space="0" w:color="auto"/>
              <w:right w:val="single" w:sz="4" w:space="0" w:color="auto"/>
            </w:tcBorders>
            <w:shd w:val="clear" w:color="000000" w:fill="FFFFFF"/>
            <w:noWrap/>
            <w:vAlign w:val="center"/>
            <w:hideMark/>
          </w:tcPr>
          <w:p w14:paraId="52151C1E"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0.76</w:t>
            </w:r>
          </w:p>
        </w:tc>
        <w:tc>
          <w:tcPr>
            <w:tcW w:w="1515" w:type="dxa"/>
            <w:tcBorders>
              <w:top w:val="nil"/>
              <w:left w:val="nil"/>
              <w:bottom w:val="single" w:sz="4" w:space="0" w:color="auto"/>
              <w:right w:val="single" w:sz="4" w:space="0" w:color="auto"/>
            </w:tcBorders>
            <w:shd w:val="clear" w:color="000000" w:fill="FFFFFF"/>
            <w:noWrap/>
            <w:vAlign w:val="center"/>
            <w:hideMark/>
          </w:tcPr>
          <w:p w14:paraId="0EE48231"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0.29</w:t>
            </w:r>
          </w:p>
        </w:tc>
        <w:tc>
          <w:tcPr>
            <w:tcW w:w="1203" w:type="dxa"/>
            <w:tcBorders>
              <w:top w:val="nil"/>
              <w:left w:val="nil"/>
              <w:bottom w:val="single" w:sz="4" w:space="0" w:color="auto"/>
              <w:right w:val="single" w:sz="4" w:space="0" w:color="auto"/>
            </w:tcBorders>
            <w:shd w:val="clear" w:color="000000" w:fill="FFFFFF"/>
            <w:noWrap/>
            <w:vAlign w:val="center"/>
            <w:hideMark/>
          </w:tcPr>
          <w:p w14:paraId="6F635CBA"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0.37</w:t>
            </w:r>
          </w:p>
        </w:tc>
        <w:tc>
          <w:tcPr>
            <w:tcW w:w="1515" w:type="dxa"/>
            <w:tcBorders>
              <w:top w:val="nil"/>
              <w:left w:val="nil"/>
              <w:bottom w:val="single" w:sz="4" w:space="0" w:color="auto"/>
              <w:right w:val="single" w:sz="4" w:space="0" w:color="auto"/>
            </w:tcBorders>
            <w:shd w:val="clear" w:color="000000" w:fill="FFFFFF"/>
            <w:noWrap/>
            <w:vAlign w:val="center"/>
            <w:hideMark/>
          </w:tcPr>
          <w:p w14:paraId="51E93DFC"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0.14</w:t>
            </w:r>
          </w:p>
        </w:tc>
      </w:tr>
      <w:tr w:rsidR="009207A5" w:rsidRPr="001C6629" w14:paraId="33D501BA" w14:textId="77777777" w:rsidTr="00C55DE8">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0712FD54" w14:textId="77777777" w:rsidR="009207A5" w:rsidRPr="001C6629" w:rsidRDefault="009207A5" w:rsidP="00BF252C">
            <w:pPr>
              <w:spacing w:after="0" w:line="240" w:lineRule="auto"/>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Others</w:t>
            </w:r>
          </w:p>
        </w:tc>
        <w:tc>
          <w:tcPr>
            <w:tcW w:w="1203" w:type="dxa"/>
            <w:tcBorders>
              <w:top w:val="nil"/>
              <w:left w:val="nil"/>
              <w:bottom w:val="single" w:sz="4" w:space="0" w:color="auto"/>
              <w:right w:val="single" w:sz="4" w:space="0" w:color="auto"/>
            </w:tcBorders>
            <w:shd w:val="clear" w:color="000000" w:fill="FFFFFF"/>
            <w:noWrap/>
            <w:vAlign w:val="center"/>
            <w:hideMark/>
          </w:tcPr>
          <w:p w14:paraId="7E8D2B32"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3.93</w:t>
            </w:r>
          </w:p>
        </w:tc>
        <w:tc>
          <w:tcPr>
            <w:tcW w:w="1515" w:type="dxa"/>
            <w:tcBorders>
              <w:top w:val="nil"/>
              <w:left w:val="nil"/>
              <w:bottom w:val="single" w:sz="4" w:space="0" w:color="auto"/>
              <w:right w:val="single" w:sz="4" w:space="0" w:color="auto"/>
            </w:tcBorders>
            <w:shd w:val="clear" w:color="000000" w:fill="FFFFFF"/>
            <w:noWrap/>
            <w:vAlign w:val="center"/>
            <w:hideMark/>
          </w:tcPr>
          <w:p w14:paraId="08BF1966"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4.54</w:t>
            </w:r>
          </w:p>
        </w:tc>
        <w:tc>
          <w:tcPr>
            <w:tcW w:w="1203" w:type="dxa"/>
            <w:tcBorders>
              <w:top w:val="nil"/>
              <w:left w:val="nil"/>
              <w:bottom w:val="single" w:sz="4" w:space="0" w:color="auto"/>
              <w:right w:val="single" w:sz="4" w:space="0" w:color="auto"/>
            </w:tcBorders>
            <w:shd w:val="clear" w:color="000000" w:fill="FFFFFF"/>
            <w:noWrap/>
            <w:vAlign w:val="center"/>
            <w:hideMark/>
          </w:tcPr>
          <w:p w14:paraId="263E17D4"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2.60</w:t>
            </w:r>
          </w:p>
        </w:tc>
        <w:tc>
          <w:tcPr>
            <w:tcW w:w="1515" w:type="dxa"/>
            <w:tcBorders>
              <w:top w:val="nil"/>
              <w:left w:val="nil"/>
              <w:bottom w:val="single" w:sz="4" w:space="0" w:color="auto"/>
              <w:right w:val="single" w:sz="4" w:space="0" w:color="auto"/>
            </w:tcBorders>
            <w:shd w:val="clear" w:color="000000" w:fill="FFFFFF"/>
            <w:noWrap/>
            <w:vAlign w:val="center"/>
            <w:hideMark/>
          </w:tcPr>
          <w:p w14:paraId="3724D537"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2.71</w:t>
            </w:r>
          </w:p>
        </w:tc>
        <w:tc>
          <w:tcPr>
            <w:tcW w:w="1203" w:type="dxa"/>
            <w:tcBorders>
              <w:top w:val="nil"/>
              <w:left w:val="nil"/>
              <w:bottom w:val="single" w:sz="4" w:space="0" w:color="auto"/>
              <w:right w:val="single" w:sz="4" w:space="0" w:color="auto"/>
            </w:tcBorders>
            <w:shd w:val="clear" w:color="000000" w:fill="FFFFFF"/>
            <w:noWrap/>
            <w:vAlign w:val="center"/>
            <w:hideMark/>
          </w:tcPr>
          <w:p w14:paraId="1B147779"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7.59</w:t>
            </w:r>
          </w:p>
        </w:tc>
        <w:tc>
          <w:tcPr>
            <w:tcW w:w="1515" w:type="dxa"/>
            <w:tcBorders>
              <w:top w:val="nil"/>
              <w:left w:val="nil"/>
              <w:bottom w:val="single" w:sz="4" w:space="0" w:color="auto"/>
              <w:right w:val="single" w:sz="4" w:space="0" w:color="auto"/>
            </w:tcBorders>
            <w:shd w:val="clear" w:color="000000" w:fill="FFFFFF"/>
            <w:noWrap/>
            <w:vAlign w:val="center"/>
            <w:hideMark/>
          </w:tcPr>
          <w:p w14:paraId="7B382449" w14:textId="77777777" w:rsidR="009207A5" w:rsidRPr="001C6629" w:rsidRDefault="009207A5" w:rsidP="00BF252C">
            <w:pPr>
              <w:spacing w:after="0" w:line="240" w:lineRule="auto"/>
              <w:jc w:val="center"/>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5.48</w:t>
            </w:r>
          </w:p>
        </w:tc>
      </w:tr>
      <w:tr w:rsidR="009207A5" w:rsidRPr="001C6629" w14:paraId="392203AC" w14:textId="77777777" w:rsidTr="00C55DE8">
        <w:trPr>
          <w:trHeight w:val="257"/>
        </w:trPr>
        <w:tc>
          <w:tcPr>
            <w:tcW w:w="2228" w:type="dxa"/>
            <w:tcBorders>
              <w:top w:val="nil"/>
              <w:left w:val="single" w:sz="4" w:space="0" w:color="auto"/>
              <w:bottom w:val="single" w:sz="4" w:space="0" w:color="auto"/>
              <w:right w:val="single" w:sz="4" w:space="0" w:color="auto"/>
            </w:tcBorders>
            <w:shd w:val="clear" w:color="auto" w:fill="C00000"/>
            <w:noWrap/>
            <w:vAlign w:val="bottom"/>
            <w:hideMark/>
          </w:tcPr>
          <w:p w14:paraId="0DB00421" w14:textId="77777777" w:rsidR="009207A5" w:rsidRPr="001C6629" w:rsidRDefault="009207A5" w:rsidP="00BF252C">
            <w:pPr>
              <w:spacing w:after="0" w:line="240" w:lineRule="auto"/>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Total</w:t>
            </w:r>
          </w:p>
        </w:tc>
        <w:tc>
          <w:tcPr>
            <w:tcW w:w="1203" w:type="dxa"/>
            <w:tcBorders>
              <w:top w:val="nil"/>
              <w:left w:val="nil"/>
              <w:bottom w:val="single" w:sz="4" w:space="0" w:color="auto"/>
              <w:right w:val="single" w:sz="4" w:space="0" w:color="auto"/>
            </w:tcBorders>
            <w:shd w:val="clear" w:color="auto" w:fill="C00000"/>
            <w:noWrap/>
            <w:vAlign w:val="center"/>
            <w:hideMark/>
          </w:tcPr>
          <w:p w14:paraId="349B2B5F" w14:textId="77777777" w:rsidR="009207A5" w:rsidRPr="001C6629" w:rsidRDefault="009207A5" w:rsidP="00BF252C">
            <w:pPr>
              <w:spacing w:after="0" w:line="240" w:lineRule="auto"/>
              <w:jc w:val="center"/>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13.45</w:t>
            </w:r>
          </w:p>
        </w:tc>
        <w:tc>
          <w:tcPr>
            <w:tcW w:w="1515" w:type="dxa"/>
            <w:tcBorders>
              <w:top w:val="nil"/>
              <w:left w:val="nil"/>
              <w:bottom w:val="single" w:sz="4" w:space="0" w:color="auto"/>
              <w:right w:val="single" w:sz="4" w:space="0" w:color="auto"/>
            </w:tcBorders>
            <w:shd w:val="clear" w:color="auto" w:fill="C00000"/>
            <w:noWrap/>
            <w:vAlign w:val="bottom"/>
            <w:hideMark/>
          </w:tcPr>
          <w:p w14:paraId="3FDBBCFE" w14:textId="77777777" w:rsidR="009207A5" w:rsidRPr="001C6629" w:rsidRDefault="009207A5" w:rsidP="00BF252C">
            <w:pPr>
              <w:spacing w:after="0" w:line="240" w:lineRule="auto"/>
              <w:jc w:val="center"/>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7.9</w:t>
            </w:r>
          </w:p>
        </w:tc>
        <w:tc>
          <w:tcPr>
            <w:tcW w:w="1203" w:type="dxa"/>
            <w:tcBorders>
              <w:top w:val="nil"/>
              <w:left w:val="nil"/>
              <w:bottom w:val="single" w:sz="4" w:space="0" w:color="auto"/>
              <w:right w:val="single" w:sz="4" w:space="0" w:color="auto"/>
            </w:tcBorders>
            <w:shd w:val="clear" w:color="auto" w:fill="C00000"/>
            <w:noWrap/>
            <w:vAlign w:val="center"/>
            <w:hideMark/>
          </w:tcPr>
          <w:p w14:paraId="6BEE422C" w14:textId="77777777" w:rsidR="009207A5" w:rsidRPr="001C6629" w:rsidRDefault="009207A5" w:rsidP="00BF252C">
            <w:pPr>
              <w:spacing w:after="0" w:line="240" w:lineRule="auto"/>
              <w:jc w:val="center"/>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13.12</w:t>
            </w:r>
          </w:p>
        </w:tc>
        <w:tc>
          <w:tcPr>
            <w:tcW w:w="1515" w:type="dxa"/>
            <w:tcBorders>
              <w:top w:val="nil"/>
              <w:left w:val="nil"/>
              <w:bottom w:val="single" w:sz="4" w:space="0" w:color="auto"/>
              <w:right w:val="single" w:sz="4" w:space="0" w:color="auto"/>
            </w:tcBorders>
            <w:shd w:val="clear" w:color="auto" w:fill="C00000"/>
            <w:noWrap/>
            <w:vAlign w:val="center"/>
            <w:hideMark/>
          </w:tcPr>
          <w:p w14:paraId="2E6D9363" w14:textId="77777777" w:rsidR="009207A5" w:rsidRPr="001C6629" w:rsidRDefault="009207A5" w:rsidP="00BF252C">
            <w:pPr>
              <w:spacing w:after="0" w:line="240" w:lineRule="auto"/>
              <w:jc w:val="center"/>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6.7</w:t>
            </w:r>
          </w:p>
        </w:tc>
        <w:tc>
          <w:tcPr>
            <w:tcW w:w="1203" w:type="dxa"/>
            <w:tcBorders>
              <w:top w:val="nil"/>
              <w:left w:val="nil"/>
              <w:bottom w:val="single" w:sz="4" w:space="0" w:color="auto"/>
              <w:right w:val="single" w:sz="4" w:space="0" w:color="auto"/>
            </w:tcBorders>
            <w:shd w:val="clear" w:color="auto" w:fill="C00000"/>
            <w:noWrap/>
            <w:vAlign w:val="center"/>
            <w:hideMark/>
          </w:tcPr>
          <w:p w14:paraId="3CBC0B1E" w14:textId="77777777" w:rsidR="009207A5" w:rsidRPr="001C6629" w:rsidRDefault="009207A5" w:rsidP="00BF252C">
            <w:pPr>
              <w:spacing w:after="0" w:line="240" w:lineRule="auto"/>
              <w:jc w:val="center"/>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12.74</w:t>
            </w:r>
          </w:p>
        </w:tc>
        <w:tc>
          <w:tcPr>
            <w:tcW w:w="1515" w:type="dxa"/>
            <w:tcBorders>
              <w:top w:val="nil"/>
              <w:left w:val="nil"/>
              <w:bottom w:val="single" w:sz="4" w:space="0" w:color="auto"/>
              <w:right w:val="single" w:sz="4" w:space="0" w:color="auto"/>
            </w:tcBorders>
            <w:shd w:val="clear" w:color="auto" w:fill="C00000"/>
            <w:noWrap/>
            <w:vAlign w:val="center"/>
            <w:hideMark/>
          </w:tcPr>
          <w:p w14:paraId="150342B0" w14:textId="77777777" w:rsidR="009207A5" w:rsidRPr="001C6629" w:rsidRDefault="009207A5" w:rsidP="00BF252C">
            <w:pPr>
              <w:spacing w:after="0" w:line="240" w:lineRule="auto"/>
              <w:jc w:val="center"/>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7.3</w:t>
            </w:r>
          </w:p>
        </w:tc>
      </w:tr>
      <w:tr w:rsidR="00C55DE8" w:rsidRPr="001C6629" w14:paraId="07DA3E4E" w14:textId="77777777" w:rsidTr="00C55DE8">
        <w:trPr>
          <w:trHeight w:val="257"/>
        </w:trPr>
        <w:tc>
          <w:tcPr>
            <w:tcW w:w="2228" w:type="dxa"/>
            <w:tcBorders>
              <w:top w:val="nil"/>
              <w:left w:val="single" w:sz="4" w:space="0" w:color="auto"/>
              <w:bottom w:val="single" w:sz="4" w:space="0" w:color="auto"/>
              <w:right w:val="single" w:sz="4" w:space="0" w:color="auto"/>
            </w:tcBorders>
            <w:shd w:val="clear" w:color="auto" w:fill="C00000"/>
            <w:noWrap/>
            <w:vAlign w:val="bottom"/>
            <w:hideMark/>
          </w:tcPr>
          <w:p w14:paraId="68F3BDFD" w14:textId="77777777" w:rsidR="009207A5" w:rsidRPr="001C6629" w:rsidRDefault="009207A5" w:rsidP="00BF252C">
            <w:pPr>
              <w:spacing w:after="0" w:line="240" w:lineRule="auto"/>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Exported Country</w:t>
            </w:r>
          </w:p>
        </w:tc>
        <w:tc>
          <w:tcPr>
            <w:tcW w:w="2718"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69CC9150" w14:textId="77777777" w:rsidR="009207A5" w:rsidRPr="001C6629" w:rsidRDefault="009207A5" w:rsidP="00BF252C">
            <w:pPr>
              <w:spacing w:after="0" w:line="240" w:lineRule="auto"/>
              <w:jc w:val="center"/>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2019</w:t>
            </w:r>
          </w:p>
        </w:tc>
        <w:tc>
          <w:tcPr>
            <w:tcW w:w="2718" w:type="dxa"/>
            <w:gridSpan w:val="2"/>
            <w:tcBorders>
              <w:top w:val="single" w:sz="4" w:space="0" w:color="auto"/>
              <w:left w:val="nil"/>
              <w:bottom w:val="single" w:sz="4" w:space="0" w:color="auto"/>
              <w:right w:val="single" w:sz="4" w:space="0" w:color="auto"/>
            </w:tcBorders>
            <w:shd w:val="clear" w:color="auto" w:fill="C00000"/>
            <w:noWrap/>
            <w:vAlign w:val="center"/>
            <w:hideMark/>
          </w:tcPr>
          <w:p w14:paraId="67EF944F" w14:textId="77777777" w:rsidR="009207A5" w:rsidRPr="001C6629" w:rsidRDefault="009207A5" w:rsidP="00BF252C">
            <w:pPr>
              <w:spacing w:after="0" w:line="240" w:lineRule="auto"/>
              <w:jc w:val="center"/>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2020</w:t>
            </w:r>
          </w:p>
        </w:tc>
        <w:tc>
          <w:tcPr>
            <w:tcW w:w="2718" w:type="dxa"/>
            <w:gridSpan w:val="2"/>
            <w:tcBorders>
              <w:top w:val="single" w:sz="4" w:space="0" w:color="auto"/>
              <w:left w:val="nil"/>
              <w:bottom w:val="single" w:sz="4" w:space="0" w:color="auto"/>
              <w:right w:val="single" w:sz="4" w:space="0" w:color="auto"/>
            </w:tcBorders>
            <w:shd w:val="clear" w:color="auto" w:fill="C00000"/>
            <w:noWrap/>
            <w:vAlign w:val="center"/>
            <w:hideMark/>
          </w:tcPr>
          <w:p w14:paraId="6D198A44" w14:textId="77777777" w:rsidR="009207A5" w:rsidRPr="001C6629" w:rsidRDefault="009207A5" w:rsidP="00BF252C">
            <w:pPr>
              <w:spacing w:after="0" w:line="240" w:lineRule="auto"/>
              <w:jc w:val="center"/>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2021</w:t>
            </w:r>
          </w:p>
        </w:tc>
      </w:tr>
      <w:tr w:rsidR="009207A5" w:rsidRPr="001C6629" w14:paraId="532F8DAB" w14:textId="77777777" w:rsidTr="00C55DE8">
        <w:trPr>
          <w:trHeight w:val="244"/>
        </w:trPr>
        <w:tc>
          <w:tcPr>
            <w:tcW w:w="2228" w:type="dxa"/>
            <w:tcBorders>
              <w:top w:val="nil"/>
              <w:left w:val="single" w:sz="4" w:space="0" w:color="auto"/>
              <w:bottom w:val="single" w:sz="4" w:space="0" w:color="auto"/>
              <w:right w:val="single" w:sz="4" w:space="0" w:color="auto"/>
            </w:tcBorders>
            <w:shd w:val="clear" w:color="auto" w:fill="C00000"/>
            <w:noWrap/>
            <w:vAlign w:val="bottom"/>
            <w:hideMark/>
          </w:tcPr>
          <w:p w14:paraId="5A94E384" w14:textId="77777777" w:rsidR="009207A5" w:rsidRPr="001C6629" w:rsidRDefault="009207A5" w:rsidP="00BF252C">
            <w:pPr>
              <w:spacing w:after="0" w:line="240" w:lineRule="auto"/>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 </w:t>
            </w:r>
          </w:p>
        </w:tc>
        <w:tc>
          <w:tcPr>
            <w:tcW w:w="1203" w:type="dxa"/>
            <w:tcBorders>
              <w:top w:val="nil"/>
              <w:left w:val="nil"/>
              <w:bottom w:val="single" w:sz="4" w:space="0" w:color="auto"/>
              <w:right w:val="single" w:sz="4" w:space="0" w:color="auto"/>
            </w:tcBorders>
            <w:shd w:val="clear" w:color="auto" w:fill="C00000"/>
            <w:noWrap/>
            <w:vAlign w:val="bottom"/>
            <w:hideMark/>
          </w:tcPr>
          <w:p w14:paraId="1CE92D1A" w14:textId="77777777" w:rsidR="009207A5" w:rsidRPr="001C6629" w:rsidRDefault="009207A5" w:rsidP="00BF252C">
            <w:pPr>
              <w:spacing w:after="0" w:line="240" w:lineRule="auto"/>
              <w:jc w:val="center"/>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3873F25F" w14:textId="77777777" w:rsidR="009207A5" w:rsidRPr="001C6629" w:rsidRDefault="009207A5" w:rsidP="00BF252C">
            <w:pPr>
              <w:spacing w:after="0" w:line="240" w:lineRule="auto"/>
              <w:jc w:val="center"/>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Volume</w:t>
            </w:r>
          </w:p>
        </w:tc>
        <w:tc>
          <w:tcPr>
            <w:tcW w:w="1203" w:type="dxa"/>
            <w:tcBorders>
              <w:top w:val="nil"/>
              <w:left w:val="nil"/>
              <w:bottom w:val="single" w:sz="4" w:space="0" w:color="auto"/>
              <w:right w:val="single" w:sz="4" w:space="0" w:color="auto"/>
            </w:tcBorders>
            <w:shd w:val="clear" w:color="auto" w:fill="C00000"/>
            <w:noWrap/>
            <w:vAlign w:val="bottom"/>
            <w:hideMark/>
          </w:tcPr>
          <w:p w14:paraId="5325FBA1" w14:textId="77777777" w:rsidR="009207A5" w:rsidRPr="001C6629" w:rsidRDefault="009207A5" w:rsidP="00BF252C">
            <w:pPr>
              <w:spacing w:after="0" w:line="240" w:lineRule="auto"/>
              <w:jc w:val="center"/>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73333683" w14:textId="77777777" w:rsidR="009207A5" w:rsidRPr="001C6629" w:rsidRDefault="009207A5" w:rsidP="00BF252C">
            <w:pPr>
              <w:spacing w:after="0" w:line="240" w:lineRule="auto"/>
              <w:jc w:val="center"/>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Volume</w:t>
            </w:r>
          </w:p>
        </w:tc>
        <w:tc>
          <w:tcPr>
            <w:tcW w:w="1203" w:type="dxa"/>
            <w:tcBorders>
              <w:top w:val="nil"/>
              <w:left w:val="nil"/>
              <w:bottom w:val="single" w:sz="4" w:space="0" w:color="auto"/>
              <w:right w:val="single" w:sz="4" w:space="0" w:color="auto"/>
            </w:tcBorders>
            <w:shd w:val="clear" w:color="auto" w:fill="C00000"/>
            <w:noWrap/>
            <w:vAlign w:val="bottom"/>
            <w:hideMark/>
          </w:tcPr>
          <w:p w14:paraId="0EBF366E" w14:textId="77777777" w:rsidR="009207A5" w:rsidRPr="001C6629" w:rsidRDefault="009207A5" w:rsidP="00BF252C">
            <w:pPr>
              <w:spacing w:after="0" w:line="240" w:lineRule="auto"/>
              <w:jc w:val="center"/>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5897D0BB" w14:textId="77777777" w:rsidR="009207A5" w:rsidRPr="001C6629" w:rsidRDefault="009207A5" w:rsidP="00BF252C">
            <w:pPr>
              <w:spacing w:after="0" w:line="240" w:lineRule="auto"/>
              <w:jc w:val="center"/>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Volume</w:t>
            </w:r>
          </w:p>
        </w:tc>
      </w:tr>
      <w:tr w:rsidR="004D1280" w:rsidRPr="001C6629" w14:paraId="13CF4949" w14:textId="77777777" w:rsidTr="00C55DE8">
        <w:trPr>
          <w:trHeight w:val="257"/>
        </w:trPr>
        <w:tc>
          <w:tcPr>
            <w:tcW w:w="2228" w:type="dxa"/>
            <w:tcBorders>
              <w:top w:val="nil"/>
              <w:left w:val="single" w:sz="4" w:space="0" w:color="auto"/>
              <w:bottom w:val="single" w:sz="4" w:space="0" w:color="auto"/>
              <w:right w:val="single" w:sz="4" w:space="0" w:color="auto"/>
            </w:tcBorders>
            <w:shd w:val="clear" w:color="auto" w:fill="auto"/>
            <w:noWrap/>
            <w:vAlign w:val="center"/>
            <w:hideMark/>
          </w:tcPr>
          <w:p w14:paraId="625ABD00" w14:textId="77777777" w:rsidR="004D1280" w:rsidRPr="001C6629" w:rsidRDefault="004D1280" w:rsidP="004D1280">
            <w:pPr>
              <w:spacing w:after="0" w:line="240" w:lineRule="auto"/>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Saudi Arabia</w:t>
            </w:r>
          </w:p>
        </w:tc>
        <w:tc>
          <w:tcPr>
            <w:tcW w:w="1203" w:type="dxa"/>
            <w:tcBorders>
              <w:top w:val="nil"/>
              <w:left w:val="nil"/>
              <w:bottom w:val="single" w:sz="4" w:space="0" w:color="auto"/>
              <w:right w:val="single" w:sz="4" w:space="0" w:color="auto"/>
            </w:tcBorders>
            <w:shd w:val="clear" w:color="auto" w:fill="auto"/>
            <w:noWrap/>
            <w:vAlign w:val="center"/>
            <w:hideMark/>
          </w:tcPr>
          <w:p w14:paraId="4E1187B5" w14:textId="0C4EC42D"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w:t>
            </w:r>
          </w:p>
        </w:tc>
        <w:tc>
          <w:tcPr>
            <w:tcW w:w="1515" w:type="dxa"/>
            <w:tcBorders>
              <w:top w:val="nil"/>
              <w:left w:val="nil"/>
              <w:bottom w:val="single" w:sz="4" w:space="0" w:color="auto"/>
              <w:right w:val="single" w:sz="4" w:space="0" w:color="auto"/>
            </w:tcBorders>
            <w:shd w:val="clear" w:color="auto" w:fill="auto"/>
            <w:noWrap/>
            <w:vAlign w:val="center"/>
            <w:hideMark/>
          </w:tcPr>
          <w:p w14:paraId="11901B60" w14:textId="5F12F265"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0.02</w:t>
            </w:r>
          </w:p>
        </w:tc>
        <w:tc>
          <w:tcPr>
            <w:tcW w:w="1203" w:type="dxa"/>
            <w:tcBorders>
              <w:top w:val="nil"/>
              <w:left w:val="nil"/>
              <w:bottom w:val="single" w:sz="4" w:space="0" w:color="auto"/>
              <w:right w:val="single" w:sz="4" w:space="0" w:color="auto"/>
            </w:tcBorders>
            <w:shd w:val="clear" w:color="auto" w:fill="auto"/>
            <w:noWrap/>
            <w:vAlign w:val="center"/>
            <w:hideMark/>
          </w:tcPr>
          <w:p w14:paraId="6076E593" w14:textId="4D34F5F5"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w:t>
            </w:r>
          </w:p>
        </w:tc>
        <w:tc>
          <w:tcPr>
            <w:tcW w:w="1515" w:type="dxa"/>
            <w:tcBorders>
              <w:top w:val="nil"/>
              <w:left w:val="nil"/>
              <w:bottom w:val="single" w:sz="4" w:space="0" w:color="auto"/>
              <w:right w:val="single" w:sz="4" w:space="0" w:color="auto"/>
            </w:tcBorders>
            <w:shd w:val="clear" w:color="auto" w:fill="auto"/>
            <w:noWrap/>
            <w:vAlign w:val="center"/>
            <w:hideMark/>
          </w:tcPr>
          <w:p w14:paraId="4C521EFB" w14:textId="5893EDB1"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0.01</w:t>
            </w:r>
          </w:p>
        </w:tc>
        <w:tc>
          <w:tcPr>
            <w:tcW w:w="1203" w:type="dxa"/>
            <w:tcBorders>
              <w:top w:val="nil"/>
              <w:left w:val="nil"/>
              <w:bottom w:val="single" w:sz="4" w:space="0" w:color="auto"/>
              <w:right w:val="single" w:sz="4" w:space="0" w:color="auto"/>
            </w:tcBorders>
            <w:shd w:val="clear" w:color="auto" w:fill="auto"/>
            <w:noWrap/>
            <w:vAlign w:val="center"/>
            <w:hideMark/>
          </w:tcPr>
          <w:p w14:paraId="057B5037" w14:textId="69FCBADD"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0.02</w:t>
            </w:r>
          </w:p>
        </w:tc>
        <w:tc>
          <w:tcPr>
            <w:tcW w:w="1515" w:type="dxa"/>
            <w:tcBorders>
              <w:top w:val="nil"/>
              <w:left w:val="nil"/>
              <w:bottom w:val="single" w:sz="4" w:space="0" w:color="auto"/>
              <w:right w:val="single" w:sz="4" w:space="0" w:color="auto"/>
            </w:tcBorders>
            <w:shd w:val="clear" w:color="auto" w:fill="auto"/>
            <w:noWrap/>
            <w:vAlign w:val="center"/>
            <w:hideMark/>
          </w:tcPr>
          <w:p w14:paraId="66C0F6F7" w14:textId="628825F2"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0.15</w:t>
            </w:r>
          </w:p>
        </w:tc>
      </w:tr>
      <w:tr w:rsidR="004D1280" w:rsidRPr="001C6629" w14:paraId="039D2EB4" w14:textId="77777777" w:rsidTr="000A1B11">
        <w:trPr>
          <w:trHeight w:val="257"/>
        </w:trPr>
        <w:tc>
          <w:tcPr>
            <w:tcW w:w="2228" w:type="dxa"/>
            <w:tcBorders>
              <w:top w:val="nil"/>
              <w:left w:val="single" w:sz="4" w:space="0" w:color="auto"/>
              <w:bottom w:val="single" w:sz="4" w:space="0" w:color="auto"/>
              <w:right w:val="single" w:sz="4" w:space="0" w:color="auto"/>
            </w:tcBorders>
            <w:shd w:val="clear" w:color="auto" w:fill="auto"/>
            <w:noWrap/>
            <w:vAlign w:val="center"/>
            <w:hideMark/>
          </w:tcPr>
          <w:p w14:paraId="123B2A0C" w14:textId="77777777" w:rsidR="004D1280" w:rsidRPr="001C6629" w:rsidRDefault="004D1280" w:rsidP="004D1280">
            <w:pPr>
              <w:spacing w:after="0" w:line="240" w:lineRule="auto"/>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Qatar</w:t>
            </w:r>
          </w:p>
        </w:tc>
        <w:tc>
          <w:tcPr>
            <w:tcW w:w="1203" w:type="dxa"/>
            <w:tcBorders>
              <w:top w:val="nil"/>
              <w:left w:val="nil"/>
              <w:bottom w:val="single" w:sz="4" w:space="0" w:color="auto"/>
              <w:right w:val="single" w:sz="4" w:space="0" w:color="auto"/>
            </w:tcBorders>
            <w:shd w:val="clear" w:color="auto" w:fill="auto"/>
            <w:noWrap/>
            <w:vAlign w:val="center"/>
            <w:hideMark/>
          </w:tcPr>
          <w:p w14:paraId="02C8CE81" w14:textId="46E355F8"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0.06</w:t>
            </w:r>
          </w:p>
        </w:tc>
        <w:tc>
          <w:tcPr>
            <w:tcW w:w="1515" w:type="dxa"/>
            <w:tcBorders>
              <w:top w:val="nil"/>
              <w:left w:val="nil"/>
              <w:bottom w:val="single" w:sz="4" w:space="0" w:color="auto"/>
              <w:right w:val="single" w:sz="4" w:space="0" w:color="auto"/>
            </w:tcBorders>
            <w:shd w:val="clear" w:color="auto" w:fill="auto"/>
            <w:noWrap/>
            <w:vAlign w:val="center"/>
            <w:hideMark/>
          </w:tcPr>
          <w:p w14:paraId="6CA6CA8E" w14:textId="4FFB8E4B"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0.16</w:t>
            </w:r>
          </w:p>
        </w:tc>
        <w:tc>
          <w:tcPr>
            <w:tcW w:w="1203" w:type="dxa"/>
            <w:tcBorders>
              <w:top w:val="nil"/>
              <w:left w:val="nil"/>
              <w:bottom w:val="single" w:sz="4" w:space="0" w:color="auto"/>
              <w:right w:val="single" w:sz="4" w:space="0" w:color="auto"/>
            </w:tcBorders>
            <w:shd w:val="clear" w:color="auto" w:fill="auto"/>
            <w:noWrap/>
            <w:vAlign w:val="center"/>
            <w:hideMark/>
          </w:tcPr>
          <w:p w14:paraId="55B5A36C" w14:textId="7B28C6F5"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0.03</w:t>
            </w:r>
          </w:p>
        </w:tc>
        <w:tc>
          <w:tcPr>
            <w:tcW w:w="1515" w:type="dxa"/>
            <w:tcBorders>
              <w:top w:val="nil"/>
              <w:left w:val="nil"/>
              <w:bottom w:val="single" w:sz="4" w:space="0" w:color="auto"/>
              <w:right w:val="single" w:sz="4" w:space="0" w:color="auto"/>
            </w:tcBorders>
            <w:shd w:val="clear" w:color="auto" w:fill="auto"/>
            <w:noWrap/>
            <w:vAlign w:val="center"/>
            <w:hideMark/>
          </w:tcPr>
          <w:p w14:paraId="344B3E20" w14:textId="61C25F18"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0.08</w:t>
            </w:r>
          </w:p>
        </w:tc>
        <w:tc>
          <w:tcPr>
            <w:tcW w:w="1203" w:type="dxa"/>
            <w:tcBorders>
              <w:top w:val="nil"/>
              <w:left w:val="nil"/>
              <w:bottom w:val="single" w:sz="4" w:space="0" w:color="auto"/>
              <w:right w:val="single" w:sz="4" w:space="0" w:color="auto"/>
            </w:tcBorders>
            <w:shd w:val="clear" w:color="auto" w:fill="auto"/>
            <w:noWrap/>
            <w:vAlign w:val="center"/>
            <w:hideMark/>
          </w:tcPr>
          <w:p w14:paraId="459B2DF0" w14:textId="05CF8938"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0.02</w:t>
            </w:r>
          </w:p>
        </w:tc>
        <w:tc>
          <w:tcPr>
            <w:tcW w:w="1515" w:type="dxa"/>
            <w:tcBorders>
              <w:top w:val="nil"/>
              <w:left w:val="nil"/>
              <w:bottom w:val="single" w:sz="4" w:space="0" w:color="auto"/>
              <w:right w:val="single" w:sz="4" w:space="0" w:color="auto"/>
            </w:tcBorders>
            <w:shd w:val="clear" w:color="auto" w:fill="auto"/>
            <w:noWrap/>
            <w:vAlign w:val="center"/>
            <w:hideMark/>
          </w:tcPr>
          <w:p w14:paraId="6D3E21A2" w14:textId="0FBC53F8"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0.06</w:t>
            </w:r>
          </w:p>
        </w:tc>
      </w:tr>
      <w:tr w:rsidR="004D1280" w:rsidRPr="001C6629" w14:paraId="36F5A670" w14:textId="77777777" w:rsidTr="000A1B11">
        <w:trPr>
          <w:trHeight w:val="257"/>
        </w:trPr>
        <w:tc>
          <w:tcPr>
            <w:tcW w:w="2228" w:type="dxa"/>
            <w:tcBorders>
              <w:top w:val="nil"/>
              <w:left w:val="single" w:sz="4" w:space="0" w:color="auto"/>
              <w:bottom w:val="single" w:sz="4" w:space="0" w:color="auto"/>
              <w:right w:val="single" w:sz="4" w:space="0" w:color="auto"/>
            </w:tcBorders>
            <w:shd w:val="clear" w:color="auto" w:fill="auto"/>
            <w:noWrap/>
            <w:vAlign w:val="center"/>
            <w:hideMark/>
          </w:tcPr>
          <w:p w14:paraId="401563C4" w14:textId="77777777" w:rsidR="004D1280" w:rsidRPr="001C6629" w:rsidRDefault="004D1280" w:rsidP="004D1280">
            <w:pPr>
              <w:spacing w:after="0" w:line="240" w:lineRule="auto"/>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Bangladesh</w:t>
            </w:r>
          </w:p>
        </w:tc>
        <w:tc>
          <w:tcPr>
            <w:tcW w:w="1203" w:type="dxa"/>
            <w:tcBorders>
              <w:top w:val="nil"/>
              <w:left w:val="nil"/>
              <w:bottom w:val="single" w:sz="4" w:space="0" w:color="auto"/>
              <w:right w:val="single" w:sz="4" w:space="0" w:color="auto"/>
            </w:tcBorders>
            <w:shd w:val="clear" w:color="auto" w:fill="auto"/>
            <w:noWrap/>
            <w:vAlign w:val="center"/>
            <w:hideMark/>
          </w:tcPr>
          <w:p w14:paraId="0FA12EC6" w14:textId="33ADECA9"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w:t>
            </w:r>
          </w:p>
        </w:tc>
        <w:tc>
          <w:tcPr>
            <w:tcW w:w="1515" w:type="dxa"/>
            <w:tcBorders>
              <w:top w:val="nil"/>
              <w:left w:val="nil"/>
              <w:bottom w:val="single" w:sz="4" w:space="0" w:color="auto"/>
              <w:right w:val="single" w:sz="4" w:space="0" w:color="auto"/>
            </w:tcBorders>
            <w:shd w:val="clear" w:color="auto" w:fill="auto"/>
            <w:noWrap/>
            <w:vAlign w:val="center"/>
            <w:hideMark/>
          </w:tcPr>
          <w:p w14:paraId="358C09DE" w14:textId="3104F920"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0.32</w:t>
            </w:r>
          </w:p>
        </w:tc>
        <w:tc>
          <w:tcPr>
            <w:tcW w:w="1203" w:type="dxa"/>
            <w:tcBorders>
              <w:top w:val="nil"/>
              <w:left w:val="nil"/>
              <w:bottom w:val="single" w:sz="4" w:space="0" w:color="auto"/>
              <w:right w:val="single" w:sz="4" w:space="0" w:color="auto"/>
            </w:tcBorders>
            <w:shd w:val="clear" w:color="auto" w:fill="auto"/>
            <w:noWrap/>
            <w:vAlign w:val="center"/>
            <w:hideMark/>
          </w:tcPr>
          <w:p w14:paraId="58635C5E" w14:textId="7DED6278"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w:t>
            </w:r>
          </w:p>
        </w:tc>
        <w:tc>
          <w:tcPr>
            <w:tcW w:w="1515" w:type="dxa"/>
            <w:tcBorders>
              <w:top w:val="nil"/>
              <w:left w:val="nil"/>
              <w:bottom w:val="single" w:sz="4" w:space="0" w:color="auto"/>
              <w:right w:val="single" w:sz="4" w:space="0" w:color="auto"/>
            </w:tcBorders>
            <w:shd w:val="clear" w:color="auto" w:fill="auto"/>
            <w:noWrap/>
            <w:vAlign w:val="center"/>
            <w:hideMark/>
          </w:tcPr>
          <w:p w14:paraId="76DB705D" w14:textId="4D0E88FE"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w:t>
            </w:r>
          </w:p>
        </w:tc>
        <w:tc>
          <w:tcPr>
            <w:tcW w:w="1203" w:type="dxa"/>
            <w:tcBorders>
              <w:top w:val="nil"/>
              <w:left w:val="nil"/>
              <w:bottom w:val="single" w:sz="4" w:space="0" w:color="auto"/>
              <w:right w:val="single" w:sz="4" w:space="0" w:color="auto"/>
            </w:tcBorders>
            <w:shd w:val="clear" w:color="auto" w:fill="auto"/>
            <w:noWrap/>
            <w:vAlign w:val="center"/>
            <w:hideMark/>
          </w:tcPr>
          <w:p w14:paraId="5B72A767" w14:textId="419AEBFD"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w:t>
            </w:r>
          </w:p>
        </w:tc>
        <w:tc>
          <w:tcPr>
            <w:tcW w:w="1515" w:type="dxa"/>
            <w:tcBorders>
              <w:top w:val="nil"/>
              <w:left w:val="nil"/>
              <w:bottom w:val="single" w:sz="4" w:space="0" w:color="auto"/>
              <w:right w:val="single" w:sz="4" w:space="0" w:color="auto"/>
            </w:tcBorders>
            <w:shd w:val="clear" w:color="auto" w:fill="auto"/>
            <w:noWrap/>
            <w:vAlign w:val="center"/>
            <w:hideMark/>
          </w:tcPr>
          <w:p w14:paraId="588D11ED" w14:textId="3A43ED3A"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0.01</w:t>
            </w:r>
          </w:p>
        </w:tc>
      </w:tr>
      <w:tr w:rsidR="004D1280" w:rsidRPr="001C6629" w14:paraId="764F153D" w14:textId="77777777" w:rsidTr="00C55DE8">
        <w:trPr>
          <w:trHeight w:val="257"/>
        </w:trPr>
        <w:tc>
          <w:tcPr>
            <w:tcW w:w="2228" w:type="dxa"/>
            <w:tcBorders>
              <w:top w:val="nil"/>
              <w:left w:val="single" w:sz="4" w:space="0" w:color="auto"/>
              <w:bottom w:val="single" w:sz="4" w:space="0" w:color="auto"/>
              <w:right w:val="single" w:sz="4" w:space="0" w:color="auto"/>
            </w:tcBorders>
            <w:shd w:val="clear" w:color="auto" w:fill="auto"/>
            <w:noWrap/>
            <w:vAlign w:val="center"/>
            <w:hideMark/>
          </w:tcPr>
          <w:p w14:paraId="08FEDB67" w14:textId="77777777" w:rsidR="004D1280" w:rsidRPr="001C6629" w:rsidRDefault="004D1280" w:rsidP="004D1280">
            <w:pPr>
              <w:spacing w:after="0" w:line="240" w:lineRule="auto"/>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United Arab Emirates</w:t>
            </w:r>
          </w:p>
        </w:tc>
        <w:tc>
          <w:tcPr>
            <w:tcW w:w="1203" w:type="dxa"/>
            <w:tcBorders>
              <w:top w:val="nil"/>
              <w:left w:val="nil"/>
              <w:bottom w:val="single" w:sz="4" w:space="0" w:color="auto"/>
              <w:right w:val="single" w:sz="4" w:space="0" w:color="auto"/>
            </w:tcBorders>
            <w:shd w:val="clear" w:color="auto" w:fill="auto"/>
            <w:noWrap/>
            <w:vAlign w:val="center"/>
            <w:hideMark/>
          </w:tcPr>
          <w:p w14:paraId="3433A130" w14:textId="5D4B6DA0"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w:t>
            </w:r>
          </w:p>
        </w:tc>
        <w:tc>
          <w:tcPr>
            <w:tcW w:w="1515" w:type="dxa"/>
            <w:tcBorders>
              <w:top w:val="nil"/>
              <w:left w:val="nil"/>
              <w:bottom w:val="single" w:sz="4" w:space="0" w:color="auto"/>
              <w:right w:val="single" w:sz="4" w:space="0" w:color="auto"/>
            </w:tcBorders>
            <w:shd w:val="clear" w:color="auto" w:fill="auto"/>
            <w:noWrap/>
            <w:vAlign w:val="center"/>
            <w:hideMark/>
          </w:tcPr>
          <w:p w14:paraId="3BBB6CB4" w14:textId="33174013"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0.01</w:t>
            </w:r>
          </w:p>
        </w:tc>
        <w:tc>
          <w:tcPr>
            <w:tcW w:w="1203" w:type="dxa"/>
            <w:tcBorders>
              <w:top w:val="nil"/>
              <w:left w:val="nil"/>
              <w:bottom w:val="single" w:sz="4" w:space="0" w:color="auto"/>
              <w:right w:val="single" w:sz="4" w:space="0" w:color="auto"/>
            </w:tcBorders>
            <w:shd w:val="clear" w:color="auto" w:fill="auto"/>
            <w:noWrap/>
            <w:vAlign w:val="center"/>
            <w:hideMark/>
          </w:tcPr>
          <w:p w14:paraId="20460D0F" w14:textId="49744F98"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0.01</w:t>
            </w:r>
          </w:p>
        </w:tc>
        <w:tc>
          <w:tcPr>
            <w:tcW w:w="1515" w:type="dxa"/>
            <w:tcBorders>
              <w:top w:val="nil"/>
              <w:left w:val="nil"/>
              <w:bottom w:val="single" w:sz="4" w:space="0" w:color="auto"/>
              <w:right w:val="single" w:sz="4" w:space="0" w:color="auto"/>
            </w:tcBorders>
            <w:shd w:val="clear" w:color="auto" w:fill="auto"/>
            <w:noWrap/>
            <w:vAlign w:val="center"/>
            <w:hideMark/>
          </w:tcPr>
          <w:p w14:paraId="3A6FBFDB" w14:textId="3E743F23"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0.03</w:t>
            </w:r>
          </w:p>
        </w:tc>
        <w:tc>
          <w:tcPr>
            <w:tcW w:w="1203" w:type="dxa"/>
            <w:tcBorders>
              <w:top w:val="nil"/>
              <w:left w:val="nil"/>
              <w:bottom w:val="single" w:sz="4" w:space="0" w:color="auto"/>
              <w:right w:val="single" w:sz="4" w:space="0" w:color="auto"/>
            </w:tcBorders>
            <w:shd w:val="clear" w:color="auto" w:fill="auto"/>
            <w:noWrap/>
            <w:vAlign w:val="center"/>
            <w:hideMark/>
          </w:tcPr>
          <w:p w14:paraId="6C20125E" w14:textId="7B7ADA5C"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w:t>
            </w:r>
          </w:p>
        </w:tc>
        <w:tc>
          <w:tcPr>
            <w:tcW w:w="1515" w:type="dxa"/>
            <w:tcBorders>
              <w:top w:val="nil"/>
              <w:left w:val="nil"/>
              <w:bottom w:val="single" w:sz="4" w:space="0" w:color="auto"/>
              <w:right w:val="single" w:sz="4" w:space="0" w:color="auto"/>
            </w:tcBorders>
            <w:shd w:val="clear" w:color="auto" w:fill="auto"/>
            <w:noWrap/>
            <w:vAlign w:val="center"/>
            <w:hideMark/>
          </w:tcPr>
          <w:p w14:paraId="256D89E0" w14:textId="3A453910"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w:t>
            </w:r>
          </w:p>
        </w:tc>
      </w:tr>
      <w:tr w:rsidR="004D1280" w:rsidRPr="001C6629" w14:paraId="462EB7FA" w14:textId="77777777" w:rsidTr="000A1B11">
        <w:trPr>
          <w:trHeight w:val="257"/>
        </w:trPr>
        <w:tc>
          <w:tcPr>
            <w:tcW w:w="2228" w:type="dxa"/>
            <w:tcBorders>
              <w:top w:val="nil"/>
              <w:left w:val="single" w:sz="4" w:space="0" w:color="auto"/>
              <w:bottom w:val="single" w:sz="4" w:space="0" w:color="auto"/>
              <w:right w:val="single" w:sz="4" w:space="0" w:color="auto"/>
            </w:tcBorders>
            <w:shd w:val="clear" w:color="auto" w:fill="auto"/>
            <w:noWrap/>
            <w:vAlign w:val="center"/>
            <w:hideMark/>
          </w:tcPr>
          <w:p w14:paraId="52EEAE35" w14:textId="77777777" w:rsidR="004D1280" w:rsidRPr="001C6629" w:rsidRDefault="004D1280" w:rsidP="004D1280">
            <w:pPr>
              <w:spacing w:after="0" w:line="240" w:lineRule="auto"/>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Bahrain</w:t>
            </w:r>
          </w:p>
        </w:tc>
        <w:tc>
          <w:tcPr>
            <w:tcW w:w="1203" w:type="dxa"/>
            <w:tcBorders>
              <w:top w:val="nil"/>
              <w:left w:val="nil"/>
              <w:bottom w:val="single" w:sz="4" w:space="0" w:color="auto"/>
              <w:right w:val="single" w:sz="4" w:space="0" w:color="auto"/>
            </w:tcBorders>
            <w:shd w:val="clear" w:color="auto" w:fill="auto"/>
            <w:noWrap/>
            <w:vAlign w:val="center"/>
            <w:hideMark/>
          </w:tcPr>
          <w:p w14:paraId="299E1A92" w14:textId="138CF275"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w:t>
            </w:r>
          </w:p>
        </w:tc>
        <w:tc>
          <w:tcPr>
            <w:tcW w:w="1515" w:type="dxa"/>
            <w:tcBorders>
              <w:top w:val="nil"/>
              <w:left w:val="nil"/>
              <w:bottom w:val="single" w:sz="4" w:space="0" w:color="auto"/>
              <w:right w:val="single" w:sz="4" w:space="0" w:color="auto"/>
            </w:tcBorders>
            <w:shd w:val="clear" w:color="auto" w:fill="auto"/>
            <w:noWrap/>
            <w:vAlign w:val="center"/>
            <w:hideMark/>
          </w:tcPr>
          <w:p w14:paraId="316E1B6C" w14:textId="6A51E830"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w:t>
            </w:r>
          </w:p>
        </w:tc>
        <w:tc>
          <w:tcPr>
            <w:tcW w:w="1203" w:type="dxa"/>
            <w:tcBorders>
              <w:top w:val="nil"/>
              <w:left w:val="nil"/>
              <w:bottom w:val="single" w:sz="4" w:space="0" w:color="auto"/>
              <w:right w:val="single" w:sz="4" w:space="0" w:color="auto"/>
            </w:tcBorders>
            <w:shd w:val="clear" w:color="auto" w:fill="auto"/>
            <w:noWrap/>
            <w:vAlign w:val="center"/>
            <w:hideMark/>
          </w:tcPr>
          <w:p w14:paraId="681EC38A" w14:textId="777E669B"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w:t>
            </w:r>
          </w:p>
        </w:tc>
        <w:tc>
          <w:tcPr>
            <w:tcW w:w="1515" w:type="dxa"/>
            <w:tcBorders>
              <w:top w:val="nil"/>
              <w:left w:val="nil"/>
              <w:bottom w:val="single" w:sz="4" w:space="0" w:color="auto"/>
              <w:right w:val="single" w:sz="4" w:space="0" w:color="auto"/>
            </w:tcBorders>
            <w:shd w:val="clear" w:color="auto" w:fill="auto"/>
            <w:noWrap/>
            <w:vAlign w:val="center"/>
            <w:hideMark/>
          </w:tcPr>
          <w:p w14:paraId="7F408602" w14:textId="147D4668"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w:t>
            </w:r>
          </w:p>
        </w:tc>
        <w:tc>
          <w:tcPr>
            <w:tcW w:w="1203" w:type="dxa"/>
            <w:tcBorders>
              <w:top w:val="nil"/>
              <w:left w:val="nil"/>
              <w:bottom w:val="single" w:sz="4" w:space="0" w:color="auto"/>
              <w:right w:val="single" w:sz="4" w:space="0" w:color="auto"/>
            </w:tcBorders>
            <w:shd w:val="clear" w:color="auto" w:fill="auto"/>
            <w:noWrap/>
            <w:vAlign w:val="center"/>
            <w:hideMark/>
          </w:tcPr>
          <w:p w14:paraId="6961E4BF" w14:textId="770330B4"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w:t>
            </w:r>
          </w:p>
        </w:tc>
        <w:tc>
          <w:tcPr>
            <w:tcW w:w="1515" w:type="dxa"/>
            <w:tcBorders>
              <w:top w:val="nil"/>
              <w:left w:val="nil"/>
              <w:bottom w:val="single" w:sz="4" w:space="0" w:color="auto"/>
              <w:right w:val="single" w:sz="4" w:space="0" w:color="auto"/>
            </w:tcBorders>
            <w:shd w:val="clear" w:color="auto" w:fill="auto"/>
            <w:noWrap/>
            <w:vAlign w:val="center"/>
            <w:hideMark/>
          </w:tcPr>
          <w:p w14:paraId="6B91747C" w14:textId="006DC1FA"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0.01</w:t>
            </w:r>
          </w:p>
        </w:tc>
      </w:tr>
      <w:tr w:rsidR="004D1280" w:rsidRPr="001C6629" w14:paraId="1CEF5CF6" w14:textId="77777777" w:rsidTr="000A1B11">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0954C046" w14:textId="77777777" w:rsidR="004D1280" w:rsidRPr="001C6629" w:rsidRDefault="004D1280" w:rsidP="004D1280">
            <w:pPr>
              <w:spacing w:after="0" w:line="240" w:lineRule="auto"/>
              <w:rPr>
                <w:rFonts w:ascii="Arial" w:eastAsia="Times New Roman" w:hAnsi="Arial" w:cs="Arial"/>
                <w:color w:val="000000"/>
                <w:sz w:val="20"/>
                <w:szCs w:val="20"/>
                <w:lang w:val="en-US"/>
              </w:rPr>
            </w:pPr>
            <w:r w:rsidRPr="001C6629">
              <w:rPr>
                <w:rFonts w:ascii="Arial" w:eastAsia="Times New Roman" w:hAnsi="Arial" w:cs="Arial"/>
                <w:color w:val="000000"/>
                <w:sz w:val="20"/>
                <w:szCs w:val="20"/>
                <w:lang w:val="en-US"/>
              </w:rPr>
              <w:t>Others</w:t>
            </w:r>
          </w:p>
        </w:tc>
        <w:tc>
          <w:tcPr>
            <w:tcW w:w="1203" w:type="dxa"/>
            <w:tcBorders>
              <w:top w:val="nil"/>
              <w:left w:val="nil"/>
              <w:bottom w:val="single" w:sz="4" w:space="0" w:color="auto"/>
              <w:right w:val="single" w:sz="4" w:space="0" w:color="auto"/>
            </w:tcBorders>
            <w:shd w:val="clear" w:color="auto" w:fill="auto"/>
            <w:noWrap/>
            <w:vAlign w:val="center"/>
            <w:hideMark/>
          </w:tcPr>
          <w:p w14:paraId="1360F7BA" w14:textId="4AFAA2FF"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0.04</w:t>
            </w:r>
          </w:p>
        </w:tc>
        <w:tc>
          <w:tcPr>
            <w:tcW w:w="1515" w:type="dxa"/>
            <w:tcBorders>
              <w:top w:val="nil"/>
              <w:left w:val="nil"/>
              <w:bottom w:val="single" w:sz="4" w:space="0" w:color="auto"/>
              <w:right w:val="single" w:sz="4" w:space="0" w:color="auto"/>
            </w:tcBorders>
            <w:shd w:val="clear" w:color="auto" w:fill="auto"/>
            <w:noWrap/>
            <w:vAlign w:val="center"/>
            <w:hideMark/>
          </w:tcPr>
          <w:p w14:paraId="0A0C5A30" w14:textId="5A8FA7F0"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0.09</w:t>
            </w:r>
          </w:p>
        </w:tc>
        <w:tc>
          <w:tcPr>
            <w:tcW w:w="1203" w:type="dxa"/>
            <w:tcBorders>
              <w:top w:val="nil"/>
              <w:left w:val="nil"/>
              <w:bottom w:val="single" w:sz="4" w:space="0" w:color="auto"/>
              <w:right w:val="single" w:sz="4" w:space="0" w:color="auto"/>
            </w:tcBorders>
            <w:shd w:val="clear" w:color="auto" w:fill="auto"/>
            <w:noWrap/>
            <w:vAlign w:val="center"/>
            <w:hideMark/>
          </w:tcPr>
          <w:p w14:paraId="16EC9F15" w14:textId="7CC82B81"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0.03</w:t>
            </w:r>
          </w:p>
        </w:tc>
        <w:tc>
          <w:tcPr>
            <w:tcW w:w="1515" w:type="dxa"/>
            <w:tcBorders>
              <w:top w:val="nil"/>
              <w:left w:val="nil"/>
              <w:bottom w:val="single" w:sz="4" w:space="0" w:color="auto"/>
              <w:right w:val="single" w:sz="4" w:space="0" w:color="auto"/>
            </w:tcBorders>
            <w:shd w:val="clear" w:color="auto" w:fill="auto"/>
            <w:noWrap/>
            <w:vAlign w:val="center"/>
            <w:hideMark/>
          </w:tcPr>
          <w:p w14:paraId="0E9FB296" w14:textId="18B0FDC9"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0.28</w:t>
            </w:r>
          </w:p>
        </w:tc>
        <w:tc>
          <w:tcPr>
            <w:tcW w:w="1203" w:type="dxa"/>
            <w:tcBorders>
              <w:top w:val="nil"/>
              <w:left w:val="nil"/>
              <w:bottom w:val="single" w:sz="4" w:space="0" w:color="auto"/>
              <w:right w:val="single" w:sz="4" w:space="0" w:color="auto"/>
            </w:tcBorders>
            <w:shd w:val="clear" w:color="auto" w:fill="auto"/>
            <w:noWrap/>
            <w:vAlign w:val="center"/>
            <w:hideMark/>
          </w:tcPr>
          <w:p w14:paraId="1F92E2AF" w14:textId="29CFB850"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0.01</w:t>
            </w:r>
          </w:p>
        </w:tc>
        <w:tc>
          <w:tcPr>
            <w:tcW w:w="1515" w:type="dxa"/>
            <w:tcBorders>
              <w:top w:val="nil"/>
              <w:left w:val="nil"/>
              <w:bottom w:val="single" w:sz="4" w:space="0" w:color="auto"/>
              <w:right w:val="single" w:sz="4" w:space="0" w:color="auto"/>
            </w:tcBorders>
            <w:shd w:val="clear" w:color="auto" w:fill="auto"/>
            <w:noWrap/>
            <w:vAlign w:val="center"/>
            <w:hideMark/>
          </w:tcPr>
          <w:p w14:paraId="610F2445" w14:textId="1836991F" w:rsidR="004D1280" w:rsidRPr="001C6629" w:rsidRDefault="004D1280" w:rsidP="004D1280">
            <w:pPr>
              <w:spacing w:after="0" w:line="240" w:lineRule="auto"/>
              <w:jc w:val="center"/>
              <w:rPr>
                <w:rFonts w:ascii="Arial" w:eastAsia="Times New Roman" w:hAnsi="Arial" w:cs="Arial"/>
                <w:color w:val="000000"/>
                <w:sz w:val="20"/>
                <w:szCs w:val="20"/>
                <w:lang w:val="en-US"/>
              </w:rPr>
            </w:pPr>
            <w:r w:rsidRPr="001C6629">
              <w:rPr>
                <w:rFonts w:ascii="Arial" w:hAnsi="Arial" w:cs="Arial"/>
                <w:color w:val="000000"/>
                <w:sz w:val="20"/>
                <w:szCs w:val="20"/>
              </w:rPr>
              <w:t>0.03</w:t>
            </w:r>
          </w:p>
        </w:tc>
      </w:tr>
      <w:tr w:rsidR="004D1280" w:rsidRPr="001C6629" w14:paraId="226DD6CE" w14:textId="77777777" w:rsidTr="000A1B11">
        <w:trPr>
          <w:trHeight w:val="257"/>
        </w:trPr>
        <w:tc>
          <w:tcPr>
            <w:tcW w:w="2228" w:type="dxa"/>
            <w:tcBorders>
              <w:top w:val="nil"/>
              <w:left w:val="single" w:sz="4" w:space="0" w:color="auto"/>
              <w:bottom w:val="single" w:sz="4" w:space="0" w:color="auto"/>
              <w:right w:val="single" w:sz="4" w:space="0" w:color="auto"/>
            </w:tcBorders>
            <w:shd w:val="clear" w:color="auto" w:fill="C00000"/>
            <w:noWrap/>
            <w:vAlign w:val="bottom"/>
            <w:hideMark/>
          </w:tcPr>
          <w:p w14:paraId="25CE0071" w14:textId="7DFD73FF" w:rsidR="004D1280" w:rsidRPr="001C6629" w:rsidRDefault="004D1280" w:rsidP="004D1280">
            <w:pPr>
              <w:spacing w:after="0" w:line="240" w:lineRule="auto"/>
              <w:rPr>
                <w:rFonts w:ascii="Arial" w:eastAsia="Times New Roman" w:hAnsi="Arial" w:cs="Arial"/>
                <w:color w:val="FFFFFF" w:themeColor="background1"/>
                <w:sz w:val="20"/>
                <w:szCs w:val="20"/>
                <w:lang w:val="en-US"/>
              </w:rPr>
            </w:pPr>
            <w:r w:rsidRPr="001C6629">
              <w:rPr>
                <w:rFonts w:ascii="Arial" w:eastAsia="Times New Roman" w:hAnsi="Arial" w:cs="Arial"/>
                <w:color w:val="FFFFFF" w:themeColor="background1"/>
                <w:sz w:val="20"/>
                <w:szCs w:val="20"/>
                <w:lang w:val="en-US"/>
              </w:rPr>
              <w:t>Total</w:t>
            </w:r>
          </w:p>
        </w:tc>
        <w:tc>
          <w:tcPr>
            <w:tcW w:w="1203" w:type="dxa"/>
            <w:tcBorders>
              <w:top w:val="nil"/>
              <w:left w:val="nil"/>
              <w:bottom w:val="single" w:sz="4" w:space="0" w:color="auto"/>
              <w:right w:val="single" w:sz="4" w:space="0" w:color="auto"/>
            </w:tcBorders>
            <w:shd w:val="clear" w:color="auto" w:fill="C00000"/>
            <w:noWrap/>
            <w:vAlign w:val="center"/>
            <w:hideMark/>
          </w:tcPr>
          <w:p w14:paraId="6AF3B5EE" w14:textId="7D8CCF7E" w:rsidR="004D1280" w:rsidRPr="001C6629" w:rsidRDefault="004D1280" w:rsidP="004D1280">
            <w:pPr>
              <w:spacing w:after="0" w:line="240" w:lineRule="auto"/>
              <w:jc w:val="center"/>
              <w:rPr>
                <w:rFonts w:ascii="Arial" w:eastAsia="Times New Roman" w:hAnsi="Arial" w:cs="Arial"/>
                <w:color w:val="FFFFFF" w:themeColor="background1"/>
                <w:sz w:val="20"/>
                <w:szCs w:val="20"/>
                <w:lang w:val="en-US"/>
              </w:rPr>
            </w:pPr>
            <w:r w:rsidRPr="001C6629">
              <w:rPr>
                <w:rFonts w:ascii="Arial" w:hAnsi="Arial" w:cs="Arial"/>
                <w:color w:val="FFFFFF"/>
                <w:sz w:val="20"/>
                <w:szCs w:val="20"/>
              </w:rPr>
              <w:t>0.1</w:t>
            </w:r>
          </w:p>
        </w:tc>
        <w:tc>
          <w:tcPr>
            <w:tcW w:w="1515" w:type="dxa"/>
            <w:tcBorders>
              <w:top w:val="nil"/>
              <w:left w:val="nil"/>
              <w:bottom w:val="single" w:sz="4" w:space="0" w:color="auto"/>
              <w:right w:val="single" w:sz="4" w:space="0" w:color="auto"/>
            </w:tcBorders>
            <w:shd w:val="clear" w:color="auto" w:fill="C00000"/>
            <w:noWrap/>
            <w:vAlign w:val="center"/>
            <w:hideMark/>
          </w:tcPr>
          <w:p w14:paraId="22976539" w14:textId="27A61987" w:rsidR="004D1280" w:rsidRPr="001C6629" w:rsidRDefault="004D1280" w:rsidP="004D1280">
            <w:pPr>
              <w:spacing w:after="0" w:line="240" w:lineRule="auto"/>
              <w:jc w:val="center"/>
              <w:rPr>
                <w:rFonts w:ascii="Arial" w:eastAsia="Times New Roman" w:hAnsi="Arial" w:cs="Arial"/>
                <w:color w:val="FFFFFF" w:themeColor="background1"/>
                <w:sz w:val="20"/>
                <w:szCs w:val="20"/>
                <w:lang w:val="en-US"/>
              </w:rPr>
            </w:pPr>
            <w:r w:rsidRPr="001C6629">
              <w:rPr>
                <w:rFonts w:ascii="Arial" w:hAnsi="Arial" w:cs="Arial"/>
                <w:color w:val="FFFFFF"/>
                <w:sz w:val="20"/>
                <w:szCs w:val="20"/>
              </w:rPr>
              <w:t>0.6</w:t>
            </w:r>
          </w:p>
        </w:tc>
        <w:tc>
          <w:tcPr>
            <w:tcW w:w="1203" w:type="dxa"/>
            <w:tcBorders>
              <w:top w:val="nil"/>
              <w:left w:val="nil"/>
              <w:bottom w:val="single" w:sz="4" w:space="0" w:color="auto"/>
              <w:right w:val="single" w:sz="4" w:space="0" w:color="auto"/>
            </w:tcBorders>
            <w:shd w:val="clear" w:color="auto" w:fill="C00000"/>
            <w:noWrap/>
            <w:vAlign w:val="center"/>
            <w:hideMark/>
          </w:tcPr>
          <w:p w14:paraId="2512F5A1" w14:textId="46CA8321" w:rsidR="004D1280" w:rsidRPr="001C6629" w:rsidRDefault="004D1280" w:rsidP="004D1280">
            <w:pPr>
              <w:spacing w:after="0" w:line="240" w:lineRule="auto"/>
              <w:jc w:val="center"/>
              <w:rPr>
                <w:rFonts w:ascii="Arial" w:eastAsia="Times New Roman" w:hAnsi="Arial" w:cs="Arial"/>
                <w:color w:val="FFFFFF" w:themeColor="background1"/>
                <w:sz w:val="20"/>
                <w:szCs w:val="20"/>
                <w:lang w:val="en-US"/>
              </w:rPr>
            </w:pPr>
            <w:r w:rsidRPr="001C6629">
              <w:rPr>
                <w:rFonts w:ascii="Arial" w:hAnsi="Arial" w:cs="Arial"/>
                <w:color w:val="FFFFFF"/>
                <w:sz w:val="20"/>
                <w:szCs w:val="20"/>
              </w:rPr>
              <w:t>0.07</w:t>
            </w:r>
          </w:p>
        </w:tc>
        <w:tc>
          <w:tcPr>
            <w:tcW w:w="1515" w:type="dxa"/>
            <w:tcBorders>
              <w:top w:val="nil"/>
              <w:left w:val="nil"/>
              <w:bottom w:val="single" w:sz="4" w:space="0" w:color="auto"/>
              <w:right w:val="single" w:sz="4" w:space="0" w:color="auto"/>
            </w:tcBorders>
            <w:shd w:val="clear" w:color="auto" w:fill="C00000"/>
            <w:noWrap/>
            <w:vAlign w:val="center"/>
            <w:hideMark/>
          </w:tcPr>
          <w:p w14:paraId="6365E49F" w14:textId="68FBD681" w:rsidR="004D1280" w:rsidRPr="001C6629" w:rsidRDefault="004D1280" w:rsidP="004D1280">
            <w:pPr>
              <w:spacing w:after="0" w:line="240" w:lineRule="auto"/>
              <w:jc w:val="center"/>
              <w:rPr>
                <w:rFonts w:ascii="Arial" w:eastAsia="Times New Roman" w:hAnsi="Arial" w:cs="Arial"/>
                <w:color w:val="FFFFFF" w:themeColor="background1"/>
                <w:sz w:val="20"/>
                <w:szCs w:val="20"/>
                <w:lang w:val="en-US"/>
              </w:rPr>
            </w:pPr>
            <w:r w:rsidRPr="001C6629">
              <w:rPr>
                <w:rFonts w:ascii="Arial" w:hAnsi="Arial" w:cs="Arial"/>
                <w:color w:val="FFFFFF"/>
                <w:sz w:val="20"/>
                <w:szCs w:val="20"/>
              </w:rPr>
              <w:t>0.4</w:t>
            </w:r>
          </w:p>
        </w:tc>
        <w:tc>
          <w:tcPr>
            <w:tcW w:w="1203" w:type="dxa"/>
            <w:tcBorders>
              <w:top w:val="nil"/>
              <w:left w:val="nil"/>
              <w:bottom w:val="single" w:sz="4" w:space="0" w:color="auto"/>
              <w:right w:val="single" w:sz="4" w:space="0" w:color="auto"/>
            </w:tcBorders>
            <w:shd w:val="clear" w:color="auto" w:fill="C00000"/>
            <w:noWrap/>
            <w:vAlign w:val="center"/>
            <w:hideMark/>
          </w:tcPr>
          <w:p w14:paraId="57009E5F" w14:textId="461FB09E" w:rsidR="004D1280" w:rsidRPr="001C6629" w:rsidRDefault="004D1280" w:rsidP="004D1280">
            <w:pPr>
              <w:spacing w:after="0" w:line="240" w:lineRule="auto"/>
              <w:jc w:val="center"/>
              <w:rPr>
                <w:rFonts w:ascii="Arial" w:eastAsia="Times New Roman" w:hAnsi="Arial" w:cs="Arial"/>
                <w:color w:val="FFFFFF" w:themeColor="background1"/>
                <w:sz w:val="20"/>
                <w:szCs w:val="20"/>
                <w:lang w:val="en-US"/>
              </w:rPr>
            </w:pPr>
            <w:r w:rsidRPr="001C6629">
              <w:rPr>
                <w:rFonts w:ascii="Arial" w:hAnsi="Arial" w:cs="Arial"/>
                <w:color w:val="FFFFFF"/>
                <w:sz w:val="20"/>
                <w:szCs w:val="20"/>
              </w:rPr>
              <w:t>0.05</w:t>
            </w:r>
          </w:p>
        </w:tc>
        <w:tc>
          <w:tcPr>
            <w:tcW w:w="1515" w:type="dxa"/>
            <w:tcBorders>
              <w:top w:val="nil"/>
              <w:left w:val="nil"/>
              <w:bottom w:val="single" w:sz="4" w:space="0" w:color="auto"/>
              <w:right w:val="single" w:sz="4" w:space="0" w:color="auto"/>
            </w:tcBorders>
            <w:shd w:val="clear" w:color="auto" w:fill="C00000"/>
            <w:noWrap/>
            <w:vAlign w:val="center"/>
            <w:hideMark/>
          </w:tcPr>
          <w:p w14:paraId="4DC890F5" w14:textId="25DA607B" w:rsidR="004D1280" w:rsidRPr="001C6629" w:rsidRDefault="004D1280" w:rsidP="004D1280">
            <w:pPr>
              <w:spacing w:after="0" w:line="240" w:lineRule="auto"/>
              <w:jc w:val="center"/>
              <w:rPr>
                <w:rFonts w:ascii="Arial" w:eastAsia="Times New Roman" w:hAnsi="Arial" w:cs="Arial"/>
                <w:color w:val="FFFFFF" w:themeColor="background1"/>
                <w:sz w:val="20"/>
                <w:szCs w:val="20"/>
                <w:lang w:val="en-US"/>
              </w:rPr>
            </w:pPr>
            <w:r w:rsidRPr="001C6629">
              <w:rPr>
                <w:rFonts w:ascii="Arial" w:hAnsi="Arial" w:cs="Arial"/>
                <w:color w:val="FFFFFF"/>
                <w:sz w:val="20"/>
                <w:szCs w:val="20"/>
              </w:rPr>
              <w:t>0.26</w:t>
            </w:r>
          </w:p>
        </w:tc>
      </w:tr>
    </w:tbl>
    <w:p w14:paraId="7568A05B" w14:textId="7E02A40D" w:rsidR="00D51608" w:rsidRPr="000B521B" w:rsidRDefault="00BA3B42" w:rsidP="0068477D">
      <w:pPr>
        <w:tabs>
          <w:tab w:val="left" w:pos="1530"/>
        </w:tabs>
        <w:spacing w:line="480" w:lineRule="auto"/>
        <w:rPr>
          <w:rFonts w:ascii="Arial" w:eastAsia="Arial" w:hAnsi="Arial" w:cs="Arial"/>
          <w:b/>
          <w:color w:val="000000" w:themeColor="text1"/>
          <w:sz w:val="24"/>
          <w:szCs w:val="24"/>
        </w:rPr>
      </w:pPr>
      <w:r w:rsidRPr="000B521B">
        <w:rPr>
          <w:rFonts w:ascii="Arial" w:hAnsi="Arial" w:cs="Arial"/>
          <w:noProof/>
        </w:rPr>
        <w:lastRenderedPageBreak/>
        <mc:AlternateContent>
          <mc:Choice Requires="wps">
            <w:drawing>
              <wp:anchor distT="0" distB="0" distL="114300" distR="114300" simplePos="0" relativeHeight="252678144" behindDoc="0" locked="0" layoutInCell="1" allowOverlap="1" wp14:anchorId="7A360EE4" wp14:editId="687826AF">
                <wp:simplePos x="0" y="0"/>
                <wp:positionH relativeFrom="column">
                  <wp:posOffset>5177790</wp:posOffset>
                </wp:positionH>
                <wp:positionV relativeFrom="paragraph">
                  <wp:posOffset>2398395</wp:posOffset>
                </wp:positionV>
                <wp:extent cx="1280160" cy="292735"/>
                <wp:effectExtent l="0" t="0" r="0" b="0"/>
                <wp:wrapNone/>
                <wp:docPr id="7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6AFA5226" w14:textId="77777777" w:rsidR="00BA3B42" w:rsidRPr="005858C1" w:rsidRDefault="00BA3B42" w:rsidP="00BA3B4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A360EE4" id="_x0000_s1064" type="#_x0000_t202" style="position:absolute;margin-left:407.7pt;margin-top:188.85pt;width:100.8pt;height:23.05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" filled="f" stroked="f">
                <v:textbox style="mso-fit-shape-to-text:t">
                  <w:txbxContent>
                    <w:p w14:paraId="6AFA5226" w14:textId="77777777" w:rsidR="00BA3B42" w:rsidRPr="005858C1" w:rsidRDefault="00BA3B42" w:rsidP="00BA3B4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Pr="000B521B">
        <w:rPr>
          <w:rFonts w:ascii="Arial" w:hAnsi="Arial" w:cs="Arial"/>
          <w:noProof/>
        </w:rPr>
        <w:drawing>
          <wp:inline distT="0" distB="0" distL="0" distR="0" wp14:anchorId="1B03A104" wp14:editId="5D11069F">
            <wp:extent cx="6457950" cy="2394274"/>
            <wp:effectExtent l="0" t="0" r="0" b="6350"/>
            <wp:docPr id="51" name="Chart 51">
              <a:extLst xmlns:a="http://schemas.openxmlformats.org/drawingml/2006/main">
                <a:ext uri="{FF2B5EF4-FFF2-40B4-BE49-F238E27FC236}">
                  <a16:creationId xmlns:a16="http://schemas.microsoft.com/office/drawing/2014/main" id="{7CCA040B-F157-4B0C-9923-DFA614E81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C93D9AF" w14:textId="29BE20F2" w:rsidR="007E56E8" w:rsidRPr="000B521B" w:rsidRDefault="007E56E8" w:rsidP="0068477D">
      <w:pPr>
        <w:tabs>
          <w:tab w:val="left" w:pos="1530"/>
        </w:tabs>
        <w:spacing w:line="480" w:lineRule="auto"/>
        <w:rPr>
          <w:rFonts w:ascii="Arial" w:eastAsia="Arial" w:hAnsi="Arial" w:cs="Arial"/>
          <w:b/>
          <w:color w:val="000000" w:themeColor="text1"/>
          <w:sz w:val="24"/>
          <w:szCs w:val="24"/>
        </w:rPr>
      </w:pPr>
    </w:p>
    <w:p w14:paraId="2E5ECB47" w14:textId="77777777" w:rsidR="009A19EE" w:rsidRPr="000B521B" w:rsidRDefault="009A19EE" w:rsidP="0068477D">
      <w:pPr>
        <w:tabs>
          <w:tab w:val="left" w:pos="1530"/>
        </w:tabs>
        <w:spacing w:line="480" w:lineRule="auto"/>
        <w:rPr>
          <w:rFonts w:ascii="Arial" w:eastAsia="Arial" w:hAnsi="Arial" w:cs="Arial"/>
          <w:b/>
          <w:color w:val="000000" w:themeColor="text1"/>
          <w:sz w:val="24"/>
          <w:szCs w:val="24"/>
        </w:rPr>
      </w:pPr>
    </w:p>
    <w:p w14:paraId="5BA8E735" w14:textId="5829F474" w:rsidR="00AF20A2" w:rsidRPr="000B521B" w:rsidRDefault="00AF20A2" w:rsidP="0068477D">
      <w:pPr>
        <w:tabs>
          <w:tab w:val="left" w:pos="1530"/>
        </w:tabs>
        <w:spacing w:line="480" w:lineRule="auto"/>
        <w:rPr>
          <w:rFonts w:ascii="Arial" w:eastAsia="Arial" w:hAnsi="Arial" w:cs="Arial"/>
          <w:b/>
          <w:color w:val="000000" w:themeColor="text1"/>
          <w:sz w:val="24"/>
          <w:szCs w:val="24"/>
        </w:rPr>
      </w:pPr>
      <w:r w:rsidRPr="000B521B">
        <w:rPr>
          <w:rFonts w:ascii="Arial" w:eastAsia="Arial" w:hAnsi="Arial" w:cs="Arial"/>
          <w:b/>
          <w:color w:val="000000" w:themeColor="text1"/>
          <w:sz w:val="24"/>
          <w:szCs w:val="24"/>
        </w:rPr>
        <w:t xml:space="preserve">Demand By Type </w:t>
      </w:r>
    </w:p>
    <w:p w14:paraId="70E71A4F" w14:textId="00725D01" w:rsidR="00AF20A2" w:rsidRPr="000B521B" w:rsidRDefault="00AF20A2" w:rsidP="00AF20A2">
      <w:pPr>
        <w:rPr>
          <w:rFonts w:ascii="Arial" w:hAnsi="Arial" w:cs="Arial"/>
          <w:b/>
          <w:bCs/>
          <w:sz w:val="24"/>
          <w:szCs w:val="24"/>
        </w:rPr>
      </w:pPr>
      <w:r w:rsidRPr="000B521B">
        <w:rPr>
          <w:rFonts w:ascii="Arial" w:hAnsi="Arial" w:cs="Arial"/>
          <w:b/>
          <w:bCs/>
          <w:sz w:val="24"/>
          <w:szCs w:val="24"/>
        </w:rPr>
        <w:t>India Vinyl Ester Resin Demand, By Type, By Volume</w:t>
      </w:r>
      <w:r w:rsidR="007E26B0" w:rsidRPr="000B521B">
        <w:rPr>
          <w:rFonts w:ascii="Arial" w:hAnsi="Arial" w:cs="Arial"/>
          <w:b/>
          <w:bCs/>
          <w:sz w:val="24"/>
          <w:szCs w:val="24"/>
        </w:rPr>
        <w:t xml:space="preserve"> (000’ Tonnes)</w:t>
      </w:r>
      <w:r w:rsidRPr="000B521B">
        <w:rPr>
          <w:rFonts w:ascii="Arial" w:hAnsi="Arial" w:cs="Arial"/>
          <w:b/>
          <w:bCs/>
          <w:sz w:val="24"/>
          <w:szCs w:val="24"/>
        </w:rPr>
        <w:t>, 2015–2030F</w:t>
      </w:r>
    </w:p>
    <w:p w14:paraId="35C96A92" w14:textId="429299A1" w:rsidR="00AF20A2" w:rsidRDefault="00AF20A2" w:rsidP="00AF20A2">
      <w:pPr>
        <w:pStyle w:val="BodyText"/>
        <w:spacing w:before="162" w:line="480" w:lineRule="auto"/>
        <w:ind w:right="-90"/>
        <w:jc w:val="both"/>
        <w:rPr>
          <w:noProof/>
          <w:color w:val="000000" w:themeColor="text1"/>
        </w:rPr>
      </w:pPr>
      <w:r w:rsidRPr="000B521B">
        <w:rPr>
          <w:bCs/>
          <w:noProof/>
          <w:color w:val="000000" w:themeColor="text1"/>
        </w:rPr>
        <mc:AlternateContent>
          <mc:Choice Requires="wps">
            <w:drawing>
              <wp:anchor distT="0" distB="0" distL="114300" distR="114300" simplePos="0" relativeHeight="252502016" behindDoc="0" locked="0" layoutInCell="1" allowOverlap="1" wp14:anchorId="00D5E0D3" wp14:editId="3D88C24B">
                <wp:simplePos x="0" y="0"/>
                <wp:positionH relativeFrom="margin">
                  <wp:posOffset>2660015</wp:posOffset>
                </wp:positionH>
                <wp:positionV relativeFrom="paragraph">
                  <wp:posOffset>2809240</wp:posOffset>
                </wp:positionV>
                <wp:extent cx="3800475" cy="307340"/>
                <wp:effectExtent l="0" t="0" r="0" b="0"/>
                <wp:wrapNone/>
                <wp:docPr id="1279" name="TextBox 22"/>
                <wp:cNvGraphicFramePr/>
                <a:graphic xmlns:a="http://schemas.openxmlformats.org/drawingml/2006/main">
                  <a:graphicData uri="http://schemas.microsoft.com/office/word/2010/wordprocessingShape">
                    <wps:wsp>
                      <wps:cNvSpPr txBox="1"/>
                      <wps:spPr>
                        <a:xfrm>
                          <a:off x="0" y="0"/>
                          <a:ext cx="3800475" cy="307340"/>
                        </a:xfrm>
                        <a:prstGeom prst="rect">
                          <a:avLst/>
                        </a:prstGeom>
                        <a:noFill/>
                      </wps:spPr>
                      <wps:txbx>
                        <w:txbxContent>
                          <w:p w14:paraId="0475C33A" w14:textId="77777777" w:rsidR="00AF20A2" w:rsidRPr="00CE35EB" w:rsidRDefault="00AF20A2" w:rsidP="00AF20A2">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34CF31A8" w14:textId="77777777" w:rsidR="00AF20A2" w:rsidRPr="00CE35EB" w:rsidRDefault="00AF20A2" w:rsidP="00AF20A2">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0D5E0D3" id="_x0000_s1065" type="#_x0000_t202" style="position:absolute;left:0;text-align:left;margin-left:209.45pt;margin-top:221.2pt;width:299.25pt;height:24.2pt;z-index:252502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" filled="f" stroked="f">
                <v:textbox style="mso-fit-shape-to-text:t">
                  <w:txbxContent>
                    <w:p w14:paraId="0475C33A" w14:textId="77777777" w:rsidR="00AF20A2" w:rsidRPr="00CE35EB" w:rsidRDefault="00AF20A2" w:rsidP="00AF20A2">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34CF31A8" w14:textId="77777777" w:rsidR="00AF20A2" w:rsidRPr="00CE35EB" w:rsidRDefault="00AF20A2" w:rsidP="00AF20A2">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0B521B">
        <w:rPr>
          <w:noProof/>
          <w:color w:val="000000" w:themeColor="text1"/>
        </w:rPr>
        <w:drawing>
          <wp:inline distT="0" distB="0" distL="0" distR="0" wp14:anchorId="3C98EE2E" wp14:editId="6E006E4B">
            <wp:extent cx="6457950" cy="3123211"/>
            <wp:effectExtent l="0" t="0" r="0" b="1270"/>
            <wp:docPr id="2177" name="Chart 2177">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0D1C7BED" w14:textId="121639B6" w:rsidR="00BA3B42" w:rsidRDefault="00BA3B42" w:rsidP="00AF20A2">
      <w:pPr>
        <w:pStyle w:val="BodyText"/>
        <w:spacing w:before="162" w:line="480" w:lineRule="auto"/>
        <w:ind w:right="-90"/>
        <w:jc w:val="both"/>
        <w:rPr>
          <w:noProof/>
          <w:color w:val="000000" w:themeColor="text1"/>
        </w:rPr>
      </w:pPr>
    </w:p>
    <w:p w14:paraId="79B0A500" w14:textId="77777777" w:rsidR="00BA3B42" w:rsidRPr="000B521B" w:rsidRDefault="00BA3B42" w:rsidP="00AF20A2">
      <w:pPr>
        <w:pStyle w:val="BodyText"/>
        <w:spacing w:before="162" w:line="480" w:lineRule="auto"/>
        <w:ind w:right="-90"/>
        <w:jc w:val="both"/>
        <w:rPr>
          <w:noProof/>
          <w:color w:val="000000" w:themeColor="text1"/>
        </w:rPr>
      </w:pPr>
    </w:p>
    <w:tbl>
      <w:tblPr>
        <w:tblW w:w="10229" w:type="dxa"/>
        <w:tblInd w:w="-185" w:type="dxa"/>
        <w:tblLook w:val="04A0" w:firstRow="1" w:lastRow="0" w:firstColumn="1" w:lastColumn="0" w:noHBand="0" w:noVBand="1"/>
      </w:tblPr>
      <w:tblGrid>
        <w:gridCol w:w="1960"/>
        <w:gridCol w:w="857"/>
        <w:gridCol w:w="857"/>
        <w:gridCol w:w="857"/>
        <w:gridCol w:w="858"/>
        <w:gridCol w:w="979"/>
        <w:gridCol w:w="975"/>
        <w:gridCol w:w="975"/>
        <w:gridCol w:w="975"/>
        <w:gridCol w:w="936"/>
      </w:tblGrid>
      <w:tr w:rsidR="00477C5A" w:rsidRPr="000B521B" w14:paraId="7E8B5555" w14:textId="77777777" w:rsidTr="00477C5A">
        <w:trPr>
          <w:trHeight w:val="464"/>
        </w:trPr>
        <w:tc>
          <w:tcPr>
            <w:tcW w:w="196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B0A334A" w14:textId="36A62EF3" w:rsidR="00AF20A2" w:rsidRPr="000B521B" w:rsidRDefault="00AF20A2" w:rsidP="00BF252C">
            <w:pPr>
              <w:spacing w:after="0" w:line="24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lastRenderedPageBreak/>
              <w:t>Demand by Type</w:t>
            </w:r>
            <w:r w:rsidR="007E26B0" w:rsidRPr="000B521B">
              <w:rPr>
                <w:rFonts w:ascii="Arial" w:eastAsia="Times New Roman" w:hAnsi="Arial" w:cs="Arial"/>
                <w:b/>
                <w:bCs/>
                <w:color w:val="FFFFFF" w:themeColor="background1"/>
                <w:sz w:val="20"/>
                <w:szCs w:val="20"/>
                <w:lang w:val="en-US"/>
              </w:rPr>
              <w:t xml:space="preserve"> (000’ </w:t>
            </w:r>
            <w:proofErr w:type="spellStart"/>
            <w:r w:rsidR="007E26B0" w:rsidRPr="000B521B">
              <w:rPr>
                <w:rFonts w:ascii="Arial" w:eastAsia="Times New Roman" w:hAnsi="Arial" w:cs="Arial"/>
                <w:b/>
                <w:bCs/>
                <w:color w:val="FFFFFF" w:themeColor="background1"/>
                <w:sz w:val="20"/>
                <w:szCs w:val="20"/>
                <w:lang w:val="en-US"/>
              </w:rPr>
              <w:t>Tonnes</w:t>
            </w:r>
            <w:proofErr w:type="spellEnd"/>
            <w:r w:rsidR="007E26B0" w:rsidRPr="000B521B">
              <w:rPr>
                <w:rFonts w:ascii="Arial" w:eastAsia="Times New Roman" w:hAnsi="Arial" w:cs="Arial"/>
                <w:b/>
                <w:bCs/>
                <w:color w:val="FFFFFF" w:themeColor="background1"/>
                <w:sz w:val="20"/>
                <w:szCs w:val="20"/>
                <w:lang w:val="en-US"/>
              </w:rPr>
              <w:t>)</w:t>
            </w:r>
          </w:p>
        </w:tc>
        <w:tc>
          <w:tcPr>
            <w:tcW w:w="857" w:type="dxa"/>
            <w:tcBorders>
              <w:top w:val="single" w:sz="4" w:space="0" w:color="auto"/>
              <w:left w:val="nil"/>
              <w:bottom w:val="single" w:sz="4" w:space="0" w:color="auto"/>
              <w:right w:val="single" w:sz="4" w:space="0" w:color="auto"/>
            </w:tcBorders>
            <w:shd w:val="clear" w:color="auto" w:fill="C00000"/>
            <w:noWrap/>
            <w:vAlign w:val="center"/>
            <w:hideMark/>
          </w:tcPr>
          <w:p w14:paraId="215E65F7" w14:textId="77777777" w:rsidR="00AF20A2" w:rsidRPr="000B521B" w:rsidRDefault="00AF20A2"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2015</w:t>
            </w:r>
          </w:p>
        </w:tc>
        <w:tc>
          <w:tcPr>
            <w:tcW w:w="857" w:type="dxa"/>
            <w:tcBorders>
              <w:top w:val="single" w:sz="4" w:space="0" w:color="auto"/>
              <w:left w:val="nil"/>
              <w:bottom w:val="single" w:sz="4" w:space="0" w:color="auto"/>
              <w:right w:val="single" w:sz="4" w:space="0" w:color="auto"/>
            </w:tcBorders>
            <w:shd w:val="clear" w:color="auto" w:fill="C00000"/>
            <w:noWrap/>
            <w:vAlign w:val="center"/>
            <w:hideMark/>
          </w:tcPr>
          <w:p w14:paraId="3D7A8488" w14:textId="77777777" w:rsidR="00AF20A2" w:rsidRPr="000B521B" w:rsidRDefault="00AF20A2"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2016</w:t>
            </w:r>
          </w:p>
        </w:tc>
        <w:tc>
          <w:tcPr>
            <w:tcW w:w="857" w:type="dxa"/>
            <w:tcBorders>
              <w:top w:val="single" w:sz="4" w:space="0" w:color="auto"/>
              <w:left w:val="nil"/>
              <w:bottom w:val="single" w:sz="4" w:space="0" w:color="auto"/>
              <w:right w:val="single" w:sz="4" w:space="0" w:color="auto"/>
            </w:tcBorders>
            <w:shd w:val="clear" w:color="auto" w:fill="C00000"/>
            <w:noWrap/>
            <w:vAlign w:val="bottom"/>
            <w:hideMark/>
          </w:tcPr>
          <w:p w14:paraId="203B1A0B" w14:textId="77777777" w:rsidR="00AF20A2" w:rsidRPr="000B521B" w:rsidRDefault="00AF20A2"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2017</w:t>
            </w:r>
          </w:p>
        </w:tc>
        <w:tc>
          <w:tcPr>
            <w:tcW w:w="858" w:type="dxa"/>
            <w:tcBorders>
              <w:top w:val="single" w:sz="4" w:space="0" w:color="auto"/>
              <w:left w:val="nil"/>
              <w:bottom w:val="single" w:sz="4" w:space="0" w:color="auto"/>
              <w:right w:val="single" w:sz="4" w:space="0" w:color="auto"/>
            </w:tcBorders>
            <w:shd w:val="clear" w:color="auto" w:fill="C00000"/>
            <w:noWrap/>
            <w:vAlign w:val="bottom"/>
            <w:hideMark/>
          </w:tcPr>
          <w:p w14:paraId="1662DA29" w14:textId="77777777" w:rsidR="00AF20A2" w:rsidRPr="000B521B" w:rsidRDefault="00AF20A2"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2018</w:t>
            </w:r>
          </w:p>
        </w:tc>
        <w:tc>
          <w:tcPr>
            <w:tcW w:w="979" w:type="dxa"/>
            <w:tcBorders>
              <w:top w:val="single" w:sz="4" w:space="0" w:color="auto"/>
              <w:left w:val="nil"/>
              <w:bottom w:val="single" w:sz="4" w:space="0" w:color="auto"/>
              <w:right w:val="single" w:sz="4" w:space="0" w:color="auto"/>
            </w:tcBorders>
            <w:shd w:val="clear" w:color="auto" w:fill="C00000"/>
            <w:noWrap/>
            <w:vAlign w:val="bottom"/>
            <w:hideMark/>
          </w:tcPr>
          <w:p w14:paraId="69581947" w14:textId="77777777" w:rsidR="00AF20A2" w:rsidRPr="000B521B" w:rsidRDefault="00AF20A2"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2019</w:t>
            </w:r>
          </w:p>
        </w:tc>
        <w:tc>
          <w:tcPr>
            <w:tcW w:w="975" w:type="dxa"/>
            <w:tcBorders>
              <w:top w:val="single" w:sz="4" w:space="0" w:color="auto"/>
              <w:left w:val="nil"/>
              <w:bottom w:val="single" w:sz="4" w:space="0" w:color="auto"/>
              <w:right w:val="single" w:sz="4" w:space="0" w:color="auto"/>
            </w:tcBorders>
            <w:shd w:val="clear" w:color="auto" w:fill="C00000"/>
            <w:noWrap/>
            <w:vAlign w:val="bottom"/>
            <w:hideMark/>
          </w:tcPr>
          <w:p w14:paraId="73CEB672" w14:textId="77777777" w:rsidR="00AF20A2" w:rsidRPr="000B521B" w:rsidRDefault="00AF20A2"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2020</w:t>
            </w:r>
          </w:p>
        </w:tc>
        <w:tc>
          <w:tcPr>
            <w:tcW w:w="975" w:type="dxa"/>
            <w:tcBorders>
              <w:top w:val="single" w:sz="4" w:space="0" w:color="auto"/>
              <w:left w:val="nil"/>
              <w:bottom w:val="single" w:sz="4" w:space="0" w:color="auto"/>
              <w:right w:val="single" w:sz="4" w:space="0" w:color="auto"/>
            </w:tcBorders>
            <w:shd w:val="clear" w:color="auto" w:fill="C00000"/>
            <w:noWrap/>
            <w:vAlign w:val="bottom"/>
            <w:hideMark/>
          </w:tcPr>
          <w:p w14:paraId="5C3A24B4" w14:textId="77777777" w:rsidR="00AF20A2" w:rsidRPr="000B521B" w:rsidRDefault="00AF20A2"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2021E</w:t>
            </w:r>
          </w:p>
        </w:tc>
        <w:tc>
          <w:tcPr>
            <w:tcW w:w="975" w:type="dxa"/>
            <w:tcBorders>
              <w:top w:val="single" w:sz="4" w:space="0" w:color="auto"/>
              <w:left w:val="nil"/>
              <w:bottom w:val="single" w:sz="4" w:space="0" w:color="auto"/>
              <w:right w:val="single" w:sz="4" w:space="0" w:color="auto"/>
            </w:tcBorders>
            <w:shd w:val="clear" w:color="auto" w:fill="C00000"/>
            <w:noWrap/>
            <w:vAlign w:val="bottom"/>
            <w:hideMark/>
          </w:tcPr>
          <w:p w14:paraId="3D9EFFCE" w14:textId="77777777" w:rsidR="00AF20A2" w:rsidRPr="000B521B" w:rsidRDefault="00AF20A2"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2025F</w:t>
            </w:r>
          </w:p>
        </w:tc>
        <w:tc>
          <w:tcPr>
            <w:tcW w:w="93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7C869B0" w14:textId="77777777" w:rsidR="00AF20A2" w:rsidRPr="000B521B" w:rsidRDefault="00AF20A2"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2030F</w:t>
            </w:r>
          </w:p>
        </w:tc>
      </w:tr>
      <w:tr w:rsidR="003E7320" w:rsidRPr="000B521B" w14:paraId="0644D35B" w14:textId="77777777" w:rsidTr="00477C5A">
        <w:trPr>
          <w:trHeight w:val="547"/>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42559A43" w14:textId="77777777" w:rsidR="003E7320" w:rsidRPr="000B521B" w:rsidRDefault="003E7320" w:rsidP="003E7320">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Bisphenol-</w:t>
            </w:r>
            <w:proofErr w:type="gramStart"/>
            <w:r w:rsidRPr="000B521B">
              <w:rPr>
                <w:rFonts w:ascii="Arial" w:hAnsi="Arial" w:cs="Arial"/>
                <w:color w:val="000000"/>
                <w:sz w:val="20"/>
                <w:szCs w:val="20"/>
              </w:rPr>
              <w:t>A,F</w:t>
            </w:r>
            <w:proofErr w:type="gramEnd"/>
            <w:r w:rsidRPr="000B521B">
              <w:rPr>
                <w:rFonts w:ascii="Arial" w:hAnsi="Arial" w:cs="Arial"/>
                <w:color w:val="000000"/>
                <w:sz w:val="20"/>
                <w:szCs w:val="20"/>
              </w:rPr>
              <w:t>,S vinyl ester resin</w:t>
            </w:r>
          </w:p>
        </w:tc>
        <w:tc>
          <w:tcPr>
            <w:tcW w:w="857" w:type="dxa"/>
            <w:tcBorders>
              <w:top w:val="nil"/>
              <w:left w:val="nil"/>
              <w:bottom w:val="single" w:sz="4" w:space="0" w:color="auto"/>
              <w:right w:val="single" w:sz="4" w:space="0" w:color="auto"/>
            </w:tcBorders>
            <w:shd w:val="clear" w:color="000000" w:fill="FFFFFF"/>
            <w:noWrap/>
            <w:vAlign w:val="bottom"/>
            <w:hideMark/>
          </w:tcPr>
          <w:p w14:paraId="690BC3E5" w14:textId="3C009555"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4.5</w:t>
            </w:r>
          </w:p>
        </w:tc>
        <w:tc>
          <w:tcPr>
            <w:tcW w:w="857" w:type="dxa"/>
            <w:tcBorders>
              <w:top w:val="nil"/>
              <w:left w:val="nil"/>
              <w:bottom w:val="single" w:sz="4" w:space="0" w:color="auto"/>
              <w:right w:val="single" w:sz="4" w:space="0" w:color="auto"/>
            </w:tcBorders>
            <w:shd w:val="clear" w:color="000000" w:fill="FFFFFF"/>
            <w:noWrap/>
            <w:vAlign w:val="bottom"/>
            <w:hideMark/>
          </w:tcPr>
          <w:p w14:paraId="036713F1" w14:textId="7541FE9B"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4.8</w:t>
            </w:r>
          </w:p>
        </w:tc>
        <w:tc>
          <w:tcPr>
            <w:tcW w:w="857" w:type="dxa"/>
            <w:tcBorders>
              <w:top w:val="nil"/>
              <w:left w:val="nil"/>
              <w:bottom w:val="single" w:sz="4" w:space="0" w:color="auto"/>
              <w:right w:val="single" w:sz="4" w:space="0" w:color="auto"/>
            </w:tcBorders>
            <w:shd w:val="clear" w:color="000000" w:fill="FFFFFF"/>
            <w:noWrap/>
            <w:vAlign w:val="bottom"/>
            <w:hideMark/>
          </w:tcPr>
          <w:p w14:paraId="2474BFAC" w14:textId="249AA390"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5.2</w:t>
            </w:r>
          </w:p>
        </w:tc>
        <w:tc>
          <w:tcPr>
            <w:tcW w:w="858" w:type="dxa"/>
            <w:tcBorders>
              <w:top w:val="nil"/>
              <w:left w:val="nil"/>
              <w:bottom w:val="single" w:sz="4" w:space="0" w:color="auto"/>
              <w:right w:val="single" w:sz="4" w:space="0" w:color="auto"/>
            </w:tcBorders>
            <w:shd w:val="clear" w:color="000000" w:fill="FFFFFF"/>
            <w:noWrap/>
            <w:vAlign w:val="bottom"/>
            <w:hideMark/>
          </w:tcPr>
          <w:p w14:paraId="2DE9E906" w14:textId="124B98A9"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5.5</w:t>
            </w:r>
          </w:p>
        </w:tc>
        <w:tc>
          <w:tcPr>
            <w:tcW w:w="979" w:type="dxa"/>
            <w:tcBorders>
              <w:top w:val="nil"/>
              <w:left w:val="nil"/>
              <w:bottom w:val="single" w:sz="4" w:space="0" w:color="auto"/>
              <w:right w:val="single" w:sz="4" w:space="0" w:color="auto"/>
            </w:tcBorders>
            <w:shd w:val="clear" w:color="000000" w:fill="FFFFFF"/>
            <w:noWrap/>
            <w:vAlign w:val="bottom"/>
            <w:hideMark/>
          </w:tcPr>
          <w:p w14:paraId="019D6639" w14:textId="33632C71"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5.8</w:t>
            </w:r>
          </w:p>
        </w:tc>
        <w:tc>
          <w:tcPr>
            <w:tcW w:w="975" w:type="dxa"/>
            <w:tcBorders>
              <w:top w:val="nil"/>
              <w:left w:val="nil"/>
              <w:bottom w:val="single" w:sz="4" w:space="0" w:color="auto"/>
              <w:right w:val="single" w:sz="4" w:space="0" w:color="auto"/>
            </w:tcBorders>
            <w:shd w:val="clear" w:color="000000" w:fill="FFFFFF"/>
            <w:noWrap/>
            <w:vAlign w:val="bottom"/>
            <w:hideMark/>
          </w:tcPr>
          <w:p w14:paraId="0E67406C" w14:textId="42415093"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5.2</w:t>
            </w:r>
          </w:p>
        </w:tc>
        <w:tc>
          <w:tcPr>
            <w:tcW w:w="975" w:type="dxa"/>
            <w:tcBorders>
              <w:top w:val="nil"/>
              <w:left w:val="nil"/>
              <w:bottom w:val="single" w:sz="4" w:space="0" w:color="auto"/>
              <w:right w:val="single" w:sz="4" w:space="0" w:color="auto"/>
            </w:tcBorders>
            <w:shd w:val="clear" w:color="000000" w:fill="FFFFFF"/>
            <w:noWrap/>
            <w:vAlign w:val="bottom"/>
            <w:hideMark/>
          </w:tcPr>
          <w:p w14:paraId="2A1F2D0E" w14:textId="0F634183"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5.6</w:t>
            </w:r>
          </w:p>
        </w:tc>
        <w:tc>
          <w:tcPr>
            <w:tcW w:w="975" w:type="dxa"/>
            <w:tcBorders>
              <w:top w:val="nil"/>
              <w:left w:val="nil"/>
              <w:bottom w:val="single" w:sz="4" w:space="0" w:color="auto"/>
              <w:right w:val="single" w:sz="4" w:space="0" w:color="auto"/>
            </w:tcBorders>
            <w:shd w:val="clear" w:color="000000" w:fill="FFFFFF"/>
            <w:noWrap/>
            <w:vAlign w:val="bottom"/>
            <w:hideMark/>
          </w:tcPr>
          <w:p w14:paraId="09102B72" w14:textId="1E657BB2"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8.6</w:t>
            </w:r>
          </w:p>
        </w:tc>
        <w:tc>
          <w:tcPr>
            <w:tcW w:w="936" w:type="dxa"/>
            <w:tcBorders>
              <w:top w:val="nil"/>
              <w:left w:val="nil"/>
              <w:bottom w:val="single" w:sz="4" w:space="0" w:color="auto"/>
              <w:right w:val="single" w:sz="4" w:space="0" w:color="auto"/>
            </w:tcBorders>
            <w:shd w:val="clear" w:color="000000" w:fill="FFFFFF"/>
            <w:noWrap/>
            <w:vAlign w:val="bottom"/>
            <w:hideMark/>
          </w:tcPr>
          <w:p w14:paraId="4C5F7CD5" w14:textId="5E7BB0FE"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15.4</w:t>
            </w:r>
          </w:p>
        </w:tc>
      </w:tr>
      <w:tr w:rsidR="003E7320" w:rsidRPr="000B521B" w14:paraId="01E1B97D" w14:textId="77777777" w:rsidTr="00477C5A">
        <w:trPr>
          <w:trHeight w:val="547"/>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196D0F4C" w14:textId="77777777" w:rsidR="003E7320" w:rsidRPr="000B521B" w:rsidRDefault="003E7320" w:rsidP="003E7320">
            <w:pPr>
              <w:spacing w:after="0" w:line="240" w:lineRule="auto"/>
              <w:rPr>
                <w:rFonts w:ascii="Arial" w:eastAsia="Times New Roman" w:hAnsi="Arial" w:cs="Arial"/>
                <w:color w:val="000000"/>
                <w:sz w:val="20"/>
                <w:szCs w:val="20"/>
                <w:lang w:val="en-US"/>
              </w:rPr>
            </w:pPr>
            <w:proofErr w:type="spellStart"/>
            <w:r w:rsidRPr="000B521B">
              <w:rPr>
                <w:rFonts w:ascii="Arial" w:hAnsi="Arial" w:cs="Arial"/>
                <w:color w:val="000000"/>
                <w:sz w:val="20"/>
                <w:szCs w:val="20"/>
              </w:rPr>
              <w:t>Novolac</w:t>
            </w:r>
            <w:proofErr w:type="spellEnd"/>
            <w:r w:rsidRPr="000B521B">
              <w:rPr>
                <w:rFonts w:ascii="Arial" w:hAnsi="Arial" w:cs="Arial"/>
                <w:color w:val="000000"/>
                <w:sz w:val="20"/>
                <w:szCs w:val="20"/>
              </w:rPr>
              <w:t xml:space="preserve"> vinyl ester resin</w:t>
            </w:r>
          </w:p>
        </w:tc>
        <w:tc>
          <w:tcPr>
            <w:tcW w:w="857" w:type="dxa"/>
            <w:tcBorders>
              <w:top w:val="nil"/>
              <w:left w:val="nil"/>
              <w:bottom w:val="single" w:sz="4" w:space="0" w:color="auto"/>
              <w:right w:val="single" w:sz="4" w:space="0" w:color="auto"/>
            </w:tcBorders>
            <w:shd w:val="clear" w:color="000000" w:fill="FFFFFF"/>
            <w:noWrap/>
            <w:vAlign w:val="bottom"/>
            <w:hideMark/>
          </w:tcPr>
          <w:p w14:paraId="07F083CB" w14:textId="5B5F1BF2"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2.6</w:t>
            </w:r>
          </w:p>
        </w:tc>
        <w:tc>
          <w:tcPr>
            <w:tcW w:w="857" w:type="dxa"/>
            <w:tcBorders>
              <w:top w:val="nil"/>
              <w:left w:val="nil"/>
              <w:bottom w:val="single" w:sz="4" w:space="0" w:color="auto"/>
              <w:right w:val="single" w:sz="4" w:space="0" w:color="auto"/>
            </w:tcBorders>
            <w:shd w:val="clear" w:color="000000" w:fill="FFFFFF"/>
            <w:noWrap/>
            <w:vAlign w:val="bottom"/>
            <w:hideMark/>
          </w:tcPr>
          <w:p w14:paraId="30FCCA87" w14:textId="645CC692"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2.8</w:t>
            </w:r>
          </w:p>
        </w:tc>
        <w:tc>
          <w:tcPr>
            <w:tcW w:w="857" w:type="dxa"/>
            <w:tcBorders>
              <w:top w:val="nil"/>
              <w:left w:val="nil"/>
              <w:bottom w:val="single" w:sz="4" w:space="0" w:color="auto"/>
              <w:right w:val="single" w:sz="4" w:space="0" w:color="auto"/>
            </w:tcBorders>
            <w:shd w:val="clear" w:color="000000" w:fill="FFFFFF"/>
            <w:noWrap/>
            <w:vAlign w:val="bottom"/>
            <w:hideMark/>
          </w:tcPr>
          <w:p w14:paraId="6CF27754" w14:textId="2602B3AB"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3.0</w:t>
            </w:r>
          </w:p>
        </w:tc>
        <w:tc>
          <w:tcPr>
            <w:tcW w:w="858" w:type="dxa"/>
            <w:tcBorders>
              <w:top w:val="nil"/>
              <w:left w:val="nil"/>
              <w:bottom w:val="single" w:sz="4" w:space="0" w:color="auto"/>
              <w:right w:val="single" w:sz="4" w:space="0" w:color="auto"/>
            </w:tcBorders>
            <w:shd w:val="clear" w:color="000000" w:fill="FFFFFF"/>
            <w:noWrap/>
            <w:vAlign w:val="bottom"/>
            <w:hideMark/>
          </w:tcPr>
          <w:p w14:paraId="2CD8CD00" w14:textId="0D455EA2"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3.2</w:t>
            </w:r>
          </w:p>
        </w:tc>
        <w:tc>
          <w:tcPr>
            <w:tcW w:w="979" w:type="dxa"/>
            <w:tcBorders>
              <w:top w:val="nil"/>
              <w:left w:val="nil"/>
              <w:bottom w:val="single" w:sz="4" w:space="0" w:color="auto"/>
              <w:right w:val="single" w:sz="4" w:space="0" w:color="auto"/>
            </w:tcBorders>
            <w:shd w:val="clear" w:color="000000" w:fill="FFFFFF"/>
            <w:noWrap/>
            <w:vAlign w:val="bottom"/>
            <w:hideMark/>
          </w:tcPr>
          <w:p w14:paraId="143D39AB" w14:textId="3B7DA5CA"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3.4</w:t>
            </w:r>
          </w:p>
        </w:tc>
        <w:tc>
          <w:tcPr>
            <w:tcW w:w="975" w:type="dxa"/>
            <w:tcBorders>
              <w:top w:val="nil"/>
              <w:left w:val="nil"/>
              <w:bottom w:val="single" w:sz="4" w:space="0" w:color="auto"/>
              <w:right w:val="single" w:sz="4" w:space="0" w:color="auto"/>
            </w:tcBorders>
            <w:shd w:val="clear" w:color="000000" w:fill="FFFFFF"/>
            <w:noWrap/>
            <w:vAlign w:val="bottom"/>
            <w:hideMark/>
          </w:tcPr>
          <w:p w14:paraId="0BD9FF3C" w14:textId="7072D32D"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3.0</w:t>
            </w:r>
          </w:p>
        </w:tc>
        <w:tc>
          <w:tcPr>
            <w:tcW w:w="975" w:type="dxa"/>
            <w:tcBorders>
              <w:top w:val="nil"/>
              <w:left w:val="nil"/>
              <w:bottom w:val="single" w:sz="4" w:space="0" w:color="auto"/>
              <w:right w:val="single" w:sz="4" w:space="0" w:color="auto"/>
            </w:tcBorders>
            <w:shd w:val="clear" w:color="000000" w:fill="FFFFFF"/>
            <w:noWrap/>
            <w:vAlign w:val="bottom"/>
            <w:hideMark/>
          </w:tcPr>
          <w:p w14:paraId="4521576B" w14:textId="57ED17F5"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3.3</w:t>
            </w:r>
          </w:p>
        </w:tc>
        <w:tc>
          <w:tcPr>
            <w:tcW w:w="975" w:type="dxa"/>
            <w:tcBorders>
              <w:top w:val="nil"/>
              <w:left w:val="nil"/>
              <w:bottom w:val="single" w:sz="4" w:space="0" w:color="auto"/>
              <w:right w:val="single" w:sz="4" w:space="0" w:color="auto"/>
            </w:tcBorders>
            <w:shd w:val="clear" w:color="000000" w:fill="FFFFFF"/>
            <w:noWrap/>
            <w:vAlign w:val="bottom"/>
            <w:hideMark/>
          </w:tcPr>
          <w:p w14:paraId="2B238DAC" w14:textId="15B8E61F"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5.1</w:t>
            </w:r>
          </w:p>
        </w:tc>
        <w:tc>
          <w:tcPr>
            <w:tcW w:w="936" w:type="dxa"/>
            <w:tcBorders>
              <w:top w:val="nil"/>
              <w:left w:val="nil"/>
              <w:bottom w:val="single" w:sz="4" w:space="0" w:color="auto"/>
              <w:right w:val="single" w:sz="4" w:space="0" w:color="auto"/>
            </w:tcBorders>
            <w:shd w:val="clear" w:color="000000" w:fill="FFFFFF"/>
            <w:noWrap/>
            <w:vAlign w:val="bottom"/>
            <w:hideMark/>
          </w:tcPr>
          <w:p w14:paraId="0DFEC53F" w14:textId="2FEAB687"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9.0</w:t>
            </w:r>
          </w:p>
        </w:tc>
      </w:tr>
      <w:tr w:rsidR="003E7320" w:rsidRPr="000B521B" w14:paraId="44844D66" w14:textId="77777777" w:rsidTr="00477C5A">
        <w:trPr>
          <w:trHeight w:val="547"/>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4B959B58" w14:textId="77777777" w:rsidR="003E7320" w:rsidRPr="000B521B" w:rsidRDefault="003E7320" w:rsidP="003E7320">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Brominated vinyl ester resin</w:t>
            </w:r>
          </w:p>
        </w:tc>
        <w:tc>
          <w:tcPr>
            <w:tcW w:w="857" w:type="dxa"/>
            <w:tcBorders>
              <w:top w:val="nil"/>
              <w:left w:val="nil"/>
              <w:bottom w:val="single" w:sz="4" w:space="0" w:color="auto"/>
              <w:right w:val="single" w:sz="4" w:space="0" w:color="auto"/>
            </w:tcBorders>
            <w:shd w:val="clear" w:color="000000" w:fill="FFFFFF"/>
            <w:noWrap/>
            <w:vAlign w:val="bottom"/>
            <w:hideMark/>
          </w:tcPr>
          <w:p w14:paraId="45755BE2" w14:textId="1036A0C3"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0.6</w:t>
            </w:r>
          </w:p>
        </w:tc>
        <w:tc>
          <w:tcPr>
            <w:tcW w:w="857" w:type="dxa"/>
            <w:tcBorders>
              <w:top w:val="nil"/>
              <w:left w:val="nil"/>
              <w:bottom w:val="single" w:sz="4" w:space="0" w:color="auto"/>
              <w:right w:val="single" w:sz="4" w:space="0" w:color="auto"/>
            </w:tcBorders>
            <w:shd w:val="clear" w:color="000000" w:fill="FFFFFF"/>
            <w:noWrap/>
            <w:vAlign w:val="bottom"/>
            <w:hideMark/>
          </w:tcPr>
          <w:p w14:paraId="4252C092" w14:textId="2028DF11"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0.7</w:t>
            </w:r>
          </w:p>
        </w:tc>
        <w:tc>
          <w:tcPr>
            <w:tcW w:w="857" w:type="dxa"/>
            <w:tcBorders>
              <w:top w:val="nil"/>
              <w:left w:val="nil"/>
              <w:bottom w:val="single" w:sz="4" w:space="0" w:color="auto"/>
              <w:right w:val="single" w:sz="4" w:space="0" w:color="auto"/>
            </w:tcBorders>
            <w:shd w:val="clear" w:color="000000" w:fill="FFFFFF"/>
            <w:noWrap/>
            <w:vAlign w:val="bottom"/>
            <w:hideMark/>
          </w:tcPr>
          <w:p w14:paraId="7BB28836" w14:textId="0427EB4A"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0.7</w:t>
            </w:r>
          </w:p>
        </w:tc>
        <w:tc>
          <w:tcPr>
            <w:tcW w:w="858" w:type="dxa"/>
            <w:tcBorders>
              <w:top w:val="nil"/>
              <w:left w:val="nil"/>
              <w:bottom w:val="single" w:sz="4" w:space="0" w:color="auto"/>
              <w:right w:val="single" w:sz="4" w:space="0" w:color="auto"/>
            </w:tcBorders>
            <w:shd w:val="clear" w:color="000000" w:fill="FFFFFF"/>
            <w:noWrap/>
            <w:vAlign w:val="bottom"/>
            <w:hideMark/>
          </w:tcPr>
          <w:p w14:paraId="0B208465" w14:textId="08F69E1A"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0.8</w:t>
            </w:r>
          </w:p>
        </w:tc>
        <w:tc>
          <w:tcPr>
            <w:tcW w:w="979" w:type="dxa"/>
            <w:tcBorders>
              <w:top w:val="nil"/>
              <w:left w:val="nil"/>
              <w:bottom w:val="single" w:sz="4" w:space="0" w:color="auto"/>
              <w:right w:val="single" w:sz="4" w:space="0" w:color="auto"/>
            </w:tcBorders>
            <w:shd w:val="clear" w:color="000000" w:fill="FFFFFF"/>
            <w:noWrap/>
            <w:vAlign w:val="bottom"/>
            <w:hideMark/>
          </w:tcPr>
          <w:p w14:paraId="7983C512" w14:textId="648B3B5A"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0.9</w:t>
            </w:r>
          </w:p>
        </w:tc>
        <w:tc>
          <w:tcPr>
            <w:tcW w:w="975" w:type="dxa"/>
            <w:tcBorders>
              <w:top w:val="nil"/>
              <w:left w:val="nil"/>
              <w:bottom w:val="single" w:sz="4" w:space="0" w:color="auto"/>
              <w:right w:val="single" w:sz="4" w:space="0" w:color="auto"/>
            </w:tcBorders>
            <w:shd w:val="clear" w:color="000000" w:fill="FFFFFF"/>
            <w:noWrap/>
            <w:vAlign w:val="bottom"/>
            <w:hideMark/>
          </w:tcPr>
          <w:p w14:paraId="4F2C2E16" w14:textId="22AF2CE2"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0.8</w:t>
            </w:r>
          </w:p>
        </w:tc>
        <w:tc>
          <w:tcPr>
            <w:tcW w:w="975" w:type="dxa"/>
            <w:tcBorders>
              <w:top w:val="nil"/>
              <w:left w:val="nil"/>
              <w:bottom w:val="single" w:sz="4" w:space="0" w:color="auto"/>
              <w:right w:val="single" w:sz="4" w:space="0" w:color="auto"/>
            </w:tcBorders>
            <w:shd w:val="clear" w:color="000000" w:fill="FFFFFF"/>
            <w:noWrap/>
            <w:vAlign w:val="bottom"/>
            <w:hideMark/>
          </w:tcPr>
          <w:p w14:paraId="6CF0E738" w14:textId="4C843FCB"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0.8</w:t>
            </w:r>
          </w:p>
        </w:tc>
        <w:tc>
          <w:tcPr>
            <w:tcW w:w="975" w:type="dxa"/>
            <w:tcBorders>
              <w:top w:val="nil"/>
              <w:left w:val="nil"/>
              <w:bottom w:val="single" w:sz="4" w:space="0" w:color="auto"/>
              <w:right w:val="single" w:sz="4" w:space="0" w:color="auto"/>
            </w:tcBorders>
            <w:shd w:val="clear" w:color="000000" w:fill="FFFFFF"/>
            <w:noWrap/>
            <w:vAlign w:val="bottom"/>
            <w:hideMark/>
          </w:tcPr>
          <w:p w14:paraId="70E33864" w14:textId="1D15D84E"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1.3</w:t>
            </w:r>
          </w:p>
        </w:tc>
        <w:tc>
          <w:tcPr>
            <w:tcW w:w="936" w:type="dxa"/>
            <w:tcBorders>
              <w:top w:val="nil"/>
              <w:left w:val="nil"/>
              <w:bottom w:val="single" w:sz="4" w:space="0" w:color="auto"/>
              <w:right w:val="single" w:sz="4" w:space="0" w:color="auto"/>
            </w:tcBorders>
            <w:shd w:val="clear" w:color="000000" w:fill="FFFFFF"/>
            <w:noWrap/>
            <w:vAlign w:val="bottom"/>
            <w:hideMark/>
          </w:tcPr>
          <w:p w14:paraId="57F747A4" w14:textId="32CB300B"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2.3</w:t>
            </w:r>
          </w:p>
        </w:tc>
      </w:tr>
      <w:tr w:rsidR="003E7320" w:rsidRPr="000B521B" w14:paraId="61FD2CB9" w14:textId="77777777" w:rsidTr="00477C5A">
        <w:trPr>
          <w:trHeight w:val="547"/>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229A0E55" w14:textId="77777777" w:rsidR="003E7320" w:rsidRPr="000B521B" w:rsidRDefault="003E7320" w:rsidP="003E7320">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Other chemistry</w:t>
            </w:r>
          </w:p>
        </w:tc>
        <w:tc>
          <w:tcPr>
            <w:tcW w:w="857" w:type="dxa"/>
            <w:tcBorders>
              <w:top w:val="nil"/>
              <w:left w:val="nil"/>
              <w:bottom w:val="single" w:sz="4" w:space="0" w:color="auto"/>
              <w:right w:val="single" w:sz="4" w:space="0" w:color="auto"/>
            </w:tcBorders>
            <w:shd w:val="clear" w:color="000000" w:fill="FFFFFF"/>
            <w:noWrap/>
            <w:vAlign w:val="bottom"/>
            <w:hideMark/>
          </w:tcPr>
          <w:p w14:paraId="0B24A946" w14:textId="47CB52DE"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0.9</w:t>
            </w:r>
          </w:p>
        </w:tc>
        <w:tc>
          <w:tcPr>
            <w:tcW w:w="857" w:type="dxa"/>
            <w:tcBorders>
              <w:top w:val="nil"/>
              <w:left w:val="nil"/>
              <w:bottom w:val="single" w:sz="4" w:space="0" w:color="auto"/>
              <w:right w:val="single" w:sz="4" w:space="0" w:color="auto"/>
            </w:tcBorders>
            <w:shd w:val="clear" w:color="000000" w:fill="FFFFFF"/>
            <w:noWrap/>
            <w:vAlign w:val="bottom"/>
            <w:hideMark/>
          </w:tcPr>
          <w:p w14:paraId="187EA678" w14:textId="79542E2B"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w:t>
            </w:r>
          </w:p>
        </w:tc>
        <w:tc>
          <w:tcPr>
            <w:tcW w:w="857" w:type="dxa"/>
            <w:tcBorders>
              <w:top w:val="nil"/>
              <w:left w:val="nil"/>
              <w:bottom w:val="single" w:sz="4" w:space="0" w:color="auto"/>
              <w:right w:val="single" w:sz="4" w:space="0" w:color="auto"/>
            </w:tcBorders>
            <w:shd w:val="clear" w:color="000000" w:fill="FFFFFF"/>
            <w:noWrap/>
            <w:vAlign w:val="bottom"/>
            <w:hideMark/>
          </w:tcPr>
          <w:p w14:paraId="4DC4FA5F" w14:textId="0E13A6C8"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w:t>
            </w:r>
          </w:p>
        </w:tc>
        <w:tc>
          <w:tcPr>
            <w:tcW w:w="858" w:type="dxa"/>
            <w:tcBorders>
              <w:top w:val="nil"/>
              <w:left w:val="nil"/>
              <w:bottom w:val="single" w:sz="4" w:space="0" w:color="auto"/>
              <w:right w:val="single" w:sz="4" w:space="0" w:color="auto"/>
            </w:tcBorders>
            <w:shd w:val="clear" w:color="000000" w:fill="FFFFFF"/>
            <w:noWrap/>
            <w:vAlign w:val="bottom"/>
            <w:hideMark/>
          </w:tcPr>
          <w:p w14:paraId="18C5F1DF" w14:textId="3BAAB2C5"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w:t>
            </w:r>
          </w:p>
        </w:tc>
        <w:tc>
          <w:tcPr>
            <w:tcW w:w="979" w:type="dxa"/>
            <w:tcBorders>
              <w:top w:val="nil"/>
              <w:left w:val="nil"/>
              <w:bottom w:val="single" w:sz="4" w:space="0" w:color="auto"/>
              <w:right w:val="single" w:sz="4" w:space="0" w:color="auto"/>
            </w:tcBorders>
            <w:shd w:val="clear" w:color="000000" w:fill="FFFFFF"/>
            <w:noWrap/>
            <w:vAlign w:val="bottom"/>
            <w:hideMark/>
          </w:tcPr>
          <w:p w14:paraId="7CDCA5F0" w14:textId="6E6F9EF2"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1.2</w:t>
            </w:r>
          </w:p>
        </w:tc>
        <w:tc>
          <w:tcPr>
            <w:tcW w:w="975" w:type="dxa"/>
            <w:tcBorders>
              <w:top w:val="nil"/>
              <w:left w:val="nil"/>
              <w:bottom w:val="single" w:sz="4" w:space="0" w:color="auto"/>
              <w:right w:val="single" w:sz="4" w:space="0" w:color="auto"/>
            </w:tcBorders>
            <w:shd w:val="clear" w:color="000000" w:fill="FFFFFF"/>
            <w:noWrap/>
            <w:vAlign w:val="bottom"/>
            <w:hideMark/>
          </w:tcPr>
          <w:p w14:paraId="37D6F5A7" w14:textId="479ADDC9"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1.2</w:t>
            </w:r>
          </w:p>
        </w:tc>
        <w:tc>
          <w:tcPr>
            <w:tcW w:w="975" w:type="dxa"/>
            <w:tcBorders>
              <w:top w:val="nil"/>
              <w:left w:val="nil"/>
              <w:bottom w:val="single" w:sz="4" w:space="0" w:color="auto"/>
              <w:right w:val="single" w:sz="4" w:space="0" w:color="auto"/>
            </w:tcBorders>
            <w:shd w:val="clear" w:color="000000" w:fill="FFFFFF"/>
            <w:noWrap/>
            <w:vAlign w:val="bottom"/>
            <w:hideMark/>
          </w:tcPr>
          <w:p w14:paraId="4C9ADF1C" w14:textId="4C0F7E72"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1.3</w:t>
            </w:r>
          </w:p>
        </w:tc>
        <w:tc>
          <w:tcPr>
            <w:tcW w:w="975" w:type="dxa"/>
            <w:tcBorders>
              <w:top w:val="nil"/>
              <w:left w:val="nil"/>
              <w:bottom w:val="single" w:sz="4" w:space="0" w:color="auto"/>
              <w:right w:val="single" w:sz="4" w:space="0" w:color="auto"/>
            </w:tcBorders>
            <w:shd w:val="clear" w:color="000000" w:fill="FFFFFF"/>
            <w:noWrap/>
            <w:vAlign w:val="bottom"/>
            <w:hideMark/>
          </w:tcPr>
          <w:p w14:paraId="6C6E0E09" w14:textId="11E521AD"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1.9</w:t>
            </w:r>
          </w:p>
        </w:tc>
        <w:tc>
          <w:tcPr>
            <w:tcW w:w="936" w:type="dxa"/>
            <w:tcBorders>
              <w:top w:val="nil"/>
              <w:left w:val="nil"/>
              <w:bottom w:val="single" w:sz="4" w:space="0" w:color="auto"/>
              <w:right w:val="single" w:sz="4" w:space="0" w:color="auto"/>
            </w:tcBorders>
            <w:shd w:val="clear" w:color="000000" w:fill="FFFFFF"/>
            <w:noWrap/>
            <w:vAlign w:val="bottom"/>
            <w:hideMark/>
          </w:tcPr>
          <w:p w14:paraId="551D5971" w14:textId="0847F4C9"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3.3</w:t>
            </w:r>
          </w:p>
        </w:tc>
      </w:tr>
      <w:tr w:rsidR="003E7320" w:rsidRPr="000B521B" w14:paraId="14503620" w14:textId="77777777" w:rsidTr="00477C5A">
        <w:trPr>
          <w:trHeight w:val="547"/>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48A9ABE5" w14:textId="77777777" w:rsidR="003E7320" w:rsidRPr="000B521B" w:rsidRDefault="003E7320" w:rsidP="003E7320">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Total</w:t>
            </w:r>
          </w:p>
        </w:tc>
        <w:tc>
          <w:tcPr>
            <w:tcW w:w="857" w:type="dxa"/>
            <w:tcBorders>
              <w:top w:val="nil"/>
              <w:left w:val="nil"/>
              <w:bottom w:val="single" w:sz="4" w:space="0" w:color="auto"/>
              <w:right w:val="single" w:sz="4" w:space="0" w:color="auto"/>
            </w:tcBorders>
            <w:shd w:val="clear" w:color="000000" w:fill="FFFFFF"/>
            <w:noWrap/>
            <w:vAlign w:val="bottom"/>
            <w:hideMark/>
          </w:tcPr>
          <w:p w14:paraId="30343F3E" w14:textId="01FB069D"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b/>
                <w:bCs/>
                <w:color w:val="000000"/>
                <w:sz w:val="20"/>
                <w:szCs w:val="20"/>
              </w:rPr>
              <w:t>8.7</w:t>
            </w:r>
          </w:p>
        </w:tc>
        <w:tc>
          <w:tcPr>
            <w:tcW w:w="857" w:type="dxa"/>
            <w:tcBorders>
              <w:top w:val="nil"/>
              <w:left w:val="nil"/>
              <w:bottom w:val="single" w:sz="4" w:space="0" w:color="auto"/>
              <w:right w:val="single" w:sz="4" w:space="0" w:color="auto"/>
            </w:tcBorders>
            <w:shd w:val="clear" w:color="000000" w:fill="FFFFFF"/>
            <w:noWrap/>
            <w:vAlign w:val="bottom"/>
            <w:hideMark/>
          </w:tcPr>
          <w:p w14:paraId="5F6AF933" w14:textId="31B36F0D"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b/>
                <w:bCs/>
                <w:color w:val="000000"/>
                <w:sz w:val="20"/>
                <w:szCs w:val="20"/>
              </w:rPr>
              <w:t>9.3</w:t>
            </w:r>
          </w:p>
        </w:tc>
        <w:tc>
          <w:tcPr>
            <w:tcW w:w="857" w:type="dxa"/>
            <w:tcBorders>
              <w:top w:val="nil"/>
              <w:left w:val="nil"/>
              <w:bottom w:val="single" w:sz="4" w:space="0" w:color="auto"/>
              <w:right w:val="single" w:sz="4" w:space="0" w:color="auto"/>
            </w:tcBorders>
            <w:shd w:val="clear" w:color="000000" w:fill="FFFFFF"/>
            <w:noWrap/>
            <w:vAlign w:val="bottom"/>
            <w:hideMark/>
          </w:tcPr>
          <w:p w14:paraId="25E704E7" w14:textId="71C2276E"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b/>
                <w:bCs/>
                <w:color w:val="000000"/>
                <w:sz w:val="20"/>
                <w:szCs w:val="20"/>
              </w:rPr>
              <w:t>10.0</w:t>
            </w:r>
          </w:p>
        </w:tc>
        <w:tc>
          <w:tcPr>
            <w:tcW w:w="858" w:type="dxa"/>
            <w:tcBorders>
              <w:top w:val="nil"/>
              <w:left w:val="nil"/>
              <w:bottom w:val="single" w:sz="4" w:space="0" w:color="auto"/>
              <w:right w:val="single" w:sz="4" w:space="0" w:color="auto"/>
            </w:tcBorders>
            <w:shd w:val="clear" w:color="000000" w:fill="FFFFFF"/>
            <w:noWrap/>
            <w:vAlign w:val="bottom"/>
            <w:hideMark/>
          </w:tcPr>
          <w:p w14:paraId="2AB3D08F" w14:textId="14B21BEC"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b/>
                <w:bCs/>
                <w:color w:val="000000"/>
                <w:sz w:val="20"/>
                <w:szCs w:val="20"/>
              </w:rPr>
              <w:t>10.6</w:t>
            </w:r>
          </w:p>
        </w:tc>
        <w:tc>
          <w:tcPr>
            <w:tcW w:w="979" w:type="dxa"/>
            <w:tcBorders>
              <w:top w:val="nil"/>
              <w:left w:val="nil"/>
              <w:bottom w:val="single" w:sz="4" w:space="0" w:color="auto"/>
              <w:right w:val="single" w:sz="4" w:space="0" w:color="auto"/>
            </w:tcBorders>
            <w:shd w:val="clear" w:color="000000" w:fill="FFFFFF"/>
            <w:noWrap/>
            <w:vAlign w:val="bottom"/>
            <w:hideMark/>
          </w:tcPr>
          <w:p w14:paraId="4F54D218" w14:textId="04F07A17"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b/>
                <w:bCs/>
                <w:color w:val="000000"/>
                <w:sz w:val="20"/>
                <w:szCs w:val="20"/>
              </w:rPr>
              <w:t>11.3</w:t>
            </w:r>
          </w:p>
        </w:tc>
        <w:tc>
          <w:tcPr>
            <w:tcW w:w="975" w:type="dxa"/>
            <w:tcBorders>
              <w:top w:val="nil"/>
              <w:left w:val="nil"/>
              <w:bottom w:val="single" w:sz="4" w:space="0" w:color="auto"/>
              <w:right w:val="single" w:sz="4" w:space="0" w:color="auto"/>
            </w:tcBorders>
            <w:shd w:val="clear" w:color="000000" w:fill="FFFFFF"/>
            <w:noWrap/>
            <w:vAlign w:val="bottom"/>
            <w:hideMark/>
          </w:tcPr>
          <w:p w14:paraId="040CBBE3" w14:textId="452526AA"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b/>
                <w:bCs/>
                <w:color w:val="000000"/>
                <w:sz w:val="20"/>
                <w:szCs w:val="20"/>
              </w:rPr>
              <w:t>10.1</w:t>
            </w:r>
          </w:p>
        </w:tc>
        <w:tc>
          <w:tcPr>
            <w:tcW w:w="975" w:type="dxa"/>
            <w:tcBorders>
              <w:top w:val="nil"/>
              <w:left w:val="nil"/>
              <w:bottom w:val="single" w:sz="4" w:space="0" w:color="auto"/>
              <w:right w:val="single" w:sz="4" w:space="0" w:color="auto"/>
            </w:tcBorders>
            <w:shd w:val="clear" w:color="000000" w:fill="FFFFFF"/>
            <w:noWrap/>
            <w:vAlign w:val="bottom"/>
            <w:hideMark/>
          </w:tcPr>
          <w:p w14:paraId="7790ACC8" w14:textId="3A5593D9"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b/>
                <w:bCs/>
                <w:color w:val="000000"/>
                <w:sz w:val="20"/>
                <w:szCs w:val="20"/>
              </w:rPr>
              <w:t>11.1</w:t>
            </w:r>
          </w:p>
        </w:tc>
        <w:tc>
          <w:tcPr>
            <w:tcW w:w="975" w:type="dxa"/>
            <w:tcBorders>
              <w:top w:val="nil"/>
              <w:left w:val="nil"/>
              <w:bottom w:val="single" w:sz="4" w:space="0" w:color="auto"/>
              <w:right w:val="single" w:sz="4" w:space="0" w:color="auto"/>
            </w:tcBorders>
            <w:shd w:val="clear" w:color="000000" w:fill="FFFFFF"/>
            <w:noWrap/>
            <w:vAlign w:val="bottom"/>
            <w:hideMark/>
          </w:tcPr>
          <w:p w14:paraId="04417324" w14:textId="5E55C8C4"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b/>
                <w:bCs/>
                <w:color w:val="000000"/>
                <w:sz w:val="20"/>
                <w:szCs w:val="20"/>
              </w:rPr>
              <w:t>16.8</w:t>
            </w:r>
          </w:p>
        </w:tc>
        <w:tc>
          <w:tcPr>
            <w:tcW w:w="936" w:type="dxa"/>
            <w:tcBorders>
              <w:top w:val="nil"/>
              <w:left w:val="nil"/>
              <w:bottom w:val="single" w:sz="4" w:space="0" w:color="auto"/>
              <w:right w:val="single" w:sz="4" w:space="0" w:color="auto"/>
            </w:tcBorders>
            <w:shd w:val="clear" w:color="000000" w:fill="FFFFFF"/>
            <w:noWrap/>
            <w:vAlign w:val="bottom"/>
            <w:hideMark/>
          </w:tcPr>
          <w:p w14:paraId="5DEAD091" w14:textId="5FB17634"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b/>
                <w:bCs/>
                <w:color w:val="000000"/>
                <w:sz w:val="20"/>
                <w:szCs w:val="20"/>
              </w:rPr>
              <w:t>30.0</w:t>
            </w:r>
          </w:p>
        </w:tc>
      </w:tr>
    </w:tbl>
    <w:p w14:paraId="64392F3B" w14:textId="77777777" w:rsidR="00AF20A2" w:rsidRPr="000B521B" w:rsidRDefault="00AF20A2" w:rsidP="00AF20A2">
      <w:pPr>
        <w:pStyle w:val="BodyText"/>
        <w:spacing w:before="162" w:line="360" w:lineRule="auto"/>
        <w:ind w:right="90"/>
        <w:jc w:val="both"/>
        <w:rPr>
          <w:noProof/>
          <w:color w:val="000000" w:themeColor="text1"/>
        </w:rPr>
        <w:sectPr w:rsidR="00AF20A2"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B521B">
        <w:rPr>
          <w:bCs/>
          <w:noProof/>
          <w:color w:val="000000" w:themeColor="text1"/>
        </w:rPr>
        <mc:AlternateContent>
          <mc:Choice Requires="wps">
            <w:drawing>
              <wp:anchor distT="0" distB="0" distL="114300" distR="114300" simplePos="0" relativeHeight="252503040" behindDoc="0" locked="0" layoutInCell="1" allowOverlap="1" wp14:anchorId="6BAB799E" wp14:editId="2C659351">
                <wp:simplePos x="0" y="0"/>
                <wp:positionH relativeFrom="margin">
                  <wp:posOffset>2755076</wp:posOffset>
                </wp:positionH>
                <wp:positionV relativeFrom="paragraph">
                  <wp:posOffset>68877</wp:posOffset>
                </wp:positionV>
                <wp:extent cx="3800475" cy="307340"/>
                <wp:effectExtent l="0" t="0" r="0" b="0"/>
                <wp:wrapNone/>
                <wp:docPr id="2176" name="TextBox 22"/>
                <wp:cNvGraphicFramePr/>
                <a:graphic xmlns:a="http://schemas.openxmlformats.org/drawingml/2006/main">
                  <a:graphicData uri="http://schemas.microsoft.com/office/word/2010/wordprocessingShape">
                    <wps:wsp>
                      <wps:cNvSpPr txBox="1"/>
                      <wps:spPr>
                        <a:xfrm>
                          <a:off x="0" y="0"/>
                          <a:ext cx="3800475" cy="307340"/>
                        </a:xfrm>
                        <a:prstGeom prst="rect">
                          <a:avLst/>
                        </a:prstGeom>
                        <a:noFill/>
                      </wps:spPr>
                      <wps:txbx>
                        <w:txbxContent>
                          <w:p w14:paraId="0BB0CC9B" w14:textId="77777777" w:rsidR="00AF20A2" w:rsidRPr="00CE35EB" w:rsidRDefault="00AF20A2" w:rsidP="00AF20A2">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18A6103B" w14:textId="77777777" w:rsidR="00AF20A2" w:rsidRPr="00CE35EB" w:rsidRDefault="00AF20A2" w:rsidP="00AF20A2">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6BAB799E" id="_x0000_s1066" type="#_x0000_t202" style="position:absolute;left:0;text-align:left;margin-left:216.95pt;margin-top:5.4pt;width:299.25pt;height:24.2pt;z-index:252503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" filled="f" stroked="f">
                <v:textbox style="mso-fit-shape-to-text:t">
                  <w:txbxContent>
                    <w:p w14:paraId="0BB0CC9B" w14:textId="77777777" w:rsidR="00AF20A2" w:rsidRPr="00CE35EB" w:rsidRDefault="00AF20A2" w:rsidP="00AF20A2">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18A6103B" w14:textId="77777777" w:rsidR="00AF20A2" w:rsidRPr="00CE35EB" w:rsidRDefault="00AF20A2" w:rsidP="00AF20A2">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441B577A" w14:textId="77777777" w:rsidR="009A19EE" w:rsidRPr="000B521B" w:rsidRDefault="009A19EE" w:rsidP="0068477D">
      <w:pPr>
        <w:tabs>
          <w:tab w:val="left" w:pos="1530"/>
        </w:tabs>
        <w:spacing w:line="480" w:lineRule="auto"/>
        <w:rPr>
          <w:rFonts w:ascii="Arial" w:eastAsia="Arial" w:hAnsi="Arial" w:cs="Arial"/>
          <w:b/>
          <w:color w:val="000000" w:themeColor="text1"/>
          <w:sz w:val="24"/>
          <w:szCs w:val="24"/>
        </w:rPr>
      </w:pPr>
    </w:p>
    <w:p w14:paraId="49FA6A54" w14:textId="05A91F1D" w:rsidR="00CB55FA" w:rsidRPr="000B521B" w:rsidRDefault="00C14303" w:rsidP="0068477D">
      <w:pPr>
        <w:tabs>
          <w:tab w:val="left" w:pos="1530"/>
        </w:tabs>
        <w:spacing w:line="480" w:lineRule="auto"/>
        <w:rPr>
          <w:rFonts w:ascii="Arial" w:eastAsia="Arial" w:hAnsi="Arial" w:cs="Arial"/>
          <w:b/>
          <w:color w:val="000000" w:themeColor="text1"/>
          <w:sz w:val="24"/>
          <w:szCs w:val="24"/>
        </w:rPr>
      </w:pPr>
      <w:r w:rsidRPr="000B521B">
        <w:rPr>
          <w:rFonts w:ascii="Arial" w:eastAsia="Arial" w:hAnsi="Arial" w:cs="Arial"/>
          <w:b/>
          <w:color w:val="000000" w:themeColor="text1"/>
          <w:sz w:val="24"/>
          <w:szCs w:val="24"/>
        </w:rPr>
        <w:t>D</w:t>
      </w:r>
      <w:r w:rsidR="00C55DE8" w:rsidRPr="000B521B">
        <w:rPr>
          <w:rFonts w:ascii="Arial" w:eastAsia="Arial" w:hAnsi="Arial" w:cs="Arial"/>
          <w:b/>
          <w:color w:val="000000" w:themeColor="text1"/>
          <w:sz w:val="24"/>
          <w:szCs w:val="24"/>
        </w:rPr>
        <w:t>emand By Application</w:t>
      </w:r>
    </w:p>
    <w:p w14:paraId="78A88BE7" w14:textId="042CEBC7" w:rsidR="00C55DE8" w:rsidRPr="000B521B" w:rsidRDefault="00C55DE8" w:rsidP="00C55DE8">
      <w:pPr>
        <w:rPr>
          <w:rFonts w:ascii="Arial" w:hAnsi="Arial" w:cs="Arial"/>
          <w:b/>
          <w:bCs/>
          <w:sz w:val="24"/>
          <w:szCs w:val="24"/>
        </w:rPr>
      </w:pPr>
      <w:r w:rsidRPr="000B521B">
        <w:rPr>
          <w:rFonts w:ascii="Arial" w:hAnsi="Arial" w:cs="Arial"/>
          <w:b/>
          <w:bCs/>
          <w:sz w:val="24"/>
          <w:szCs w:val="24"/>
        </w:rPr>
        <w:t>India Vinyl Ester Resin Demand, By Application, By Volume</w:t>
      </w:r>
      <w:r w:rsidR="007E26B0" w:rsidRPr="000B521B">
        <w:rPr>
          <w:rFonts w:ascii="Arial" w:hAnsi="Arial" w:cs="Arial"/>
          <w:b/>
          <w:bCs/>
          <w:sz w:val="24"/>
          <w:szCs w:val="24"/>
        </w:rPr>
        <w:t xml:space="preserve"> (000’ Tonnes)</w:t>
      </w:r>
      <w:r w:rsidRPr="000B521B">
        <w:rPr>
          <w:rFonts w:ascii="Arial" w:hAnsi="Arial" w:cs="Arial"/>
          <w:b/>
          <w:bCs/>
          <w:sz w:val="24"/>
          <w:szCs w:val="24"/>
        </w:rPr>
        <w:t>, 2015–2030F</w:t>
      </w:r>
    </w:p>
    <w:p w14:paraId="750C1972" w14:textId="2E40253B" w:rsidR="00C55DE8" w:rsidRPr="000B521B" w:rsidRDefault="00BA3B42" w:rsidP="00C55DE8">
      <w:pPr>
        <w:pStyle w:val="BodyText"/>
        <w:spacing w:before="162" w:line="360" w:lineRule="auto"/>
        <w:ind w:right="-86"/>
        <w:jc w:val="both"/>
        <w:rPr>
          <w:noProof/>
          <w:color w:val="000000" w:themeColor="text1"/>
        </w:rPr>
      </w:pPr>
      <w:r w:rsidRPr="000B521B">
        <w:rPr>
          <w:b/>
          <w:noProof/>
          <w:color w:val="000000" w:themeColor="text1"/>
        </w:rPr>
        <mc:AlternateContent>
          <mc:Choice Requires="wps">
            <w:drawing>
              <wp:anchor distT="0" distB="0" distL="114300" distR="114300" simplePos="0" relativeHeight="252505088" behindDoc="0" locked="0" layoutInCell="1" allowOverlap="1" wp14:anchorId="2FCE6F46" wp14:editId="56A080A6">
                <wp:simplePos x="0" y="0"/>
                <wp:positionH relativeFrom="margin">
                  <wp:posOffset>3390900</wp:posOffset>
                </wp:positionH>
                <wp:positionV relativeFrom="paragraph">
                  <wp:posOffset>2914650</wp:posOffset>
                </wp:positionV>
                <wp:extent cx="2907030" cy="307777"/>
                <wp:effectExtent l="0" t="0" r="0" b="0"/>
                <wp:wrapNone/>
                <wp:docPr id="2178" name="TextBox 4"/>
                <wp:cNvGraphicFramePr/>
                <a:graphic xmlns:a="http://schemas.openxmlformats.org/drawingml/2006/main">
                  <a:graphicData uri="http://schemas.microsoft.com/office/word/2010/wordprocessingShape">
                    <wps:wsp>
                      <wps:cNvSpPr txBox="1"/>
                      <wps:spPr>
                        <a:xfrm>
                          <a:off x="0" y="0"/>
                          <a:ext cx="2907030" cy="307777"/>
                        </a:xfrm>
                        <a:prstGeom prst="rect">
                          <a:avLst/>
                        </a:prstGeom>
                        <a:noFill/>
                      </wps:spPr>
                      <wps:txbx>
                        <w:txbxContent>
                          <w:p w14:paraId="5D083EE2" w14:textId="77777777" w:rsidR="00C55DE8" w:rsidRPr="00CE35EB" w:rsidRDefault="00C55DE8" w:rsidP="00C55DE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20615DB6" w14:textId="77777777" w:rsidR="00C55DE8" w:rsidRPr="00CE35EB" w:rsidRDefault="00C55DE8" w:rsidP="00C55DE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anchor>
            </w:drawing>
          </mc:Choice>
          <mc:Fallback>
            <w:pict>
              <v:shape w14:anchorId="2FCE6F46" id="_x0000_s1067" type="#_x0000_t202" style="position:absolute;left:0;text-align:left;margin-left:267pt;margin-top:229.5pt;width:228.9pt;height:24.25pt;z-index:252505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" filled="f" stroked="f">
                <v:textbox style="mso-fit-shape-to-text:t">
                  <w:txbxContent>
                    <w:p w14:paraId="5D083EE2" w14:textId="77777777" w:rsidR="00C55DE8" w:rsidRPr="00CE35EB" w:rsidRDefault="00C55DE8" w:rsidP="00C55DE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20615DB6" w14:textId="77777777" w:rsidR="00C55DE8" w:rsidRPr="00CE35EB" w:rsidRDefault="00C55DE8" w:rsidP="00C55DE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064CBC" w:rsidRPr="000B521B">
        <w:rPr>
          <w:b/>
          <w:noProof/>
          <w:color w:val="000000" w:themeColor="text1"/>
        </w:rPr>
        <mc:AlternateContent>
          <mc:Choice Requires="wps">
            <w:drawing>
              <wp:anchor distT="0" distB="0" distL="114300" distR="114300" simplePos="0" relativeHeight="252506112" behindDoc="0" locked="0" layoutInCell="1" allowOverlap="1" wp14:anchorId="022594D5" wp14:editId="73D4B1A0">
                <wp:simplePos x="0" y="0"/>
                <wp:positionH relativeFrom="margin">
                  <wp:posOffset>3648193</wp:posOffset>
                </wp:positionH>
                <wp:positionV relativeFrom="paragraph">
                  <wp:posOffset>6314735</wp:posOffset>
                </wp:positionV>
                <wp:extent cx="2907030" cy="307777"/>
                <wp:effectExtent l="0" t="0" r="0" b="0"/>
                <wp:wrapNone/>
                <wp:docPr id="2179" name="TextBox 4"/>
                <wp:cNvGraphicFramePr/>
                <a:graphic xmlns:a="http://schemas.openxmlformats.org/drawingml/2006/main">
                  <a:graphicData uri="http://schemas.microsoft.com/office/word/2010/wordprocessingShape">
                    <wps:wsp>
                      <wps:cNvSpPr txBox="1"/>
                      <wps:spPr>
                        <a:xfrm>
                          <a:off x="0" y="0"/>
                          <a:ext cx="2907030" cy="307777"/>
                        </a:xfrm>
                        <a:prstGeom prst="rect">
                          <a:avLst/>
                        </a:prstGeom>
                        <a:noFill/>
                      </wps:spPr>
                      <wps:txbx>
                        <w:txbxContent>
                          <w:p w14:paraId="5254E163" w14:textId="77777777" w:rsidR="00C55DE8" w:rsidRPr="00CE35EB" w:rsidRDefault="00C55DE8" w:rsidP="00C55DE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1D577DBD" w14:textId="77777777" w:rsidR="00C55DE8" w:rsidRPr="00CE35EB" w:rsidRDefault="00C55DE8" w:rsidP="00C55DE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anchor>
            </w:drawing>
          </mc:Choice>
          <mc:Fallback>
            <w:pict>
              <v:shape w14:anchorId="022594D5" id="_x0000_s1068" type="#_x0000_t202" style="position:absolute;left:0;text-align:left;margin-left:287.25pt;margin-top:497.2pt;width:228.9pt;height:24.25pt;z-index:252506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" filled="f" stroked="f">
                <v:textbox style="mso-fit-shape-to-text:t">
                  <w:txbxContent>
                    <w:p w14:paraId="5254E163" w14:textId="77777777" w:rsidR="00C55DE8" w:rsidRPr="00CE35EB" w:rsidRDefault="00C55DE8" w:rsidP="00C55DE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1D577DBD" w14:textId="77777777" w:rsidR="00C55DE8" w:rsidRPr="00CE35EB" w:rsidRDefault="00C55DE8" w:rsidP="00C55DE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C55DE8" w:rsidRPr="000B521B">
        <w:rPr>
          <w:noProof/>
          <w:color w:val="000000" w:themeColor="text1"/>
        </w:rPr>
        <w:drawing>
          <wp:inline distT="0" distB="0" distL="0" distR="0" wp14:anchorId="26F7BF1E" wp14:editId="0C387F55">
            <wp:extent cx="6524625" cy="3190875"/>
            <wp:effectExtent l="0" t="0" r="0" b="0"/>
            <wp:docPr id="2180" name="Chart 2180">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C39266B" w14:textId="063A4A9C" w:rsidR="00BA3B42" w:rsidRPr="000B521B" w:rsidRDefault="00BA3B42" w:rsidP="00C55DE8">
      <w:pPr>
        <w:pStyle w:val="BodyText"/>
        <w:spacing w:before="162" w:line="360" w:lineRule="auto"/>
        <w:ind w:right="-86"/>
        <w:jc w:val="both"/>
        <w:rPr>
          <w:noProof/>
          <w:color w:val="000000" w:themeColor="text1"/>
        </w:rPr>
        <w:sectPr w:rsidR="00BA3B42"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502" w:type="dxa"/>
        <w:tblInd w:w="-185" w:type="dxa"/>
        <w:tblLook w:val="04A0" w:firstRow="1" w:lastRow="0" w:firstColumn="1" w:lastColumn="0" w:noHBand="0" w:noVBand="1"/>
      </w:tblPr>
      <w:tblGrid>
        <w:gridCol w:w="1847"/>
        <w:gridCol w:w="904"/>
        <w:gridCol w:w="904"/>
        <w:gridCol w:w="904"/>
        <w:gridCol w:w="904"/>
        <w:gridCol w:w="904"/>
        <w:gridCol w:w="904"/>
        <w:gridCol w:w="1087"/>
        <w:gridCol w:w="1072"/>
        <w:gridCol w:w="1072"/>
      </w:tblGrid>
      <w:tr w:rsidR="00C14303" w:rsidRPr="000B521B" w14:paraId="5FB131F9" w14:textId="77777777" w:rsidTr="001C6629">
        <w:trPr>
          <w:trHeight w:val="224"/>
        </w:trPr>
        <w:tc>
          <w:tcPr>
            <w:tcW w:w="1847"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783C863" w14:textId="6FD16B0F" w:rsidR="00C55DE8" w:rsidRPr="000B521B" w:rsidRDefault="00C55DE8" w:rsidP="00BF252C">
            <w:pPr>
              <w:spacing w:after="0" w:line="24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 xml:space="preserve">Demand by </w:t>
            </w:r>
            <w:r w:rsidR="007E26B0" w:rsidRPr="000B521B">
              <w:rPr>
                <w:rFonts w:ascii="Arial" w:eastAsia="Times New Roman" w:hAnsi="Arial" w:cs="Arial"/>
                <w:b/>
                <w:bCs/>
                <w:color w:val="FFFFFF" w:themeColor="background1"/>
                <w:sz w:val="20"/>
                <w:szCs w:val="20"/>
                <w:lang w:val="en-US"/>
              </w:rPr>
              <w:t>Application</w:t>
            </w:r>
            <w:r w:rsidRPr="000B521B">
              <w:rPr>
                <w:rFonts w:ascii="Arial" w:eastAsia="Times New Roman" w:hAnsi="Arial" w:cs="Arial"/>
                <w:b/>
                <w:bCs/>
                <w:color w:val="FFFFFF" w:themeColor="background1"/>
                <w:sz w:val="20"/>
                <w:szCs w:val="20"/>
                <w:lang w:val="en-US"/>
              </w:rPr>
              <w:t xml:space="preserve"> (</w:t>
            </w:r>
            <w:r w:rsidR="007E26B0" w:rsidRPr="000B521B">
              <w:rPr>
                <w:rFonts w:ascii="Arial" w:eastAsia="Times New Roman" w:hAnsi="Arial" w:cs="Arial"/>
                <w:b/>
                <w:bCs/>
                <w:color w:val="FFFFFF" w:themeColor="background1"/>
                <w:sz w:val="20"/>
                <w:szCs w:val="20"/>
                <w:lang w:val="en-US"/>
              </w:rPr>
              <w:t xml:space="preserve">000’ </w:t>
            </w:r>
            <w:proofErr w:type="spellStart"/>
            <w:r w:rsidR="007E26B0" w:rsidRPr="000B521B">
              <w:rPr>
                <w:rFonts w:ascii="Arial" w:eastAsia="Times New Roman" w:hAnsi="Arial" w:cs="Arial"/>
                <w:b/>
                <w:bCs/>
                <w:color w:val="FFFFFF" w:themeColor="background1"/>
                <w:sz w:val="20"/>
                <w:szCs w:val="20"/>
                <w:lang w:val="en-US"/>
              </w:rPr>
              <w:t>Tonnes</w:t>
            </w:r>
            <w:proofErr w:type="spellEnd"/>
            <w:r w:rsidRPr="000B521B">
              <w:rPr>
                <w:rFonts w:ascii="Arial" w:eastAsia="Times New Roman" w:hAnsi="Arial" w:cs="Arial"/>
                <w:b/>
                <w:bCs/>
                <w:color w:val="FFFFFF" w:themeColor="background1"/>
                <w:sz w:val="20"/>
                <w:szCs w:val="20"/>
                <w:lang w:val="en-US"/>
              </w:rPr>
              <w:t>)</w:t>
            </w:r>
          </w:p>
        </w:tc>
        <w:tc>
          <w:tcPr>
            <w:tcW w:w="904" w:type="dxa"/>
            <w:tcBorders>
              <w:top w:val="single" w:sz="4" w:space="0" w:color="auto"/>
              <w:left w:val="nil"/>
              <w:bottom w:val="single" w:sz="4" w:space="0" w:color="auto"/>
              <w:right w:val="single" w:sz="4" w:space="0" w:color="auto"/>
            </w:tcBorders>
            <w:shd w:val="clear" w:color="auto" w:fill="C00000"/>
            <w:noWrap/>
            <w:vAlign w:val="center"/>
            <w:hideMark/>
          </w:tcPr>
          <w:p w14:paraId="45AB5EFF" w14:textId="77777777" w:rsidR="00C55DE8" w:rsidRPr="000B521B" w:rsidRDefault="00C55DE8"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2015</w:t>
            </w:r>
          </w:p>
        </w:tc>
        <w:tc>
          <w:tcPr>
            <w:tcW w:w="904" w:type="dxa"/>
            <w:tcBorders>
              <w:top w:val="single" w:sz="4" w:space="0" w:color="auto"/>
              <w:left w:val="nil"/>
              <w:bottom w:val="single" w:sz="4" w:space="0" w:color="auto"/>
              <w:right w:val="single" w:sz="4" w:space="0" w:color="auto"/>
            </w:tcBorders>
            <w:shd w:val="clear" w:color="auto" w:fill="C00000"/>
            <w:noWrap/>
            <w:vAlign w:val="center"/>
            <w:hideMark/>
          </w:tcPr>
          <w:p w14:paraId="5A683F17" w14:textId="77777777" w:rsidR="00C55DE8" w:rsidRPr="000B521B" w:rsidRDefault="00C55DE8"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2016</w:t>
            </w:r>
          </w:p>
        </w:tc>
        <w:tc>
          <w:tcPr>
            <w:tcW w:w="904" w:type="dxa"/>
            <w:tcBorders>
              <w:top w:val="single" w:sz="4" w:space="0" w:color="auto"/>
              <w:left w:val="nil"/>
              <w:bottom w:val="single" w:sz="4" w:space="0" w:color="auto"/>
              <w:right w:val="single" w:sz="4" w:space="0" w:color="auto"/>
            </w:tcBorders>
            <w:shd w:val="clear" w:color="auto" w:fill="C00000"/>
            <w:noWrap/>
            <w:vAlign w:val="bottom"/>
            <w:hideMark/>
          </w:tcPr>
          <w:p w14:paraId="6C49491E" w14:textId="77777777" w:rsidR="00C55DE8" w:rsidRPr="000B521B" w:rsidRDefault="00C55DE8"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2017</w:t>
            </w:r>
          </w:p>
        </w:tc>
        <w:tc>
          <w:tcPr>
            <w:tcW w:w="904" w:type="dxa"/>
            <w:tcBorders>
              <w:top w:val="single" w:sz="4" w:space="0" w:color="auto"/>
              <w:left w:val="nil"/>
              <w:bottom w:val="single" w:sz="4" w:space="0" w:color="auto"/>
              <w:right w:val="single" w:sz="4" w:space="0" w:color="auto"/>
            </w:tcBorders>
            <w:shd w:val="clear" w:color="auto" w:fill="C00000"/>
            <w:noWrap/>
            <w:vAlign w:val="bottom"/>
            <w:hideMark/>
          </w:tcPr>
          <w:p w14:paraId="5286F617" w14:textId="77777777" w:rsidR="00C55DE8" w:rsidRPr="000B521B" w:rsidRDefault="00C55DE8"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2018</w:t>
            </w:r>
          </w:p>
        </w:tc>
        <w:tc>
          <w:tcPr>
            <w:tcW w:w="904" w:type="dxa"/>
            <w:tcBorders>
              <w:top w:val="single" w:sz="4" w:space="0" w:color="auto"/>
              <w:left w:val="nil"/>
              <w:bottom w:val="single" w:sz="4" w:space="0" w:color="auto"/>
              <w:right w:val="single" w:sz="4" w:space="0" w:color="auto"/>
            </w:tcBorders>
            <w:shd w:val="clear" w:color="auto" w:fill="C00000"/>
            <w:noWrap/>
            <w:vAlign w:val="bottom"/>
            <w:hideMark/>
          </w:tcPr>
          <w:p w14:paraId="1E9BA34E" w14:textId="77777777" w:rsidR="00C55DE8" w:rsidRPr="000B521B" w:rsidRDefault="00C55DE8"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2019</w:t>
            </w:r>
          </w:p>
        </w:tc>
        <w:tc>
          <w:tcPr>
            <w:tcW w:w="904" w:type="dxa"/>
            <w:tcBorders>
              <w:top w:val="single" w:sz="4" w:space="0" w:color="auto"/>
              <w:left w:val="nil"/>
              <w:bottom w:val="single" w:sz="4" w:space="0" w:color="auto"/>
              <w:right w:val="single" w:sz="4" w:space="0" w:color="auto"/>
            </w:tcBorders>
            <w:shd w:val="clear" w:color="auto" w:fill="C00000"/>
            <w:noWrap/>
            <w:vAlign w:val="bottom"/>
            <w:hideMark/>
          </w:tcPr>
          <w:p w14:paraId="53D49DBC" w14:textId="77777777" w:rsidR="00C55DE8" w:rsidRPr="000B521B" w:rsidRDefault="00C55DE8"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2020</w:t>
            </w:r>
          </w:p>
        </w:tc>
        <w:tc>
          <w:tcPr>
            <w:tcW w:w="1087" w:type="dxa"/>
            <w:tcBorders>
              <w:top w:val="single" w:sz="4" w:space="0" w:color="auto"/>
              <w:left w:val="nil"/>
              <w:bottom w:val="single" w:sz="4" w:space="0" w:color="auto"/>
              <w:right w:val="single" w:sz="4" w:space="0" w:color="auto"/>
            </w:tcBorders>
            <w:shd w:val="clear" w:color="auto" w:fill="C00000"/>
            <w:noWrap/>
            <w:vAlign w:val="bottom"/>
            <w:hideMark/>
          </w:tcPr>
          <w:p w14:paraId="1EB40A31" w14:textId="77777777" w:rsidR="00C55DE8" w:rsidRPr="000B521B" w:rsidRDefault="00C55DE8"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2021E</w:t>
            </w:r>
          </w:p>
        </w:tc>
        <w:tc>
          <w:tcPr>
            <w:tcW w:w="1072" w:type="dxa"/>
            <w:tcBorders>
              <w:top w:val="single" w:sz="4" w:space="0" w:color="auto"/>
              <w:left w:val="nil"/>
              <w:bottom w:val="single" w:sz="4" w:space="0" w:color="auto"/>
              <w:right w:val="single" w:sz="4" w:space="0" w:color="auto"/>
            </w:tcBorders>
            <w:shd w:val="clear" w:color="auto" w:fill="C00000"/>
            <w:noWrap/>
            <w:vAlign w:val="bottom"/>
            <w:hideMark/>
          </w:tcPr>
          <w:p w14:paraId="7BF7CBEB" w14:textId="77777777" w:rsidR="00C55DE8" w:rsidRPr="000B521B" w:rsidRDefault="00C55DE8"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2025F</w:t>
            </w:r>
          </w:p>
        </w:tc>
        <w:tc>
          <w:tcPr>
            <w:tcW w:w="1072"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6C56F991" w14:textId="77777777" w:rsidR="00C55DE8" w:rsidRPr="000B521B" w:rsidRDefault="00C55DE8"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2030F</w:t>
            </w:r>
          </w:p>
        </w:tc>
      </w:tr>
      <w:tr w:rsidR="003E7320" w:rsidRPr="000B521B" w14:paraId="4A38EF01" w14:textId="77777777" w:rsidTr="001C6629">
        <w:trPr>
          <w:trHeight w:val="264"/>
        </w:trPr>
        <w:tc>
          <w:tcPr>
            <w:tcW w:w="1847" w:type="dxa"/>
            <w:tcBorders>
              <w:top w:val="nil"/>
              <w:left w:val="single" w:sz="4" w:space="0" w:color="auto"/>
              <w:bottom w:val="single" w:sz="4" w:space="0" w:color="auto"/>
              <w:right w:val="single" w:sz="4" w:space="0" w:color="auto"/>
            </w:tcBorders>
            <w:shd w:val="clear" w:color="000000" w:fill="FFFFFF"/>
            <w:noWrap/>
            <w:vAlign w:val="bottom"/>
            <w:hideMark/>
          </w:tcPr>
          <w:p w14:paraId="2BD718DE" w14:textId="77777777" w:rsidR="003E7320" w:rsidRPr="000B521B" w:rsidRDefault="003E7320" w:rsidP="003E7320">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Pipes &amp; Tanks</w:t>
            </w:r>
          </w:p>
        </w:tc>
        <w:tc>
          <w:tcPr>
            <w:tcW w:w="904" w:type="dxa"/>
            <w:tcBorders>
              <w:top w:val="nil"/>
              <w:left w:val="nil"/>
              <w:bottom w:val="single" w:sz="4" w:space="0" w:color="auto"/>
              <w:right w:val="single" w:sz="4" w:space="0" w:color="auto"/>
            </w:tcBorders>
            <w:shd w:val="clear" w:color="000000" w:fill="FFFFFF"/>
            <w:noWrap/>
            <w:vAlign w:val="bottom"/>
            <w:hideMark/>
          </w:tcPr>
          <w:p w14:paraId="75E1B657" w14:textId="6F8BD7BA"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5.3</w:t>
            </w:r>
          </w:p>
        </w:tc>
        <w:tc>
          <w:tcPr>
            <w:tcW w:w="904" w:type="dxa"/>
            <w:tcBorders>
              <w:top w:val="nil"/>
              <w:left w:val="nil"/>
              <w:bottom w:val="single" w:sz="4" w:space="0" w:color="auto"/>
              <w:right w:val="single" w:sz="4" w:space="0" w:color="auto"/>
            </w:tcBorders>
            <w:shd w:val="clear" w:color="000000" w:fill="FFFFFF"/>
            <w:noWrap/>
            <w:vAlign w:val="bottom"/>
            <w:hideMark/>
          </w:tcPr>
          <w:p w14:paraId="6F1D228F" w14:textId="44795D20"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5.6</w:t>
            </w:r>
          </w:p>
        </w:tc>
        <w:tc>
          <w:tcPr>
            <w:tcW w:w="904" w:type="dxa"/>
            <w:tcBorders>
              <w:top w:val="nil"/>
              <w:left w:val="nil"/>
              <w:bottom w:val="single" w:sz="4" w:space="0" w:color="auto"/>
              <w:right w:val="single" w:sz="4" w:space="0" w:color="auto"/>
            </w:tcBorders>
            <w:shd w:val="clear" w:color="000000" w:fill="FFFFFF"/>
            <w:noWrap/>
            <w:vAlign w:val="bottom"/>
            <w:hideMark/>
          </w:tcPr>
          <w:p w14:paraId="4BC3CB00" w14:textId="50EFA645"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6.1</w:t>
            </w:r>
          </w:p>
        </w:tc>
        <w:tc>
          <w:tcPr>
            <w:tcW w:w="904" w:type="dxa"/>
            <w:tcBorders>
              <w:top w:val="nil"/>
              <w:left w:val="nil"/>
              <w:bottom w:val="single" w:sz="4" w:space="0" w:color="auto"/>
              <w:right w:val="single" w:sz="4" w:space="0" w:color="auto"/>
            </w:tcBorders>
            <w:shd w:val="clear" w:color="000000" w:fill="FFFFFF"/>
            <w:noWrap/>
            <w:vAlign w:val="bottom"/>
            <w:hideMark/>
          </w:tcPr>
          <w:p w14:paraId="314F8D00" w14:textId="388D0F48"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6.4</w:t>
            </w:r>
          </w:p>
        </w:tc>
        <w:tc>
          <w:tcPr>
            <w:tcW w:w="904" w:type="dxa"/>
            <w:tcBorders>
              <w:top w:val="nil"/>
              <w:left w:val="nil"/>
              <w:bottom w:val="single" w:sz="4" w:space="0" w:color="auto"/>
              <w:right w:val="single" w:sz="4" w:space="0" w:color="auto"/>
            </w:tcBorders>
            <w:shd w:val="clear" w:color="000000" w:fill="FFFFFF"/>
            <w:noWrap/>
            <w:vAlign w:val="bottom"/>
            <w:hideMark/>
          </w:tcPr>
          <w:p w14:paraId="53E11636" w14:textId="2DB5AA01"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6.9</w:t>
            </w:r>
          </w:p>
        </w:tc>
        <w:tc>
          <w:tcPr>
            <w:tcW w:w="904" w:type="dxa"/>
            <w:tcBorders>
              <w:top w:val="nil"/>
              <w:left w:val="nil"/>
              <w:bottom w:val="single" w:sz="4" w:space="0" w:color="auto"/>
              <w:right w:val="single" w:sz="4" w:space="0" w:color="auto"/>
            </w:tcBorders>
            <w:shd w:val="clear" w:color="000000" w:fill="FFFFFF"/>
            <w:noWrap/>
            <w:vAlign w:val="bottom"/>
            <w:hideMark/>
          </w:tcPr>
          <w:p w14:paraId="7D1DEDF4" w14:textId="32DB6E9E"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6.2</w:t>
            </w:r>
          </w:p>
        </w:tc>
        <w:tc>
          <w:tcPr>
            <w:tcW w:w="1087" w:type="dxa"/>
            <w:tcBorders>
              <w:top w:val="nil"/>
              <w:left w:val="nil"/>
              <w:bottom w:val="single" w:sz="4" w:space="0" w:color="auto"/>
              <w:right w:val="single" w:sz="4" w:space="0" w:color="auto"/>
            </w:tcBorders>
            <w:shd w:val="clear" w:color="000000" w:fill="FFFFFF"/>
            <w:noWrap/>
            <w:vAlign w:val="bottom"/>
            <w:hideMark/>
          </w:tcPr>
          <w:p w14:paraId="003EAFC4" w14:textId="63B660E6"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6.8</w:t>
            </w:r>
          </w:p>
        </w:tc>
        <w:tc>
          <w:tcPr>
            <w:tcW w:w="1072" w:type="dxa"/>
            <w:tcBorders>
              <w:top w:val="nil"/>
              <w:left w:val="nil"/>
              <w:bottom w:val="single" w:sz="4" w:space="0" w:color="auto"/>
              <w:right w:val="single" w:sz="4" w:space="0" w:color="auto"/>
            </w:tcBorders>
            <w:shd w:val="clear" w:color="000000" w:fill="FFFFFF"/>
            <w:noWrap/>
            <w:vAlign w:val="bottom"/>
            <w:hideMark/>
          </w:tcPr>
          <w:p w14:paraId="7FE9AB12" w14:textId="1474528D"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10.3</w:t>
            </w:r>
          </w:p>
        </w:tc>
        <w:tc>
          <w:tcPr>
            <w:tcW w:w="1072" w:type="dxa"/>
            <w:tcBorders>
              <w:top w:val="nil"/>
              <w:left w:val="nil"/>
              <w:bottom w:val="single" w:sz="4" w:space="0" w:color="auto"/>
              <w:right w:val="single" w:sz="4" w:space="0" w:color="auto"/>
            </w:tcBorders>
            <w:shd w:val="clear" w:color="000000" w:fill="FFFFFF"/>
            <w:noWrap/>
            <w:vAlign w:val="bottom"/>
            <w:hideMark/>
          </w:tcPr>
          <w:p w14:paraId="4254CC93" w14:textId="1A5D83FA"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18.6</w:t>
            </w:r>
          </w:p>
        </w:tc>
      </w:tr>
      <w:tr w:rsidR="003E7320" w:rsidRPr="000B521B" w14:paraId="528D6708" w14:textId="77777777" w:rsidTr="001C6629">
        <w:trPr>
          <w:trHeight w:val="264"/>
        </w:trPr>
        <w:tc>
          <w:tcPr>
            <w:tcW w:w="1847" w:type="dxa"/>
            <w:tcBorders>
              <w:top w:val="nil"/>
              <w:left w:val="single" w:sz="4" w:space="0" w:color="auto"/>
              <w:bottom w:val="single" w:sz="4" w:space="0" w:color="auto"/>
              <w:right w:val="single" w:sz="4" w:space="0" w:color="auto"/>
            </w:tcBorders>
            <w:shd w:val="clear" w:color="000000" w:fill="FFFFFF"/>
            <w:noWrap/>
            <w:vAlign w:val="bottom"/>
            <w:hideMark/>
          </w:tcPr>
          <w:p w14:paraId="0535DDC5" w14:textId="77777777" w:rsidR="003E7320" w:rsidRPr="000B521B" w:rsidRDefault="003E7320" w:rsidP="003E7320">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Marine Components</w:t>
            </w:r>
          </w:p>
        </w:tc>
        <w:tc>
          <w:tcPr>
            <w:tcW w:w="904" w:type="dxa"/>
            <w:tcBorders>
              <w:top w:val="nil"/>
              <w:left w:val="nil"/>
              <w:bottom w:val="single" w:sz="4" w:space="0" w:color="auto"/>
              <w:right w:val="single" w:sz="4" w:space="0" w:color="auto"/>
            </w:tcBorders>
            <w:shd w:val="clear" w:color="000000" w:fill="FFFFFF"/>
            <w:noWrap/>
            <w:vAlign w:val="bottom"/>
            <w:hideMark/>
          </w:tcPr>
          <w:p w14:paraId="7E899153" w14:textId="6B0077A3"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1.8</w:t>
            </w:r>
          </w:p>
        </w:tc>
        <w:tc>
          <w:tcPr>
            <w:tcW w:w="904" w:type="dxa"/>
            <w:tcBorders>
              <w:top w:val="nil"/>
              <w:left w:val="nil"/>
              <w:bottom w:val="single" w:sz="4" w:space="0" w:color="auto"/>
              <w:right w:val="single" w:sz="4" w:space="0" w:color="auto"/>
            </w:tcBorders>
            <w:shd w:val="clear" w:color="000000" w:fill="FFFFFF"/>
            <w:noWrap/>
            <w:vAlign w:val="bottom"/>
            <w:hideMark/>
          </w:tcPr>
          <w:p w14:paraId="7E991748" w14:textId="294CEBEE"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1.9</w:t>
            </w:r>
          </w:p>
        </w:tc>
        <w:tc>
          <w:tcPr>
            <w:tcW w:w="904" w:type="dxa"/>
            <w:tcBorders>
              <w:top w:val="nil"/>
              <w:left w:val="nil"/>
              <w:bottom w:val="single" w:sz="4" w:space="0" w:color="auto"/>
              <w:right w:val="single" w:sz="4" w:space="0" w:color="auto"/>
            </w:tcBorders>
            <w:shd w:val="clear" w:color="000000" w:fill="FFFFFF"/>
            <w:noWrap/>
            <w:vAlign w:val="bottom"/>
            <w:hideMark/>
          </w:tcPr>
          <w:p w14:paraId="521F285B" w14:textId="3AA6F8FB"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2.0</w:t>
            </w:r>
          </w:p>
        </w:tc>
        <w:tc>
          <w:tcPr>
            <w:tcW w:w="904" w:type="dxa"/>
            <w:tcBorders>
              <w:top w:val="nil"/>
              <w:left w:val="nil"/>
              <w:bottom w:val="single" w:sz="4" w:space="0" w:color="auto"/>
              <w:right w:val="single" w:sz="4" w:space="0" w:color="auto"/>
            </w:tcBorders>
            <w:shd w:val="clear" w:color="000000" w:fill="FFFFFF"/>
            <w:noWrap/>
            <w:vAlign w:val="bottom"/>
            <w:hideMark/>
          </w:tcPr>
          <w:p w14:paraId="105C0700" w14:textId="55B07A2B"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2.2</w:t>
            </w:r>
          </w:p>
        </w:tc>
        <w:tc>
          <w:tcPr>
            <w:tcW w:w="904" w:type="dxa"/>
            <w:tcBorders>
              <w:top w:val="nil"/>
              <w:left w:val="nil"/>
              <w:bottom w:val="single" w:sz="4" w:space="0" w:color="auto"/>
              <w:right w:val="single" w:sz="4" w:space="0" w:color="auto"/>
            </w:tcBorders>
            <w:shd w:val="clear" w:color="000000" w:fill="FFFFFF"/>
            <w:noWrap/>
            <w:vAlign w:val="bottom"/>
            <w:hideMark/>
          </w:tcPr>
          <w:p w14:paraId="3585399B" w14:textId="66A520DF"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2.3</w:t>
            </w:r>
          </w:p>
        </w:tc>
        <w:tc>
          <w:tcPr>
            <w:tcW w:w="904" w:type="dxa"/>
            <w:tcBorders>
              <w:top w:val="nil"/>
              <w:left w:val="nil"/>
              <w:bottom w:val="single" w:sz="4" w:space="0" w:color="auto"/>
              <w:right w:val="single" w:sz="4" w:space="0" w:color="auto"/>
            </w:tcBorders>
            <w:shd w:val="clear" w:color="000000" w:fill="FFFFFF"/>
            <w:noWrap/>
            <w:vAlign w:val="bottom"/>
            <w:hideMark/>
          </w:tcPr>
          <w:p w14:paraId="52FFC866" w14:textId="3DE95C5C"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2.1</w:t>
            </w:r>
          </w:p>
        </w:tc>
        <w:tc>
          <w:tcPr>
            <w:tcW w:w="1087" w:type="dxa"/>
            <w:tcBorders>
              <w:top w:val="nil"/>
              <w:left w:val="nil"/>
              <w:bottom w:val="single" w:sz="4" w:space="0" w:color="auto"/>
              <w:right w:val="single" w:sz="4" w:space="0" w:color="auto"/>
            </w:tcBorders>
            <w:shd w:val="clear" w:color="000000" w:fill="FFFFFF"/>
            <w:noWrap/>
            <w:vAlign w:val="bottom"/>
            <w:hideMark/>
          </w:tcPr>
          <w:p w14:paraId="39B7C9C5" w14:textId="7343362E"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2.3</w:t>
            </w:r>
          </w:p>
        </w:tc>
        <w:tc>
          <w:tcPr>
            <w:tcW w:w="1072" w:type="dxa"/>
            <w:tcBorders>
              <w:top w:val="nil"/>
              <w:left w:val="nil"/>
              <w:bottom w:val="single" w:sz="4" w:space="0" w:color="auto"/>
              <w:right w:val="single" w:sz="4" w:space="0" w:color="auto"/>
            </w:tcBorders>
            <w:shd w:val="clear" w:color="000000" w:fill="FFFFFF"/>
            <w:noWrap/>
            <w:vAlign w:val="bottom"/>
            <w:hideMark/>
          </w:tcPr>
          <w:p w14:paraId="5AC466CD" w14:textId="4A3C06EA"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3.5</w:t>
            </w:r>
          </w:p>
        </w:tc>
        <w:tc>
          <w:tcPr>
            <w:tcW w:w="1072" w:type="dxa"/>
            <w:tcBorders>
              <w:top w:val="nil"/>
              <w:left w:val="nil"/>
              <w:bottom w:val="single" w:sz="4" w:space="0" w:color="auto"/>
              <w:right w:val="single" w:sz="4" w:space="0" w:color="auto"/>
            </w:tcBorders>
            <w:shd w:val="clear" w:color="000000" w:fill="FFFFFF"/>
            <w:noWrap/>
            <w:vAlign w:val="bottom"/>
            <w:hideMark/>
          </w:tcPr>
          <w:p w14:paraId="3BA8B751" w14:textId="2CF9C1D5"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6.2</w:t>
            </w:r>
          </w:p>
        </w:tc>
      </w:tr>
      <w:tr w:rsidR="003E7320" w:rsidRPr="000B521B" w14:paraId="5E8D7235" w14:textId="77777777" w:rsidTr="001C6629">
        <w:trPr>
          <w:trHeight w:val="264"/>
        </w:trPr>
        <w:tc>
          <w:tcPr>
            <w:tcW w:w="1847" w:type="dxa"/>
            <w:tcBorders>
              <w:top w:val="nil"/>
              <w:left w:val="single" w:sz="4" w:space="0" w:color="auto"/>
              <w:bottom w:val="single" w:sz="4" w:space="0" w:color="auto"/>
              <w:right w:val="single" w:sz="4" w:space="0" w:color="auto"/>
            </w:tcBorders>
            <w:shd w:val="clear" w:color="000000" w:fill="FFFFFF"/>
            <w:noWrap/>
            <w:vAlign w:val="bottom"/>
            <w:hideMark/>
          </w:tcPr>
          <w:p w14:paraId="15B6781F" w14:textId="77777777" w:rsidR="003E7320" w:rsidRPr="000B521B" w:rsidRDefault="003E7320" w:rsidP="003E7320">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Renewables</w:t>
            </w:r>
          </w:p>
        </w:tc>
        <w:tc>
          <w:tcPr>
            <w:tcW w:w="904" w:type="dxa"/>
            <w:tcBorders>
              <w:top w:val="nil"/>
              <w:left w:val="nil"/>
              <w:bottom w:val="single" w:sz="4" w:space="0" w:color="auto"/>
              <w:right w:val="single" w:sz="4" w:space="0" w:color="auto"/>
            </w:tcBorders>
            <w:shd w:val="clear" w:color="000000" w:fill="FFFFFF"/>
            <w:noWrap/>
            <w:vAlign w:val="bottom"/>
            <w:hideMark/>
          </w:tcPr>
          <w:p w14:paraId="142B0B6A" w14:textId="4F12F3B5"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0.6</w:t>
            </w:r>
          </w:p>
        </w:tc>
        <w:tc>
          <w:tcPr>
            <w:tcW w:w="904" w:type="dxa"/>
            <w:tcBorders>
              <w:top w:val="nil"/>
              <w:left w:val="nil"/>
              <w:bottom w:val="single" w:sz="4" w:space="0" w:color="auto"/>
              <w:right w:val="single" w:sz="4" w:space="0" w:color="auto"/>
            </w:tcBorders>
            <w:shd w:val="clear" w:color="000000" w:fill="FFFFFF"/>
            <w:noWrap/>
            <w:vAlign w:val="bottom"/>
            <w:hideMark/>
          </w:tcPr>
          <w:p w14:paraId="5261A64B" w14:textId="4B8FEEBB"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0.7</w:t>
            </w:r>
          </w:p>
        </w:tc>
        <w:tc>
          <w:tcPr>
            <w:tcW w:w="904" w:type="dxa"/>
            <w:tcBorders>
              <w:top w:val="nil"/>
              <w:left w:val="nil"/>
              <w:bottom w:val="single" w:sz="4" w:space="0" w:color="auto"/>
              <w:right w:val="single" w:sz="4" w:space="0" w:color="auto"/>
            </w:tcBorders>
            <w:shd w:val="clear" w:color="000000" w:fill="FFFFFF"/>
            <w:noWrap/>
            <w:vAlign w:val="bottom"/>
            <w:hideMark/>
          </w:tcPr>
          <w:p w14:paraId="07355B59" w14:textId="32A760AC"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0.7</w:t>
            </w:r>
          </w:p>
        </w:tc>
        <w:tc>
          <w:tcPr>
            <w:tcW w:w="904" w:type="dxa"/>
            <w:tcBorders>
              <w:top w:val="nil"/>
              <w:left w:val="nil"/>
              <w:bottom w:val="single" w:sz="4" w:space="0" w:color="auto"/>
              <w:right w:val="single" w:sz="4" w:space="0" w:color="auto"/>
            </w:tcBorders>
            <w:shd w:val="clear" w:color="000000" w:fill="FFFFFF"/>
            <w:noWrap/>
            <w:vAlign w:val="bottom"/>
            <w:hideMark/>
          </w:tcPr>
          <w:p w14:paraId="24FE1F7A" w14:textId="298254F7"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0.8</w:t>
            </w:r>
          </w:p>
        </w:tc>
        <w:tc>
          <w:tcPr>
            <w:tcW w:w="904" w:type="dxa"/>
            <w:tcBorders>
              <w:top w:val="nil"/>
              <w:left w:val="nil"/>
              <w:bottom w:val="single" w:sz="4" w:space="0" w:color="auto"/>
              <w:right w:val="single" w:sz="4" w:space="0" w:color="auto"/>
            </w:tcBorders>
            <w:shd w:val="clear" w:color="000000" w:fill="FFFFFF"/>
            <w:noWrap/>
            <w:vAlign w:val="bottom"/>
            <w:hideMark/>
          </w:tcPr>
          <w:p w14:paraId="440A635C" w14:textId="5DBF3736"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0.8</w:t>
            </w:r>
          </w:p>
        </w:tc>
        <w:tc>
          <w:tcPr>
            <w:tcW w:w="904" w:type="dxa"/>
            <w:tcBorders>
              <w:top w:val="nil"/>
              <w:left w:val="nil"/>
              <w:bottom w:val="single" w:sz="4" w:space="0" w:color="auto"/>
              <w:right w:val="single" w:sz="4" w:space="0" w:color="auto"/>
            </w:tcBorders>
            <w:shd w:val="clear" w:color="000000" w:fill="FFFFFF"/>
            <w:noWrap/>
            <w:vAlign w:val="bottom"/>
            <w:hideMark/>
          </w:tcPr>
          <w:p w14:paraId="5D92AAAB" w14:textId="5E7F07B1"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0.7</w:t>
            </w:r>
          </w:p>
        </w:tc>
        <w:tc>
          <w:tcPr>
            <w:tcW w:w="1087" w:type="dxa"/>
            <w:tcBorders>
              <w:top w:val="nil"/>
              <w:left w:val="nil"/>
              <w:bottom w:val="single" w:sz="4" w:space="0" w:color="auto"/>
              <w:right w:val="single" w:sz="4" w:space="0" w:color="auto"/>
            </w:tcBorders>
            <w:shd w:val="clear" w:color="000000" w:fill="FFFFFF"/>
            <w:noWrap/>
            <w:vAlign w:val="bottom"/>
            <w:hideMark/>
          </w:tcPr>
          <w:p w14:paraId="5EAA51B0" w14:textId="03485899"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0.8</w:t>
            </w:r>
          </w:p>
        </w:tc>
        <w:tc>
          <w:tcPr>
            <w:tcW w:w="1072" w:type="dxa"/>
            <w:tcBorders>
              <w:top w:val="nil"/>
              <w:left w:val="nil"/>
              <w:bottom w:val="single" w:sz="4" w:space="0" w:color="auto"/>
              <w:right w:val="single" w:sz="4" w:space="0" w:color="auto"/>
            </w:tcBorders>
            <w:shd w:val="clear" w:color="000000" w:fill="FFFFFF"/>
            <w:noWrap/>
            <w:vAlign w:val="bottom"/>
            <w:hideMark/>
          </w:tcPr>
          <w:p w14:paraId="470CB889" w14:textId="67B10ED8"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1.2</w:t>
            </w:r>
          </w:p>
        </w:tc>
        <w:tc>
          <w:tcPr>
            <w:tcW w:w="1072" w:type="dxa"/>
            <w:tcBorders>
              <w:top w:val="nil"/>
              <w:left w:val="nil"/>
              <w:bottom w:val="single" w:sz="4" w:space="0" w:color="auto"/>
              <w:right w:val="single" w:sz="4" w:space="0" w:color="auto"/>
            </w:tcBorders>
            <w:shd w:val="clear" w:color="000000" w:fill="FFFFFF"/>
            <w:noWrap/>
            <w:vAlign w:val="bottom"/>
            <w:hideMark/>
          </w:tcPr>
          <w:p w14:paraId="4E103350" w14:textId="45A271AD"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2.1</w:t>
            </w:r>
          </w:p>
        </w:tc>
      </w:tr>
      <w:tr w:rsidR="003E7320" w:rsidRPr="000B521B" w14:paraId="787A3FEB" w14:textId="77777777" w:rsidTr="001C6629">
        <w:trPr>
          <w:trHeight w:val="264"/>
        </w:trPr>
        <w:tc>
          <w:tcPr>
            <w:tcW w:w="1847" w:type="dxa"/>
            <w:tcBorders>
              <w:top w:val="nil"/>
              <w:left w:val="single" w:sz="4" w:space="0" w:color="auto"/>
              <w:bottom w:val="single" w:sz="4" w:space="0" w:color="auto"/>
              <w:right w:val="single" w:sz="4" w:space="0" w:color="auto"/>
            </w:tcBorders>
            <w:shd w:val="clear" w:color="000000" w:fill="FFFFFF"/>
            <w:noWrap/>
            <w:vAlign w:val="bottom"/>
            <w:hideMark/>
          </w:tcPr>
          <w:p w14:paraId="7363358A" w14:textId="77777777" w:rsidR="003E7320" w:rsidRPr="000B521B" w:rsidRDefault="003E7320" w:rsidP="003E7320">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Others</w:t>
            </w:r>
          </w:p>
        </w:tc>
        <w:tc>
          <w:tcPr>
            <w:tcW w:w="904" w:type="dxa"/>
            <w:tcBorders>
              <w:top w:val="nil"/>
              <w:left w:val="nil"/>
              <w:bottom w:val="single" w:sz="4" w:space="0" w:color="auto"/>
              <w:right w:val="single" w:sz="4" w:space="0" w:color="auto"/>
            </w:tcBorders>
            <w:shd w:val="clear" w:color="000000" w:fill="FFFFFF"/>
            <w:noWrap/>
            <w:vAlign w:val="bottom"/>
            <w:hideMark/>
          </w:tcPr>
          <w:p w14:paraId="4009EA9D" w14:textId="2308F391"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w:t>
            </w:r>
          </w:p>
        </w:tc>
        <w:tc>
          <w:tcPr>
            <w:tcW w:w="904" w:type="dxa"/>
            <w:tcBorders>
              <w:top w:val="nil"/>
              <w:left w:val="nil"/>
              <w:bottom w:val="single" w:sz="4" w:space="0" w:color="auto"/>
              <w:right w:val="single" w:sz="4" w:space="0" w:color="auto"/>
            </w:tcBorders>
            <w:shd w:val="clear" w:color="000000" w:fill="FFFFFF"/>
            <w:noWrap/>
            <w:vAlign w:val="bottom"/>
            <w:hideMark/>
          </w:tcPr>
          <w:p w14:paraId="577A700F" w14:textId="01EE15F3"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w:t>
            </w:r>
          </w:p>
        </w:tc>
        <w:tc>
          <w:tcPr>
            <w:tcW w:w="904" w:type="dxa"/>
            <w:tcBorders>
              <w:top w:val="nil"/>
              <w:left w:val="nil"/>
              <w:bottom w:val="single" w:sz="4" w:space="0" w:color="auto"/>
              <w:right w:val="single" w:sz="4" w:space="0" w:color="auto"/>
            </w:tcBorders>
            <w:shd w:val="clear" w:color="000000" w:fill="FFFFFF"/>
            <w:noWrap/>
            <w:vAlign w:val="bottom"/>
            <w:hideMark/>
          </w:tcPr>
          <w:p w14:paraId="0F29E64A" w14:textId="3B0C604C"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w:t>
            </w:r>
          </w:p>
        </w:tc>
        <w:tc>
          <w:tcPr>
            <w:tcW w:w="904" w:type="dxa"/>
            <w:tcBorders>
              <w:top w:val="nil"/>
              <w:left w:val="nil"/>
              <w:bottom w:val="single" w:sz="4" w:space="0" w:color="auto"/>
              <w:right w:val="single" w:sz="4" w:space="0" w:color="auto"/>
            </w:tcBorders>
            <w:shd w:val="clear" w:color="000000" w:fill="FFFFFF"/>
            <w:noWrap/>
            <w:vAlign w:val="bottom"/>
            <w:hideMark/>
          </w:tcPr>
          <w:p w14:paraId="55745B81" w14:textId="29C5AB25"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1.2</w:t>
            </w:r>
          </w:p>
        </w:tc>
        <w:tc>
          <w:tcPr>
            <w:tcW w:w="904" w:type="dxa"/>
            <w:tcBorders>
              <w:top w:val="nil"/>
              <w:left w:val="nil"/>
              <w:bottom w:val="single" w:sz="4" w:space="0" w:color="auto"/>
              <w:right w:val="single" w:sz="4" w:space="0" w:color="auto"/>
            </w:tcBorders>
            <w:shd w:val="clear" w:color="000000" w:fill="FFFFFF"/>
            <w:noWrap/>
            <w:vAlign w:val="bottom"/>
            <w:hideMark/>
          </w:tcPr>
          <w:p w14:paraId="6BE74DA9" w14:textId="77798667"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1.3</w:t>
            </w:r>
          </w:p>
        </w:tc>
        <w:tc>
          <w:tcPr>
            <w:tcW w:w="904" w:type="dxa"/>
            <w:tcBorders>
              <w:top w:val="nil"/>
              <w:left w:val="nil"/>
              <w:bottom w:val="single" w:sz="4" w:space="0" w:color="auto"/>
              <w:right w:val="single" w:sz="4" w:space="0" w:color="auto"/>
            </w:tcBorders>
            <w:shd w:val="clear" w:color="000000" w:fill="FFFFFF"/>
            <w:noWrap/>
            <w:vAlign w:val="bottom"/>
            <w:hideMark/>
          </w:tcPr>
          <w:p w14:paraId="239B3885" w14:textId="2962DB84"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w:t>
            </w:r>
          </w:p>
        </w:tc>
        <w:tc>
          <w:tcPr>
            <w:tcW w:w="1087" w:type="dxa"/>
            <w:tcBorders>
              <w:top w:val="nil"/>
              <w:left w:val="nil"/>
              <w:bottom w:val="single" w:sz="4" w:space="0" w:color="auto"/>
              <w:right w:val="single" w:sz="4" w:space="0" w:color="auto"/>
            </w:tcBorders>
            <w:shd w:val="clear" w:color="000000" w:fill="FFFFFF"/>
            <w:noWrap/>
            <w:vAlign w:val="bottom"/>
            <w:hideMark/>
          </w:tcPr>
          <w:p w14:paraId="14D3FDFE" w14:textId="2AA66B09"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1.2</w:t>
            </w:r>
          </w:p>
        </w:tc>
        <w:tc>
          <w:tcPr>
            <w:tcW w:w="1072" w:type="dxa"/>
            <w:tcBorders>
              <w:top w:val="nil"/>
              <w:left w:val="nil"/>
              <w:bottom w:val="single" w:sz="4" w:space="0" w:color="auto"/>
              <w:right w:val="single" w:sz="4" w:space="0" w:color="auto"/>
            </w:tcBorders>
            <w:shd w:val="clear" w:color="000000" w:fill="FFFFFF"/>
            <w:noWrap/>
            <w:vAlign w:val="bottom"/>
            <w:hideMark/>
          </w:tcPr>
          <w:p w14:paraId="23C3AB2D" w14:textId="37160922"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1.8</w:t>
            </w:r>
          </w:p>
        </w:tc>
        <w:tc>
          <w:tcPr>
            <w:tcW w:w="1072" w:type="dxa"/>
            <w:tcBorders>
              <w:top w:val="nil"/>
              <w:left w:val="nil"/>
              <w:bottom w:val="single" w:sz="4" w:space="0" w:color="auto"/>
              <w:right w:val="single" w:sz="4" w:space="0" w:color="auto"/>
            </w:tcBorders>
            <w:shd w:val="clear" w:color="000000" w:fill="FFFFFF"/>
            <w:noWrap/>
            <w:vAlign w:val="bottom"/>
            <w:hideMark/>
          </w:tcPr>
          <w:p w14:paraId="248AB624" w14:textId="547A5B5D"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3.0</w:t>
            </w:r>
          </w:p>
        </w:tc>
      </w:tr>
      <w:tr w:rsidR="003E7320" w:rsidRPr="000B521B" w14:paraId="5AF5E4BE" w14:textId="77777777" w:rsidTr="001C6629">
        <w:trPr>
          <w:trHeight w:val="264"/>
        </w:trPr>
        <w:tc>
          <w:tcPr>
            <w:tcW w:w="1847" w:type="dxa"/>
            <w:tcBorders>
              <w:top w:val="nil"/>
              <w:left w:val="single" w:sz="4" w:space="0" w:color="auto"/>
              <w:bottom w:val="single" w:sz="4" w:space="0" w:color="auto"/>
              <w:right w:val="single" w:sz="4" w:space="0" w:color="auto"/>
            </w:tcBorders>
            <w:shd w:val="clear" w:color="000000" w:fill="FFFFFF"/>
            <w:noWrap/>
            <w:vAlign w:val="bottom"/>
            <w:hideMark/>
          </w:tcPr>
          <w:p w14:paraId="04F30719" w14:textId="77777777" w:rsidR="003E7320" w:rsidRPr="000B521B" w:rsidRDefault="003E7320" w:rsidP="003E7320">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Total</w:t>
            </w:r>
          </w:p>
        </w:tc>
        <w:tc>
          <w:tcPr>
            <w:tcW w:w="904" w:type="dxa"/>
            <w:tcBorders>
              <w:top w:val="nil"/>
              <w:left w:val="nil"/>
              <w:bottom w:val="single" w:sz="4" w:space="0" w:color="auto"/>
              <w:right w:val="single" w:sz="4" w:space="0" w:color="auto"/>
            </w:tcBorders>
            <w:shd w:val="clear" w:color="000000" w:fill="FFFFFF"/>
            <w:noWrap/>
            <w:vAlign w:val="bottom"/>
            <w:hideMark/>
          </w:tcPr>
          <w:p w14:paraId="7A63ECC5" w14:textId="7BF923AA"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b/>
                <w:bCs/>
                <w:color w:val="000000"/>
                <w:sz w:val="20"/>
                <w:szCs w:val="20"/>
              </w:rPr>
              <w:t>8.7</w:t>
            </w:r>
          </w:p>
        </w:tc>
        <w:tc>
          <w:tcPr>
            <w:tcW w:w="904" w:type="dxa"/>
            <w:tcBorders>
              <w:top w:val="nil"/>
              <w:left w:val="nil"/>
              <w:bottom w:val="single" w:sz="4" w:space="0" w:color="auto"/>
              <w:right w:val="single" w:sz="4" w:space="0" w:color="auto"/>
            </w:tcBorders>
            <w:shd w:val="clear" w:color="000000" w:fill="FFFFFF"/>
            <w:noWrap/>
            <w:vAlign w:val="bottom"/>
            <w:hideMark/>
          </w:tcPr>
          <w:p w14:paraId="667F4597" w14:textId="0FE8A6E0"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b/>
                <w:bCs/>
                <w:color w:val="000000"/>
                <w:sz w:val="20"/>
                <w:szCs w:val="20"/>
              </w:rPr>
              <w:t>9.3</w:t>
            </w:r>
          </w:p>
        </w:tc>
        <w:tc>
          <w:tcPr>
            <w:tcW w:w="904" w:type="dxa"/>
            <w:tcBorders>
              <w:top w:val="nil"/>
              <w:left w:val="nil"/>
              <w:bottom w:val="single" w:sz="4" w:space="0" w:color="auto"/>
              <w:right w:val="single" w:sz="4" w:space="0" w:color="auto"/>
            </w:tcBorders>
            <w:shd w:val="clear" w:color="000000" w:fill="FFFFFF"/>
            <w:noWrap/>
            <w:vAlign w:val="bottom"/>
            <w:hideMark/>
          </w:tcPr>
          <w:p w14:paraId="3B9D8DCB" w14:textId="76D5FE20"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b/>
                <w:bCs/>
                <w:color w:val="000000"/>
                <w:sz w:val="20"/>
                <w:szCs w:val="20"/>
              </w:rPr>
              <w:t>10.0</w:t>
            </w:r>
          </w:p>
        </w:tc>
        <w:tc>
          <w:tcPr>
            <w:tcW w:w="904" w:type="dxa"/>
            <w:tcBorders>
              <w:top w:val="nil"/>
              <w:left w:val="nil"/>
              <w:bottom w:val="single" w:sz="4" w:space="0" w:color="auto"/>
              <w:right w:val="single" w:sz="4" w:space="0" w:color="auto"/>
            </w:tcBorders>
            <w:shd w:val="clear" w:color="000000" w:fill="FFFFFF"/>
            <w:noWrap/>
            <w:vAlign w:val="bottom"/>
            <w:hideMark/>
          </w:tcPr>
          <w:p w14:paraId="265579B7" w14:textId="622FF9AC"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b/>
                <w:bCs/>
                <w:color w:val="000000"/>
                <w:sz w:val="20"/>
                <w:szCs w:val="20"/>
              </w:rPr>
              <w:t>10.6</w:t>
            </w:r>
          </w:p>
        </w:tc>
        <w:tc>
          <w:tcPr>
            <w:tcW w:w="904" w:type="dxa"/>
            <w:tcBorders>
              <w:top w:val="nil"/>
              <w:left w:val="nil"/>
              <w:bottom w:val="single" w:sz="4" w:space="0" w:color="auto"/>
              <w:right w:val="single" w:sz="4" w:space="0" w:color="auto"/>
            </w:tcBorders>
            <w:shd w:val="clear" w:color="000000" w:fill="FFFFFF"/>
            <w:noWrap/>
            <w:vAlign w:val="bottom"/>
            <w:hideMark/>
          </w:tcPr>
          <w:p w14:paraId="382B3A92" w14:textId="01ED0E74"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b/>
                <w:bCs/>
                <w:color w:val="000000"/>
                <w:sz w:val="20"/>
                <w:szCs w:val="20"/>
              </w:rPr>
              <w:t>11.3</w:t>
            </w:r>
          </w:p>
        </w:tc>
        <w:tc>
          <w:tcPr>
            <w:tcW w:w="904" w:type="dxa"/>
            <w:tcBorders>
              <w:top w:val="nil"/>
              <w:left w:val="nil"/>
              <w:bottom w:val="single" w:sz="4" w:space="0" w:color="auto"/>
              <w:right w:val="single" w:sz="4" w:space="0" w:color="auto"/>
            </w:tcBorders>
            <w:shd w:val="clear" w:color="000000" w:fill="FFFFFF"/>
            <w:noWrap/>
            <w:vAlign w:val="bottom"/>
            <w:hideMark/>
          </w:tcPr>
          <w:p w14:paraId="6D72CBC0" w14:textId="61AC6058"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b/>
                <w:bCs/>
                <w:color w:val="000000"/>
                <w:sz w:val="20"/>
                <w:szCs w:val="20"/>
              </w:rPr>
              <w:t>10.1</w:t>
            </w:r>
          </w:p>
        </w:tc>
        <w:tc>
          <w:tcPr>
            <w:tcW w:w="1087" w:type="dxa"/>
            <w:tcBorders>
              <w:top w:val="nil"/>
              <w:left w:val="nil"/>
              <w:bottom w:val="single" w:sz="4" w:space="0" w:color="auto"/>
              <w:right w:val="single" w:sz="4" w:space="0" w:color="auto"/>
            </w:tcBorders>
            <w:shd w:val="clear" w:color="000000" w:fill="FFFFFF"/>
            <w:noWrap/>
            <w:vAlign w:val="bottom"/>
            <w:hideMark/>
          </w:tcPr>
          <w:p w14:paraId="67FF8759" w14:textId="647EF83F"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b/>
                <w:bCs/>
                <w:color w:val="000000"/>
                <w:sz w:val="20"/>
                <w:szCs w:val="20"/>
              </w:rPr>
              <w:t>11.1</w:t>
            </w:r>
          </w:p>
        </w:tc>
        <w:tc>
          <w:tcPr>
            <w:tcW w:w="1072" w:type="dxa"/>
            <w:tcBorders>
              <w:top w:val="nil"/>
              <w:left w:val="nil"/>
              <w:bottom w:val="single" w:sz="4" w:space="0" w:color="auto"/>
              <w:right w:val="single" w:sz="4" w:space="0" w:color="auto"/>
            </w:tcBorders>
            <w:shd w:val="clear" w:color="000000" w:fill="FFFFFF"/>
            <w:noWrap/>
            <w:vAlign w:val="bottom"/>
            <w:hideMark/>
          </w:tcPr>
          <w:p w14:paraId="50F85240" w14:textId="73A94A51"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b/>
                <w:bCs/>
                <w:color w:val="000000"/>
                <w:sz w:val="20"/>
                <w:szCs w:val="20"/>
              </w:rPr>
              <w:t>16.8</w:t>
            </w:r>
          </w:p>
        </w:tc>
        <w:tc>
          <w:tcPr>
            <w:tcW w:w="1072" w:type="dxa"/>
            <w:tcBorders>
              <w:top w:val="nil"/>
              <w:left w:val="nil"/>
              <w:bottom w:val="single" w:sz="4" w:space="0" w:color="auto"/>
              <w:right w:val="single" w:sz="4" w:space="0" w:color="auto"/>
            </w:tcBorders>
            <w:shd w:val="clear" w:color="000000" w:fill="FFFFFF"/>
            <w:noWrap/>
            <w:vAlign w:val="bottom"/>
            <w:hideMark/>
          </w:tcPr>
          <w:p w14:paraId="617830D2" w14:textId="3061BF19" w:rsidR="003E7320" w:rsidRPr="000B521B" w:rsidRDefault="003E7320" w:rsidP="003E7320">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b/>
                <w:bCs/>
                <w:color w:val="000000"/>
                <w:sz w:val="20"/>
                <w:szCs w:val="20"/>
              </w:rPr>
              <w:t>30.0</w:t>
            </w:r>
          </w:p>
        </w:tc>
      </w:tr>
    </w:tbl>
    <w:p w14:paraId="265541EA" w14:textId="6DE12139" w:rsidR="00C55DE8" w:rsidRPr="000B521B" w:rsidRDefault="001C6629" w:rsidP="00C55DE8">
      <w:pPr>
        <w:pStyle w:val="BodyText"/>
        <w:spacing w:before="162" w:line="360" w:lineRule="auto"/>
        <w:ind w:right="-86"/>
        <w:jc w:val="both"/>
        <w:rPr>
          <w:noProof/>
          <w:color w:val="000000" w:themeColor="text1"/>
        </w:rPr>
      </w:pPr>
      <w:r w:rsidRPr="000B521B">
        <w:rPr>
          <w:b/>
          <w:noProof/>
          <w:color w:val="000000" w:themeColor="text1"/>
        </w:rPr>
        <mc:AlternateContent>
          <mc:Choice Requires="wps">
            <w:drawing>
              <wp:anchor distT="0" distB="0" distL="114300" distR="114300" simplePos="0" relativeHeight="252680192" behindDoc="0" locked="0" layoutInCell="1" allowOverlap="1" wp14:anchorId="401B4671" wp14:editId="139412DE">
                <wp:simplePos x="0" y="0"/>
                <wp:positionH relativeFrom="margin">
                  <wp:posOffset>3707130</wp:posOffset>
                </wp:positionH>
                <wp:positionV relativeFrom="paragraph">
                  <wp:posOffset>132715</wp:posOffset>
                </wp:positionV>
                <wp:extent cx="2907030" cy="307340"/>
                <wp:effectExtent l="0" t="0" r="0" b="0"/>
                <wp:wrapNone/>
                <wp:docPr id="76" name="TextBox 4"/>
                <wp:cNvGraphicFramePr/>
                <a:graphic xmlns:a="http://schemas.openxmlformats.org/drawingml/2006/main">
                  <a:graphicData uri="http://schemas.microsoft.com/office/word/2010/wordprocessingShape">
                    <wps:wsp>
                      <wps:cNvSpPr txBox="1"/>
                      <wps:spPr>
                        <a:xfrm>
                          <a:off x="0" y="0"/>
                          <a:ext cx="2907030" cy="307340"/>
                        </a:xfrm>
                        <a:prstGeom prst="rect">
                          <a:avLst/>
                        </a:prstGeom>
                        <a:noFill/>
                      </wps:spPr>
                      <wps:txbx>
                        <w:txbxContent>
                          <w:p w14:paraId="5782ED76" w14:textId="77777777" w:rsidR="001C6629" w:rsidRPr="00CE35EB" w:rsidRDefault="001C6629" w:rsidP="001C6629">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54DC99B0" w14:textId="77777777" w:rsidR="001C6629" w:rsidRPr="00CE35EB" w:rsidRDefault="001C6629" w:rsidP="001C6629">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anchor>
            </w:drawing>
          </mc:Choice>
          <mc:Fallback>
            <w:pict>
              <v:shape w14:anchorId="401B4671" id="_x0000_s1069" type="#_x0000_t202" style="position:absolute;left:0;text-align:left;margin-left:291.9pt;margin-top:10.45pt;width:228.9pt;height:24.2pt;z-index:252680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" filled="f" stroked="f">
                <v:textbox style="mso-fit-shape-to-text:t">
                  <w:txbxContent>
                    <w:p w14:paraId="5782ED76" w14:textId="77777777" w:rsidR="001C6629" w:rsidRPr="00CE35EB" w:rsidRDefault="001C6629" w:rsidP="001C6629">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54DC99B0" w14:textId="77777777" w:rsidR="001C6629" w:rsidRPr="00CE35EB" w:rsidRDefault="001C6629" w:rsidP="001C6629">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7D944A57" w14:textId="5A9156FF" w:rsidR="00C55DE8" w:rsidRPr="000B521B" w:rsidRDefault="001C6629" w:rsidP="0068477D">
      <w:pPr>
        <w:tabs>
          <w:tab w:val="left" w:pos="1530"/>
        </w:tabs>
        <w:spacing w:line="480" w:lineRule="auto"/>
        <w:rPr>
          <w:rFonts w:ascii="Arial" w:eastAsia="Arial" w:hAnsi="Arial" w:cs="Arial"/>
          <w:b/>
          <w:color w:val="000000" w:themeColor="text1"/>
          <w:sz w:val="24"/>
          <w:szCs w:val="24"/>
        </w:rPr>
      </w:pPr>
      <w:r w:rsidRPr="000B521B">
        <w:rPr>
          <w:rFonts w:ascii="Arial" w:hAnsi="Arial" w:cs="Arial"/>
          <w:noProof/>
          <w:color w:val="000000" w:themeColor="text1"/>
        </w:rPr>
        <w:lastRenderedPageBreak/>
        <w:drawing>
          <wp:anchor distT="0" distB="0" distL="114300" distR="114300" simplePos="0" relativeHeight="252239872" behindDoc="1" locked="0" layoutInCell="1" allowOverlap="1" wp14:anchorId="53564A5F" wp14:editId="53C983E6">
            <wp:simplePos x="0" y="0"/>
            <wp:positionH relativeFrom="margin">
              <wp:posOffset>-572135</wp:posOffset>
            </wp:positionH>
            <wp:positionV relativeFrom="paragraph">
              <wp:posOffset>-1085215</wp:posOffset>
            </wp:positionV>
            <wp:extent cx="7562850" cy="10868660"/>
            <wp:effectExtent l="0" t="0" r="0" b="8890"/>
            <wp:wrapNone/>
            <wp:docPr id="142" name="Picture 1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562850" cy="10868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7DEBB8" w14:textId="6C0EFD25" w:rsidR="00CB55FA" w:rsidRPr="000B521B" w:rsidRDefault="00CB55FA" w:rsidP="0068477D">
      <w:pPr>
        <w:tabs>
          <w:tab w:val="left" w:pos="1530"/>
        </w:tabs>
        <w:spacing w:line="480" w:lineRule="auto"/>
        <w:rPr>
          <w:rFonts w:ascii="Arial" w:eastAsia="Arial" w:hAnsi="Arial" w:cs="Arial"/>
          <w:b/>
          <w:color w:val="000000" w:themeColor="text1"/>
          <w:sz w:val="24"/>
          <w:szCs w:val="24"/>
        </w:rPr>
      </w:pPr>
    </w:p>
    <w:p w14:paraId="675D1D2F" w14:textId="25E19802" w:rsidR="00CB55FA" w:rsidRPr="000B521B" w:rsidRDefault="00CB55FA" w:rsidP="0068477D">
      <w:pPr>
        <w:tabs>
          <w:tab w:val="left" w:pos="1530"/>
        </w:tabs>
        <w:spacing w:line="480" w:lineRule="auto"/>
        <w:rPr>
          <w:rFonts w:ascii="Arial" w:eastAsia="Arial" w:hAnsi="Arial" w:cs="Arial"/>
          <w:b/>
          <w:color w:val="000000" w:themeColor="text1"/>
          <w:sz w:val="24"/>
          <w:szCs w:val="24"/>
        </w:rPr>
      </w:pPr>
    </w:p>
    <w:p w14:paraId="6230B395" w14:textId="0B5F969A" w:rsidR="00C14303" w:rsidRPr="000B521B" w:rsidRDefault="00477C5A" w:rsidP="002B5C26">
      <w:pPr>
        <w:tabs>
          <w:tab w:val="left" w:pos="1530"/>
        </w:tabs>
        <w:spacing w:line="480" w:lineRule="auto"/>
        <w:rPr>
          <w:rFonts w:ascii="Arial" w:eastAsia="Arial" w:hAnsi="Arial" w:cs="Arial"/>
          <w:b/>
          <w:color w:val="000000" w:themeColor="text1"/>
          <w:sz w:val="24"/>
          <w:szCs w:val="24"/>
        </w:rPr>
      </w:pPr>
      <w:r w:rsidRPr="000B521B">
        <w:rPr>
          <w:rFonts w:ascii="Arial" w:hAnsi="Arial" w:cs="Arial"/>
          <w:noProof/>
          <w:color w:val="000000" w:themeColor="text1"/>
        </w:rPr>
        <mc:AlternateContent>
          <mc:Choice Requires="wps">
            <w:drawing>
              <wp:anchor distT="0" distB="0" distL="114300" distR="114300" simplePos="0" relativeHeight="252128256" behindDoc="0" locked="0" layoutInCell="1" allowOverlap="1" wp14:anchorId="68996F3C" wp14:editId="0A176E57">
                <wp:simplePos x="0" y="0"/>
                <wp:positionH relativeFrom="page">
                  <wp:posOffset>1507416</wp:posOffset>
                </wp:positionH>
                <wp:positionV relativeFrom="paragraph">
                  <wp:posOffset>200784</wp:posOffset>
                </wp:positionV>
                <wp:extent cx="4200525" cy="2543175"/>
                <wp:effectExtent l="0" t="0" r="0" b="0"/>
                <wp:wrapNone/>
                <wp:docPr id="178"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0525" cy="2543175"/>
                        </a:xfrm>
                        <a:prstGeom prst="rect">
                          <a:avLst/>
                        </a:prstGeom>
                      </wps:spPr>
                      <wps:txbx>
                        <w:txbxContent>
                          <w:p w14:paraId="244B90F4" w14:textId="125EBDE2" w:rsidR="000627CD" w:rsidRPr="0060300B" w:rsidRDefault="000627CD" w:rsidP="000627CD">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ASIA PACIFIC VINYL ESTER RESIN </w:t>
                            </w:r>
                            <w:r w:rsidR="00D5446C">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68996F3C" id="Content Placeholder 2" o:spid="_x0000_s1070" type="#_x0000_t202" style="position:absolute;margin-left:118.7pt;margin-top:15.8pt;width:330.75pt;height:200.25pt;z-index:25212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" filled="f" stroked="f">
                <v:textbox inset="2.30908mm,1.1546mm,2.30908mm,1.1546mm">
                  <w:txbxContent>
                    <w:p w14:paraId="244B90F4" w14:textId="125EBDE2" w:rsidR="000627CD" w:rsidRPr="0060300B" w:rsidRDefault="000627CD" w:rsidP="000627CD">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ASIA PACIFIC VINYL ESTER RESIN </w:t>
                      </w:r>
                      <w:r w:rsidR="00D5446C">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r w:rsidR="002B5C26" w:rsidRPr="000B521B">
        <w:rPr>
          <w:rFonts w:ascii="Arial" w:eastAsia="Arial" w:hAnsi="Arial" w:cs="Arial"/>
          <w:b/>
          <w:color w:val="000000" w:themeColor="text1"/>
          <w:sz w:val="24"/>
          <w:szCs w:val="24"/>
        </w:rPr>
        <w:tab/>
      </w:r>
    </w:p>
    <w:p w14:paraId="30E3C232" w14:textId="7A77A612" w:rsidR="00C14303" w:rsidRPr="000B521B" w:rsidRDefault="00C14303" w:rsidP="002B5730">
      <w:pPr>
        <w:tabs>
          <w:tab w:val="left" w:pos="1530"/>
        </w:tabs>
        <w:spacing w:line="480" w:lineRule="auto"/>
        <w:rPr>
          <w:rFonts w:ascii="Arial" w:eastAsia="Arial" w:hAnsi="Arial" w:cs="Arial"/>
          <w:b/>
          <w:color w:val="000000" w:themeColor="text1"/>
          <w:sz w:val="24"/>
          <w:szCs w:val="24"/>
        </w:rPr>
      </w:pPr>
    </w:p>
    <w:p w14:paraId="62FB4A22" w14:textId="2054986F" w:rsidR="00C14303" w:rsidRPr="000B521B" w:rsidRDefault="00C14303" w:rsidP="002B5730">
      <w:pPr>
        <w:tabs>
          <w:tab w:val="left" w:pos="1530"/>
        </w:tabs>
        <w:spacing w:line="480" w:lineRule="auto"/>
        <w:rPr>
          <w:rFonts w:ascii="Arial" w:eastAsia="Arial" w:hAnsi="Arial" w:cs="Arial"/>
          <w:b/>
          <w:color w:val="000000" w:themeColor="text1"/>
          <w:sz w:val="24"/>
          <w:szCs w:val="24"/>
        </w:rPr>
      </w:pPr>
    </w:p>
    <w:p w14:paraId="6868AFF7" w14:textId="6AE60510" w:rsidR="00C14303" w:rsidRPr="000B521B" w:rsidRDefault="00C14303" w:rsidP="002B5730">
      <w:pPr>
        <w:tabs>
          <w:tab w:val="left" w:pos="1530"/>
        </w:tabs>
        <w:spacing w:line="480" w:lineRule="auto"/>
        <w:rPr>
          <w:rFonts w:ascii="Arial" w:eastAsia="Arial" w:hAnsi="Arial" w:cs="Arial"/>
          <w:b/>
          <w:color w:val="000000" w:themeColor="text1"/>
          <w:sz w:val="24"/>
          <w:szCs w:val="24"/>
        </w:rPr>
      </w:pPr>
    </w:p>
    <w:p w14:paraId="155D2E53" w14:textId="0BF8810D" w:rsidR="00C14303" w:rsidRPr="000B521B" w:rsidRDefault="00C14303" w:rsidP="002B5730">
      <w:pPr>
        <w:tabs>
          <w:tab w:val="left" w:pos="1530"/>
        </w:tabs>
        <w:spacing w:line="480" w:lineRule="auto"/>
        <w:rPr>
          <w:rFonts w:ascii="Arial" w:eastAsia="Arial" w:hAnsi="Arial" w:cs="Arial"/>
          <w:b/>
          <w:color w:val="000000" w:themeColor="text1"/>
          <w:sz w:val="24"/>
          <w:szCs w:val="24"/>
        </w:rPr>
      </w:pPr>
    </w:p>
    <w:p w14:paraId="577B8E5D" w14:textId="12E7A000" w:rsidR="00C14303" w:rsidRPr="000B521B" w:rsidRDefault="00C14303" w:rsidP="002B5730">
      <w:pPr>
        <w:tabs>
          <w:tab w:val="left" w:pos="1530"/>
        </w:tabs>
        <w:spacing w:line="480" w:lineRule="auto"/>
        <w:rPr>
          <w:rFonts w:ascii="Arial" w:eastAsia="Arial" w:hAnsi="Arial" w:cs="Arial"/>
          <w:b/>
          <w:color w:val="000000" w:themeColor="text1"/>
          <w:sz w:val="24"/>
          <w:szCs w:val="24"/>
        </w:rPr>
      </w:pPr>
    </w:p>
    <w:p w14:paraId="61714A50" w14:textId="02E72B73" w:rsidR="00C14303" w:rsidRPr="000B521B" w:rsidRDefault="00C14303" w:rsidP="002B5730">
      <w:pPr>
        <w:tabs>
          <w:tab w:val="left" w:pos="1530"/>
        </w:tabs>
        <w:spacing w:line="480" w:lineRule="auto"/>
        <w:rPr>
          <w:rFonts w:ascii="Arial" w:eastAsia="Arial" w:hAnsi="Arial" w:cs="Arial"/>
          <w:b/>
          <w:color w:val="000000" w:themeColor="text1"/>
          <w:sz w:val="24"/>
          <w:szCs w:val="24"/>
        </w:rPr>
      </w:pPr>
    </w:p>
    <w:p w14:paraId="21380F61" w14:textId="6107F3BD" w:rsidR="00C14303" w:rsidRPr="000B521B" w:rsidRDefault="00477C5A" w:rsidP="002B5730">
      <w:pPr>
        <w:tabs>
          <w:tab w:val="left" w:pos="1530"/>
        </w:tabs>
        <w:spacing w:line="480" w:lineRule="auto"/>
        <w:rPr>
          <w:rFonts w:ascii="Arial" w:eastAsia="Arial" w:hAnsi="Arial" w:cs="Arial"/>
          <w:b/>
          <w:color w:val="000000" w:themeColor="text1"/>
          <w:sz w:val="24"/>
          <w:szCs w:val="24"/>
        </w:rPr>
      </w:pPr>
      <w:r w:rsidRPr="000B521B">
        <w:rPr>
          <w:rFonts w:ascii="Arial" w:hAnsi="Arial" w:cs="Arial"/>
          <w:noProof/>
          <w:color w:val="000000" w:themeColor="text1"/>
        </w:rPr>
        <w:drawing>
          <wp:anchor distT="0" distB="0" distL="114300" distR="114300" simplePos="0" relativeHeight="252132352" behindDoc="0" locked="0" layoutInCell="1" allowOverlap="1" wp14:anchorId="5266A895" wp14:editId="661616D1">
            <wp:simplePos x="0" y="0"/>
            <wp:positionH relativeFrom="page">
              <wp:posOffset>2073316</wp:posOffset>
            </wp:positionH>
            <wp:positionV relativeFrom="paragraph">
              <wp:posOffset>257876</wp:posOffset>
            </wp:positionV>
            <wp:extent cx="3042564" cy="1950188"/>
            <wp:effectExtent l="38100" t="38100" r="100965" b="8826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2564" cy="1950188"/>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81C6F7C" w14:textId="2AC3783E" w:rsidR="00C14303" w:rsidRPr="000B521B" w:rsidRDefault="00C14303" w:rsidP="002B5730">
      <w:pPr>
        <w:tabs>
          <w:tab w:val="left" w:pos="1530"/>
        </w:tabs>
        <w:spacing w:line="480" w:lineRule="auto"/>
        <w:rPr>
          <w:rFonts w:ascii="Arial" w:eastAsia="Arial" w:hAnsi="Arial" w:cs="Arial"/>
          <w:b/>
          <w:color w:val="000000" w:themeColor="text1"/>
          <w:sz w:val="24"/>
          <w:szCs w:val="24"/>
        </w:rPr>
      </w:pPr>
    </w:p>
    <w:p w14:paraId="27E89EB1" w14:textId="737C811E" w:rsidR="00477C5A" w:rsidRPr="000B521B" w:rsidRDefault="00477C5A" w:rsidP="002B5730">
      <w:pPr>
        <w:tabs>
          <w:tab w:val="left" w:pos="1530"/>
        </w:tabs>
        <w:spacing w:line="480" w:lineRule="auto"/>
        <w:rPr>
          <w:rFonts w:ascii="Arial" w:eastAsia="Arial" w:hAnsi="Arial" w:cs="Arial"/>
          <w:b/>
          <w:color w:val="000000" w:themeColor="text1"/>
          <w:sz w:val="24"/>
          <w:szCs w:val="24"/>
        </w:rPr>
      </w:pPr>
    </w:p>
    <w:p w14:paraId="0A725B81" w14:textId="57AF4060" w:rsidR="00477C5A" w:rsidRPr="000B521B" w:rsidRDefault="00477C5A" w:rsidP="002B5730">
      <w:pPr>
        <w:tabs>
          <w:tab w:val="left" w:pos="1530"/>
        </w:tabs>
        <w:spacing w:line="480" w:lineRule="auto"/>
        <w:rPr>
          <w:rFonts w:ascii="Arial" w:eastAsia="Arial" w:hAnsi="Arial" w:cs="Arial"/>
          <w:b/>
          <w:color w:val="000000" w:themeColor="text1"/>
          <w:sz w:val="24"/>
          <w:szCs w:val="24"/>
        </w:rPr>
      </w:pPr>
    </w:p>
    <w:p w14:paraId="79458B2C" w14:textId="5957FA41" w:rsidR="00477C5A" w:rsidRPr="000B521B" w:rsidRDefault="00477C5A" w:rsidP="002B5730">
      <w:pPr>
        <w:tabs>
          <w:tab w:val="left" w:pos="1530"/>
        </w:tabs>
        <w:spacing w:line="480" w:lineRule="auto"/>
        <w:rPr>
          <w:rFonts w:ascii="Arial" w:eastAsia="Arial" w:hAnsi="Arial" w:cs="Arial"/>
          <w:b/>
          <w:color w:val="000000" w:themeColor="text1"/>
          <w:sz w:val="24"/>
          <w:szCs w:val="24"/>
        </w:rPr>
      </w:pPr>
    </w:p>
    <w:p w14:paraId="1F286914" w14:textId="4E7859DA" w:rsidR="00477C5A" w:rsidRPr="000B521B" w:rsidRDefault="00477C5A" w:rsidP="002B5730">
      <w:pPr>
        <w:tabs>
          <w:tab w:val="left" w:pos="1530"/>
        </w:tabs>
        <w:spacing w:line="480" w:lineRule="auto"/>
        <w:rPr>
          <w:rFonts w:ascii="Arial" w:eastAsia="Arial" w:hAnsi="Arial" w:cs="Arial"/>
          <w:b/>
          <w:color w:val="000000" w:themeColor="text1"/>
          <w:sz w:val="24"/>
          <w:szCs w:val="24"/>
        </w:rPr>
      </w:pPr>
    </w:p>
    <w:p w14:paraId="7A1BDDA1" w14:textId="3ACF4F40" w:rsidR="00477C5A" w:rsidRPr="000B521B" w:rsidRDefault="00477C5A" w:rsidP="002B5730">
      <w:pPr>
        <w:tabs>
          <w:tab w:val="left" w:pos="1530"/>
        </w:tabs>
        <w:spacing w:line="480" w:lineRule="auto"/>
        <w:rPr>
          <w:rFonts w:ascii="Arial" w:eastAsia="Arial" w:hAnsi="Arial" w:cs="Arial"/>
          <w:b/>
          <w:color w:val="000000" w:themeColor="text1"/>
          <w:sz w:val="24"/>
          <w:szCs w:val="24"/>
        </w:rPr>
      </w:pPr>
    </w:p>
    <w:p w14:paraId="3E20248A" w14:textId="3479653C" w:rsidR="00477C5A" w:rsidRPr="000B521B" w:rsidRDefault="00477C5A" w:rsidP="002B5730">
      <w:pPr>
        <w:tabs>
          <w:tab w:val="left" w:pos="1530"/>
        </w:tabs>
        <w:spacing w:line="480" w:lineRule="auto"/>
        <w:rPr>
          <w:rFonts w:ascii="Arial" w:eastAsia="Arial" w:hAnsi="Arial" w:cs="Arial"/>
          <w:b/>
          <w:color w:val="000000" w:themeColor="text1"/>
          <w:sz w:val="24"/>
          <w:szCs w:val="24"/>
        </w:rPr>
      </w:pPr>
    </w:p>
    <w:p w14:paraId="302D8D35" w14:textId="6A031933" w:rsidR="002B5C26" w:rsidRPr="000B521B" w:rsidRDefault="002B5C26" w:rsidP="002B5730">
      <w:pPr>
        <w:tabs>
          <w:tab w:val="left" w:pos="1530"/>
        </w:tabs>
        <w:spacing w:line="480" w:lineRule="auto"/>
        <w:rPr>
          <w:rFonts w:ascii="Arial" w:eastAsia="Arial" w:hAnsi="Arial" w:cs="Arial"/>
          <w:b/>
          <w:color w:val="000000" w:themeColor="text1"/>
          <w:sz w:val="24"/>
          <w:szCs w:val="24"/>
        </w:rPr>
      </w:pPr>
    </w:p>
    <w:p w14:paraId="13EA9997" w14:textId="6D1B8D43" w:rsidR="002B5C26" w:rsidRPr="000B521B" w:rsidRDefault="002B5C26" w:rsidP="002B5730">
      <w:pPr>
        <w:tabs>
          <w:tab w:val="left" w:pos="1530"/>
        </w:tabs>
        <w:spacing w:line="480" w:lineRule="auto"/>
        <w:rPr>
          <w:rFonts w:ascii="Arial" w:eastAsia="Arial" w:hAnsi="Arial" w:cs="Arial"/>
          <w:b/>
          <w:color w:val="000000" w:themeColor="text1"/>
          <w:sz w:val="24"/>
          <w:szCs w:val="24"/>
        </w:rPr>
      </w:pPr>
    </w:p>
    <w:p w14:paraId="495ACA04" w14:textId="77777777" w:rsidR="00F02B2A" w:rsidRPr="000B521B" w:rsidRDefault="00F02B2A" w:rsidP="00912B14">
      <w:pPr>
        <w:spacing w:line="360" w:lineRule="auto"/>
        <w:textAlignment w:val="baseline"/>
        <w:rPr>
          <w:rFonts w:ascii="Arial" w:hAnsi="Arial" w:cs="Arial"/>
          <w:b/>
          <w:bCs/>
          <w:sz w:val="24"/>
          <w:szCs w:val="24"/>
        </w:rPr>
      </w:pPr>
    </w:p>
    <w:p w14:paraId="161585A2" w14:textId="5F6F3BED" w:rsidR="00E913AE" w:rsidRPr="000B521B" w:rsidRDefault="00912B14" w:rsidP="00912B14">
      <w:pPr>
        <w:spacing w:line="360" w:lineRule="auto"/>
        <w:textAlignment w:val="baseline"/>
        <w:rPr>
          <w:rFonts w:ascii="Arial" w:hAnsi="Arial" w:cs="Arial"/>
          <w:b/>
          <w:bCs/>
          <w:sz w:val="24"/>
          <w:szCs w:val="24"/>
        </w:rPr>
      </w:pPr>
      <w:r w:rsidRPr="000B521B">
        <w:rPr>
          <w:rFonts w:ascii="Arial" w:hAnsi="Arial" w:cs="Arial"/>
          <w:b/>
          <w:bCs/>
          <w:sz w:val="24"/>
          <w:szCs w:val="24"/>
        </w:rPr>
        <w:t>Asia Pacific Vinyl Ester Resin Capacity &amp; Production (</w:t>
      </w:r>
      <w:r w:rsidR="007E26B0" w:rsidRPr="000B521B">
        <w:rPr>
          <w:rFonts w:ascii="Arial" w:hAnsi="Arial" w:cs="Arial"/>
          <w:b/>
          <w:bCs/>
          <w:sz w:val="24"/>
          <w:szCs w:val="24"/>
        </w:rPr>
        <w:t>000’</w:t>
      </w:r>
      <w:r w:rsidRPr="000B521B">
        <w:rPr>
          <w:rFonts w:ascii="Arial" w:hAnsi="Arial" w:cs="Arial"/>
          <w:b/>
          <w:bCs/>
          <w:sz w:val="24"/>
          <w:szCs w:val="24"/>
        </w:rPr>
        <w:t xml:space="preserve"> Tonnes), 2015-2030F</w:t>
      </w:r>
    </w:p>
    <w:p w14:paraId="52B45D16" w14:textId="77777777" w:rsidR="00E913AE" w:rsidRPr="000B521B" w:rsidRDefault="00E913AE" w:rsidP="00E913AE">
      <w:pPr>
        <w:rPr>
          <w:rFonts w:ascii="Arial" w:eastAsia="Arial" w:hAnsi="Arial" w:cs="Arial"/>
          <w:color w:val="000000" w:themeColor="text1"/>
          <w:sz w:val="24"/>
          <w:szCs w:val="24"/>
        </w:rPr>
      </w:pPr>
      <w:r w:rsidRPr="000B521B">
        <w:rPr>
          <w:rFonts w:ascii="Arial" w:eastAsia="Arial" w:hAnsi="Arial" w:cs="Arial"/>
          <w:noProof/>
          <w:color w:val="000000" w:themeColor="text1"/>
          <w:sz w:val="24"/>
          <w:szCs w:val="24"/>
        </w:rPr>
        <w:drawing>
          <wp:inline distT="0" distB="0" distL="0" distR="0" wp14:anchorId="48152876" wp14:editId="4146DE08">
            <wp:extent cx="6381750" cy="1981200"/>
            <wp:effectExtent l="0" t="0" r="0" b="0"/>
            <wp:docPr id="157" name="Chart 157">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6C63E889" w14:textId="77777777" w:rsidR="00E913AE" w:rsidRPr="000B521B" w:rsidRDefault="00E913AE" w:rsidP="00E913AE">
      <w:pPr>
        <w:tabs>
          <w:tab w:val="left" w:pos="1905"/>
        </w:tabs>
        <w:spacing w:line="360" w:lineRule="auto"/>
        <w:jc w:val="both"/>
        <w:rPr>
          <w:rFonts w:ascii="Arial" w:eastAsia="Arial" w:hAnsi="Arial" w:cs="Arial"/>
          <w:color w:val="000000" w:themeColor="text1"/>
          <w:sz w:val="24"/>
          <w:szCs w:val="24"/>
        </w:rPr>
        <w:sectPr w:rsidR="00E913AE"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F50B309" w14:textId="5E458177" w:rsidR="00E913AE" w:rsidRPr="000B521B" w:rsidRDefault="00E913AE" w:rsidP="00E913AE">
      <w:pPr>
        <w:spacing w:line="360" w:lineRule="auto"/>
        <w:jc w:val="both"/>
        <w:rPr>
          <w:rFonts w:ascii="Arial" w:hAnsi="Arial" w:cs="Arial"/>
          <w:sz w:val="24"/>
          <w:szCs w:val="24"/>
        </w:rPr>
      </w:pPr>
    </w:p>
    <w:tbl>
      <w:tblPr>
        <w:tblpPr w:leftFromText="180" w:rightFromText="180" w:vertAnchor="text" w:horzAnchor="margin" w:tblpXSpec="center" w:tblpY="197"/>
        <w:tblW w:w="9996" w:type="dxa"/>
        <w:tblLook w:val="04A0" w:firstRow="1" w:lastRow="0" w:firstColumn="1" w:lastColumn="0" w:noHBand="0" w:noVBand="1"/>
      </w:tblPr>
      <w:tblGrid>
        <w:gridCol w:w="5097"/>
        <w:gridCol w:w="1551"/>
        <w:gridCol w:w="1551"/>
        <w:gridCol w:w="1797"/>
      </w:tblGrid>
      <w:tr w:rsidR="00EB2CC0" w:rsidRPr="000B521B" w14:paraId="68D8BD85" w14:textId="77777777" w:rsidTr="00EB2CC0">
        <w:trPr>
          <w:trHeight w:val="56"/>
        </w:trPr>
        <w:tc>
          <w:tcPr>
            <w:tcW w:w="5097"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45F127D3" w14:textId="46A6C66D" w:rsidR="00E913AE" w:rsidRPr="000B521B" w:rsidRDefault="00E913AE" w:rsidP="00EB2CC0">
            <w:pPr>
              <w:spacing w:after="0" w:line="240" w:lineRule="auto"/>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Company</w:t>
            </w:r>
            <w:r w:rsidR="007E26B0" w:rsidRPr="000B521B">
              <w:rPr>
                <w:rFonts w:ascii="Arial" w:eastAsia="Times New Roman" w:hAnsi="Arial" w:cs="Arial"/>
                <w:color w:val="FFFFFF" w:themeColor="background1"/>
                <w:sz w:val="20"/>
                <w:szCs w:val="20"/>
                <w:lang w:val="en-US"/>
              </w:rPr>
              <w:t xml:space="preserve"> (000’ </w:t>
            </w:r>
            <w:proofErr w:type="spellStart"/>
            <w:r w:rsidR="007E26B0" w:rsidRPr="000B521B">
              <w:rPr>
                <w:rFonts w:ascii="Arial" w:eastAsia="Times New Roman" w:hAnsi="Arial" w:cs="Arial"/>
                <w:color w:val="FFFFFF" w:themeColor="background1"/>
                <w:sz w:val="20"/>
                <w:szCs w:val="20"/>
                <w:lang w:val="en-US"/>
              </w:rPr>
              <w:t>Tonnes</w:t>
            </w:r>
            <w:proofErr w:type="spellEnd"/>
            <w:r w:rsidR="007E26B0" w:rsidRPr="000B521B">
              <w:rPr>
                <w:rFonts w:ascii="Arial" w:eastAsia="Times New Roman" w:hAnsi="Arial" w:cs="Arial"/>
                <w:color w:val="FFFFFF" w:themeColor="background1"/>
                <w:sz w:val="20"/>
                <w:szCs w:val="20"/>
                <w:lang w:val="en-US"/>
              </w:rPr>
              <w:t>)</w:t>
            </w:r>
          </w:p>
        </w:tc>
        <w:tc>
          <w:tcPr>
            <w:tcW w:w="1551" w:type="dxa"/>
            <w:tcBorders>
              <w:top w:val="single" w:sz="4" w:space="0" w:color="auto"/>
              <w:left w:val="nil"/>
              <w:bottom w:val="single" w:sz="4" w:space="0" w:color="auto"/>
              <w:right w:val="single" w:sz="4" w:space="0" w:color="auto"/>
            </w:tcBorders>
            <w:shd w:val="clear" w:color="auto" w:fill="C00000"/>
            <w:noWrap/>
            <w:vAlign w:val="bottom"/>
            <w:hideMark/>
          </w:tcPr>
          <w:p w14:paraId="4F91B566" w14:textId="77777777" w:rsidR="00E913AE" w:rsidRPr="000B521B" w:rsidRDefault="00E913AE" w:rsidP="00EB2CC0">
            <w:pPr>
              <w:spacing w:after="0" w:line="240" w:lineRule="auto"/>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2015</w:t>
            </w:r>
          </w:p>
        </w:tc>
        <w:tc>
          <w:tcPr>
            <w:tcW w:w="1551" w:type="dxa"/>
            <w:tcBorders>
              <w:top w:val="single" w:sz="4" w:space="0" w:color="auto"/>
              <w:left w:val="nil"/>
              <w:bottom w:val="single" w:sz="4" w:space="0" w:color="auto"/>
              <w:right w:val="single" w:sz="4" w:space="0" w:color="auto"/>
            </w:tcBorders>
            <w:shd w:val="clear" w:color="auto" w:fill="C00000"/>
            <w:noWrap/>
            <w:vAlign w:val="bottom"/>
            <w:hideMark/>
          </w:tcPr>
          <w:p w14:paraId="23E8EB8A" w14:textId="77777777" w:rsidR="00E913AE" w:rsidRPr="000B521B" w:rsidRDefault="00E913AE" w:rsidP="00EB2CC0">
            <w:pPr>
              <w:spacing w:after="0" w:line="240" w:lineRule="auto"/>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2020</w:t>
            </w:r>
          </w:p>
        </w:tc>
        <w:tc>
          <w:tcPr>
            <w:tcW w:w="1797" w:type="dxa"/>
            <w:tcBorders>
              <w:top w:val="single" w:sz="4" w:space="0" w:color="auto"/>
              <w:left w:val="nil"/>
              <w:bottom w:val="single" w:sz="4" w:space="0" w:color="auto"/>
              <w:right w:val="single" w:sz="4" w:space="0" w:color="auto"/>
            </w:tcBorders>
            <w:shd w:val="clear" w:color="auto" w:fill="C00000"/>
            <w:noWrap/>
            <w:vAlign w:val="bottom"/>
            <w:hideMark/>
          </w:tcPr>
          <w:p w14:paraId="39A0CCAC" w14:textId="77777777" w:rsidR="00E913AE" w:rsidRPr="000B521B" w:rsidRDefault="00E913AE" w:rsidP="00EB2CC0">
            <w:pPr>
              <w:spacing w:after="0" w:line="240" w:lineRule="auto"/>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2030F</w:t>
            </w:r>
          </w:p>
        </w:tc>
      </w:tr>
      <w:tr w:rsidR="002064A9" w:rsidRPr="000B521B" w14:paraId="321D7059" w14:textId="77777777" w:rsidTr="00EB2CC0">
        <w:trPr>
          <w:trHeight w:val="56"/>
        </w:trPr>
        <w:tc>
          <w:tcPr>
            <w:tcW w:w="5097" w:type="dxa"/>
            <w:tcBorders>
              <w:top w:val="nil"/>
              <w:left w:val="single" w:sz="4" w:space="0" w:color="auto"/>
              <w:bottom w:val="single" w:sz="4" w:space="0" w:color="auto"/>
              <w:right w:val="single" w:sz="4" w:space="0" w:color="auto"/>
            </w:tcBorders>
            <w:shd w:val="clear" w:color="auto" w:fill="auto"/>
            <w:noWrap/>
            <w:vAlign w:val="bottom"/>
            <w:hideMark/>
          </w:tcPr>
          <w:p w14:paraId="5DEB8BC1" w14:textId="0E590494" w:rsidR="002064A9" w:rsidRPr="000B521B" w:rsidRDefault="002064A9" w:rsidP="00EB2CC0">
            <w:pPr>
              <w:spacing w:after="0" w:line="240" w:lineRule="auto"/>
              <w:rPr>
                <w:rFonts w:ascii="Arial" w:eastAsia="Times New Roman" w:hAnsi="Arial" w:cs="Arial"/>
                <w:color w:val="000000"/>
                <w:sz w:val="20"/>
                <w:szCs w:val="20"/>
                <w:lang w:val="en-US"/>
              </w:rPr>
            </w:pPr>
            <w:proofErr w:type="spellStart"/>
            <w:r w:rsidRPr="000B521B">
              <w:rPr>
                <w:rFonts w:ascii="Arial" w:hAnsi="Arial" w:cs="Arial"/>
                <w:color w:val="000000"/>
                <w:sz w:val="20"/>
                <w:szCs w:val="20"/>
              </w:rPr>
              <w:t>Jinling</w:t>
            </w:r>
            <w:proofErr w:type="spellEnd"/>
            <w:r w:rsidRPr="000B521B">
              <w:rPr>
                <w:rFonts w:ascii="Arial" w:hAnsi="Arial" w:cs="Arial"/>
                <w:color w:val="000000"/>
                <w:sz w:val="20"/>
                <w:szCs w:val="20"/>
              </w:rPr>
              <w:t xml:space="preserve"> AOC Resins Co., Ltd.</w:t>
            </w:r>
          </w:p>
        </w:tc>
        <w:tc>
          <w:tcPr>
            <w:tcW w:w="1551" w:type="dxa"/>
            <w:tcBorders>
              <w:top w:val="nil"/>
              <w:left w:val="nil"/>
              <w:bottom w:val="single" w:sz="4" w:space="0" w:color="auto"/>
              <w:right w:val="single" w:sz="4" w:space="0" w:color="auto"/>
            </w:tcBorders>
            <w:shd w:val="clear" w:color="auto" w:fill="auto"/>
            <w:noWrap/>
            <w:vAlign w:val="bottom"/>
            <w:hideMark/>
          </w:tcPr>
          <w:p w14:paraId="305D4F4B" w14:textId="398F32B4" w:rsidR="002064A9" w:rsidRPr="000B521B" w:rsidRDefault="002064A9" w:rsidP="00EB2CC0">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70</w:t>
            </w:r>
          </w:p>
        </w:tc>
        <w:tc>
          <w:tcPr>
            <w:tcW w:w="1551" w:type="dxa"/>
            <w:tcBorders>
              <w:top w:val="nil"/>
              <w:left w:val="nil"/>
              <w:bottom w:val="single" w:sz="4" w:space="0" w:color="auto"/>
              <w:right w:val="single" w:sz="4" w:space="0" w:color="auto"/>
            </w:tcBorders>
            <w:shd w:val="clear" w:color="auto" w:fill="auto"/>
            <w:noWrap/>
            <w:vAlign w:val="bottom"/>
            <w:hideMark/>
          </w:tcPr>
          <w:p w14:paraId="06B7C478" w14:textId="182F1E02" w:rsidR="002064A9" w:rsidRPr="000B521B" w:rsidRDefault="002064A9" w:rsidP="00EB2CC0">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70</w:t>
            </w:r>
          </w:p>
        </w:tc>
        <w:tc>
          <w:tcPr>
            <w:tcW w:w="1797" w:type="dxa"/>
            <w:tcBorders>
              <w:top w:val="nil"/>
              <w:left w:val="nil"/>
              <w:bottom w:val="single" w:sz="4" w:space="0" w:color="auto"/>
              <w:right w:val="single" w:sz="4" w:space="0" w:color="auto"/>
            </w:tcBorders>
            <w:shd w:val="clear" w:color="auto" w:fill="auto"/>
            <w:noWrap/>
            <w:vAlign w:val="bottom"/>
            <w:hideMark/>
          </w:tcPr>
          <w:p w14:paraId="52F8E95D" w14:textId="0434731A" w:rsidR="002064A9" w:rsidRPr="000B521B" w:rsidRDefault="002064A9" w:rsidP="00EB2CC0">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70</w:t>
            </w:r>
          </w:p>
        </w:tc>
      </w:tr>
      <w:tr w:rsidR="002064A9" w:rsidRPr="000B521B" w14:paraId="31CBC1DA" w14:textId="77777777" w:rsidTr="00EB2CC0">
        <w:trPr>
          <w:trHeight w:val="56"/>
        </w:trPr>
        <w:tc>
          <w:tcPr>
            <w:tcW w:w="5097" w:type="dxa"/>
            <w:tcBorders>
              <w:top w:val="nil"/>
              <w:left w:val="single" w:sz="4" w:space="0" w:color="auto"/>
              <w:bottom w:val="single" w:sz="4" w:space="0" w:color="auto"/>
              <w:right w:val="single" w:sz="4" w:space="0" w:color="auto"/>
            </w:tcBorders>
            <w:shd w:val="clear" w:color="auto" w:fill="auto"/>
            <w:noWrap/>
            <w:vAlign w:val="bottom"/>
            <w:hideMark/>
          </w:tcPr>
          <w:p w14:paraId="2E6BDED3" w14:textId="1E72A101" w:rsidR="002064A9" w:rsidRPr="000B521B" w:rsidRDefault="002064A9" w:rsidP="00EB2CC0">
            <w:pPr>
              <w:spacing w:after="0" w:line="240" w:lineRule="auto"/>
              <w:rPr>
                <w:rFonts w:ascii="Arial" w:eastAsia="Times New Roman" w:hAnsi="Arial" w:cs="Arial"/>
                <w:color w:val="000000"/>
                <w:sz w:val="20"/>
                <w:szCs w:val="20"/>
                <w:lang w:val="en-US"/>
              </w:rPr>
            </w:pPr>
            <w:proofErr w:type="spellStart"/>
            <w:r w:rsidRPr="000B521B">
              <w:rPr>
                <w:rFonts w:ascii="Arial" w:hAnsi="Arial" w:cs="Arial"/>
                <w:color w:val="000000"/>
                <w:sz w:val="20"/>
                <w:szCs w:val="20"/>
              </w:rPr>
              <w:t>Swancor</w:t>
            </w:r>
            <w:proofErr w:type="spellEnd"/>
            <w:r w:rsidRPr="000B521B">
              <w:rPr>
                <w:rFonts w:ascii="Arial" w:hAnsi="Arial" w:cs="Arial"/>
                <w:color w:val="000000"/>
                <w:sz w:val="20"/>
                <w:szCs w:val="20"/>
              </w:rPr>
              <w:t xml:space="preserve"> Holding Co., LTD.</w:t>
            </w:r>
          </w:p>
        </w:tc>
        <w:tc>
          <w:tcPr>
            <w:tcW w:w="1551" w:type="dxa"/>
            <w:tcBorders>
              <w:top w:val="nil"/>
              <w:left w:val="nil"/>
              <w:bottom w:val="single" w:sz="4" w:space="0" w:color="auto"/>
              <w:right w:val="single" w:sz="4" w:space="0" w:color="auto"/>
            </w:tcBorders>
            <w:shd w:val="clear" w:color="auto" w:fill="auto"/>
            <w:noWrap/>
            <w:vAlign w:val="bottom"/>
            <w:hideMark/>
          </w:tcPr>
          <w:p w14:paraId="7B500BFB" w14:textId="3A4FAD3C" w:rsidR="002064A9" w:rsidRPr="000B521B" w:rsidRDefault="002064A9" w:rsidP="00EB2CC0">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60</w:t>
            </w:r>
          </w:p>
        </w:tc>
        <w:tc>
          <w:tcPr>
            <w:tcW w:w="1551" w:type="dxa"/>
            <w:tcBorders>
              <w:top w:val="nil"/>
              <w:left w:val="nil"/>
              <w:bottom w:val="single" w:sz="4" w:space="0" w:color="auto"/>
              <w:right w:val="single" w:sz="4" w:space="0" w:color="auto"/>
            </w:tcBorders>
            <w:shd w:val="clear" w:color="auto" w:fill="auto"/>
            <w:noWrap/>
            <w:vAlign w:val="bottom"/>
            <w:hideMark/>
          </w:tcPr>
          <w:p w14:paraId="48E89963" w14:textId="5C85C30F" w:rsidR="002064A9" w:rsidRPr="000B521B" w:rsidRDefault="002064A9" w:rsidP="00EB2CC0">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70</w:t>
            </w:r>
          </w:p>
        </w:tc>
        <w:tc>
          <w:tcPr>
            <w:tcW w:w="1797" w:type="dxa"/>
            <w:tcBorders>
              <w:top w:val="nil"/>
              <w:left w:val="nil"/>
              <w:bottom w:val="single" w:sz="4" w:space="0" w:color="auto"/>
              <w:right w:val="single" w:sz="4" w:space="0" w:color="auto"/>
            </w:tcBorders>
            <w:shd w:val="clear" w:color="auto" w:fill="auto"/>
            <w:noWrap/>
            <w:vAlign w:val="bottom"/>
            <w:hideMark/>
          </w:tcPr>
          <w:p w14:paraId="1E5158E3" w14:textId="14912728" w:rsidR="002064A9" w:rsidRPr="000B521B" w:rsidRDefault="002064A9" w:rsidP="00EB2CC0">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70</w:t>
            </w:r>
          </w:p>
        </w:tc>
      </w:tr>
      <w:tr w:rsidR="002064A9" w:rsidRPr="000B521B" w14:paraId="6A6949C1" w14:textId="77777777" w:rsidTr="00EB2CC0">
        <w:trPr>
          <w:trHeight w:val="56"/>
        </w:trPr>
        <w:tc>
          <w:tcPr>
            <w:tcW w:w="5097" w:type="dxa"/>
            <w:tcBorders>
              <w:top w:val="nil"/>
              <w:left w:val="single" w:sz="4" w:space="0" w:color="auto"/>
              <w:bottom w:val="single" w:sz="4" w:space="0" w:color="auto"/>
              <w:right w:val="single" w:sz="4" w:space="0" w:color="auto"/>
            </w:tcBorders>
            <w:shd w:val="clear" w:color="auto" w:fill="auto"/>
            <w:noWrap/>
            <w:vAlign w:val="bottom"/>
            <w:hideMark/>
          </w:tcPr>
          <w:p w14:paraId="70D88350" w14:textId="0232A205" w:rsidR="002064A9" w:rsidRPr="000B521B" w:rsidRDefault="002064A9" w:rsidP="00EB2CC0">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INEOS Composites</w:t>
            </w:r>
          </w:p>
        </w:tc>
        <w:tc>
          <w:tcPr>
            <w:tcW w:w="1551" w:type="dxa"/>
            <w:tcBorders>
              <w:top w:val="nil"/>
              <w:left w:val="nil"/>
              <w:bottom w:val="single" w:sz="4" w:space="0" w:color="auto"/>
              <w:right w:val="single" w:sz="4" w:space="0" w:color="auto"/>
            </w:tcBorders>
            <w:shd w:val="clear" w:color="auto" w:fill="auto"/>
            <w:noWrap/>
            <w:vAlign w:val="bottom"/>
            <w:hideMark/>
          </w:tcPr>
          <w:p w14:paraId="3D3279F7" w14:textId="1FC16A81" w:rsidR="002064A9" w:rsidRPr="000B521B" w:rsidRDefault="002064A9" w:rsidP="00EB2CC0">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40</w:t>
            </w:r>
          </w:p>
        </w:tc>
        <w:tc>
          <w:tcPr>
            <w:tcW w:w="1551" w:type="dxa"/>
            <w:tcBorders>
              <w:top w:val="nil"/>
              <w:left w:val="nil"/>
              <w:bottom w:val="single" w:sz="4" w:space="0" w:color="auto"/>
              <w:right w:val="single" w:sz="4" w:space="0" w:color="auto"/>
            </w:tcBorders>
            <w:shd w:val="clear" w:color="auto" w:fill="auto"/>
            <w:noWrap/>
            <w:vAlign w:val="bottom"/>
            <w:hideMark/>
          </w:tcPr>
          <w:p w14:paraId="547DD3C4" w14:textId="0A4C97C7" w:rsidR="002064A9" w:rsidRPr="000B521B" w:rsidRDefault="002064A9" w:rsidP="00EB2CC0">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40</w:t>
            </w:r>
          </w:p>
        </w:tc>
        <w:tc>
          <w:tcPr>
            <w:tcW w:w="1797" w:type="dxa"/>
            <w:tcBorders>
              <w:top w:val="nil"/>
              <w:left w:val="nil"/>
              <w:bottom w:val="single" w:sz="4" w:space="0" w:color="auto"/>
              <w:right w:val="single" w:sz="4" w:space="0" w:color="auto"/>
            </w:tcBorders>
            <w:shd w:val="clear" w:color="auto" w:fill="auto"/>
            <w:noWrap/>
            <w:vAlign w:val="bottom"/>
            <w:hideMark/>
          </w:tcPr>
          <w:p w14:paraId="7A31FAA3" w14:textId="1306C21B" w:rsidR="002064A9" w:rsidRPr="000B521B" w:rsidRDefault="002064A9" w:rsidP="00EB2CC0">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40</w:t>
            </w:r>
          </w:p>
        </w:tc>
      </w:tr>
      <w:tr w:rsidR="002064A9" w:rsidRPr="000B521B" w14:paraId="7EDC0763" w14:textId="77777777" w:rsidTr="00EB2CC0">
        <w:trPr>
          <w:trHeight w:val="56"/>
        </w:trPr>
        <w:tc>
          <w:tcPr>
            <w:tcW w:w="5097" w:type="dxa"/>
            <w:tcBorders>
              <w:top w:val="nil"/>
              <w:left w:val="single" w:sz="4" w:space="0" w:color="auto"/>
              <w:bottom w:val="single" w:sz="4" w:space="0" w:color="auto"/>
              <w:right w:val="single" w:sz="4" w:space="0" w:color="auto"/>
            </w:tcBorders>
            <w:shd w:val="clear" w:color="auto" w:fill="auto"/>
            <w:noWrap/>
            <w:vAlign w:val="bottom"/>
            <w:hideMark/>
          </w:tcPr>
          <w:p w14:paraId="643F6BC5" w14:textId="653A6102" w:rsidR="002064A9" w:rsidRPr="000B521B" w:rsidRDefault="002064A9" w:rsidP="00EB2CC0">
            <w:pPr>
              <w:spacing w:after="0" w:line="240" w:lineRule="auto"/>
              <w:rPr>
                <w:rFonts w:ascii="Arial" w:eastAsia="Times New Roman" w:hAnsi="Arial" w:cs="Arial"/>
                <w:color w:val="000000"/>
                <w:sz w:val="20"/>
                <w:szCs w:val="20"/>
                <w:lang w:val="en-US"/>
              </w:rPr>
            </w:pPr>
            <w:r w:rsidRPr="000B521B">
              <w:rPr>
                <w:rFonts w:ascii="Arial" w:hAnsi="Arial" w:cs="Arial"/>
                <w:color w:val="000000"/>
              </w:rPr>
              <w:t>DIC Corporation</w:t>
            </w:r>
          </w:p>
        </w:tc>
        <w:tc>
          <w:tcPr>
            <w:tcW w:w="1551" w:type="dxa"/>
            <w:tcBorders>
              <w:top w:val="nil"/>
              <w:left w:val="nil"/>
              <w:bottom w:val="single" w:sz="4" w:space="0" w:color="auto"/>
              <w:right w:val="single" w:sz="4" w:space="0" w:color="auto"/>
            </w:tcBorders>
            <w:shd w:val="clear" w:color="auto" w:fill="auto"/>
            <w:noWrap/>
            <w:vAlign w:val="bottom"/>
            <w:hideMark/>
          </w:tcPr>
          <w:p w14:paraId="70164BAA" w14:textId="1820B66B" w:rsidR="002064A9" w:rsidRPr="000B521B" w:rsidRDefault="002064A9" w:rsidP="00EB2CC0">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30</w:t>
            </w:r>
          </w:p>
        </w:tc>
        <w:tc>
          <w:tcPr>
            <w:tcW w:w="1551" w:type="dxa"/>
            <w:tcBorders>
              <w:top w:val="nil"/>
              <w:left w:val="nil"/>
              <w:bottom w:val="single" w:sz="4" w:space="0" w:color="auto"/>
              <w:right w:val="single" w:sz="4" w:space="0" w:color="auto"/>
            </w:tcBorders>
            <w:shd w:val="clear" w:color="auto" w:fill="auto"/>
            <w:noWrap/>
            <w:vAlign w:val="bottom"/>
            <w:hideMark/>
          </w:tcPr>
          <w:p w14:paraId="2261B691" w14:textId="1C79433F" w:rsidR="002064A9" w:rsidRPr="000B521B" w:rsidRDefault="002064A9" w:rsidP="00EB2CC0">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30</w:t>
            </w:r>
          </w:p>
        </w:tc>
        <w:tc>
          <w:tcPr>
            <w:tcW w:w="1797" w:type="dxa"/>
            <w:tcBorders>
              <w:top w:val="nil"/>
              <w:left w:val="nil"/>
              <w:bottom w:val="single" w:sz="4" w:space="0" w:color="auto"/>
              <w:right w:val="single" w:sz="4" w:space="0" w:color="auto"/>
            </w:tcBorders>
            <w:shd w:val="clear" w:color="auto" w:fill="auto"/>
            <w:noWrap/>
            <w:vAlign w:val="bottom"/>
            <w:hideMark/>
          </w:tcPr>
          <w:p w14:paraId="19A58B41" w14:textId="1AA32B07" w:rsidR="002064A9" w:rsidRPr="000B521B" w:rsidRDefault="002064A9" w:rsidP="00EB2CC0">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30</w:t>
            </w:r>
          </w:p>
        </w:tc>
      </w:tr>
      <w:tr w:rsidR="002064A9" w:rsidRPr="000B521B" w14:paraId="5173B667" w14:textId="77777777" w:rsidTr="00EB2CC0">
        <w:trPr>
          <w:trHeight w:val="56"/>
        </w:trPr>
        <w:tc>
          <w:tcPr>
            <w:tcW w:w="5097" w:type="dxa"/>
            <w:tcBorders>
              <w:top w:val="nil"/>
              <w:left w:val="single" w:sz="4" w:space="0" w:color="auto"/>
              <w:bottom w:val="single" w:sz="4" w:space="0" w:color="auto"/>
              <w:right w:val="single" w:sz="4" w:space="0" w:color="auto"/>
            </w:tcBorders>
            <w:shd w:val="clear" w:color="auto" w:fill="auto"/>
            <w:noWrap/>
            <w:vAlign w:val="bottom"/>
            <w:hideMark/>
          </w:tcPr>
          <w:p w14:paraId="5A146BCE" w14:textId="5878E6E5" w:rsidR="002064A9" w:rsidRPr="000B521B" w:rsidRDefault="002064A9" w:rsidP="00EB2CC0">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Sino Polymer</w:t>
            </w:r>
          </w:p>
        </w:tc>
        <w:tc>
          <w:tcPr>
            <w:tcW w:w="1551" w:type="dxa"/>
            <w:tcBorders>
              <w:top w:val="nil"/>
              <w:left w:val="nil"/>
              <w:bottom w:val="single" w:sz="4" w:space="0" w:color="auto"/>
              <w:right w:val="single" w:sz="4" w:space="0" w:color="auto"/>
            </w:tcBorders>
            <w:shd w:val="clear" w:color="auto" w:fill="auto"/>
            <w:noWrap/>
            <w:vAlign w:val="bottom"/>
            <w:hideMark/>
          </w:tcPr>
          <w:p w14:paraId="5C78AE01" w14:textId="722574EE" w:rsidR="002064A9" w:rsidRPr="000B521B" w:rsidRDefault="002064A9" w:rsidP="00EB2CC0">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20</w:t>
            </w:r>
          </w:p>
        </w:tc>
        <w:tc>
          <w:tcPr>
            <w:tcW w:w="1551" w:type="dxa"/>
            <w:tcBorders>
              <w:top w:val="nil"/>
              <w:left w:val="nil"/>
              <w:bottom w:val="single" w:sz="4" w:space="0" w:color="auto"/>
              <w:right w:val="single" w:sz="4" w:space="0" w:color="auto"/>
            </w:tcBorders>
            <w:shd w:val="clear" w:color="auto" w:fill="auto"/>
            <w:noWrap/>
            <w:vAlign w:val="bottom"/>
            <w:hideMark/>
          </w:tcPr>
          <w:p w14:paraId="1CB832FC" w14:textId="05D47BCA" w:rsidR="002064A9" w:rsidRPr="000B521B" w:rsidRDefault="002064A9" w:rsidP="00EB2CC0">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20</w:t>
            </w:r>
          </w:p>
        </w:tc>
        <w:tc>
          <w:tcPr>
            <w:tcW w:w="1797" w:type="dxa"/>
            <w:tcBorders>
              <w:top w:val="nil"/>
              <w:left w:val="nil"/>
              <w:bottom w:val="single" w:sz="4" w:space="0" w:color="auto"/>
              <w:right w:val="single" w:sz="4" w:space="0" w:color="auto"/>
            </w:tcBorders>
            <w:shd w:val="clear" w:color="auto" w:fill="auto"/>
            <w:noWrap/>
            <w:vAlign w:val="bottom"/>
            <w:hideMark/>
          </w:tcPr>
          <w:p w14:paraId="6188A01F" w14:textId="14797ADC" w:rsidR="002064A9" w:rsidRPr="000B521B" w:rsidRDefault="002064A9" w:rsidP="00EB2CC0">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20</w:t>
            </w:r>
          </w:p>
        </w:tc>
      </w:tr>
      <w:tr w:rsidR="002064A9" w:rsidRPr="000B521B" w14:paraId="0B94C7D3" w14:textId="77777777" w:rsidTr="00EB2CC0">
        <w:trPr>
          <w:trHeight w:val="56"/>
        </w:trPr>
        <w:tc>
          <w:tcPr>
            <w:tcW w:w="5097" w:type="dxa"/>
            <w:tcBorders>
              <w:top w:val="nil"/>
              <w:left w:val="single" w:sz="4" w:space="0" w:color="auto"/>
              <w:bottom w:val="single" w:sz="4" w:space="0" w:color="auto"/>
              <w:right w:val="single" w:sz="4" w:space="0" w:color="auto"/>
            </w:tcBorders>
            <w:shd w:val="clear" w:color="auto" w:fill="auto"/>
            <w:noWrap/>
          </w:tcPr>
          <w:p w14:paraId="1689863A" w14:textId="13260542" w:rsidR="002064A9" w:rsidRPr="000B521B" w:rsidRDefault="002064A9" w:rsidP="00EB2CC0">
            <w:pPr>
              <w:spacing w:after="0" w:line="240" w:lineRule="auto"/>
              <w:rPr>
                <w:rFonts w:ascii="Arial" w:hAnsi="Arial" w:cs="Arial"/>
              </w:rPr>
            </w:pPr>
            <w:r w:rsidRPr="000B521B">
              <w:rPr>
                <w:rFonts w:ascii="Arial" w:hAnsi="Arial" w:cs="Arial"/>
              </w:rPr>
              <w:t>Others</w:t>
            </w:r>
          </w:p>
        </w:tc>
        <w:tc>
          <w:tcPr>
            <w:tcW w:w="1551" w:type="dxa"/>
            <w:tcBorders>
              <w:top w:val="nil"/>
              <w:left w:val="nil"/>
              <w:bottom w:val="single" w:sz="4" w:space="0" w:color="auto"/>
              <w:right w:val="single" w:sz="4" w:space="0" w:color="auto"/>
            </w:tcBorders>
            <w:shd w:val="clear" w:color="auto" w:fill="auto"/>
            <w:noWrap/>
            <w:vAlign w:val="bottom"/>
          </w:tcPr>
          <w:p w14:paraId="34EF2FEB" w14:textId="39931256" w:rsidR="002064A9" w:rsidRPr="000B521B" w:rsidRDefault="002064A9" w:rsidP="00EB2CC0">
            <w:pPr>
              <w:spacing w:after="0" w:line="240" w:lineRule="auto"/>
              <w:rPr>
                <w:rFonts w:ascii="Arial" w:hAnsi="Arial" w:cs="Arial"/>
                <w:sz w:val="20"/>
                <w:szCs w:val="20"/>
              </w:rPr>
            </w:pPr>
            <w:r w:rsidRPr="000B521B">
              <w:rPr>
                <w:rFonts w:ascii="Arial" w:hAnsi="Arial" w:cs="Arial"/>
                <w:color w:val="000000"/>
              </w:rPr>
              <w:t>314</w:t>
            </w:r>
          </w:p>
        </w:tc>
        <w:tc>
          <w:tcPr>
            <w:tcW w:w="1551" w:type="dxa"/>
            <w:tcBorders>
              <w:top w:val="nil"/>
              <w:left w:val="nil"/>
              <w:bottom w:val="single" w:sz="4" w:space="0" w:color="auto"/>
              <w:right w:val="single" w:sz="4" w:space="0" w:color="auto"/>
            </w:tcBorders>
            <w:shd w:val="clear" w:color="auto" w:fill="auto"/>
            <w:noWrap/>
            <w:vAlign w:val="bottom"/>
          </w:tcPr>
          <w:p w14:paraId="570E23D6" w14:textId="5A3339E4" w:rsidR="002064A9" w:rsidRPr="000B521B" w:rsidRDefault="002064A9" w:rsidP="00EB2CC0">
            <w:pPr>
              <w:spacing w:after="0" w:line="240" w:lineRule="auto"/>
              <w:rPr>
                <w:rFonts w:ascii="Arial" w:hAnsi="Arial" w:cs="Arial"/>
                <w:sz w:val="20"/>
                <w:szCs w:val="20"/>
              </w:rPr>
            </w:pPr>
            <w:r w:rsidRPr="000B521B">
              <w:rPr>
                <w:rFonts w:ascii="Arial" w:hAnsi="Arial" w:cs="Arial"/>
                <w:color w:val="000000"/>
              </w:rPr>
              <w:t>324</w:t>
            </w:r>
          </w:p>
        </w:tc>
        <w:tc>
          <w:tcPr>
            <w:tcW w:w="1797" w:type="dxa"/>
            <w:tcBorders>
              <w:top w:val="nil"/>
              <w:left w:val="nil"/>
              <w:bottom w:val="single" w:sz="4" w:space="0" w:color="auto"/>
              <w:right w:val="single" w:sz="4" w:space="0" w:color="auto"/>
            </w:tcBorders>
            <w:shd w:val="clear" w:color="auto" w:fill="auto"/>
            <w:noWrap/>
            <w:vAlign w:val="bottom"/>
          </w:tcPr>
          <w:p w14:paraId="54819DEF" w14:textId="7A7779BF" w:rsidR="002064A9" w:rsidRPr="000B521B" w:rsidRDefault="002064A9" w:rsidP="00EB2CC0">
            <w:pPr>
              <w:spacing w:after="0" w:line="240" w:lineRule="auto"/>
              <w:rPr>
                <w:rFonts w:ascii="Arial" w:hAnsi="Arial" w:cs="Arial"/>
                <w:sz w:val="20"/>
                <w:szCs w:val="20"/>
              </w:rPr>
            </w:pPr>
            <w:r w:rsidRPr="000B521B">
              <w:rPr>
                <w:rFonts w:ascii="Arial" w:hAnsi="Arial" w:cs="Arial"/>
                <w:color w:val="000000"/>
              </w:rPr>
              <w:t>3</w:t>
            </w:r>
            <w:r w:rsidR="006D4425" w:rsidRPr="000B521B">
              <w:rPr>
                <w:rFonts w:ascii="Arial" w:hAnsi="Arial" w:cs="Arial"/>
                <w:color w:val="000000"/>
              </w:rPr>
              <w:t>3</w:t>
            </w:r>
            <w:r w:rsidRPr="000B521B">
              <w:rPr>
                <w:rFonts w:ascii="Arial" w:hAnsi="Arial" w:cs="Arial"/>
                <w:color w:val="000000"/>
              </w:rPr>
              <w:t>4</w:t>
            </w:r>
          </w:p>
        </w:tc>
      </w:tr>
      <w:tr w:rsidR="00EB2CC0" w:rsidRPr="000B521B" w14:paraId="60249FFA" w14:textId="77777777" w:rsidTr="00EB2CC0">
        <w:trPr>
          <w:trHeight w:val="56"/>
        </w:trPr>
        <w:tc>
          <w:tcPr>
            <w:tcW w:w="5097" w:type="dxa"/>
            <w:tcBorders>
              <w:top w:val="nil"/>
              <w:left w:val="single" w:sz="4" w:space="0" w:color="auto"/>
              <w:bottom w:val="single" w:sz="4" w:space="0" w:color="auto"/>
              <w:right w:val="single" w:sz="4" w:space="0" w:color="auto"/>
            </w:tcBorders>
            <w:shd w:val="clear" w:color="auto" w:fill="C00000"/>
            <w:noWrap/>
            <w:vAlign w:val="bottom"/>
            <w:hideMark/>
          </w:tcPr>
          <w:p w14:paraId="5F2971E5" w14:textId="77777777" w:rsidR="002064A9" w:rsidRPr="000B521B" w:rsidRDefault="002064A9" w:rsidP="00EB2CC0">
            <w:pPr>
              <w:spacing w:after="0" w:line="240" w:lineRule="auto"/>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Total</w:t>
            </w:r>
          </w:p>
        </w:tc>
        <w:tc>
          <w:tcPr>
            <w:tcW w:w="1551" w:type="dxa"/>
            <w:tcBorders>
              <w:top w:val="nil"/>
              <w:left w:val="nil"/>
              <w:bottom w:val="single" w:sz="4" w:space="0" w:color="auto"/>
              <w:right w:val="single" w:sz="4" w:space="0" w:color="auto"/>
            </w:tcBorders>
            <w:shd w:val="clear" w:color="auto" w:fill="C00000"/>
            <w:noWrap/>
            <w:vAlign w:val="bottom"/>
            <w:hideMark/>
          </w:tcPr>
          <w:p w14:paraId="54034E49" w14:textId="15BB5123" w:rsidR="002064A9" w:rsidRPr="000B521B" w:rsidRDefault="002064A9" w:rsidP="00EB2CC0">
            <w:pPr>
              <w:spacing w:after="0" w:line="240" w:lineRule="auto"/>
              <w:rPr>
                <w:rFonts w:ascii="Arial" w:eastAsia="Times New Roman" w:hAnsi="Arial" w:cs="Arial"/>
                <w:color w:val="FFFFFF" w:themeColor="background1"/>
                <w:sz w:val="20"/>
                <w:szCs w:val="20"/>
                <w:lang w:val="en-US"/>
              </w:rPr>
            </w:pPr>
            <w:r w:rsidRPr="000B521B">
              <w:rPr>
                <w:rFonts w:ascii="Arial" w:hAnsi="Arial" w:cs="Arial"/>
                <w:sz w:val="20"/>
                <w:szCs w:val="20"/>
              </w:rPr>
              <w:t>427</w:t>
            </w:r>
          </w:p>
        </w:tc>
        <w:tc>
          <w:tcPr>
            <w:tcW w:w="1551" w:type="dxa"/>
            <w:tcBorders>
              <w:top w:val="nil"/>
              <w:left w:val="nil"/>
              <w:bottom w:val="single" w:sz="4" w:space="0" w:color="auto"/>
              <w:right w:val="single" w:sz="4" w:space="0" w:color="auto"/>
            </w:tcBorders>
            <w:shd w:val="clear" w:color="auto" w:fill="C00000"/>
            <w:noWrap/>
            <w:vAlign w:val="bottom"/>
            <w:hideMark/>
          </w:tcPr>
          <w:p w14:paraId="1DDF162C" w14:textId="655EC138" w:rsidR="002064A9" w:rsidRPr="000B521B" w:rsidRDefault="002064A9" w:rsidP="00EB2CC0">
            <w:pPr>
              <w:spacing w:after="0" w:line="240" w:lineRule="auto"/>
              <w:rPr>
                <w:rFonts w:ascii="Arial" w:eastAsia="Times New Roman" w:hAnsi="Arial" w:cs="Arial"/>
                <w:color w:val="FFFFFF" w:themeColor="background1"/>
                <w:sz w:val="20"/>
                <w:szCs w:val="20"/>
                <w:lang w:val="en-US"/>
              </w:rPr>
            </w:pPr>
            <w:r w:rsidRPr="000B521B">
              <w:rPr>
                <w:rFonts w:ascii="Arial" w:hAnsi="Arial" w:cs="Arial"/>
                <w:sz w:val="20"/>
                <w:szCs w:val="20"/>
              </w:rPr>
              <w:t>442</w:t>
            </w:r>
          </w:p>
        </w:tc>
        <w:tc>
          <w:tcPr>
            <w:tcW w:w="1797" w:type="dxa"/>
            <w:tcBorders>
              <w:top w:val="nil"/>
              <w:left w:val="nil"/>
              <w:bottom w:val="single" w:sz="4" w:space="0" w:color="auto"/>
              <w:right w:val="single" w:sz="4" w:space="0" w:color="auto"/>
            </w:tcBorders>
            <w:shd w:val="clear" w:color="auto" w:fill="C00000"/>
            <w:noWrap/>
            <w:vAlign w:val="bottom"/>
            <w:hideMark/>
          </w:tcPr>
          <w:p w14:paraId="12624CAF" w14:textId="07C38321" w:rsidR="002064A9" w:rsidRPr="000B521B" w:rsidRDefault="002064A9" w:rsidP="00EB2CC0">
            <w:pPr>
              <w:spacing w:after="0" w:line="240" w:lineRule="auto"/>
              <w:rPr>
                <w:rFonts w:ascii="Arial" w:eastAsia="Times New Roman" w:hAnsi="Arial" w:cs="Arial"/>
                <w:color w:val="FFFFFF" w:themeColor="background1"/>
                <w:sz w:val="20"/>
                <w:szCs w:val="20"/>
                <w:lang w:val="en-US"/>
              </w:rPr>
            </w:pPr>
            <w:r w:rsidRPr="000B521B">
              <w:rPr>
                <w:rFonts w:ascii="Arial" w:hAnsi="Arial" w:cs="Arial"/>
                <w:sz w:val="20"/>
                <w:szCs w:val="20"/>
              </w:rPr>
              <w:t>4</w:t>
            </w:r>
            <w:r w:rsidR="0030317B" w:rsidRPr="000B521B">
              <w:rPr>
                <w:rFonts w:ascii="Arial" w:hAnsi="Arial" w:cs="Arial"/>
                <w:sz w:val="20"/>
                <w:szCs w:val="20"/>
              </w:rPr>
              <w:t>87</w:t>
            </w:r>
          </w:p>
        </w:tc>
      </w:tr>
    </w:tbl>
    <w:p w14:paraId="47C4F49E" w14:textId="2B84A7CB" w:rsidR="00400E6B" w:rsidRPr="000B521B" w:rsidRDefault="001C6629" w:rsidP="00912B14">
      <w:pPr>
        <w:spacing w:line="360" w:lineRule="auto"/>
        <w:textAlignment w:val="baseline"/>
        <w:rPr>
          <w:rFonts w:ascii="Arial" w:eastAsia="Arial" w:hAnsi="Arial" w:cs="Arial"/>
          <w:b/>
          <w:color w:val="000000" w:themeColor="text1"/>
          <w:sz w:val="24"/>
          <w:szCs w:val="24"/>
        </w:rPr>
      </w:pPr>
      <w:r w:rsidRPr="000B521B">
        <w:rPr>
          <w:rFonts w:ascii="Arial" w:hAnsi="Arial" w:cs="Arial"/>
          <w:noProof/>
        </w:rPr>
        <mc:AlternateContent>
          <mc:Choice Requires="wps">
            <w:drawing>
              <wp:anchor distT="0" distB="0" distL="114300" distR="114300" simplePos="0" relativeHeight="252682240" behindDoc="0" locked="0" layoutInCell="1" allowOverlap="1" wp14:anchorId="1699BA11" wp14:editId="78F877BE">
                <wp:simplePos x="0" y="0"/>
                <wp:positionH relativeFrom="column">
                  <wp:posOffset>5101590</wp:posOffset>
                </wp:positionH>
                <wp:positionV relativeFrom="paragraph">
                  <wp:posOffset>1386840</wp:posOffset>
                </wp:positionV>
                <wp:extent cx="1280160" cy="292735"/>
                <wp:effectExtent l="0" t="0" r="0" b="0"/>
                <wp:wrapNone/>
                <wp:docPr id="8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47A7B49B" w14:textId="77777777" w:rsidR="001C6629" w:rsidRPr="005858C1" w:rsidRDefault="001C6629" w:rsidP="001C6629">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1699BA11" id="_x0000_s1071" type="#_x0000_t202" style="position:absolute;margin-left:401.7pt;margin-top:109.2pt;width:100.8pt;height:23.0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" filled="f" stroked="f">
                <v:textbox style="mso-fit-shape-to-text:t">
                  <w:txbxContent>
                    <w:p w14:paraId="47A7B49B" w14:textId="77777777" w:rsidR="001C6629" w:rsidRPr="005858C1" w:rsidRDefault="001C6629" w:rsidP="001C6629">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p>
    <w:p w14:paraId="0882487E" w14:textId="7282E33E" w:rsidR="00912B14" w:rsidRPr="000B521B" w:rsidRDefault="00912B14" w:rsidP="00912B14">
      <w:pPr>
        <w:spacing w:line="360" w:lineRule="auto"/>
        <w:textAlignment w:val="baseline"/>
        <w:rPr>
          <w:rFonts w:ascii="Arial" w:hAnsi="Arial" w:cs="Arial"/>
          <w:b/>
          <w:bCs/>
          <w:sz w:val="24"/>
          <w:szCs w:val="24"/>
        </w:rPr>
      </w:pPr>
      <w:r w:rsidRPr="000B521B">
        <w:rPr>
          <w:rFonts w:ascii="Arial" w:hAnsi="Arial" w:cs="Arial"/>
          <w:b/>
          <w:bCs/>
          <w:sz w:val="24"/>
          <w:szCs w:val="24"/>
        </w:rPr>
        <w:t>3.2.1. Asia Pacific Demand Supply Outlook</w:t>
      </w:r>
    </w:p>
    <w:p w14:paraId="55AA169C" w14:textId="1B88BB19" w:rsidR="00912B14" w:rsidRPr="000B521B" w:rsidRDefault="00912B14" w:rsidP="00912B14">
      <w:pPr>
        <w:spacing w:line="360" w:lineRule="auto"/>
        <w:textAlignment w:val="baseline"/>
        <w:rPr>
          <w:rFonts w:ascii="Arial" w:hAnsi="Arial" w:cs="Arial"/>
          <w:b/>
          <w:bCs/>
          <w:sz w:val="24"/>
          <w:szCs w:val="24"/>
        </w:rPr>
      </w:pPr>
      <w:r w:rsidRPr="000B521B">
        <w:rPr>
          <w:rFonts w:ascii="Arial" w:hAnsi="Arial" w:cs="Arial"/>
          <w:b/>
          <w:bCs/>
          <w:sz w:val="24"/>
          <w:szCs w:val="24"/>
        </w:rPr>
        <w:t>Asia Pacific Vinyl Ester Resin Demand, By Volume (</w:t>
      </w:r>
      <w:r w:rsidR="007E26B0" w:rsidRPr="000B521B">
        <w:rPr>
          <w:rFonts w:ascii="Arial" w:hAnsi="Arial" w:cs="Arial"/>
          <w:b/>
          <w:bCs/>
          <w:sz w:val="24"/>
          <w:szCs w:val="24"/>
        </w:rPr>
        <w:t>000’</w:t>
      </w:r>
      <w:r w:rsidRPr="000B521B">
        <w:rPr>
          <w:rFonts w:ascii="Arial" w:hAnsi="Arial" w:cs="Arial"/>
          <w:b/>
          <w:bCs/>
          <w:sz w:val="24"/>
          <w:szCs w:val="24"/>
        </w:rPr>
        <w:t xml:space="preserve"> Tonnes), 2015–2030F</w:t>
      </w:r>
    </w:p>
    <w:p w14:paraId="6625A7C0" w14:textId="34BF8DB7" w:rsidR="0068477D" w:rsidRPr="000B521B" w:rsidRDefault="00243E52" w:rsidP="0068477D">
      <w:pPr>
        <w:rPr>
          <w:rFonts w:ascii="Arial" w:eastAsia="Arial" w:hAnsi="Arial" w:cs="Arial"/>
          <w:color w:val="000000" w:themeColor="text1"/>
          <w:sz w:val="24"/>
          <w:szCs w:val="24"/>
        </w:rPr>
      </w:pPr>
      <w:r w:rsidRPr="000B521B">
        <w:rPr>
          <w:rFonts w:ascii="Arial" w:hAnsi="Arial" w:cs="Arial"/>
          <w:bCs/>
          <w:noProof/>
          <w:color w:val="000000" w:themeColor="text1"/>
        </w:rPr>
        <mc:AlternateContent>
          <mc:Choice Requires="wps">
            <w:drawing>
              <wp:anchor distT="0" distB="0" distL="114300" distR="114300" simplePos="0" relativeHeight="252179456" behindDoc="0" locked="0" layoutInCell="1" allowOverlap="1" wp14:anchorId="3584089D" wp14:editId="2D58F74B">
                <wp:simplePos x="0" y="0"/>
                <wp:positionH relativeFrom="margin">
                  <wp:posOffset>4570293</wp:posOffset>
                </wp:positionH>
                <wp:positionV relativeFrom="paragraph">
                  <wp:posOffset>1527628</wp:posOffset>
                </wp:positionV>
                <wp:extent cx="1889760" cy="266700"/>
                <wp:effectExtent l="0" t="0" r="0" b="0"/>
                <wp:wrapNone/>
                <wp:docPr id="200"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0503F22C"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584089D" id="_x0000_s1072" type="#_x0000_t202" style="position:absolute;margin-left:359.85pt;margin-top:120.3pt;width:148.8pt;height:21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" filled="f" stroked="f">
                <v:textbox>
                  <w:txbxContent>
                    <w:p w14:paraId="0503F22C"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Pr="000B521B">
        <w:rPr>
          <w:rFonts w:ascii="Arial" w:eastAsia="Arial" w:hAnsi="Arial" w:cs="Arial"/>
          <w:noProof/>
          <w:color w:val="000000" w:themeColor="text1"/>
          <w:sz w:val="24"/>
          <w:szCs w:val="24"/>
        </w:rPr>
        <mc:AlternateContent>
          <mc:Choice Requires="wps">
            <w:drawing>
              <wp:anchor distT="0" distB="0" distL="114300" distR="114300" simplePos="0" relativeHeight="251756544" behindDoc="0" locked="0" layoutInCell="1" allowOverlap="1" wp14:anchorId="48DCEC5E" wp14:editId="4EB785C5">
                <wp:simplePos x="0" y="0"/>
                <wp:positionH relativeFrom="column">
                  <wp:posOffset>4395973</wp:posOffset>
                </wp:positionH>
                <wp:positionV relativeFrom="paragraph">
                  <wp:posOffset>1581521</wp:posOffset>
                </wp:positionV>
                <wp:extent cx="1651379" cy="971550"/>
                <wp:effectExtent l="0" t="0" r="0" b="0"/>
                <wp:wrapNone/>
                <wp:docPr id="582" name="Rectangle 35"/>
                <wp:cNvGraphicFramePr/>
                <a:graphic xmlns:a="http://schemas.openxmlformats.org/drawingml/2006/main">
                  <a:graphicData uri="http://schemas.microsoft.com/office/word/2010/wordprocessingShape">
                    <wps:wsp>
                      <wps:cNvSpPr/>
                      <wps:spPr>
                        <a:xfrm>
                          <a:off x="0" y="0"/>
                          <a:ext cx="1651379" cy="9715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0DC95B1"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2021E-2030F</w:t>
                            </w:r>
                          </w:p>
                          <w:p w14:paraId="096782B8"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 xml:space="preserve">CAGR </w:t>
                            </w:r>
                          </w:p>
                          <w:p w14:paraId="630E7108" w14:textId="38E7E393" w:rsidR="0068477D" w:rsidRDefault="00E946DB" w:rsidP="00924CE7">
                            <w:pPr>
                              <w:spacing w:line="240" w:lineRule="auto"/>
                              <w:jc w:val="center"/>
                              <w:textAlignment w:val="baseline"/>
                              <w:rPr>
                                <w:rFonts w:ascii="Verdana" w:eastAsia="Verdana" w:hAnsi="Verdana" w:cs="Verdana"/>
                                <w:b/>
                                <w:bCs/>
                                <w:color w:val="000000"/>
                                <w:kern w:val="24"/>
                                <w:sz w:val="18"/>
                                <w:szCs w:val="18"/>
                              </w:rPr>
                            </w:pPr>
                            <w:r w:rsidRPr="00924CE7">
                              <w:rPr>
                                <w:rFonts w:ascii="Arial" w:eastAsia="Verdana" w:hAnsi="Arial" w:cs="Arial"/>
                                <w:b/>
                                <w:bCs/>
                                <w:color w:val="000000"/>
                                <w:kern w:val="24"/>
                                <w:sz w:val="20"/>
                                <w:szCs w:val="20"/>
                              </w:rPr>
                              <w:t>7.82</w:t>
                            </w:r>
                            <w:r w:rsidR="0068477D" w:rsidRPr="00924CE7">
                              <w:rPr>
                                <w:rFonts w:ascii="Arial" w:eastAsia="Verdana" w:hAnsi="Arial" w:cs="Arial"/>
                                <w:b/>
                                <w:bCs/>
                                <w:color w:val="000000"/>
                                <w:kern w:val="24"/>
                                <w:sz w:val="20"/>
                                <w:szCs w:val="20"/>
                              </w:rPr>
                              <w:t>% By Volume</w:t>
                            </w:r>
                          </w:p>
                        </w:txbxContent>
                      </wps:txbx>
                      <wps:bodyPr rtlCol="0" anchor="ctr">
                        <a:noAutofit/>
                      </wps:bodyPr>
                    </wps:wsp>
                  </a:graphicData>
                </a:graphic>
                <wp14:sizeRelV relativeFrom="margin">
                  <wp14:pctHeight>0</wp14:pctHeight>
                </wp14:sizeRelV>
              </wp:anchor>
            </w:drawing>
          </mc:Choice>
          <mc:Fallback>
            <w:pict>
              <v:rect w14:anchorId="48DCEC5E" id="Rectangle 35" o:spid="_x0000_s1073" style="position:absolute;margin-left:346.15pt;margin-top:124.55pt;width:130.05pt;height:76.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" filled="f" stroked="f" strokeweight="1pt">
                <v:textbox>
                  <w:txbxContent>
                    <w:p w14:paraId="60DC95B1"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2021E-2030F</w:t>
                      </w:r>
                    </w:p>
                    <w:p w14:paraId="096782B8"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 xml:space="preserve">CAGR </w:t>
                      </w:r>
                    </w:p>
                    <w:p w14:paraId="630E7108" w14:textId="38E7E393" w:rsidR="0068477D" w:rsidRDefault="00E946DB" w:rsidP="00924CE7">
                      <w:pPr>
                        <w:spacing w:line="240" w:lineRule="auto"/>
                        <w:jc w:val="center"/>
                        <w:textAlignment w:val="baseline"/>
                        <w:rPr>
                          <w:rFonts w:ascii="Verdana" w:eastAsia="Verdana" w:hAnsi="Verdana" w:cs="Verdana"/>
                          <w:b/>
                          <w:bCs/>
                          <w:color w:val="000000"/>
                          <w:kern w:val="24"/>
                          <w:sz w:val="18"/>
                          <w:szCs w:val="18"/>
                        </w:rPr>
                      </w:pPr>
                      <w:r w:rsidRPr="00924CE7">
                        <w:rPr>
                          <w:rFonts w:ascii="Arial" w:eastAsia="Verdana" w:hAnsi="Arial" w:cs="Arial"/>
                          <w:b/>
                          <w:bCs/>
                          <w:color w:val="000000"/>
                          <w:kern w:val="24"/>
                          <w:sz w:val="20"/>
                          <w:szCs w:val="20"/>
                        </w:rPr>
                        <w:t>7.82</w:t>
                      </w:r>
                      <w:r w:rsidR="0068477D" w:rsidRPr="00924CE7">
                        <w:rPr>
                          <w:rFonts w:ascii="Arial" w:eastAsia="Verdana" w:hAnsi="Arial" w:cs="Arial"/>
                          <w:b/>
                          <w:bCs/>
                          <w:color w:val="000000"/>
                          <w:kern w:val="24"/>
                          <w:sz w:val="20"/>
                          <w:szCs w:val="20"/>
                        </w:rPr>
                        <w:t>% By Volume</w:t>
                      </w:r>
                    </w:p>
                  </w:txbxContent>
                </v:textbox>
              </v:rect>
            </w:pict>
          </mc:Fallback>
        </mc:AlternateContent>
      </w:r>
      <w:r w:rsidR="00CE35EB" w:rsidRPr="000B521B">
        <w:rPr>
          <w:rFonts w:ascii="Arial" w:eastAsia="Arial" w:hAnsi="Arial" w:cs="Arial"/>
          <w:noProof/>
          <w:color w:val="000000" w:themeColor="text1"/>
          <w:sz w:val="24"/>
          <w:szCs w:val="24"/>
        </w:rPr>
        <mc:AlternateContent>
          <mc:Choice Requires="wps">
            <w:drawing>
              <wp:anchor distT="0" distB="0" distL="114300" distR="114300" simplePos="0" relativeHeight="251755520" behindDoc="0" locked="0" layoutInCell="1" allowOverlap="1" wp14:anchorId="570CFBBF" wp14:editId="61481F60">
                <wp:simplePos x="0" y="0"/>
                <wp:positionH relativeFrom="column">
                  <wp:posOffset>654628</wp:posOffset>
                </wp:positionH>
                <wp:positionV relativeFrom="paragraph">
                  <wp:posOffset>1617890</wp:posOffset>
                </wp:positionV>
                <wp:extent cx="1651379" cy="933450"/>
                <wp:effectExtent l="0" t="0" r="0" b="0"/>
                <wp:wrapNone/>
                <wp:docPr id="583" name="Rectangle 33"/>
                <wp:cNvGraphicFramePr/>
                <a:graphic xmlns:a="http://schemas.openxmlformats.org/drawingml/2006/main">
                  <a:graphicData uri="http://schemas.microsoft.com/office/word/2010/wordprocessingShape">
                    <wps:wsp>
                      <wps:cNvSpPr/>
                      <wps:spPr>
                        <a:xfrm>
                          <a:off x="0" y="0"/>
                          <a:ext cx="1651379"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8057590"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2015-2020</w:t>
                            </w:r>
                          </w:p>
                          <w:p w14:paraId="147BE3D7"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 xml:space="preserve">CAGR </w:t>
                            </w:r>
                          </w:p>
                          <w:p w14:paraId="6FE0705E" w14:textId="7A4B8290"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w:t>
                            </w:r>
                            <w:r w:rsidR="00A118A8" w:rsidRPr="00924CE7">
                              <w:rPr>
                                <w:rFonts w:ascii="Arial" w:eastAsia="Verdana" w:hAnsi="Arial" w:cs="Arial"/>
                                <w:b/>
                                <w:bCs/>
                                <w:color w:val="000000"/>
                                <w:kern w:val="24"/>
                                <w:sz w:val="20"/>
                                <w:szCs w:val="20"/>
                              </w:rPr>
                              <w:t>61</w:t>
                            </w:r>
                            <w:r w:rsidRPr="00924CE7">
                              <w:rPr>
                                <w:rFonts w:ascii="Arial" w:eastAsia="Verdana" w:hAnsi="Arial" w:cs="Arial"/>
                                <w:b/>
                                <w:bCs/>
                                <w:color w:val="000000"/>
                                <w:kern w:val="24"/>
                                <w:sz w:val="20"/>
                                <w:szCs w:val="20"/>
                              </w:rPr>
                              <w:t>% By Volume</w:t>
                            </w:r>
                          </w:p>
                        </w:txbxContent>
                      </wps:txbx>
                      <wps:bodyPr rtlCol="0" anchor="ctr">
                        <a:noAutofit/>
                      </wps:bodyPr>
                    </wps:wsp>
                  </a:graphicData>
                </a:graphic>
                <wp14:sizeRelV relativeFrom="margin">
                  <wp14:pctHeight>0</wp14:pctHeight>
                </wp14:sizeRelV>
              </wp:anchor>
            </w:drawing>
          </mc:Choice>
          <mc:Fallback>
            <w:pict>
              <v:rect w14:anchorId="570CFBBF" id="Rectangle 33" o:spid="_x0000_s1074" style="position:absolute;margin-left:51.55pt;margin-top:127.4pt;width:130.05pt;height:73.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" filled="f" stroked="f" strokeweight="1pt">
                <v:textbox>
                  <w:txbxContent>
                    <w:p w14:paraId="48057590"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2015-2020</w:t>
                      </w:r>
                    </w:p>
                    <w:p w14:paraId="147BE3D7"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 xml:space="preserve">CAGR </w:t>
                      </w:r>
                    </w:p>
                    <w:p w14:paraId="6FE0705E" w14:textId="7A4B8290"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w:t>
                      </w:r>
                      <w:r w:rsidR="00A118A8" w:rsidRPr="00924CE7">
                        <w:rPr>
                          <w:rFonts w:ascii="Arial" w:eastAsia="Verdana" w:hAnsi="Arial" w:cs="Arial"/>
                          <w:b/>
                          <w:bCs/>
                          <w:color w:val="000000"/>
                          <w:kern w:val="24"/>
                          <w:sz w:val="20"/>
                          <w:szCs w:val="20"/>
                        </w:rPr>
                        <w:t>61</w:t>
                      </w:r>
                      <w:r w:rsidRPr="00924CE7">
                        <w:rPr>
                          <w:rFonts w:ascii="Arial" w:eastAsia="Verdana" w:hAnsi="Arial" w:cs="Arial"/>
                          <w:b/>
                          <w:bCs/>
                          <w:color w:val="000000"/>
                          <w:kern w:val="24"/>
                          <w:sz w:val="20"/>
                          <w:szCs w:val="20"/>
                        </w:rPr>
                        <w:t>% By Volume</w:t>
                      </w:r>
                    </w:p>
                  </w:txbxContent>
                </v:textbox>
              </v:rect>
            </w:pict>
          </mc:Fallback>
        </mc:AlternateContent>
      </w:r>
      <w:r w:rsidR="0068477D" w:rsidRPr="000B521B">
        <w:rPr>
          <w:rFonts w:ascii="Arial" w:eastAsia="Arial" w:hAnsi="Arial" w:cs="Arial"/>
          <w:noProof/>
          <w:color w:val="000000" w:themeColor="text1"/>
          <w:sz w:val="24"/>
          <w:szCs w:val="24"/>
        </w:rPr>
        <w:drawing>
          <wp:inline distT="0" distB="0" distL="0" distR="0" wp14:anchorId="545A6DB7" wp14:editId="1DB43A0C">
            <wp:extent cx="6429375" cy="1900052"/>
            <wp:effectExtent l="0" t="0" r="0" b="5080"/>
            <wp:docPr id="603" name="Chart 603">
              <a:extLst xmlns:a="http://schemas.openxmlformats.org/drawingml/2006/main">
                <a:ext uri="{FF2B5EF4-FFF2-40B4-BE49-F238E27FC236}">
                  <a16:creationId xmlns:a16="http://schemas.microsoft.com/office/drawing/2014/main" id="{EBEC80D7-2033-420E-9714-B47A03548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3AC6240" w14:textId="77777777" w:rsidR="00243E52" w:rsidRPr="000B521B" w:rsidRDefault="00243E52" w:rsidP="0068477D">
      <w:pPr>
        <w:rPr>
          <w:rFonts w:ascii="Arial" w:eastAsia="Arial" w:hAnsi="Arial" w:cs="Arial"/>
          <w:color w:val="000000" w:themeColor="text1"/>
          <w:sz w:val="24"/>
          <w:szCs w:val="24"/>
        </w:rPr>
      </w:pPr>
    </w:p>
    <w:p w14:paraId="4DA16231" w14:textId="0FF9F274" w:rsidR="0068477D" w:rsidRPr="000B521B" w:rsidRDefault="0068477D" w:rsidP="0068477D">
      <w:pPr>
        <w:tabs>
          <w:tab w:val="left" w:pos="1425"/>
        </w:tabs>
        <w:rPr>
          <w:rFonts w:ascii="Arial" w:eastAsia="Arial" w:hAnsi="Arial" w:cs="Arial"/>
          <w:color w:val="000000" w:themeColor="text1"/>
          <w:sz w:val="24"/>
          <w:szCs w:val="24"/>
        </w:rPr>
      </w:pPr>
    </w:p>
    <w:p w14:paraId="6CF745CD" w14:textId="207CC181" w:rsidR="002741D6" w:rsidRPr="000B521B" w:rsidRDefault="00243E52" w:rsidP="009B5E8F">
      <w:pPr>
        <w:spacing w:line="360" w:lineRule="auto"/>
        <w:jc w:val="both"/>
        <w:rPr>
          <w:rFonts w:ascii="Arial" w:eastAsia="Arial" w:hAnsi="Arial" w:cs="Arial"/>
          <w:color w:val="000000" w:themeColor="text1"/>
          <w:sz w:val="24"/>
          <w:szCs w:val="24"/>
        </w:rPr>
      </w:pPr>
      <w:r w:rsidRPr="000B521B">
        <w:rPr>
          <w:rFonts w:ascii="Arial" w:eastAsia="Arial" w:hAnsi="Arial" w:cs="Arial"/>
          <w:noProof/>
          <w:color w:val="000000" w:themeColor="text1"/>
          <w:sz w:val="24"/>
          <w:szCs w:val="24"/>
        </w:rPr>
        <w:lastRenderedPageBreak/>
        <mc:AlternateContent>
          <mc:Choice Requires="wps">
            <w:drawing>
              <wp:anchor distT="45720" distB="45720" distL="114300" distR="114300" simplePos="0" relativeHeight="252555264" behindDoc="0" locked="0" layoutInCell="1" allowOverlap="1" wp14:anchorId="6D1847A7" wp14:editId="5781D10C">
                <wp:simplePos x="0" y="0"/>
                <wp:positionH relativeFrom="column">
                  <wp:posOffset>0</wp:posOffset>
                </wp:positionH>
                <wp:positionV relativeFrom="paragraph">
                  <wp:posOffset>470535</wp:posOffset>
                </wp:positionV>
                <wp:extent cx="6590030" cy="1983105"/>
                <wp:effectExtent l="76200" t="57150" r="96520" b="112395"/>
                <wp:wrapSquare wrapText="bothSides"/>
                <wp:docPr id="2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0030" cy="1983105"/>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5"/>
                        </a:lnRef>
                        <a:fillRef idx="2">
                          <a:schemeClr val="accent5"/>
                        </a:fillRef>
                        <a:effectRef idx="1">
                          <a:schemeClr val="accent5"/>
                        </a:effectRef>
                        <a:fontRef idx="minor">
                          <a:schemeClr val="dk1"/>
                        </a:fontRef>
                      </wps:style>
                      <wps:txbx>
                        <w:txbxContent>
                          <w:p w14:paraId="70930E1C" w14:textId="77777777" w:rsidR="00243E52" w:rsidRPr="00EB2CC0" w:rsidRDefault="00243E52" w:rsidP="002B5226">
                            <w:pPr>
                              <w:pStyle w:val="ListParagraph"/>
                              <w:numPr>
                                <w:ilvl w:val="0"/>
                                <w:numId w:val="9"/>
                              </w:numPr>
                              <w:spacing w:line="360" w:lineRule="auto"/>
                              <w:jc w:val="both"/>
                              <w:rPr>
                                <w:color w:val="000000" w:themeColor="text1"/>
                                <w:sz w:val="24"/>
                                <w:szCs w:val="24"/>
                              </w:rPr>
                            </w:pPr>
                            <w:r w:rsidRPr="00EB2CC0">
                              <w:rPr>
                                <w:color w:val="000000" w:themeColor="text1"/>
                                <w:sz w:val="24"/>
                                <w:szCs w:val="24"/>
                              </w:rPr>
                              <w:t xml:space="preserve">Exports are higher than imports due to the presence of major vinyl ester resin producers in the region. </w:t>
                            </w:r>
                          </w:p>
                          <w:p w14:paraId="54912B9A" w14:textId="77777777" w:rsidR="00243E52" w:rsidRPr="00EB2CC0" w:rsidRDefault="00243E52" w:rsidP="002B5226">
                            <w:pPr>
                              <w:pStyle w:val="ListParagraph"/>
                              <w:numPr>
                                <w:ilvl w:val="0"/>
                                <w:numId w:val="9"/>
                              </w:numPr>
                              <w:spacing w:line="360" w:lineRule="auto"/>
                              <w:jc w:val="both"/>
                              <w:rPr>
                                <w:color w:val="000000" w:themeColor="text1"/>
                                <w:sz w:val="24"/>
                                <w:szCs w:val="24"/>
                              </w:rPr>
                            </w:pPr>
                            <w:r w:rsidRPr="00EB2CC0">
                              <w:rPr>
                                <w:color w:val="000000" w:themeColor="text1"/>
                                <w:sz w:val="24"/>
                                <w:szCs w:val="24"/>
                              </w:rPr>
                              <w:t xml:space="preserve">Total export in 2020 stood at around 23 while imports stood at around 24 thousand </w:t>
                            </w:r>
                            <w:proofErr w:type="spellStart"/>
                            <w:r w:rsidRPr="00EB2CC0">
                              <w:rPr>
                                <w:color w:val="000000" w:themeColor="text1"/>
                                <w:sz w:val="24"/>
                                <w:szCs w:val="24"/>
                              </w:rPr>
                              <w:t>tonnes</w:t>
                            </w:r>
                            <w:proofErr w:type="spellEnd"/>
                            <w:r w:rsidRPr="00EB2CC0">
                              <w:rPr>
                                <w:color w:val="000000" w:themeColor="text1"/>
                                <w:sz w:val="24"/>
                                <w:szCs w:val="24"/>
                              </w:rPr>
                              <w:t xml:space="preserve">. Increasing export is attributed to the increasing demand for vinyl ester resin from </w:t>
                            </w:r>
                            <w:proofErr w:type="spellStart"/>
                            <w:r w:rsidRPr="00EB2CC0">
                              <w:rPr>
                                <w:color w:val="000000" w:themeColor="text1"/>
                                <w:sz w:val="24"/>
                                <w:szCs w:val="24"/>
                              </w:rPr>
                              <w:t>fibre</w:t>
                            </w:r>
                            <w:proofErr w:type="spellEnd"/>
                            <w:r w:rsidRPr="00EB2CC0">
                              <w:rPr>
                                <w:color w:val="000000" w:themeColor="text1"/>
                                <w:sz w:val="24"/>
                                <w:szCs w:val="24"/>
                              </w:rPr>
                              <w:t xml:space="preserve"> reinforced plastic (FRP) application in the pipe and tank industry. </w:t>
                            </w:r>
                          </w:p>
                          <w:p w14:paraId="60428E48" w14:textId="77777777" w:rsidR="00243E52" w:rsidRPr="00EB2CC0" w:rsidRDefault="00243E52" w:rsidP="002B5226">
                            <w:pPr>
                              <w:pStyle w:val="ListParagraph"/>
                              <w:numPr>
                                <w:ilvl w:val="0"/>
                                <w:numId w:val="9"/>
                              </w:numPr>
                              <w:spacing w:line="360" w:lineRule="auto"/>
                              <w:jc w:val="both"/>
                              <w:rPr>
                                <w:color w:val="000000" w:themeColor="text1"/>
                                <w:sz w:val="24"/>
                                <w:szCs w:val="24"/>
                              </w:rPr>
                            </w:pPr>
                            <w:r w:rsidRPr="00EB2CC0">
                              <w:rPr>
                                <w:color w:val="000000" w:themeColor="text1"/>
                                <w:sz w:val="24"/>
                                <w:szCs w:val="24"/>
                              </w:rPr>
                              <w:t>Several manufacturers are investing heavily in capacity expansion to meet the growing demand for vinyl ester resin in the region.</w:t>
                            </w:r>
                          </w:p>
                          <w:p w14:paraId="74594A1A" w14:textId="77777777" w:rsidR="00243E52" w:rsidRDefault="00243E52" w:rsidP="00243E5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847A7" id="_x0000_s1075" type="#_x0000_t202" style="position:absolute;left:0;text-align:left;margin-left:0;margin-top:37.05pt;width:518.9pt;height:156.15pt;z-index:25255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" fillcolor="#91bce3 [2168]" stroked="f" strokeweight=".5pt">
                <v:fill color2="#7aaddd [2616]" rotate="t" colors="0 #b1cbe9;.5 #a3c1e5;1 #92b9e4" focus="100%" type="gradient">
                  <o:fill v:ext="view" type="gradientUnscaled"/>
                </v:fill>
                <v:shadow on="t" color="black" opacity="20971f" offset="0,2.2pt"/>
                <v:textbox>
                  <w:txbxContent>
                    <w:p w14:paraId="70930E1C" w14:textId="77777777" w:rsidR="00243E52" w:rsidRPr="00EB2CC0" w:rsidRDefault="00243E52" w:rsidP="002B5226">
                      <w:pPr>
                        <w:pStyle w:val="ListParagraph"/>
                        <w:numPr>
                          <w:ilvl w:val="0"/>
                          <w:numId w:val="9"/>
                        </w:numPr>
                        <w:spacing w:line="360" w:lineRule="auto"/>
                        <w:jc w:val="both"/>
                        <w:rPr>
                          <w:color w:val="000000" w:themeColor="text1"/>
                          <w:sz w:val="24"/>
                          <w:szCs w:val="24"/>
                        </w:rPr>
                      </w:pPr>
                      <w:r w:rsidRPr="00EB2CC0">
                        <w:rPr>
                          <w:color w:val="000000" w:themeColor="text1"/>
                          <w:sz w:val="24"/>
                          <w:szCs w:val="24"/>
                        </w:rPr>
                        <w:t xml:space="preserve">Exports are higher than imports due to the presence of major vinyl ester resin producers in the region. </w:t>
                      </w:r>
                    </w:p>
                    <w:p w14:paraId="54912B9A" w14:textId="77777777" w:rsidR="00243E52" w:rsidRPr="00EB2CC0" w:rsidRDefault="00243E52" w:rsidP="002B5226">
                      <w:pPr>
                        <w:pStyle w:val="ListParagraph"/>
                        <w:numPr>
                          <w:ilvl w:val="0"/>
                          <w:numId w:val="9"/>
                        </w:numPr>
                        <w:spacing w:line="360" w:lineRule="auto"/>
                        <w:jc w:val="both"/>
                        <w:rPr>
                          <w:color w:val="000000" w:themeColor="text1"/>
                          <w:sz w:val="24"/>
                          <w:szCs w:val="24"/>
                        </w:rPr>
                      </w:pPr>
                      <w:r w:rsidRPr="00EB2CC0">
                        <w:rPr>
                          <w:color w:val="000000" w:themeColor="text1"/>
                          <w:sz w:val="24"/>
                          <w:szCs w:val="24"/>
                        </w:rPr>
                        <w:t xml:space="preserve">Total export in 2020 stood at around 23 while imports stood at around 24 thousand </w:t>
                      </w:r>
                      <w:proofErr w:type="spellStart"/>
                      <w:r w:rsidRPr="00EB2CC0">
                        <w:rPr>
                          <w:color w:val="000000" w:themeColor="text1"/>
                          <w:sz w:val="24"/>
                          <w:szCs w:val="24"/>
                        </w:rPr>
                        <w:t>tonnes</w:t>
                      </w:r>
                      <w:proofErr w:type="spellEnd"/>
                      <w:r w:rsidRPr="00EB2CC0">
                        <w:rPr>
                          <w:color w:val="000000" w:themeColor="text1"/>
                          <w:sz w:val="24"/>
                          <w:szCs w:val="24"/>
                        </w:rPr>
                        <w:t xml:space="preserve">. Increasing export is attributed to the increasing demand for vinyl ester resin from </w:t>
                      </w:r>
                      <w:proofErr w:type="spellStart"/>
                      <w:r w:rsidRPr="00EB2CC0">
                        <w:rPr>
                          <w:color w:val="000000" w:themeColor="text1"/>
                          <w:sz w:val="24"/>
                          <w:szCs w:val="24"/>
                        </w:rPr>
                        <w:t>fibre</w:t>
                      </w:r>
                      <w:proofErr w:type="spellEnd"/>
                      <w:r w:rsidRPr="00EB2CC0">
                        <w:rPr>
                          <w:color w:val="000000" w:themeColor="text1"/>
                          <w:sz w:val="24"/>
                          <w:szCs w:val="24"/>
                        </w:rPr>
                        <w:t xml:space="preserve"> reinforced plastic (FRP) application in the pipe and tank industry. </w:t>
                      </w:r>
                    </w:p>
                    <w:p w14:paraId="60428E48" w14:textId="77777777" w:rsidR="00243E52" w:rsidRPr="00EB2CC0" w:rsidRDefault="00243E52" w:rsidP="002B5226">
                      <w:pPr>
                        <w:pStyle w:val="ListParagraph"/>
                        <w:numPr>
                          <w:ilvl w:val="0"/>
                          <w:numId w:val="9"/>
                        </w:numPr>
                        <w:spacing w:line="360" w:lineRule="auto"/>
                        <w:jc w:val="both"/>
                        <w:rPr>
                          <w:color w:val="000000" w:themeColor="text1"/>
                          <w:sz w:val="24"/>
                          <w:szCs w:val="24"/>
                        </w:rPr>
                      </w:pPr>
                      <w:r w:rsidRPr="00EB2CC0">
                        <w:rPr>
                          <w:color w:val="000000" w:themeColor="text1"/>
                          <w:sz w:val="24"/>
                          <w:szCs w:val="24"/>
                        </w:rPr>
                        <w:t>Several manufacturers are investing heavily in capacity expansion to meet the growing demand for vinyl ester resin in the region.</w:t>
                      </w:r>
                    </w:p>
                    <w:p w14:paraId="74594A1A" w14:textId="77777777" w:rsidR="00243E52" w:rsidRDefault="00243E52" w:rsidP="00243E52"/>
                  </w:txbxContent>
                </v:textbox>
                <w10:wrap type="square"/>
              </v:shape>
            </w:pict>
          </mc:Fallback>
        </mc:AlternateContent>
      </w:r>
    </w:p>
    <w:p w14:paraId="23F4837A" w14:textId="77777777" w:rsidR="002741D6" w:rsidRPr="000B521B" w:rsidRDefault="002741D6" w:rsidP="009B5E8F">
      <w:pPr>
        <w:spacing w:line="360" w:lineRule="auto"/>
        <w:jc w:val="both"/>
        <w:rPr>
          <w:rFonts w:ascii="Arial" w:eastAsia="Arial" w:hAnsi="Arial" w:cs="Arial"/>
          <w:color w:val="000000" w:themeColor="text1"/>
          <w:sz w:val="24"/>
          <w:szCs w:val="24"/>
        </w:rPr>
      </w:pPr>
    </w:p>
    <w:p w14:paraId="39A6EDE2" w14:textId="77777777" w:rsidR="00243E52" w:rsidRPr="000B521B" w:rsidRDefault="00243E52" w:rsidP="00243E52">
      <w:pPr>
        <w:spacing w:line="360" w:lineRule="auto"/>
        <w:textAlignment w:val="baseline"/>
        <w:rPr>
          <w:rFonts w:ascii="Arial" w:eastAsia="Arial" w:hAnsi="Arial" w:cs="Arial"/>
          <w:b/>
          <w:color w:val="000000" w:themeColor="text1"/>
          <w:sz w:val="24"/>
          <w:szCs w:val="24"/>
        </w:rPr>
      </w:pPr>
      <w:r w:rsidRPr="000B521B">
        <w:rPr>
          <w:rFonts w:ascii="Arial" w:eastAsia="Arial" w:hAnsi="Arial" w:cs="Arial"/>
          <w:b/>
          <w:color w:val="000000" w:themeColor="text1"/>
          <w:sz w:val="24"/>
          <w:szCs w:val="24"/>
        </w:rPr>
        <w:t>Electronic, Telecommunication and Renewables sector have high latent demand in APAC region:</w:t>
      </w:r>
    </w:p>
    <w:p w14:paraId="5400D429" w14:textId="77777777" w:rsidR="00243E52" w:rsidRPr="000B521B" w:rsidRDefault="00243E52" w:rsidP="002B5226">
      <w:pPr>
        <w:pStyle w:val="ListParagraph"/>
        <w:numPr>
          <w:ilvl w:val="0"/>
          <w:numId w:val="17"/>
        </w:numPr>
        <w:spacing w:line="360" w:lineRule="auto"/>
        <w:jc w:val="both"/>
        <w:textAlignment w:val="baseline"/>
        <w:rPr>
          <w:bCs/>
          <w:color w:val="000000" w:themeColor="text1"/>
          <w:sz w:val="24"/>
          <w:szCs w:val="24"/>
        </w:rPr>
      </w:pPr>
      <w:r w:rsidRPr="000B521B">
        <w:rPr>
          <w:bCs/>
          <w:color w:val="000000" w:themeColor="text1"/>
          <w:sz w:val="24"/>
          <w:szCs w:val="24"/>
        </w:rPr>
        <w:t xml:space="preserve">Increasing market of electronic parts due to development in telecommunication technologies as well as 5G revolution in mobile application has led to increase in consumption of LCD and touch panels leading to increasing demand of Vinyl ester resin. </w:t>
      </w:r>
    </w:p>
    <w:p w14:paraId="3ED819A9" w14:textId="77777777" w:rsidR="00243E52" w:rsidRPr="000B521B" w:rsidRDefault="00243E52" w:rsidP="002B5226">
      <w:pPr>
        <w:pStyle w:val="ListParagraph"/>
        <w:numPr>
          <w:ilvl w:val="0"/>
          <w:numId w:val="17"/>
        </w:numPr>
        <w:spacing w:line="360" w:lineRule="auto"/>
        <w:jc w:val="both"/>
        <w:textAlignment w:val="baseline"/>
        <w:rPr>
          <w:bCs/>
          <w:color w:val="000000" w:themeColor="text1"/>
          <w:sz w:val="24"/>
          <w:szCs w:val="24"/>
        </w:rPr>
      </w:pPr>
      <w:r w:rsidRPr="000B521B">
        <w:rPr>
          <w:bCs/>
          <w:color w:val="000000" w:themeColor="text1"/>
          <w:sz w:val="24"/>
          <w:szCs w:val="24"/>
        </w:rPr>
        <w:t>Vinyl ester resin is used as inner lining material in electronic items due to its excellent corrosion and chemical resistance properties.</w:t>
      </w:r>
    </w:p>
    <w:p w14:paraId="035D5066" w14:textId="77777777" w:rsidR="00243E52" w:rsidRPr="000B521B" w:rsidRDefault="00243E52" w:rsidP="002B5226">
      <w:pPr>
        <w:pStyle w:val="ListParagraph"/>
        <w:numPr>
          <w:ilvl w:val="0"/>
          <w:numId w:val="17"/>
        </w:numPr>
        <w:spacing w:line="360" w:lineRule="auto"/>
        <w:jc w:val="both"/>
        <w:textAlignment w:val="baseline"/>
        <w:rPr>
          <w:bCs/>
          <w:color w:val="000000" w:themeColor="text1"/>
          <w:sz w:val="24"/>
          <w:szCs w:val="24"/>
        </w:rPr>
      </w:pPr>
      <w:r w:rsidRPr="000B521B">
        <w:rPr>
          <w:bCs/>
          <w:color w:val="000000" w:themeColor="text1"/>
          <w:sz w:val="24"/>
          <w:szCs w:val="24"/>
        </w:rPr>
        <w:t xml:space="preserve">Vinyl ester resin has also application in semiconductor and chip encapsulation due to its heat resistance properties. Growth of display panel market has augmented the demand of display driver chips. </w:t>
      </w:r>
    </w:p>
    <w:p w14:paraId="2DE21107" w14:textId="77777777" w:rsidR="00243E52" w:rsidRPr="000B521B" w:rsidRDefault="00243E52" w:rsidP="002B5226">
      <w:pPr>
        <w:pStyle w:val="ListParagraph"/>
        <w:numPr>
          <w:ilvl w:val="0"/>
          <w:numId w:val="17"/>
        </w:numPr>
        <w:spacing w:line="360" w:lineRule="auto"/>
        <w:jc w:val="both"/>
        <w:textAlignment w:val="baseline"/>
        <w:rPr>
          <w:bCs/>
          <w:color w:val="000000" w:themeColor="text1"/>
          <w:sz w:val="24"/>
          <w:szCs w:val="24"/>
        </w:rPr>
      </w:pPr>
      <w:r w:rsidRPr="000B521B">
        <w:rPr>
          <w:bCs/>
          <w:color w:val="000000" w:themeColor="text1"/>
          <w:sz w:val="24"/>
          <w:szCs w:val="24"/>
        </w:rPr>
        <w:t>As per CINNO survey, APAC demand of display driver chips in 2020 is valued around 6 billion which is 8.7% rise from 2019 value. Moreover, demand for smartphone driver chips valued around 1.2 billion in 2020.</w:t>
      </w:r>
    </w:p>
    <w:p w14:paraId="54B40751" w14:textId="77777777" w:rsidR="00243E52" w:rsidRPr="000B521B" w:rsidRDefault="00243E52" w:rsidP="00243E52">
      <w:pPr>
        <w:spacing w:line="360" w:lineRule="auto"/>
        <w:jc w:val="both"/>
        <w:textAlignment w:val="baseline"/>
        <w:rPr>
          <w:rFonts w:ascii="Arial" w:eastAsia="Arial" w:hAnsi="Arial" w:cs="Arial"/>
          <w:bCs/>
          <w:color w:val="000000" w:themeColor="text1"/>
          <w:sz w:val="24"/>
          <w:szCs w:val="24"/>
          <w:lang w:val="en-US"/>
        </w:rPr>
      </w:pPr>
      <w:r w:rsidRPr="000B521B">
        <w:rPr>
          <w:rFonts w:ascii="Arial" w:eastAsia="Arial" w:hAnsi="Arial" w:cs="Arial"/>
          <w:b/>
          <w:bCs/>
          <w:color w:val="000000" w:themeColor="text1"/>
          <w:sz w:val="24"/>
          <w:szCs w:val="24"/>
          <w:lang w:val="en-US"/>
        </w:rPr>
        <w:t>LCD Smartphone display driver chips vendor shipment share, 2020</w:t>
      </w:r>
    </w:p>
    <w:p w14:paraId="19899D19" w14:textId="191A45F0" w:rsidR="00243E52" w:rsidRPr="000B521B" w:rsidRDefault="00243E52" w:rsidP="00243E52">
      <w:pPr>
        <w:spacing w:line="360" w:lineRule="auto"/>
        <w:jc w:val="both"/>
        <w:textAlignment w:val="baseline"/>
        <w:rPr>
          <w:rFonts w:ascii="Arial" w:eastAsia="Arial" w:hAnsi="Arial" w:cs="Arial"/>
          <w:bCs/>
          <w:color w:val="000000" w:themeColor="text1"/>
          <w:sz w:val="24"/>
          <w:szCs w:val="24"/>
          <w:lang w:val="en-US"/>
        </w:rPr>
      </w:pPr>
      <w:r w:rsidRPr="000B521B">
        <w:rPr>
          <w:rFonts w:ascii="Arial" w:hAnsi="Arial" w:cs="Arial"/>
          <w:bCs/>
          <w:noProof/>
          <w:color w:val="000000" w:themeColor="text1"/>
        </w:rPr>
        <mc:AlternateContent>
          <mc:Choice Requires="wps">
            <w:drawing>
              <wp:anchor distT="0" distB="0" distL="114300" distR="114300" simplePos="0" relativeHeight="252557312" behindDoc="0" locked="0" layoutInCell="1" allowOverlap="1" wp14:anchorId="34B9BC69" wp14:editId="39BC1055">
                <wp:simplePos x="0" y="0"/>
                <wp:positionH relativeFrom="margin">
                  <wp:posOffset>4500748</wp:posOffset>
                </wp:positionH>
                <wp:positionV relativeFrom="paragraph">
                  <wp:posOffset>1880969</wp:posOffset>
                </wp:positionV>
                <wp:extent cx="1889760" cy="266700"/>
                <wp:effectExtent l="0" t="0" r="0" b="0"/>
                <wp:wrapNone/>
                <wp:docPr id="2208"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6C1E05F8" w14:textId="731F0CF8" w:rsidR="00243E52" w:rsidRPr="00687E98" w:rsidRDefault="00243E52" w:rsidP="00243E5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CINNO</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4B9BC69" id="_x0000_s1076" type="#_x0000_t202" style="position:absolute;left:0;text-align:left;margin-left:354.4pt;margin-top:148.1pt;width:148.8pt;height:21pt;z-index:25255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" filled="f" stroked="f">
                <v:textbox>
                  <w:txbxContent>
                    <w:p w14:paraId="6C1E05F8" w14:textId="731F0CF8" w:rsidR="00243E52" w:rsidRPr="00687E98" w:rsidRDefault="00243E52" w:rsidP="00243E5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CINNO</w:t>
                      </w:r>
                    </w:p>
                  </w:txbxContent>
                </v:textbox>
                <w10:wrap anchorx="margin"/>
              </v:shape>
            </w:pict>
          </mc:Fallback>
        </mc:AlternateContent>
      </w:r>
      <w:r w:rsidRPr="000B521B">
        <w:rPr>
          <w:rFonts w:ascii="Arial" w:eastAsia="Arial" w:hAnsi="Arial" w:cs="Arial"/>
          <w:bCs/>
          <w:noProof/>
          <w:color w:val="000000" w:themeColor="text1"/>
          <w:sz w:val="24"/>
          <w:szCs w:val="24"/>
        </w:rPr>
        <w:drawing>
          <wp:inline distT="0" distB="0" distL="0" distR="0" wp14:anchorId="753C667A" wp14:editId="635BA513">
            <wp:extent cx="6457950" cy="1828800"/>
            <wp:effectExtent l="0" t="0" r="0" b="0"/>
            <wp:docPr id="2205" name="Chart 2205">
              <a:extLst xmlns:a="http://schemas.openxmlformats.org/drawingml/2006/main">
                <a:ext uri="{FF2B5EF4-FFF2-40B4-BE49-F238E27FC236}">
                  <a16:creationId xmlns:a16="http://schemas.microsoft.com/office/drawing/2014/main" id="{F3FC28F2-8CF9-4855-B040-C344F65F75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F5C866C" w14:textId="74270C92" w:rsidR="00243E52" w:rsidRPr="000B521B" w:rsidRDefault="00243E52" w:rsidP="00243E52">
      <w:pPr>
        <w:spacing w:line="360" w:lineRule="auto"/>
        <w:jc w:val="both"/>
        <w:textAlignment w:val="baseline"/>
        <w:rPr>
          <w:rFonts w:ascii="Arial" w:eastAsia="Arial" w:hAnsi="Arial" w:cs="Arial"/>
          <w:b/>
          <w:bCs/>
          <w:color w:val="000000" w:themeColor="text1"/>
          <w:sz w:val="24"/>
          <w:szCs w:val="24"/>
          <w:lang w:val="en-US"/>
        </w:rPr>
      </w:pPr>
    </w:p>
    <w:p w14:paraId="2B9DBBDF" w14:textId="77777777" w:rsidR="00243E52" w:rsidRPr="000B521B" w:rsidRDefault="00243E52" w:rsidP="00243E52">
      <w:pPr>
        <w:spacing w:line="360" w:lineRule="auto"/>
        <w:jc w:val="both"/>
        <w:textAlignment w:val="baseline"/>
        <w:rPr>
          <w:rFonts w:ascii="Arial" w:eastAsia="Arial" w:hAnsi="Arial" w:cs="Arial"/>
          <w:bCs/>
          <w:color w:val="000000" w:themeColor="text1"/>
          <w:sz w:val="24"/>
          <w:szCs w:val="24"/>
          <w:lang w:val="en-US"/>
        </w:rPr>
      </w:pPr>
      <w:r w:rsidRPr="000B521B">
        <w:rPr>
          <w:rFonts w:ascii="Arial" w:eastAsia="Arial" w:hAnsi="Arial" w:cs="Arial"/>
          <w:b/>
          <w:bCs/>
          <w:color w:val="000000" w:themeColor="text1"/>
          <w:sz w:val="24"/>
          <w:szCs w:val="24"/>
          <w:lang w:val="en-US"/>
        </w:rPr>
        <w:t>Renewable energy Consumption in Asia-Pacific region in 2020, By Country (In exajoules)</w:t>
      </w:r>
    </w:p>
    <w:p w14:paraId="5D3D1D4C" w14:textId="77777777" w:rsidR="00243E52" w:rsidRPr="000B521B" w:rsidRDefault="00243E52" w:rsidP="00243E52">
      <w:pPr>
        <w:spacing w:line="360" w:lineRule="auto"/>
        <w:jc w:val="both"/>
        <w:textAlignment w:val="baseline"/>
        <w:rPr>
          <w:rFonts w:ascii="Arial" w:eastAsia="Arial" w:hAnsi="Arial" w:cs="Arial"/>
          <w:bCs/>
          <w:color w:val="000000" w:themeColor="text1"/>
          <w:sz w:val="24"/>
          <w:szCs w:val="24"/>
          <w:lang w:val="en-US"/>
        </w:rPr>
      </w:pPr>
      <w:r w:rsidRPr="000B521B">
        <w:rPr>
          <w:rFonts w:ascii="Arial" w:eastAsia="Arial" w:hAnsi="Arial" w:cs="Arial"/>
          <w:bCs/>
          <w:noProof/>
          <w:color w:val="000000" w:themeColor="text1"/>
          <w:sz w:val="24"/>
          <w:szCs w:val="24"/>
        </w:rPr>
        <mc:AlternateContent>
          <mc:Choice Requires="wps">
            <w:drawing>
              <wp:anchor distT="0" distB="0" distL="114300" distR="114300" simplePos="0" relativeHeight="252553216" behindDoc="0" locked="0" layoutInCell="1" allowOverlap="1" wp14:anchorId="54252FAD" wp14:editId="31A2D8B7">
                <wp:simplePos x="0" y="0"/>
                <wp:positionH relativeFrom="column">
                  <wp:posOffset>-60325</wp:posOffset>
                </wp:positionH>
                <wp:positionV relativeFrom="paragraph">
                  <wp:posOffset>152326</wp:posOffset>
                </wp:positionV>
                <wp:extent cx="6650182" cy="1460665"/>
                <wp:effectExtent l="76200" t="57150" r="93980" b="120650"/>
                <wp:wrapNone/>
                <wp:docPr id="4" name="TextBox 3">
                  <a:extLst xmlns:a="http://schemas.openxmlformats.org/drawingml/2006/main">
                    <a:ext uri="{FF2B5EF4-FFF2-40B4-BE49-F238E27FC236}">
                      <a16:creationId xmlns:a16="http://schemas.microsoft.com/office/drawing/2014/main" id="{5570026E-A6A1-4EFB-AE64-B142025B2FEA}"/>
                    </a:ext>
                  </a:extLst>
                </wp:docPr>
                <wp:cNvGraphicFramePr/>
                <a:graphic xmlns:a="http://schemas.openxmlformats.org/drawingml/2006/main">
                  <a:graphicData uri="http://schemas.microsoft.com/office/word/2010/wordprocessingShape">
                    <wps:wsp>
                      <wps:cNvSpPr txBox="1"/>
                      <wps:spPr>
                        <a:xfrm>
                          <a:off x="0" y="0"/>
                          <a:ext cx="6650182" cy="1460665"/>
                        </a:xfrm>
                        <a:prstGeom prst="rect">
                          <a:avLst/>
                        </a:prstGeom>
                        <a:solidFill>
                          <a:schemeClr val="accent5"/>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rgbClr r="0" g="0" b="0"/>
                        </a:lnRef>
                        <a:fillRef idx="0">
                          <a:scrgbClr r="0" g="0" b="0"/>
                        </a:fillRef>
                        <a:effectRef idx="0">
                          <a:scrgbClr r="0" g="0" b="0"/>
                        </a:effectRef>
                        <a:fontRef idx="minor">
                          <a:schemeClr val="lt1"/>
                        </a:fontRef>
                      </wps:style>
                      <wps:txbx>
                        <w:txbxContent>
                          <w:p w14:paraId="5C54BB6B" w14:textId="77777777" w:rsidR="00243E52" w:rsidRPr="0015661D" w:rsidRDefault="00243E52" w:rsidP="00243E52">
                            <w:pPr>
                              <w:spacing w:line="480" w:lineRule="auto"/>
                              <w:jc w:val="both"/>
                              <w:rPr>
                                <w:rFonts w:ascii="Arial" w:eastAsia="Verdana" w:hAnsi="Arial" w:cs="Arial"/>
                                <w:color w:val="000000" w:themeColor="text1"/>
                                <w:kern w:val="24"/>
                                <w:sz w:val="24"/>
                                <w:szCs w:val="24"/>
                              </w:rPr>
                            </w:pPr>
                            <w:r w:rsidRPr="0015661D">
                              <w:rPr>
                                <w:rFonts w:ascii="Arial" w:eastAsia="Verdana" w:hAnsi="Arial" w:cs="Arial"/>
                                <w:color w:val="000000" w:themeColor="text1"/>
                                <w:kern w:val="24"/>
                                <w:sz w:val="24"/>
                                <w:szCs w:val="24"/>
                              </w:rPr>
                              <w:t>China holds largest share of renewable energy consumption in Asia Pacific region led by increasing investments into development of renewable energy. China’s consumption of renewable energy is approximately 8 exajoules in 2020. India and Japan are also significantly increasing investments into building energy infrastructure such as solar energy and wind energy.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4252FAD" id="TextBox 3" o:spid="_x0000_s1077" type="#_x0000_t202" style="position:absolute;left:0;text-align:left;margin-left:-4.75pt;margin-top:12pt;width:523.65pt;height:115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" fillcolor="#5b9bd5 [3208]" stroked="f">
                <v:shadow on="t" color="black" opacity="20971f" offset="0,2.2pt"/>
                <v:textbox>
                  <w:txbxContent>
                    <w:p w14:paraId="5C54BB6B" w14:textId="77777777" w:rsidR="00243E52" w:rsidRPr="0015661D" w:rsidRDefault="00243E52" w:rsidP="00243E52">
                      <w:pPr>
                        <w:spacing w:line="480" w:lineRule="auto"/>
                        <w:jc w:val="both"/>
                        <w:rPr>
                          <w:rFonts w:ascii="Arial" w:eastAsia="Verdana" w:hAnsi="Arial" w:cs="Arial"/>
                          <w:color w:val="000000" w:themeColor="text1"/>
                          <w:kern w:val="24"/>
                          <w:sz w:val="24"/>
                          <w:szCs w:val="24"/>
                        </w:rPr>
                      </w:pPr>
                      <w:r w:rsidRPr="0015661D">
                        <w:rPr>
                          <w:rFonts w:ascii="Arial" w:eastAsia="Verdana" w:hAnsi="Arial" w:cs="Arial"/>
                          <w:color w:val="000000" w:themeColor="text1"/>
                          <w:kern w:val="24"/>
                          <w:sz w:val="24"/>
                          <w:szCs w:val="24"/>
                        </w:rPr>
                        <w:t>China holds largest share of renewable energy consumption in Asia Pacific region led by increasing investments into development of renewable energy. China’s consumption of renewable energy is approximately 8 exajoules in 2020. India and Japan are also significantly increasing investments into building energy infrastructure such as solar energy and wind energy.</w:t>
                      </w:r>
                    </w:p>
                  </w:txbxContent>
                </v:textbox>
              </v:shape>
            </w:pict>
          </mc:Fallback>
        </mc:AlternateContent>
      </w:r>
    </w:p>
    <w:p w14:paraId="0C99CACC" w14:textId="77777777" w:rsidR="00243E52" w:rsidRPr="000B521B" w:rsidRDefault="00243E52" w:rsidP="00243E52">
      <w:pPr>
        <w:spacing w:line="360" w:lineRule="auto"/>
        <w:textAlignment w:val="baseline"/>
        <w:rPr>
          <w:rFonts w:ascii="Arial" w:eastAsia="Arial" w:hAnsi="Arial" w:cs="Arial"/>
          <w:b/>
          <w:color w:val="000000" w:themeColor="text1"/>
          <w:sz w:val="24"/>
          <w:szCs w:val="24"/>
        </w:rPr>
      </w:pPr>
    </w:p>
    <w:p w14:paraId="0305B3F4" w14:textId="77777777" w:rsidR="00243E52" w:rsidRPr="000B521B" w:rsidRDefault="00243E52" w:rsidP="00243E52">
      <w:pPr>
        <w:spacing w:line="360" w:lineRule="auto"/>
        <w:textAlignment w:val="baseline"/>
        <w:rPr>
          <w:rFonts w:ascii="Arial" w:hAnsi="Arial" w:cs="Arial"/>
          <w:b/>
          <w:bCs/>
          <w:sz w:val="24"/>
          <w:szCs w:val="24"/>
        </w:rPr>
      </w:pPr>
    </w:p>
    <w:p w14:paraId="0CD541D4" w14:textId="77777777" w:rsidR="00243E52" w:rsidRPr="000B521B" w:rsidRDefault="00243E52" w:rsidP="00243E52">
      <w:pPr>
        <w:spacing w:line="360" w:lineRule="auto"/>
        <w:textAlignment w:val="baseline"/>
        <w:rPr>
          <w:rFonts w:ascii="Arial" w:hAnsi="Arial" w:cs="Arial"/>
          <w:b/>
          <w:bCs/>
          <w:sz w:val="24"/>
          <w:szCs w:val="24"/>
        </w:rPr>
      </w:pPr>
    </w:p>
    <w:p w14:paraId="6C4B1F9B" w14:textId="77777777" w:rsidR="00243E52" w:rsidRPr="000B521B" w:rsidRDefault="00243E52" w:rsidP="00243E52">
      <w:pPr>
        <w:spacing w:line="360" w:lineRule="auto"/>
        <w:textAlignment w:val="baseline"/>
        <w:rPr>
          <w:rFonts w:ascii="Arial" w:hAnsi="Arial" w:cs="Arial"/>
          <w:b/>
          <w:bCs/>
          <w:sz w:val="24"/>
          <w:szCs w:val="24"/>
        </w:rPr>
      </w:pPr>
    </w:p>
    <w:p w14:paraId="190879FC" w14:textId="1610E5DB" w:rsidR="00243E52" w:rsidRPr="000B521B" w:rsidRDefault="00243E52" w:rsidP="00243E52">
      <w:pPr>
        <w:spacing w:line="360" w:lineRule="auto"/>
        <w:textAlignment w:val="baseline"/>
        <w:rPr>
          <w:rFonts w:ascii="Arial" w:hAnsi="Arial" w:cs="Arial"/>
          <w:sz w:val="24"/>
          <w:szCs w:val="24"/>
        </w:rPr>
      </w:pPr>
      <w:r w:rsidRPr="000B521B">
        <w:rPr>
          <w:rFonts w:ascii="Arial" w:hAnsi="Arial" w:cs="Arial"/>
          <w:bCs/>
          <w:noProof/>
          <w:color w:val="000000" w:themeColor="text1"/>
        </w:rPr>
        <mc:AlternateContent>
          <mc:Choice Requires="wps">
            <w:drawing>
              <wp:anchor distT="0" distB="0" distL="114300" distR="114300" simplePos="0" relativeHeight="252559360" behindDoc="0" locked="0" layoutInCell="1" allowOverlap="1" wp14:anchorId="214ECB17" wp14:editId="10EA7CFF">
                <wp:simplePos x="0" y="0"/>
                <wp:positionH relativeFrom="margin">
                  <wp:posOffset>4500748</wp:posOffset>
                </wp:positionH>
                <wp:positionV relativeFrom="paragraph">
                  <wp:posOffset>1709420</wp:posOffset>
                </wp:positionV>
                <wp:extent cx="1889760" cy="266700"/>
                <wp:effectExtent l="0" t="0" r="0" b="0"/>
                <wp:wrapNone/>
                <wp:docPr id="2209"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52C621F0" w14:textId="6869EF7F" w:rsidR="00243E52" w:rsidRPr="00687E98" w:rsidRDefault="00243E52" w:rsidP="00243E5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w:t>
                            </w:r>
                            <w:r>
                              <w:rPr>
                                <w:rFonts w:ascii="Verdana" w:eastAsia="Verdana" w:hAnsi="Verdana" w:cs="Verdana"/>
                                <w:i/>
                                <w:iCs/>
                                <w:color w:val="7F7F7F"/>
                                <w:kern w:val="24"/>
                                <w:sz w:val="12"/>
                                <w:szCs w:val="12"/>
                                <w14:textFill>
                                  <w14:solidFill>
                                    <w14:srgbClr w14:val="7F7F7F">
                                      <w14:lumMod w14:val="50000"/>
                                    </w14:srgbClr>
                                  </w14:solidFill>
                                </w14:textFill>
                              </w:rPr>
                              <w:t xml:space="preserve"> IRENA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14ECB17" id="_x0000_s1078" type="#_x0000_t202" style="position:absolute;margin-left:354.4pt;margin-top:134.6pt;width:148.8pt;height:21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" filled="f" stroked="f">
                <v:textbox>
                  <w:txbxContent>
                    <w:p w14:paraId="52C621F0" w14:textId="6869EF7F" w:rsidR="00243E52" w:rsidRPr="00687E98" w:rsidRDefault="00243E52" w:rsidP="00243E5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w:t>
                      </w:r>
                      <w:r>
                        <w:rPr>
                          <w:rFonts w:ascii="Verdana" w:eastAsia="Verdana" w:hAnsi="Verdana" w:cs="Verdana"/>
                          <w:i/>
                          <w:iCs/>
                          <w:color w:val="7F7F7F"/>
                          <w:kern w:val="24"/>
                          <w:sz w:val="12"/>
                          <w:szCs w:val="12"/>
                          <w14:textFill>
                            <w14:solidFill>
                              <w14:srgbClr w14:val="7F7F7F">
                                <w14:lumMod w14:val="50000"/>
                              </w14:srgbClr>
                            </w14:solidFill>
                          </w14:textFill>
                        </w:rPr>
                        <w:t xml:space="preserve"> IRENA</w:t>
                      </w:r>
                    </w:p>
                  </w:txbxContent>
                </v:textbox>
                <w10:wrap anchorx="margin"/>
              </v:shape>
            </w:pict>
          </mc:Fallback>
        </mc:AlternateContent>
      </w:r>
      <w:r w:rsidRPr="000B521B">
        <w:rPr>
          <w:rFonts w:ascii="Arial" w:hAnsi="Arial" w:cs="Arial"/>
          <w:noProof/>
          <w:sz w:val="24"/>
          <w:szCs w:val="24"/>
        </w:rPr>
        <w:drawing>
          <wp:inline distT="0" distB="0" distL="0" distR="0" wp14:anchorId="4F60A84A" wp14:editId="28787456">
            <wp:extent cx="6457950" cy="1710047"/>
            <wp:effectExtent l="0" t="0" r="0" b="5080"/>
            <wp:docPr id="2207" name="Chart 2207">
              <a:extLst xmlns:a="http://schemas.openxmlformats.org/drawingml/2006/main">
                <a:ext uri="{FF2B5EF4-FFF2-40B4-BE49-F238E27FC236}">
                  <a16:creationId xmlns:a16="http://schemas.microsoft.com/office/drawing/2014/main" id="{E7143DEF-176F-410B-B811-499D729645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F264F81" w14:textId="76DF09D9" w:rsidR="0068383C" w:rsidRPr="000B521B" w:rsidRDefault="0068383C" w:rsidP="009B5E8F">
      <w:pPr>
        <w:spacing w:line="360" w:lineRule="auto"/>
        <w:jc w:val="both"/>
        <w:rPr>
          <w:rFonts w:ascii="Arial" w:eastAsia="Arial" w:hAnsi="Arial" w:cs="Arial"/>
          <w:color w:val="000000" w:themeColor="text1"/>
          <w:sz w:val="24"/>
          <w:szCs w:val="24"/>
        </w:rPr>
      </w:pPr>
    </w:p>
    <w:p w14:paraId="52101A63" w14:textId="77777777" w:rsidR="00912B14" w:rsidRPr="000B521B" w:rsidRDefault="00912B14" w:rsidP="00912B14">
      <w:pPr>
        <w:spacing w:line="360" w:lineRule="auto"/>
        <w:textAlignment w:val="baseline"/>
        <w:rPr>
          <w:rFonts w:ascii="Arial" w:hAnsi="Arial" w:cs="Arial"/>
          <w:b/>
          <w:bCs/>
          <w:sz w:val="24"/>
          <w:szCs w:val="24"/>
        </w:rPr>
      </w:pPr>
      <w:r w:rsidRPr="000B521B">
        <w:rPr>
          <w:rFonts w:ascii="Arial" w:hAnsi="Arial" w:cs="Arial"/>
          <w:b/>
          <w:bCs/>
          <w:sz w:val="24"/>
          <w:szCs w:val="24"/>
        </w:rPr>
        <w:t>3.2.1.2. Operating Efficiency</w:t>
      </w:r>
    </w:p>
    <w:p w14:paraId="75B409E0" w14:textId="08101DCD" w:rsidR="00E913AE" w:rsidRPr="000B521B" w:rsidRDefault="00912B14" w:rsidP="00912B14">
      <w:pPr>
        <w:spacing w:line="360" w:lineRule="auto"/>
        <w:textAlignment w:val="baseline"/>
        <w:rPr>
          <w:rFonts w:ascii="Arial" w:hAnsi="Arial" w:cs="Arial"/>
          <w:b/>
          <w:bCs/>
          <w:sz w:val="24"/>
          <w:szCs w:val="24"/>
        </w:rPr>
        <w:sectPr w:rsidR="00E913AE"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B521B">
        <w:rPr>
          <w:rFonts w:ascii="Arial" w:hAnsi="Arial" w:cs="Arial"/>
          <w:b/>
          <w:bCs/>
          <w:sz w:val="24"/>
          <w:szCs w:val="24"/>
        </w:rPr>
        <w:t>Asia Pacific Vinyl Ester Resin Operating Efficiency (Percentage), 2015-2030F</w:t>
      </w:r>
    </w:p>
    <w:p w14:paraId="1F241D9E" w14:textId="114C419E" w:rsidR="0068477D" w:rsidRPr="000B521B" w:rsidRDefault="0068477D" w:rsidP="00CB55FA">
      <w:pPr>
        <w:tabs>
          <w:tab w:val="left" w:pos="1905"/>
        </w:tabs>
        <w:spacing w:line="480" w:lineRule="auto"/>
        <w:rPr>
          <w:rFonts w:ascii="Arial" w:eastAsia="Arial" w:hAnsi="Arial" w:cs="Arial"/>
          <w:color w:val="000000" w:themeColor="text1"/>
          <w:sz w:val="24"/>
          <w:szCs w:val="24"/>
        </w:rPr>
      </w:pPr>
      <w:r w:rsidRPr="000B521B">
        <w:rPr>
          <w:rFonts w:ascii="Arial" w:eastAsia="Arial" w:hAnsi="Arial" w:cs="Arial"/>
          <w:noProof/>
          <w:color w:val="000000" w:themeColor="text1"/>
          <w:sz w:val="24"/>
          <w:szCs w:val="24"/>
        </w:rPr>
        <w:drawing>
          <wp:inline distT="0" distB="0" distL="0" distR="0" wp14:anchorId="722B8A0F" wp14:editId="2D779B5F">
            <wp:extent cx="6457950" cy="2247900"/>
            <wp:effectExtent l="0" t="0" r="0" b="0"/>
            <wp:docPr id="605" name="Chart 605">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3A4C310" w14:textId="77777777" w:rsidR="00243E52" w:rsidRPr="000B521B" w:rsidRDefault="00243E52" w:rsidP="0061645E">
      <w:pPr>
        <w:spacing w:line="360" w:lineRule="auto"/>
        <w:textAlignment w:val="baseline"/>
        <w:rPr>
          <w:rFonts w:ascii="Arial" w:hAnsi="Arial" w:cs="Arial"/>
          <w:b/>
          <w:bCs/>
          <w:sz w:val="24"/>
          <w:szCs w:val="24"/>
        </w:rPr>
      </w:pPr>
    </w:p>
    <w:p w14:paraId="6EC3855C" w14:textId="77777777" w:rsidR="00243E52" w:rsidRPr="000B521B" w:rsidRDefault="00243E52" w:rsidP="0061645E">
      <w:pPr>
        <w:spacing w:line="360" w:lineRule="auto"/>
        <w:textAlignment w:val="baseline"/>
        <w:rPr>
          <w:rFonts w:ascii="Arial" w:hAnsi="Arial" w:cs="Arial"/>
          <w:b/>
          <w:bCs/>
          <w:sz w:val="24"/>
          <w:szCs w:val="24"/>
        </w:rPr>
      </w:pPr>
    </w:p>
    <w:p w14:paraId="35E657D9" w14:textId="77777777" w:rsidR="00243E52" w:rsidRPr="000B521B" w:rsidRDefault="00243E52" w:rsidP="0061645E">
      <w:pPr>
        <w:spacing w:line="360" w:lineRule="auto"/>
        <w:textAlignment w:val="baseline"/>
        <w:rPr>
          <w:rFonts w:ascii="Arial" w:hAnsi="Arial" w:cs="Arial"/>
          <w:b/>
          <w:bCs/>
          <w:sz w:val="24"/>
          <w:szCs w:val="24"/>
        </w:rPr>
      </w:pPr>
    </w:p>
    <w:p w14:paraId="73E7E8D7" w14:textId="0B2E39BE" w:rsidR="00477C5A" w:rsidRPr="000B521B" w:rsidRDefault="00477C5A" w:rsidP="00477C5A">
      <w:pPr>
        <w:rPr>
          <w:rFonts w:ascii="Arial" w:eastAsia="Arial" w:hAnsi="Arial" w:cs="Arial"/>
          <w:b/>
          <w:bCs/>
          <w:color w:val="000000" w:themeColor="text1"/>
          <w:sz w:val="24"/>
          <w:szCs w:val="24"/>
        </w:rPr>
      </w:pPr>
      <w:r w:rsidRPr="000B521B">
        <w:rPr>
          <w:rFonts w:ascii="Arial" w:eastAsia="Arial" w:hAnsi="Arial" w:cs="Arial"/>
          <w:b/>
          <w:bCs/>
          <w:color w:val="000000" w:themeColor="text1"/>
          <w:sz w:val="24"/>
          <w:szCs w:val="24"/>
        </w:rPr>
        <w:t>Real GDP Growth Forecast for Major Economies in APAC Region</w:t>
      </w:r>
    </w:p>
    <w:p w14:paraId="0769D9A3" w14:textId="77777777" w:rsidR="00477C5A" w:rsidRPr="000B521B" w:rsidRDefault="00477C5A" w:rsidP="00477C5A">
      <w:pPr>
        <w:rPr>
          <w:rFonts w:ascii="Arial" w:eastAsia="Arial" w:hAnsi="Arial" w:cs="Arial"/>
          <w:color w:val="000000" w:themeColor="text1"/>
          <w:sz w:val="24"/>
          <w:szCs w:val="24"/>
          <w:lang w:val="en-US"/>
        </w:rPr>
      </w:pPr>
    </w:p>
    <w:tbl>
      <w:tblPr>
        <w:tblW w:w="10244" w:type="dxa"/>
        <w:tblLook w:val="0420" w:firstRow="1" w:lastRow="0" w:firstColumn="0" w:lastColumn="0" w:noHBand="0" w:noVBand="1"/>
      </w:tblPr>
      <w:tblGrid>
        <w:gridCol w:w="3899"/>
        <w:gridCol w:w="3569"/>
        <w:gridCol w:w="2776"/>
      </w:tblGrid>
      <w:tr w:rsidR="00477C5A" w:rsidRPr="000B521B" w14:paraId="2A5B7C65" w14:textId="77777777" w:rsidTr="00477C5A">
        <w:trPr>
          <w:trHeight w:val="595"/>
        </w:trPr>
        <w:tc>
          <w:tcPr>
            <w:tcW w:w="3899" w:type="dxa"/>
            <w:tcBorders>
              <w:top w:val="single" w:sz="8" w:space="0" w:color="FFC000"/>
              <w:left w:val="single" w:sz="8" w:space="0" w:color="FFC000"/>
              <w:bottom w:val="single" w:sz="12" w:space="0" w:color="FFC000"/>
              <w:right w:val="single" w:sz="8" w:space="0" w:color="FFC000"/>
            </w:tcBorders>
            <w:shd w:val="clear" w:color="auto" w:fill="auto"/>
            <w:vAlign w:val="center"/>
            <w:hideMark/>
          </w:tcPr>
          <w:p w14:paraId="48A87659" w14:textId="77777777" w:rsidR="00477C5A" w:rsidRPr="000B521B" w:rsidRDefault="00477C5A" w:rsidP="00477C5A">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Country</w:t>
            </w:r>
          </w:p>
        </w:tc>
        <w:tc>
          <w:tcPr>
            <w:tcW w:w="3569" w:type="dxa"/>
            <w:tcBorders>
              <w:top w:val="single" w:sz="8" w:space="0" w:color="FFC000"/>
              <w:left w:val="nil"/>
              <w:bottom w:val="single" w:sz="12" w:space="0" w:color="FFC000"/>
              <w:right w:val="single" w:sz="8" w:space="0" w:color="FFC000"/>
            </w:tcBorders>
            <w:shd w:val="clear" w:color="auto" w:fill="auto"/>
            <w:vAlign w:val="center"/>
            <w:hideMark/>
          </w:tcPr>
          <w:p w14:paraId="01D11D97" w14:textId="77777777" w:rsidR="00477C5A" w:rsidRPr="000B521B" w:rsidRDefault="00477C5A" w:rsidP="00477C5A">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2023</w:t>
            </w:r>
          </w:p>
        </w:tc>
        <w:tc>
          <w:tcPr>
            <w:tcW w:w="2776" w:type="dxa"/>
            <w:tcBorders>
              <w:top w:val="single" w:sz="8" w:space="0" w:color="FFC000"/>
              <w:left w:val="nil"/>
              <w:bottom w:val="single" w:sz="12" w:space="0" w:color="FFC000"/>
              <w:right w:val="single" w:sz="8" w:space="0" w:color="FFC000"/>
            </w:tcBorders>
            <w:shd w:val="clear" w:color="auto" w:fill="auto"/>
            <w:vAlign w:val="center"/>
            <w:hideMark/>
          </w:tcPr>
          <w:p w14:paraId="4E68ED11" w14:textId="77777777" w:rsidR="00477C5A" w:rsidRPr="000B521B" w:rsidRDefault="00477C5A" w:rsidP="00477C5A">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2025</w:t>
            </w:r>
          </w:p>
        </w:tc>
      </w:tr>
      <w:tr w:rsidR="00477C5A" w:rsidRPr="000B521B" w14:paraId="5428594C" w14:textId="77777777" w:rsidTr="00477C5A">
        <w:trPr>
          <w:trHeight w:val="623"/>
        </w:trPr>
        <w:tc>
          <w:tcPr>
            <w:tcW w:w="3899" w:type="dxa"/>
            <w:tcBorders>
              <w:top w:val="nil"/>
              <w:left w:val="single" w:sz="8" w:space="0" w:color="FFC000"/>
              <w:bottom w:val="single" w:sz="8" w:space="0" w:color="FFC000"/>
              <w:right w:val="single" w:sz="8" w:space="0" w:color="FFC000"/>
            </w:tcBorders>
            <w:shd w:val="clear" w:color="000000" w:fill="FFF4E7"/>
            <w:vAlign w:val="center"/>
            <w:hideMark/>
          </w:tcPr>
          <w:p w14:paraId="12C009A8" w14:textId="77777777" w:rsidR="00477C5A" w:rsidRPr="000B521B" w:rsidRDefault="00477C5A" w:rsidP="00477C5A">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India</w:t>
            </w:r>
          </w:p>
        </w:tc>
        <w:tc>
          <w:tcPr>
            <w:tcW w:w="3569" w:type="dxa"/>
            <w:tcBorders>
              <w:top w:val="nil"/>
              <w:left w:val="nil"/>
              <w:bottom w:val="single" w:sz="8" w:space="0" w:color="FFC000"/>
              <w:right w:val="single" w:sz="8" w:space="0" w:color="FFC000"/>
            </w:tcBorders>
            <w:shd w:val="clear" w:color="000000" w:fill="FFF4E7"/>
            <w:vAlign w:val="center"/>
            <w:hideMark/>
          </w:tcPr>
          <w:p w14:paraId="6C3F3923" w14:textId="77777777" w:rsidR="00477C5A" w:rsidRPr="000B521B" w:rsidRDefault="00477C5A" w:rsidP="00477C5A">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7.67%</w:t>
            </w:r>
          </w:p>
        </w:tc>
        <w:tc>
          <w:tcPr>
            <w:tcW w:w="2776" w:type="dxa"/>
            <w:tcBorders>
              <w:top w:val="nil"/>
              <w:left w:val="nil"/>
              <w:bottom w:val="single" w:sz="8" w:space="0" w:color="FFC000"/>
              <w:right w:val="single" w:sz="8" w:space="0" w:color="FFC000"/>
            </w:tcBorders>
            <w:shd w:val="clear" w:color="000000" w:fill="FFF4E7"/>
            <w:vAlign w:val="center"/>
            <w:hideMark/>
          </w:tcPr>
          <w:p w14:paraId="507FDC04" w14:textId="77777777" w:rsidR="00477C5A" w:rsidRPr="000B521B" w:rsidRDefault="00477C5A" w:rsidP="00477C5A">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7.42%</w:t>
            </w:r>
          </w:p>
        </w:tc>
      </w:tr>
      <w:tr w:rsidR="00477C5A" w:rsidRPr="000B521B" w14:paraId="183DFA69" w14:textId="77777777" w:rsidTr="00477C5A">
        <w:trPr>
          <w:trHeight w:val="595"/>
        </w:trPr>
        <w:tc>
          <w:tcPr>
            <w:tcW w:w="3899" w:type="dxa"/>
            <w:tcBorders>
              <w:top w:val="nil"/>
              <w:left w:val="single" w:sz="8" w:space="0" w:color="FFC000"/>
              <w:bottom w:val="single" w:sz="8" w:space="0" w:color="FFC000"/>
              <w:right w:val="single" w:sz="8" w:space="0" w:color="FFC000"/>
            </w:tcBorders>
            <w:shd w:val="clear" w:color="auto" w:fill="auto"/>
            <w:vAlign w:val="center"/>
            <w:hideMark/>
          </w:tcPr>
          <w:p w14:paraId="2AF69C44" w14:textId="77777777" w:rsidR="00477C5A" w:rsidRPr="000B521B" w:rsidRDefault="00477C5A" w:rsidP="00477C5A">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China</w:t>
            </w:r>
          </w:p>
        </w:tc>
        <w:tc>
          <w:tcPr>
            <w:tcW w:w="3569" w:type="dxa"/>
            <w:tcBorders>
              <w:top w:val="nil"/>
              <w:left w:val="nil"/>
              <w:bottom w:val="single" w:sz="8" w:space="0" w:color="FFC000"/>
              <w:right w:val="single" w:sz="8" w:space="0" w:color="FFC000"/>
            </w:tcBorders>
            <w:shd w:val="clear" w:color="auto" w:fill="auto"/>
            <w:vAlign w:val="center"/>
            <w:hideMark/>
          </w:tcPr>
          <w:p w14:paraId="51D5A682" w14:textId="77777777" w:rsidR="00477C5A" w:rsidRPr="000B521B" w:rsidRDefault="00477C5A" w:rsidP="00477C5A">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5.75%</w:t>
            </w:r>
          </w:p>
        </w:tc>
        <w:tc>
          <w:tcPr>
            <w:tcW w:w="2776" w:type="dxa"/>
            <w:tcBorders>
              <w:top w:val="nil"/>
              <w:left w:val="nil"/>
              <w:bottom w:val="single" w:sz="8" w:space="0" w:color="FFC000"/>
              <w:right w:val="single" w:sz="8" w:space="0" w:color="FFC000"/>
            </w:tcBorders>
            <w:shd w:val="clear" w:color="auto" w:fill="auto"/>
            <w:vAlign w:val="center"/>
            <w:hideMark/>
          </w:tcPr>
          <w:p w14:paraId="0C619FD9" w14:textId="77777777" w:rsidR="00477C5A" w:rsidRPr="000B521B" w:rsidRDefault="00477C5A" w:rsidP="00477C5A">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5.60%</w:t>
            </w:r>
          </w:p>
        </w:tc>
      </w:tr>
      <w:tr w:rsidR="00477C5A" w:rsidRPr="000B521B" w14:paraId="04E12AC5" w14:textId="77777777" w:rsidTr="00477C5A">
        <w:trPr>
          <w:trHeight w:val="595"/>
        </w:trPr>
        <w:tc>
          <w:tcPr>
            <w:tcW w:w="3899" w:type="dxa"/>
            <w:tcBorders>
              <w:top w:val="nil"/>
              <w:left w:val="single" w:sz="8" w:space="0" w:color="FFC000"/>
              <w:bottom w:val="single" w:sz="8" w:space="0" w:color="FFC000"/>
              <w:right w:val="single" w:sz="8" w:space="0" w:color="FFC000"/>
            </w:tcBorders>
            <w:shd w:val="clear" w:color="000000" w:fill="FFF4E7"/>
            <w:vAlign w:val="center"/>
            <w:hideMark/>
          </w:tcPr>
          <w:p w14:paraId="1CBC58ED" w14:textId="77777777" w:rsidR="00477C5A" w:rsidRPr="000B521B" w:rsidRDefault="00477C5A" w:rsidP="00477C5A">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Japan</w:t>
            </w:r>
          </w:p>
        </w:tc>
        <w:tc>
          <w:tcPr>
            <w:tcW w:w="3569" w:type="dxa"/>
            <w:tcBorders>
              <w:top w:val="nil"/>
              <w:left w:val="nil"/>
              <w:bottom w:val="single" w:sz="8" w:space="0" w:color="FFC000"/>
              <w:right w:val="single" w:sz="8" w:space="0" w:color="FFC000"/>
            </w:tcBorders>
            <w:shd w:val="clear" w:color="000000" w:fill="FFF4E7"/>
            <w:vAlign w:val="center"/>
            <w:hideMark/>
          </w:tcPr>
          <w:p w14:paraId="00AC3A38" w14:textId="77777777" w:rsidR="00477C5A" w:rsidRPr="000B521B" w:rsidRDefault="00477C5A" w:rsidP="00477C5A">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1.26%</w:t>
            </w:r>
          </w:p>
        </w:tc>
        <w:tc>
          <w:tcPr>
            <w:tcW w:w="2776" w:type="dxa"/>
            <w:tcBorders>
              <w:top w:val="nil"/>
              <w:left w:val="nil"/>
              <w:bottom w:val="single" w:sz="8" w:space="0" w:color="FFC000"/>
              <w:right w:val="single" w:sz="8" w:space="0" w:color="FFC000"/>
            </w:tcBorders>
            <w:shd w:val="clear" w:color="000000" w:fill="FFF4E7"/>
            <w:vAlign w:val="center"/>
            <w:hideMark/>
          </w:tcPr>
          <w:p w14:paraId="6A4219B5" w14:textId="77777777" w:rsidR="00477C5A" w:rsidRPr="000B521B" w:rsidRDefault="00477C5A" w:rsidP="00477C5A">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0.72%</w:t>
            </w:r>
          </w:p>
        </w:tc>
      </w:tr>
      <w:tr w:rsidR="00477C5A" w:rsidRPr="000B521B" w14:paraId="3CC8A28F" w14:textId="77777777" w:rsidTr="00477C5A">
        <w:trPr>
          <w:trHeight w:val="595"/>
        </w:trPr>
        <w:tc>
          <w:tcPr>
            <w:tcW w:w="3899" w:type="dxa"/>
            <w:tcBorders>
              <w:top w:val="nil"/>
              <w:left w:val="single" w:sz="8" w:space="0" w:color="FFC000"/>
              <w:bottom w:val="single" w:sz="8" w:space="0" w:color="FFC000"/>
              <w:right w:val="single" w:sz="8" w:space="0" w:color="FFC000"/>
            </w:tcBorders>
            <w:shd w:val="clear" w:color="auto" w:fill="auto"/>
            <w:vAlign w:val="center"/>
            <w:hideMark/>
          </w:tcPr>
          <w:p w14:paraId="4D3289BA" w14:textId="77777777" w:rsidR="00477C5A" w:rsidRPr="000B521B" w:rsidRDefault="00477C5A" w:rsidP="00477C5A">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South Korea</w:t>
            </w:r>
          </w:p>
        </w:tc>
        <w:tc>
          <w:tcPr>
            <w:tcW w:w="3569" w:type="dxa"/>
            <w:tcBorders>
              <w:top w:val="nil"/>
              <w:left w:val="nil"/>
              <w:bottom w:val="single" w:sz="8" w:space="0" w:color="FFC000"/>
              <w:right w:val="single" w:sz="8" w:space="0" w:color="FFC000"/>
            </w:tcBorders>
            <w:shd w:val="clear" w:color="auto" w:fill="auto"/>
            <w:vAlign w:val="center"/>
            <w:hideMark/>
          </w:tcPr>
          <w:p w14:paraId="26DA8D52" w14:textId="77777777" w:rsidR="00477C5A" w:rsidRPr="000B521B" w:rsidRDefault="00477C5A" w:rsidP="00477C5A">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2.45%</w:t>
            </w:r>
          </w:p>
        </w:tc>
        <w:tc>
          <w:tcPr>
            <w:tcW w:w="2776" w:type="dxa"/>
            <w:tcBorders>
              <w:top w:val="nil"/>
              <w:left w:val="nil"/>
              <w:bottom w:val="single" w:sz="8" w:space="0" w:color="FFC000"/>
              <w:right w:val="single" w:sz="8" w:space="0" w:color="FFC000"/>
            </w:tcBorders>
            <w:shd w:val="clear" w:color="auto" w:fill="auto"/>
            <w:vAlign w:val="center"/>
            <w:hideMark/>
          </w:tcPr>
          <w:p w14:paraId="296C5A15" w14:textId="77777777" w:rsidR="00477C5A" w:rsidRPr="000B521B" w:rsidRDefault="00477C5A" w:rsidP="00477C5A">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3.44%</w:t>
            </w:r>
          </w:p>
        </w:tc>
      </w:tr>
      <w:tr w:rsidR="00477C5A" w:rsidRPr="000B521B" w14:paraId="0392CEFB" w14:textId="77777777" w:rsidTr="00477C5A">
        <w:trPr>
          <w:trHeight w:val="595"/>
        </w:trPr>
        <w:tc>
          <w:tcPr>
            <w:tcW w:w="3899" w:type="dxa"/>
            <w:tcBorders>
              <w:top w:val="nil"/>
              <w:left w:val="single" w:sz="8" w:space="0" w:color="FFC000"/>
              <w:bottom w:val="single" w:sz="8" w:space="0" w:color="FFC000"/>
              <w:right w:val="single" w:sz="8" w:space="0" w:color="FFC000"/>
            </w:tcBorders>
            <w:shd w:val="clear" w:color="000000" w:fill="FFF4E7"/>
            <w:vAlign w:val="center"/>
            <w:hideMark/>
          </w:tcPr>
          <w:p w14:paraId="78111400" w14:textId="77777777" w:rsidR="00477C5A" w:rsidRPr="000B521B" w:rsidRDefault="00477C5A" w:rsidP="00477C5A">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World</w:t>
            </w:r>
          </w:p>
        </w:tc>
        <w:tc>
          <w:tcPr>
            <w:tcW w:w="3569" w:type="dxa"/>
            <w:tcBorders>
              <w:top w:val="nil"/>
              <w:left w:val="nil"/>
              <w:bottom w:val="single" w:sz="8" w:space="0" w:color="FFC000"/>
              <w:right w:val="single" w:sz="8" w:space="0" w:color="FFC000"/>
            </w:tcBorders>
            <w:shd w:val="clear" w:color="000000" w:fill="FFF4E7"/>
            <w:vAlign w:val="center"/>
            <w:hideMark/>
          </w:tcPr>
          <w:p w14:paraId="42392BDA" w14:textId="77777777" w:rsidR="00477C5A" w:rsidRPr="000B521B" w:rsidRDefault="00477C5A" w:rsidP="00477C5A">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3.84%</w:t>
            </w:r>
          </w:p>
        </w:tc>
        <w:tc>
          <w:tcPr>
            <w:tcW w:w="2776" w:type="dxa"/>
            <w:tcBorders>
              <w:top w:val="nil"/>
              <w:left w:val="nil"/>
              <w:bottom w:val="single" w:sz="8" w:space="0" w:color="FFC000"/>
              <w:right w:val="single" w:sz="8" w:space="0" w:color="FFC000"/>
            </w:tcBorders>
            <w:shd w:val="clear" w:color="000000" w:fill="FFF4E7"/>
            <w:vAlign w:val="center"/>
            <w:hideMark/>
          </w:tcPr>
          <w:p w14:paraId="26541ABF" w14:textId="77777777" w:rsidR="00477C5A" w:rsidRPr="000B521B" w:rsidRDefault="00477C5A" w:rsidP="00477C5A">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3.56%</w:t>
            </w:r>
          </w:p>
        </w:tc>
      </w:tr>
    </w:tbl>
    <w:p w14:paraId="6D360A73" w14:textId="7F6FB2A5" w:rsidR="0068477D" w:rsidRPr="000B521B" w:rsidRDefault="00477C5A" w:rsidP="0068477D">
      <w:pPr>
        <w:rPr>
          <w:rFonts w:ascii="Arial" w:eastAsia="Arial" w:hAnsi="Arial" w:cs="Arial"/>
          <w:color w:val="000000" w:themeColor="text1"/>
          <w:sz w:val="24"/>
          <w:szCs w:val="24"/>
        </w:rPr>
      </w:pPr>
      <w:r w:rsidRPr="000B521B">
        <w:rPr>
          <w:rFonts w:ascii="Arial" w:eastAsia="Arial" w:hAnsi="Arial" w:cs="Arial"/>
          <w:noProof/>
          <w:color w:val="000000" w:themeColor="text1"/>
          <w:sz w:val="24"/>
          <w:szCs w:val="24"/>
        </w:rPr>
        <mc:AlternateContent>
          <mc:Choice Requires="wps">
            <w:drawing>
              <wp:anchor distT="0" distB="0" distL="114300" distR="114300" simplePos="0" relativeHeight="252563456" behindDoc="0" locked="0" layoutInCell="1" allowOverlap="1" wp14:anchorId="13E3BC78" wp14:editId="5A8779DB">
                <wp:simplePos x="0" y="0"/>
                <wp:positionH relativeFrom="column">
                  <wp:posOffset>3145790</wp:posOffset>
                </wp:positionH>
                <wp:positionV relativeFrom="paragraph">
                  <wp:posOffset>95002</wp:posOffset>
                </wp:positionV>
                <wp:extent cx="3340841" cy="200055"/>
                <wp:effectExtent l="0" t="0" r="0" b="0"/>
                <wp:wrapNone/>
                <wp:docPr id="2212" name="TextBox 3"/>
                <wp:cNvGraphicFramePr/>
                <a:graphic xmlns:a="http://schemas.openxmlformats.org/drawingml/2006/main">
                  <a:graphicData uri="http://schemas.microsoft.com/office/word/2010/wordprocessingShape">
                    <wps:wsp>
                      <wps:cNvSpPr txBox="1"/>
                      <wps:spPr>
                        <a:xfrm>
                          <a:off x="0" y="0"/>
                          <a:ext cx="3340841" cy="200055"/>
                        </a:xfrm>
                        <a:prstGeom prst="rect">
                          <a:avLst/>
                        </a:prstGeom>
                        <a:noFill/>
                      </wps:spPr>
                      <wps:txbx>
                        <w:txbxContent>
                          <w:p w14:paraId="0355354B" w14:textId="77777777" w:rsidR="00477C5A" w:rsidRDefault="00477C5A" w:rsidP="00477C5A">
                            <w:pPr>
                              <w:jc w:val="right"/>
                              <w:textAlignment w:val="baseline"/>
                              <w:rPr>
                                <w:rFonts w:ascii="Verdana" w:eastAsia="Verdana" w:hAnsi="Verdana" w:cs="Verdana"/>
                                <w:i/>
                                <w:iCs/>
                                <w:color w:val="7F7F7F"/>
                                <w:kern w:val="24"/>
                                <w:sz w:val="14"/>
                                <w:szCs w:val="14"/>
                              </w:rPr>
                            </w:pPr>
                            <w:r>
                              <w:rPr>
                                <w:rFonts w:ascii="Verdana" w:eastAsia="Verdana" w:hAnsi="Verdana" w:cs="Verdana"/>
                                <w:i/>
                                <w:iCs/>
                                <w:color w:val="7F7F7F"/>
                                <w:kern w:val="24"/>
                                <w:sz w:val="14"/>
                                <w:szCs w:val="14"/>
                              </w:rPr>
                              <w:t>Source: IMF, World Bank</w:t>
                            </w:r>
                          </w:p>
                        </w:txbxContent>
                      </wps:txbx>
                      <wps:bodyPr wrap="square" rtlCol="0">
                        <a:spAutoFit/>
                      </wps:bodyPr>
                    </wps:wsp>
                  </a:graphicData>
                </a:graphic>
              </wp:anchor>
            </w:drawing>
          </mc:Choice>
          <mc:Fallback>
            <w:pict>
              <v:shape w14:anchorId="13E3BC78" id="_x0000_s1079" type="#_x0000_t202" style="position:absolute;margin-left:247.7pt;margin-top:7.5pt;width:263.05pt;height:15.75pt;z-index:25256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" filled="f" stroked="f">
                <v:textbox style="mso-fit-shape-to-text:t">
                  <w:txbxContent>
                    <w:p w14:paraId="0355354B" w14:textId="77777777" w:rsidR="00477C5A" w:rsidRDefault="00477C5A" w:rsidP="00477C5A">
                      <w:pPr>
                        <w:jc w:val="right"/>
                        <w:textAlignment w:val="baseline"/>
                        <w:rPr>
                          <w:rFonts w:ascii="Verdana" w:eastAsia="Verdana" w:hAnsi="Verdana" w:cs="Verdana"/>
                          <w:i/>
                          <w:iCs/>
                          <w:color w:val="7F7F7F"/>
                          <w:kern w:val="24"/>
                          <w:sz w:val="14"/>
                          <w:szCs w:val="14"/>
                        </w:rPr>
                      </w:pPr>
                      <w:r>
                        <w:rPr>
                          <w:rFonts w:ascii="Verdana" w:eastAsia="Verdana" w:hAnsi="Verdana" w:cs="Verdana"/>
                          <w:i/>
                          <w:iCs/>
                          <w:color w:val="7F7F7F"/>
                          <w:kern w:val="24"/>
                          <w:sz w:val="14"/>
                          <w:szCs w:val="14"/>
                        </w:rPr>
                        <w:t>Source: IMF, World Bank</w:t>
                      </w:r>
                    </w:p>
                  </w:txbxContent>
                </v:textbox>
              </v:shape>
            </w:pict>
          </mc:Fallback>
        </mc:AlternateContent>
      </w:r>
    </w:p>
    <w:p w14:paraId="286A37F1" w14:textId="77777777" w:rsidR="00243E52" w:rsidRPr="000B521B" w:rsidRDefault="00243E52" w:rsidP="0061645E">
      <w:pPr>
        <w:spacing w:line="360" w:lineRule="auto"/>
        <w:rPr>
          <w:rFonts w:ascii="Arial" w:hAnsi="Arial" w:cs="Arial"/>
          <w:b/>
          <w:bCs/>
          <w:sz w:val="24"/>
          <w:szCs w:val="24"/>
        </w:rPr>
      </w:pPr>
    </w:p>
    <w:p w14:paraId="470F83F2" w14:textId="6B6C1C6C" w:rsidR="00912B14" w:rsidRPr="000B521B" w:rsidRDefault="00912B14" w:rsidP="0061645E">
      <w:pPr>
        <w:spacing w:line="360" w:lineRule="auto"/>
        <w:rPr>
          <w:rFonts w:ascii="Arial" w:hAnsi="Arial" w:cs="Arial"/>
          <w:b/>
          <w:bCs/>
          <w:sz w:val="24"/>
          <w:szCs w:val="24"/>
        </w:rPr>
      </w:pPr>
      <w:r w:rsidRPr="000B521B">
        <w:rPr>
          <w:rFonts w:ascii="Arial" w:hAnsi="Arial" w:cs="Arial"/>
          <w:b/>
          <w:bCs/>
          <w:sz w:val="24"/>
          <w:szCs w:val="24"/>
        </w:rPr>
        <w:t>3.2.1.3. Demand By Application</w:t>
      </w:r>
    </w:p>
    <w:p w14:paraId="0ECB13D1" w14:textId="63509A9C" w:rsidR="0068477D" w:rsidRPr="000B521B" w:rsidRDefault="00912B14" w:rsidP="0061645E">
      <w:pPr>
        <w:spacing w:line="360" w:lineRule="auto"/>
        <w:rPr>
          <w:rFonts w:ascii="Arial" w:hAnsi="Arial" w:cs="Arial"/>
          <w:b/>
          <w:bCs/>
          <w:sz w:val="24"/>
          <w:szCs w:val="24"/>
        </w:rPr>
      </w:pPr>
      <w:r w:rsidRPr="000B521B">
        <w:rPr>
          <w:rFonts w:ascii="Arial" w:hAnsi="Arial" w:cs="Arial"/>
          <w:b/>
          <w:bCs/>
          <w:sz w:val="24"/>
          <w:szCs w:val="24"/>
        </w:rPr>
        <w:t>Asia Pacific Vinyl Ester Resin Demand, By Application, By Volume</w:t>
      </w:r>
      <w:r w:rsidR="007E26B0" w:rsidRPr="000B521B">
        <w:rPr>
          <w:rFonts w:ascii="Arial" w:hAnsi="Arial" w:cs="Arial"/>
          <w:b/>
          <w:bCs/>
          <w:sz w:val="24"/>
          <w:szCs w:val="24"/>
        </w:rPr>
        <w:t xml:space="preserve"> (000’ Tonnes)</w:t>
      </w:r>
      <w:r w:rsidRPr="000B521B">
        <w:rPr>
          <w:rFonts w:ascii="Arial" w:hAnsi="Arial" w:cs="Arial"/>
          <w:b/>
          <w:bCs/>
          <w:sz w:val="24"/>
          <w:szCs w:val="24"/>
        </w:rPr>
        <w:t>, 2015–2030F</w:t>
      </w:r>
    </w:p>
    <w:p w14:paraId="3C452696" w14:textId="21259EF1" w:rsidR="0068477D" w:rsidRPr="000B521B" w:rsidRDefault="002F3659" w:rsidP="0068477D">
      <w:pPr>
        <w:rPr>
          <w:rFonts w:ascii="Arial" w:eastAsia="Arial" w:hAnsi="Arial" w:cs="Arial"/>
          <w:color w:val="000000" w:themeColor="text1"/>
          <w:sz w:val="24"/>
          <w:szCs w:val="24"/>
        </w:rPr>
      </w:pPr>
      <w:r w:rsidRPr="000B521B">
        <w:rPr>
          <w:rFonts w:ascii="Arial" w:hAnsi="Arial" w:cs="Arial"/>
          <w:b/>
          <w:noProof/>
          <w:color w:val="000000" w:themeColor="text1"/>
        </w:rPr>
        <mc:AlternateContent>
          <mc:Choice Requires="wps">
            <w:drawing>
              <wp:anchor distT="0" distB="0" distL="114300" distR="114300" simplePos="0" relativeHeight="252014592" behindDoc="0" locked="0" layoutInCell="1" allowOverlap="1" wp14:anchorId="75A6B26A" wp14:editId="290BD8D5">
                <wp:simplePos x="0" y="0"/>
                <wp:positionH relativeFrom="margin">
                  <wp:posOffset>3429000</wp:posOffset>
                </wp:positionH>
                <wp:positionV relativeFrom="paragraph">
                  <wp:posOffset>2887345</wp:posOffset>
                </wp:positionV>
                <wp:extent cx="2878455" cy="307777"/>
                <wp:effectExtent l="0" t="0" r="0" b="0"/>
                <wp:wrapNone/>
                <wp:docPr id="245" name="TextBox 4"/>
                <wp:cNvGraphicFramePr/>
                <a:graphic xmlns:a="http://schemas.openxmlformats.org/drawingml/2006/main">
                  <a:graphicData uri="http://schemas.microsoft.com/office/word/2010/wordprocessingShape">
                    <wps:wsp>
                      <wps:cNvSpPr txBox="1"/>
                      <wps:spPr>
                        <a:xfrm>
                          <a:off x="0" y="0"/>
                          <a:ext cx="2878455" cy="307777"/>
                        </a:xfrm>
                        <a:prstGeom prst="rect">
                          <a:avLst/>
                        </a:prstGeom>
                        <a:noFill/>
                      </wps:spPr>
                      <wps:txbx>
                        <w:txbxContent>
                          <w:p w14:paraId="30DF8CD0"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0B29C588"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75A6B26A" id="_x0000_s1080" type="#_x0000_t202" style="position:absolute;margin-left:270pt;margin-top:227.35pt;width:226.65pt;height:24.25pt;z-index:252014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" filled="f" stroked="f">
                <v:textbox style="mso-fit-shape-to-text:t">
                  <w:txbxContent>
                    <w:p w14:paraId="30DF8CD0"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0B29C588"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68477D" w:rsidRPr="000B521B">
        <w:rPr>
          <w:rFonts w:ascii="Arial" w:eastAsia="Arial" w:hAnsi="Arial" w:cs="Arial"/>
          <w:noProof/>
          <w:color w:val="000000" w:themeColor="text1"/>
          <w:sz w:val="24"/>
          <w:szCs w:val="24"/>
        </w:rPr>
        <w:drawing>
          <wp:inline distT="0" distB="0" distL="0" distR="0" wp14:anchorId="1423F6CF" wp14:editId="5E975AA5">
            <wp:extent cx="6486525" cy="3581400"/>
            <wp:effectExtent l="0" t="0" r="0" b="0"/>
            <wp:docPr id="607" name="Chart 607">
              <a:extLst xmlns:a="http://schemas.openxmlformats.org/drawingml/2006/main">
                <a:ext uri="{FF2B5EF4-FFF2-40B4-BE49-F238E27FC236}">
                  <a16:creationId xmlns:a16="http://schemas.microsoft.com/office/drawing/2014/main" id="{33E62D94-53AA-4D38-A7F9-BA180DBC6E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916F311" w14:textId="39F25F76" w:rsidR="0068383C" w:rsidRPr="000B521B" w:rsidRDefault="0068383C" w:rsidP="00D47A79">
      <w:pPr>
        <w:spacing w:line="360" w:lineRule="auto"/>
        <w:jc w:val="both"/>
        <w:rPr>
          <w:rFonts w:ascii="Arial" w:eastAsia="Arial" w:hAnsi="Arial" w:cs="Arial"/>
          <w:color w:val="000000" w:themeColor="text1"/>
          <w:sz w:val="24"/>
          <w:szCs w:val="24"/>
        </w:rPr>
      </w:pPr>
    </w:p>
    <w:tbl>
      <w:tblPr>
        <w:tblW w:w="10369" w:type="dxa"/>
        <w:tblInd w:w="-185" w:type="dxa"/>
        <w:tblLook w:val="04A0" w:firstRow="1" w:lastRow="0" w:firstColumn="1" w:lastColumn="0" w:noHBand="0" w:noVBand="1"/>
      </w:tblPr>
      <w:tblGrid>
        <w:gridCol w:w="1986"/>
        <w:gridCol w:w="869"/>
        <w:gridCol w:w="869"/>
        <w:gridCol w:w="869"/>
        <w:gridCol w:w="871"/>
        <w:gridCol w:w="993"/>
        <w:gridCol w:w="988"/>
        <w:gridCol w:w="988"/>
        <w:gridCol w:w="988"/>
        <w:gridCol w:w="948"/>
      </w:tblGrid>
      <w:tr w:rsidR="00051677" w:rsidRPr="000B521B" w14:paraId="463AC813" w14:textId="77777777" w:rsidTr="00051677">
        <w:trPr>
          <w:trHeight w:val="310"/>
        </w:trPr>
        <w:tc>
          <w:tcPr>
            <w:tcW w:w="198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12436F8" w14:textId="3A42D2EE" w:rsidR="00051677" w:rsidRPr="000B521B" w:rsidRDefault="00051677" w:rsidP="00BF252C">
            <w:pPr>
              <w:spacing w:after="0" w:line="24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 xml:space="preserve">Demand by </w:t>
            </w:r>
            <w:r w:rsidR="007E26B0" w:rsidRPr="000B521B">
              <w:rPr>
                <w:rFonts w:ascii="Arial" w:eastAsia="Times New Roman" w:hAnsi="Arial" w:cs="Arial"/>
                <w:b/>
                <w:bCs/>
                <w:color w:val="FFFFFF" w:themeColor="background1"/>
                <w:sz w:val="20"/>
                <w:szCs w:val="20"/>
                <w:lang w:val="en-US"/>
              </w:rPr>
              <w:t xml:space="preserve">Application (000’ </w:t>
            </w:r>
            <w:proofErr w:type="spellStart"/>
            <w:r w:rsidR="007E26B0" w:rsidRPr="000B521B">
              <w:rPr>
                <w:rFonts w:ascii="Arial" w:eastAsia="Times New Roman" w:hAnsi="Arial" w:cs="Arial"/>
                <w:b/>
                <w:bCs/>
                <w:color w:val="FFFFFF" w:themeColor="background1"/>
                <w:sz w:val="20"/>
                <w:szCs w:val="20"/>
                <w:lang w:val="en-US"/>
              </w:rPr>
              <w:t>Tonnes</w:t>
            </w:r>
            <w:proofErr w:type="spellEnd"/>
            <w:r w:rsidR="007E26B0" w:rsidRPr="000B521B">
              <w:rPr>
                <w:rFonts w:ascii="Arial" w:eastAsia="Times New Roman" w:hAnsi="Arial" w:cs="Arial"/>
                <w:b/>
                <w:bCs/>
                <w:color w:val="FFFFFF" w:themeColor="background1"/>
                <w:sz w:val="20"/>
                <w:szCs w:val="20"/>
                <w:lang w:val="en-US"/>
              </w:rPr>
              <w:t>)</w:t>
            </w:r>
          </w:p>
        </w:tc>
        <w:tc>
          <w:tcPr>
            <w:tcW w:w="869" w:type="dxa"/>
            <w:tcBorders>
              <w:top w:val="single" w:sz="4" w:space="0" w:color="auto"/>
              <w:left w:val="nil"/>
              <w:bottom w:val="single" w:sz="4" w:space="0" w:color="auto"/>
              <w:right w:val="single" w:sz="4" w:space="0" w:color="auto"/>
            </w:tcBorders>
            <w:shd w:val="clear" w:color="auto" w:fill="C00000"/>
            <w:noWrap/>
            <w:vAlign w:val="center"/>
            <w:hideMark/>
          </w:tcPr>
          <w:p w14:paraId="655D6E61" w14:textId="77777777" w:rsidR="00051677" w:rsidRPr="000B521B" w:rsidRDefault="00051677"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2015</w:t>
            </w:r>
          </w:p>
        </w:tc>
        <w:tc>
          <w:tcPr>
            <w:tcW w:w="869" w:type="dxa"/>
            <w:tcBorders>
              <w:top w:val="single" w:sz="4" w:space="0" w:color="auto"/>
              <w:left w:val="nil"/>
              <w:bottom w:val="single" w:sz="4" w:space="0" w:color="auto"/>
              <w:right w:val="single" w:sz="4" w:space="0" w:color="auto"/>
            </w:tcBorders>
            <w:shd w:val="clear" w:color="auto" w:fill="C00000"/>
            <w:noWrap/>
            <w:vAlign w:val="center"/>
            <w:hideMark/>
          </w:tcPr>
          <w:p w14:paraId="4C607879" w14:textId="77777777" w:rsidR="00051677" w:rsidRPr="000B521B" w:rsidRDefault="00051677"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2016</w:t>
            </w:r>
          </w:p>
        </w:tc>
        <w:tc>
          <w:tcPr>
            <w:tcW w:w="869" w:type="dxa"/>
            <w:tcBorders>
              <w:top w:val="single" w:sz="4" w:space="0" w:color="auto"/>
              <w:left w:val="nil"/>
              <w:bottom w:val="single" w:sz="4" w:space="0" w:color="auto"/>
              <w:right w:val="single" w:sz="4" w:space="0" w:color="auto"/>
            </w:tcBorders>
            <w:shd w:val="clear" w:color="auto" w:fill="C00000"/>
            <w:noWrap/>
            <w:vAlign w:val="bottom"/>
            <w:hideMark/>
          </w:tcPr>
          <w:p w14:paraId="2BFA9B37" w14:textId="77777777" w:rsidR="00051677" w:rsidRPr="000B521B" w:rsidRDefault="00051677"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2017</w:t>
            </w:r>
          </w:p>
        </w:tc>
        <w:tc>
          <w:tcPr>
            <w:tcW w:w="871" w:type="dxa"/>
            <w:tcBorders>
              <w:top w:val="single" w:sz="4" w:space="0" w:color="auto"/>
              <w:left w:val="nil"/>
              <w:bottom w:val="single" w:sz="4" w:space="0" w:color="auto"/>
              <w:right w:val="single" w:sz="4" w:space="0" w:color="auto"/>
            </w:tcBorders>
            <w:shd w:val="clear" w:color="auto" w:fill="C00000"/>
            <w:noWrap/>
            <w:vAlign w:val="bottom"/>
            <w:hideMark/>
          </w:tcPr>
          <w:p w14:paraId="48215DFA" w14:textId="77777777" w:rsidR="00051677" w:rsidRPr="000B521B" w:rsidRDefault="00051677"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2018</w:t>
            </w:r>
          </w:p>
        </w:tc>
        <w:tc>
          <w:tcPr>
            <w:tcW w:w="993" w:type="dxa"/>
            <w:tcBorders>
              <w:top w:val="single" w:sz="4" w:space="0" w:color="auto"/>
              <w:left w:val="nil"/>
              <w:bottom w:val="single" w:sz="4" w:space="0" w:color="auto"/>
              <w:right w:val="single" w:sz="4" w:space="0" w:color="auto"/>
            </w:tcBorders>
            <w:shd w:val="clear" w:color="auto" w:fill="C00000"/>
            <w:noWrap/>
            <w:vAlign w:val="bottom"/>
            <w:hideMark/>
          </w:tcPr>
          <w:p w14:paraId="431F2739" w14:textId="77777777" w:rsidR="00051677" w:rsidRPr="000B521B" w:rsidRDefault="00051677"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2019</w:t>
            </w:r>
          </w:p>
        </w:tc>
        <w:tc>
          <w:tcPr>
            <w:tcW w:w="988" w:type="dxa"/>
            <w:tcBorders>
              <w:top w:val="single" w:sz="4" w:space="0" w:color="auto"/>
              <w:left w:val="nil"/>
              <w:bottom w:val="single" w:sz="4" w:space="0" w:color="auto"/>
              <w:right w:val="single" w:sz="4" w:space="0" w:color="auto"/>
            </w:tcBorders>
            <w:shd w:val="clear" w:color="auto" w:fill="C00000"/>
            <w:noWrap/>
            <w:vAlign w:val="bottom"/>
            <w:hideMark/>
          </w:tcPr>
          <w:p w14:paraId="1D3082A9" w14:textId="77777777" w:rsidR="00051677" w:rsidRPr="000B521B" w:rsidRDefault="00051677"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2020</w:t>
            </w:r>
          </w:p>
        </w:tc>
        <w:tc>
          <w:tcPr>
            <w:tcW w:w="988" w:type="dxa"/>
            <w:tcBorders>
              <w:top w:val="single" w:sz="4" w:space="0" w:color="auto"/>
              <w:left w:val="nil"/>
              <w:bottom w:val="single" w:sz="4" w:space="0" w:color="auto"/>
              <w:right w:val="single" w:sz="4" w:space="0" w:color="auto"/>
            </w:tcBorders>
            <w:shd w:val="clear" w:color="auto" w:fill="C00000"/>
            <w:noWrap/>
            <w:vAlign w:val="bottom"/>
            <w:hideMark/>
          </w:tcPr>
          <w:p w14:paraId="691155C6" w14:textId="77777777" w:rsidR="00051677" w:rsidRPr="000B521B" w:rsidRDefault="00051677"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2021E</w:t>
            </w:r>
          </w:p>
        </w:tc>
        <w:tc>
          <w:tcPr>
            <w:tcW w:w="988" w:type="dxa"/>
            <w:tcBorders>
              <w:top w:val="single" w:sz="4" w:space="0" w:color="auto"/>
              <w:left w:val="nil"/>
              <w:bottom w:val="single" w:sz="4" w:space="0" w:color="auto"/>
              <w:right w:val="single" w:sz="4" w:space="0" w:color="auto"/>
            </w:tcBorders>
            <w:shd w:val="clear" w:color="auto" w:fill="C00000"/>
            <w:noWrap/>
            <w:vAlign w:val="bottom"/>
            <w:hideMark/>
          </w:tcPr>
          <w:p w14:paraId="052EB5B6" w14:textId="77777777" w:rsidR="00051677" w:rsidRPr="000B521B" w:rsidRDefault="00051677"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2025F</w:t>
            </w:r>
          </w:p>
        </w:tc>
        <w:tc>
          <w:tcPr>
            <w:tcW w:w="948"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4AD771EF" w14:textId="77777777" w:rsidR="00051677" w:rsidRPr="000B521B" w:rsidRDefault="00051677"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2030F</w:t>
            </w:r>
          </w:p>
        </w:tc>
      </w:tr>
      <w:tr w:rsidR="00051677" w:rsidRPr="000B521B" w14:paraId="0AC412A7" w14:textId="77777777" w:rsidTr="00051677">
        <w:trPr>
          <w:trHeight w:val="365"/>
        </w:trPr>
        <w:tc>
          <w:tcPr>
            <w:tcW w:w="1986" w:type="dxa"/>
            <w:tcBorders>
              <w:top w:val="nil"/>
              <w:left w:val="single" w:sz="4" w:space="0" w:color="auto"/>
              <w:bottom w:val="single" w:sz="4" w:space="0" w:color="auto"/>
              <w:right w:val="single" w:sz="4" w:space="0" w:color="auto"/>
            </w:tcBorders>
            <w:shd w:val="clear" w:color="000000" w:fill="FFFFFF"/>
            <w:noWrap/>
            <w:vAlign w:val="bottom"/>
            <w:hideMark/>
          </w:tcPr>
          <w:p w14:paraId="581A4A1B" w14:textId="77777777" w:rsidR="00051677" w:rsidRPr="000B521B" w:rsidRDefault="00051677" w:rsidP="00E03735">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Pipes &amp; Tanks</w:t>
            </w:r>
          </w:p>
        </w:tc>
        <w:tc>
          <w:tcPr>
            <w:tcW w:w="869" w:type="dxa"/>
            <w:tcBorders>
              <w:top w:val="nil"/>
              <w:left w:val="nil"/>
              <w:bottom w:val="single" w:sz="4" w:space="0" w:color="auto"/>
              <w:right w:val="single" w:sz="4" w:space="0" w:color="auto"/>
            </w:tcBorders>
            <w:shd w:val="clear" w:color="000000" w:fill="FFFFFF"/>
            <w:noWrap/>
            <w:vAlign w:val="bottom"/>
            <w:hideMark/>
          </w:tcPr>
          <w:p w14:paraId="0399D969" w14:textId="58623837"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167</w:t>
            </w:r>
          </w:p>
        </w:tc>
        <w:tc>
          <w:tcPr>
            <w:tcW w:w="869" w:type="dxa"/>
            <w:tcBorders>
              <w:top w:val="nil"/>
              <w:left w:val="nil"/>
              <w:bottom w:val="single" w:sz="4" w:space="0" w:color="auto"/>
              <w:right w:val="single" w:sz="4" w:space="0" w:color="auto"/>
            </w:tcBorders>
            <w:shd w:val="clear" w:color="000000" w:fill="FFFFFF"/>
            <w:noWrap/>
            <w:vAlign w:val="bottom"/>
            <w:hideMark/>
          </w:tcPr>
          <w:p w14:paraId="40363E54" w14:textId="4314A434"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178</w:t>
            </w:r>
          </w:p>
        </w:tc>
        <w:tc>
          <w:tcPr>
            <w:tcW w:w="869" w:type="dxa"/>
            <w:tcBorders>
              <w:top w:val="nil"/>
              <w:left w:val="nil"/>
              <w:bottom w:val="single" w:sz="4" w:space="0" w:color="auto"/>
              <w:right w:val="single" w:sz="4" w:space="0" w:color="auto"/>
            </w:tcBorders>
            <w:shd w:val="clear" w:color="000000" w:fill="FFFFFF"/>
            <w:noWrap/>
            <w:vAlign w:val="bottom"/>
            <w:hideMark/>
          </w:tcPr>
          <w:p w14:paraId="7C01E44B" w14:textId="464EEF59"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187</w:t>
            </w:r>
          </w:p>
        </w:tc>
        <w:tc>
          <w:tcPr>
            <w:tcW w:w="871" w:type="dxa"/>
            <w:tcBorders>
              <w:top w:val="nil"/>
              <w:left w:val="nil"/>
              <w:bottom w:val="single" w:sz="4" w:space="0" w:color="auto"/>
              <w:right w:val="single" w:sz="4" w:space="0" w:color="auto"/>
            </w:tcBorders>
            <w:shd w:val="clear" w:color="000000" w:fill="FFFFFF"/>
            <w:noWrap/>
            <w:vAlign w:val="bottom"/>
            <w:hideMark/>
          </w:tcPr>
          <w:p w14:paraId="6FA011E5" w14:textId="20D60FA9"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196</w:t>
            </w:r>
          </w:p>
        </w:tc>
        <w:tc>
          <w:tcPr>
            <w:tcW w:w="993" w:type="dxa"/>
            <w:tcBorders>
              <w:top w:val="nil"/>
              <w:left w:val="nil"/>
              <w:bottom w:val="single" w:sz="4" w:space="0" w:color="auto"/>
              <w:right w:val="single" w:sz="4" w:space="0" w:color="auto"/>
            </w:tcBorders>
            <w:shd w:val="clear" w:color="000000" w:fill="FFFFFF"/>
            <w:noWrap/>
            <w:vAlign w:val="bottom"/>
            <w:hideMark/>
          </w:tcPr>
          <w:p w14:paraId="6ADB79BF" w14:textId="219C53F1"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206</w:t>
            </w:r>
          </w:p>
        </w:tc>
        <w:tc>
          <w:tcPr>
            <w:tcW w:w="988" w:type="dxa"/>
            <w:tcBorders>
              <w:top w:val="nil"/>
              <w:left w:val="nil"/>
              <w:bottom w:val="single" w:sz="4" w:space="0" w:color="auto"/>
              <w:right w:val="single" w:sz="4" w:space="0" w:color="auto"/>
            </w:tcBorders>
            <w:shd w:val="clear" w:color="000000" w:fill="FFFFFF"/>
            <w:noWrap/>
            <w:vAlign w:val="bottom"/>
            <w:hideMark/>
          </w:tcPr>
          <w:p w14:paraId="00DA8276" w14:textId="7671E397"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192</w:t>
            </w:r>
          </w:p>
        </w:tc>
        <w:tc>
          <w:tcPr>
            <w:tcW w:w="988" w:type="dxa"/>
            <w:tcBorders>
              <w:top w:val="nil"/>
              <w:left w:val="nil"/>
              <w:bottom w:val="single" w:sz="4" w:space="0" w:color="auto"/>
              <w:right w:val="single" w:sz="4" w:space="0" w:color="auto"/>
            </w:tcBorders>
            <w:shd w:val="clear" w:color="000000" w:fill="FFFFFF"/>
            <w:noWrap/>
            <w:vAlign w:val="bottom"/>
            <w:hideMark/>
          </w:tcPr>
          <w:p w14:paraId="59CB95E6" w14:textId="2F25A903"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207</w:t>
            </w:r>
          </w:p>
        </w:tc>
        <w:tc>
          <w:tcPr>
            <w:tcW w:w="988" w:type="dxa"/>
            <w:tcBorders>
              <w:top w:val="nil"/>
              <w:left w:val="nil"/>
              <w:bottom w:val="single" w:sz="4" w:space="0" w:color="auto"/>
              <w:right w:val="single" w:sz="4" w:space="0" w:color="auto"/>
            </w:tcBorders>
            <w:shd w:val="clear" w:color="000000" w:fill="FFFFFF"/>
            <w:noWrap/>
            <w:vAlign w:val="bottom"/>
            <w:hideMark/>
          </w:tcPr>
          <w:p w14:paraId="00834A29" w14:textId="3E5F64D9"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289</w:t>
            </w:r>
          </w:p>
        </w:tc>
        <w:tc>
          <w:tcPr>
            <w:tcW w:w="948" w:type="dxa"/>
            <w:tcBorders>
              <w:top w:val="nil"/>
              <w:left w:val="nil"/>
              <w:bottom w:val="single" w:sz="4" w:space="0" w:color="auto"/>
              <w:right w:val="single" w:sz="4" w:space="0" w:color="auto"/>
            </w:tcBorders>
            <w:shd w:val="clear" w:color="000000" w:fill="FFFFFF"/>
            <w:noWrap/>
            <w:vAlign w:val="bottom"/>
            <w:hideMark/>
          </w:tcPr>
          <w:p w14:paraId="7E29202B" w14:textId="3158A06E"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414</w:t>
            </w:r>
          </w:p>
        </w:tc>
      </w:tr>
      <w:tr w:rsidR="00051677" w:rsidRPr="000B521B" w14:paraId="3AC367F5" w14:textId="77777777" w:rsidTr="00051677">
        <w:trPr>
          <w:trHeight w:val="365"/>
        </w:trPr>
        <w:tc>
          <w:tcPr>
            <w:tcW w:w="1986" w:type="dxa"/>
            <w:tcBorders>
              <w:top w:val="nil"/>
              <w:left w:val="single" w:sz="4" w:space="0" w:color="auto"/>
              <w:bottom w:val="single" w:sz="4" w:space="0" w:color="auto"/>
              <w:right w:val="single" w:sz="4" w:space="0" w:color="auto"/>
            </w:tcBorders>
            <w:shd w:val="clear" w:color="000000" w:fill="FFFFFF"/>
            <w:noWrap/>
            <w:vAlign w:val="bottom"/>
            <w:hideMark/>
          </w:tcPr>
          <w:p w14:paraId="1F0C3C0E" w14:textId="77777777" w:rsidR="00051677" w:rsidRPr="000B521B" w:rsidRDefault="00051677" w:rsidP="00E03735">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Marine Components</w:t>
            </w:r>
          </w:p>
        </w:tc>
        <w:tc>
          <w:tcPr>
            <w:tcW w:w="869" w:type="dxa"/>
            <w:tcBorders>
              <w:top w:val="nil"/>
              <w:left w:val="nil"/>
              <w:bottom w:val="single" w:sz="4" w:space="0" w:color="auto"/>
              <w:right w:val="single" w:sz="4" w:space="0" w:color="auto"/>
            </w:tcBorders>
            <w:shd w:val="clear" w:color="000000" w:fill="FFFFFF"/>
            <w:noWrap/>
            <w:vAlign w:val="bottom"/>
            <w:hideMark/>
          </w:tcPr>
          <w:p w14:paraId="33689F15" w14:textId="5AF658DA"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57</w:t>
            </w:r>
          </w:p>
        </w:tc>
        <w:tc>
          <w:tcPr>
            <w:tcW w:w="869" w:type="dxa"/>
            <w:tcBorders>
              <w:top w:val="nil"/>
              <w:left w:val="nil"/>
              <w:bottom w:val="single" w:sz="4" w:space="0" w:color="auto"/>
              <w:right w:val="single" w:sz="4" w:space="0" w:color="auto"/>
            </w:tcBorders>
            <w:shd w:val="clear" w:color="000000" w:fill="FFFFFF"/>
            <w:noWrap/>
            <w:vAlign w:val="bottom"/>
            <w:hideMark/>
          </w:tcPr>
          <w:p w14:paraId="4FABB2BB" w14:textId="30E07B1D"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61</w:t>
            </w:r>
          </w:p>
        </w:tc>
        <w:tc>
          <w:tcPr>
            <w:tcW w:w="869" w:type="dxa"/>
            <w:tcBorders>
              <w:top w:val="nil"/>
              <w:left w:val="nil"/>
              <w:bottom w:val="single" w:sz="4" w:space="0" w:color="auto"/>
              <w:right w:val="single" w:sz="4" w:space="0" w:color="auto"/>
            </w:tcBorders>
            <w:shd w:val="clear" w:color="000000" w:fill="FFFFFF"/>
            <w:noWrap/>
            <w:vAlign w:val="bottom"/>
            <w:hideMark/>
          </w:tcPr>
          <w:p w14:paraId="08F4A26D" w14:textId="5A2CDBB5"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64</w:t>
            </w:r>
          </w:p>
        </w:tc>
        <w:tc>
          <w:tcPr>
            <w:tcW w:w="871" w:type="dxa"/>
            <w:tcBorders>
              <w:top w:val="nil"/>
              <w:left w:val="nil"/>
              <w:bottom w:val="single" w:sz="4" w:space="0" w:color="auto"/>
              <w:right w:val="single" w:sz="4" w:space="0" w:color="auto"/>
            </w:tcBorders>
            <w:shd w:val="clear" w:color="000000" w:fill="FFFFFF"/>
            <w:noWrap/>
            <w:vAlign w:val="bottom"/>
            <w:hideMark/>
          </w:tcPr>
          <w:p w14:paraId="2C07F80E" w14:textId="37918060"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68</w:t>
            </w:r>
          </w:p>
        </w:tc>
        <w:tc>
          <w:tcPr>
            <w:tcW w:w="993" w:type="dxa"/>
            <w:tcBorders>
              <w:top w:val="nil"/>
              <w:left w:val="nil"/>
              <w:bottom w:val="single" w:sz="4" w:space="0" w:color="auto"/>
              <w:right w:val="single" w:sz="4" w:space="0" w:color="auto"/>
            </w:tcBorders>
            <w:shd w:val="clear" w:color="000000" w:fill="FFFFFF"/>
            <w:noWrap/>
            <w:vAlign w:val="bottom"/>
            <w:hideMark/>
          </w:tcPr>
          <w:p w14:paraId="48C3FD5D" w14:textId="0928E762"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72</w:t>
            </w:r>
          </w:p>
        </w:tc>
        <w:tc>
          <w:tcPr>
            <w:tcW w:w="988" w:type="dxa"/>
            <w:tcBorders>
              <w:top w:val="nil"/>
              <w:left w:val="nil"/>
              <w:bottom w:val="single" w:sz="4" w:space="0" w:color="auto"/>
              <w:right w:val="single" w:sz="4" w:space="0" w:color="auto"/>
            </w:tcBorders>
            <w:shd w:val="clear" w:color="000000" w:fill="FFFFFF"/>
            <w:noWrap/>
            <w:vAlign w:val="bottom"/>
            <w:hideMark/>
          </w:tcPr>
          <w:p w14:paraId="21DBAF2E" w14:textId="42E41559"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66</w:t>
            </w:r>
          </w:p>
        </w:tc>
        <w:tc>
          <w:tcPr>
            <w:tcW w:w="988" w:type="dxa"/>
            <w:tcBorders>
              <w:top w:val="nil"/>
              <w:left w:val="nil"/>
              <w:bottom w:val="single" w:sz="4" w:space="0" w:color="auto"/>
              <w:right w:val="single" w:sz="4" w:space="0" w:color="auto"/>
            </w:tcBorders>
            <w:shd w:val="clear" w:color="000000" w:fill="FFFFFF"/>
            <w:noWrap/>
            <w:vAlign w:val="bottom"/>
            <w:hideMark/>
          </w:tcPr>
          <w:p w14:paraId="03DC3BC0" w14:textId="6C7A0907"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74</w:t>
            </w:r>
          </w:p>
        </w:tc>
        <w:tc>
          <w:tcPr>
            <w:tcW w:w="988" w:type="dxa"/>
            <w:tcBorders>
              <w:top w:val="nil"/>
              <w:left w:val="nil"/>
              <w:bottom w:val="single" w:sz="4" w:space="0" w:color="auto"/>
              <w:right w:val="single" w:sz="4" w:space="0" w:color="auto"/>
            </w:tcBorders>
            <w:shd w:val="clear" w:color="000000" w:fill="FFFFFF"/>
            <w:noWrap/>
            <w:vAlign w:val="bottom"/>
            <w:hideMark/>
          </w:tcPr>
          <w:p w14:paraId="134DCD70" w14:textId="12340964"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97</w:t>
            </w:r>
          </w:p>
        </w:tc>
        <w:tc>
          <w:tcPr>
            <w:tcW w:w="948" w:type="dxa"/>
            <w:tcBorders>
              <w:top w:val="nil"/>
              <w:left w:val="nil"/>
              <w:bottom w:val="single" w:sz="4" w:space="0" w:color="auto"/>
              <w:right w:val="single" w:sz="4" w:space="0" w:color="auto"/>
            </w:tcBorders>
            <w:shd w:val="clear" w:color="000000" w:fill="FFFFFF"/>
            <w:noWrap/>
            <w:vAlign w:val="bottom"/>
            <w:hideMark/>
          </w:tcPr>
          <w:p w14:paraId="2E13702E" w14:textId="39ED4453"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145</w:t>
            </w:r>
          </w:p>
        </w:tc>
      </w:tr>
      <w:tr w:rsidR="00051677" w:rsidRPr="000B521B" w14:paraId="60E7921F" w14:textId="77777777" w:rsidTr="00051677">
        <w:trPr>
          <w:trHeight w:val="365"/>
        </w:trPr>
        <w:tc>
          <w:tcPr>
            <w:tcW w:w="1986" w:type="dxa"/>
            <w:tcBorders>
              <w:top w:val="nil"/>
              <w:left w:val="single" w:sz="4" w:space="0" w:color="auto"/>
              <w:bottom w:val="single" w:sz="4" w:space="0" w:color="auto"/>
              <w:right w:val="single" w:sz="4" w:space="0" w:color="auto"/>
            </w:tcBorders>
            <w:shd w:val="clear" w:color="000000" w:fill="FFFFFF"/>
            <w:noWrap/>
            <w:vAlign w:val="bottom"/>
            <w:hideMark/>
          </w:tcPr>
          <w:p w14:paraId="7577F446" w14:textId="77777777" w:rsidR="00051677" w:rsidRPr="000B521B" w:rsidRDefault="00051677" w:rsidP="00E03735">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Renewables</w:t>
            </w:r>
          </w:p>
        </w:tc>
        <w:tc>
          <w:tcPr>
            <w:tcW w:w="869" w:type="dxa"/>
            <w:tcBorders>
              <w:top w:val="nil"/>
              <w:left w:val="nil"/>
              <w:bottom w:val="single" w:sz="4" w:space="0" w:color="auto"/>
              <w:right w:val="single" w:sz="4" w:space="0" w:color="auto"/>
            </w:tcBorders>
            <w:shd w:val="clear" w:color="000000" w:fill="FFFFFF"/>
            <w:noWrap/>
            <w:vAlign w:val="bottom"/>
            <w:hideMark/>
          </w:tcPr>
          <w:p w14:paraId="15E30C35" w14:textId="16BC8AB1"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19</w:t>
            </w:r>
          </w:p>
        </w:tc>
        <w:tc>
          <w:tcPr>
            <w:tcW w:w="869" w:type="dxa"/>
            <w:tcBorders>
              <w:top w:val="nil"/>
              <w:left w:val="nil"/>
              <w:bottom w:val="single" w:sz="4" w:space="0" w:color="auto"/>
              <w:right w:val="single" w:sz="4" w:space="0" w:color="auto"/>
            </w:tcBorders>
            <w:shd w:val="clear" w:color="000000" w:fill="FFFFFF"/>
            <w:noWrap/>
            <w:vAlign w:val="bottom"/>
            <w:hideMark/>
          </w:tcPr>
          <w:p w14:paraId="4257FA96" w14:textId="4B7D41F7"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20</w:t>
            </w:r>
          </w:p>
        </w:tc>
        <w:tc>
          <w:tcPr>
            <w:tcW w:w="869" w:type="dxa"/>
            <w:tcBorders>
              <w:top w:val="nil"/>
              <w:left w:val="nil"/>
              <w:bottom w:val="single" w:sz="4" w:space="0" w:color="auto"/>
              <w:right w:val="single" w:sz="4" w:space="0" w:color="auto"/>
            </w:tcBorders>
            <w:shd w:val="clear" w:color="000000" w:fill="FFFFFF"/>
            <w:noWrap/>
            <w:vAlign w:val="bottom"/>
            <w:hideMark/>
          </w:tcPr>
          <w:p w14:paraId="44352236" w14:textId="22F826F8"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21</w:t>
            </w:r>
          </w:p>
        </w:tc>
        <w:tc>
          <w:tcPr>
            <w:tcW w:w="871" w:type="dxa"/>
            <w:tcBorders>
              <w:top w:val="nil"/>
              <w:left w:val="nil"/>
              <w:bottom w:val="single" w:sz="4" w:space="0" w:color="auto"/>
              <w:right w:val="single" w:sz="4" w:space="0" w:color="auto"/>
            </w:tcBorders>
            <w:shd w:val="clear" w:color="000000" w:fill="FFFFFF"/>
            <w:noWrap/>
            <w:vAlign w:val="bottom"/>
            <w:hideMark/>
          </w:tcPr>
          <w:p w14:paraId="456E43AA" w14:textId="678FBF16"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23</w:t>
            </w:r>
          </w:p>
        </w:tc>
        <w:tc>
          <w:tcPr>
            <w:tcW w:w="993" w:type="dxa"/>
            <w:tcBorders>
              <w:top w:val="nil"/>
              <w:left w:val="nil"/>
              <w:bottom w:val="single" w:sz="4" w:space="0" w:color="auto"/>
              <w:right w:val="single" w:sz="4" w:space="0" w:color="auto"/>
            </w:tcBorders>
            <w:shd w:val="clear" w:color="000000" w:fill="FFFFFF"/>
            <w:noWrap/>
            <w:vAlign w:val="bottom"/>
            <w:hideMark/>
          </w:tcPr>
          <w:p w14:paraId="3226A6A0" w14:textId="4964C2A6"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23</w:t>
            </w:r>
          </w:p>
        </w:tc>
        <w:tc>
          <w:tcPr>
            <w:tcW w:w="988" w:type="dxa"/>
            <w:tcBorders>
              <w:top w:val="nil"/>
              <w:left w:val="nil"/>
              <w:bottom w:val="single" w:sz="4" w:space="0" w:color="auto"/>
              <w:right w:val="single" w:sz="4" w:space="0" w:color="auto"/>
            </w:tcBorders>
            <w:shd w:val="clear" w:color="000000" w:fill="FFFFFF"/>
            <w:noWrap/>
            <w:vAlign w:val="bottom"/>
            <w:hideMark/>
          </w:tcPr>
          <w:p w14:paraId="0FD3281D" w14:textId="551AA5B2"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22</w:t>
            </w:r>
          </w:p>
        </w:tc>
        <w:tc>
          <w:tcPr>
            <w:tcW w:w="988" w:type="dxa"/>
            <w:tcBorders>
              <w:top w:val="nil"/>
              <w:left w:val="nil"/>
              <w:bottom w:val="single" w:sz="4" w:space="0" w:color="auto"/>
              <w:right w:val="single" w:sz="4" w:space="0" w:color="auto"/>
            </w:tcBorders>
            <w:shd w:val="clear" w:color="000000" w:fill="FFFFFF"/>
            <w:noWrap/>
            <w:vAlign w:val="bottom"/>
            <w:hideMark/>
          </w:tcPr>
          <w:p w14:paraId="32B687CC" w14:textId="7058934F"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24</w:t>
            </w:r>
          </w:p>
        </w:tc>
        <w:tc>
          <w:tcPr>
            <w:tcW w:w="988" w:type="dxa"/>
            <w:tcBorders>
              <w:top w:val="nil"/>
              <w:left w:val="nil"/>
              <w:bottom w:val="single" w:sz="4" w:space="0" w:color="auto"/>
              <w:right w:val="single" w:sz="4" w:space="0" w:color="auto"/>
            </w:tcBorders>
            <w:shd w:val="clear" w:color="000000" w:fill="FFFFFF"/>
            <w:noWrap/>
            <w:vAlign w:val="bottom"/>
            <w:hideMark/>
          </w:tcPr>
          <w:p w14:paraId="0E673901" w14:textId="57A5E31D"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33</w:t>
            </w:r>
          </w:p>
        </w:tc>
        <w:tc>
          <w:tcPr>
            <w:tcW w:w="948" w:type="dxa"/>
            <w:tcBorders>
              <w:top w:val="nil"/>
              <w:left w:val="nil"/>
              <w:bottom w:val="single" w:sz="4" w:space="0" w:color="auto"/>
              <w:right w:val="single" w:sz="4" w:space="0" w:color="auto"/>
            </w:tcBorders>
            <w:shd w:val="clear" w:color="000000" w:fill="FFFFFF"/>
            <w:noWrap/>
            <w:vAlign w:val="bottom"/>
            <w:hideMark/>
          </w:tcPr>
          <w:p w14:paraId="018EDE02" w14:textId="423E0A8C"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47</w:t>
            </w:r>
          </w:p>
        </w:tc>
      </w:tr>
      <w:tr w:rsidR="00051677" w:rsidRPr="000B521B" w14:paraId="14223094" w14:textId="77777777" w:rsidTr="00051677">
        <w:trPr>
          <w:trHeight w:val="365"/>
        </w:trPr>
        <w:tc>
          <w:tcPr>
            <w:tcW w:w="1986" w:type="dxa"/>
            <w:tcBorders>
              <w:top w:val="nil"/>
              <w:left w:val="single" w:sz="4" w:space="0" w:color="auto"/>
              <w:bottom w:val="single" w:sz="4" w:space="0" w:color="auto"/>
              <w:right w:val="single" w:sz="4" w:space="0" w:color="auto"/>
            </w:tcBorders>
            <w:shd w:val="clear" w:color="000000" w:fill="FFFFFF"/>
            <w:noWrap/>
            <w:vAlign w:val="bottom"/>
            <w:hideMark/>
          </w:tcPr>
          <w:p w14:paraId="2EDD8D39" w14:textId="77777777" w:rsidR="00051677" w:rsidRPr="000B521B" w:rsidRDefault="00051677" w:rsidP="00E03735">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Others</w:t>
            </w:r>
          </w:p>
        </w:tc>
        <w:tc>
          <w:tcPr>
            <w:tcW w:w="869" w:type="dxa"/>
            <w:tcBorders>
              <w:top w:val="nil"/>
              <w:left w:val="nil"/>
              <w:bottom w:val="single" w:sz="4" w:space="0" w:color="auto"/>
              <w:right w:val="single" w:sz="4" w:space="0" w:color="auto"/>
            </w:tcBorders>
            <w:shd w:val="clear" w:color="000000" w:fill="FFFFFF"/>
            <w:noWrap/>
            <w:vAlign w:val="bottom"/>
            <w:hideMark/>
          </w:tcPr>
          <w:p w14:paraId="047FA079" w14:textId="40E7CF60"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41</w:t>
            </w:r>
          </w:p>
        </w:tc>
        <w:tc>
          <w:tcPr>
            <w:tcW w:w="869" w:type="dxa"/>
            <w:tcBorders>
              <w:top w:val="nil"/>
              <w:left w:val="nil"/>
              <w:bottom w:val="single" w:sz="4" w:space="0" w:color="auto"/>
              <w:right w:val="single" w:sz="4" w:space="0" w:color="auto"/>
            </w:tcBorders>
            <w:shd w:val="clear" w:color="000000" w:fill="FFFFFF"/>
            <w:noWrap/>
            <w:vAlign w:val="bottom"/>
            <w:hideMark/>
          </w:tcPr>
          <w:p w14:paraId="2F3BF07D" w14:textId="0700B13B"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42</w:t>
            </w:r>
          </w:p>
        </w:tc>
        <w:tc>
          <w:tcPr>
            <w:tcW w:w="869" w:type="dxa"/>
            <w:tcBorders>
              <w:top w:val="nil"/>
              <w:left w:val="nil"/>
              <w:bottom w:val="single" w:sz="4" w:space="0" w:color="auto"/>
              <w:right w:val="single" w:sz="4" w:space="0" w:color="auto"/>
            </w:tcBorders>
            <w:shd w:val="clear" w:color="000000" w:fill="FFFFFF"/>
            <w:noWrap/>
            <w:vAlign w:val="bottom"/>
            <w:hideMark/>
          </w:tcPr>
          <w:p w14:paraId="2985BD89" w14:textId="3394AFE4"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44</w:t>
            </w:r>
          </w:p>
        </w:tc>
        <w:tc>
          <w:tcPr>
            <w:tcW w:w="871" w:type="dxa"/>
            <w:tcBorders>
              <w:top w:val="nil"/>
              <w:left w:val="nil"/>
              <w:bottom w:val="single" w:sz="4" w:space="0" w:color="auto"/>
              <w:right w:val="single" w:sz="4" w:space="0" w:color="auto"/>
            </w:tcBorders>
            <w:shd w:val="clear" w:color="000000" w:fill="FFFFFF"/>
            <w:noWrap/>
            <w:vAlign w:val="bottom"/>
            <w:hideMark/>
          </w:tcPr>
          <w:p w14:paraId="0AC4E73F" w14:textId="484DF4A0"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46</w:t>
            </w:r>
          </w:p>
        </w:tc>
        <w:tc>
          <w:tcPr>
            <w:tcW w:w="993" w:type="dxa"/>
            <w:tcBorders>
              <w:top w:val="nil"/>
              <w:left w:val="nil"/>
              <w:bottom w:val="single" w:sz="4" w:space="0" w:color="auto"/>
              <w:right w:val="single" w:sz="4" w:space="0" w:color="auto"/>
            </w:tcBorders>
            <w:shd w:val="clear" w:color="000000" w:fill="FFFFFF"/>
            <w:noWrap/>
            <w:vAlign w:val="bottom"/>
            <w:hideMark/>
          </w:tcPr>
          <w:p w14:paraId="3EE81163" w14:textId="4DAA4B7D"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48</w:t>
            </w:r>
          </w:p>
        </w:tc>
        <w:tc>
          <w:tcPr>
            <w:tcW w:w="988" w:type="dxa"/>
            <w:tcBorders>
              <w:top w:val="nil"/>
              <w:left w:val="nil"/>
              <w:bottom w:val="single" w:sz="4" w:space="0" w:color="auto"/>
              <w:right w:val="single" w:sz="4" w:space="0" w:color="auto"/>
            </w:tcBorders>
            <w:shd w:val="clear" w:color="000000" w:fill="FFFFFF"/>
            <w:noWrap/>
            <w:vAlign w:val="bottom"/>
            <w:hideMark/>
          </w:tcPr>
          <w:p w14:paraId="67EFD0F7" w14:textId="4E377321"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42</w:t>
            </w:r>
          </w:p>
        </w:tc>
        <w:tc>
          <w:tcPr>
            <w:tcW w:w="988" w:type="dxa"/>
            <w:tcBorders>
              <w:top w:val="nil"/>
              <w:left w:val="nil"/>
              <w:bottom w:val="single" w:sz="4" w:space="0" w:color="auto"/>
              <w:right w:val="single" w:sz="4" w:space="0" w:color="auto"/>
            </w:tcBorders>
            <w:shd w:val="clear" w:color="000000" w:fill="FFFFFF"/>
            <w:noWrap/>
            <w:vAlign w:val="bottom"/>
            <w:hideMark/>
          </w:tcPr>
          <w:p w14:paraId="763070F0" w14:textId="3C0A571E"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45</w:t>
            </w:r>
          </w:p>
        </w:tc>
        <w:tc>
          <w:tcPr>
            <w:tcW w:w="988" w:type="dxa"/>
            <w:tcBorders>
              <w:top w:val="nil"/>
              <w:left w:val="nil"/>
              <w:bottom w:val="single" w:sz="4" w:space="0" w:color="auto"/>
              <w:right w:val="single" w:sz="4" w:space="0" w:color="auto"/>
            </w:tcBorders>
            <w:shd w:val="clear" w:color="000000" w:fill="FFFFFF"/>
            <w:noWrap/>
            <w:vAlign w:val="bottom"/>
            <w:hideMark/>
          </w:tcPr>
          <w:p w14:paraId="5DBFC663" w14:textId="4A98B865"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65</w:t>
            </w:r>
          </w:p>
        </w:tc>
        <w:tc>
          <w:tcPr>
            <w:tcW w:w="948" w:type="dxa"/>
            <w:tcBorders>
              <w:top w:val="nil"/>
              <w:left w:val="nil"/>
              <w:bottom w:val="single" w:sz="4" w:space="0" w:color="auto"/>
              <w:right w:val="single" w:sz="4" w:space="0" w:color="auto"/>
            </w:tcBorders>
            <w:shd w:val="clear" w:color="000000" w:fill="FFFFFF"/>
            <w:noWrap/>
            <w:vAlign w:val="bottom"/>
            <w:hideMark/>
          </w:tcPr>
          <w:p w14:paraId="2250E306" w14:textId="7B513F54"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82</w:t>
            </w:r>
          </w:p>
        </w:tc>
      </w:tr>
      <w:tr w:rsidR="00051677" w:rsidRPr="000B521B" w14:paraId="6C850F0B" w14:textId="77777777" w:rsidTr="00051677">
        <w:trPr>
          <w:trHeight w:val="365"/>
        </w:trPr>
        <w:tc>
          <w:tcPr>
            <w:tcW w:w="1986" w:type="dxa"/>
            <w:tcBorders>
              <w:top w:val="nil"/>
              <w:left w:val="single" w:sz="4" w:space="0" w:color="auto"/>
              <w:bottom w:val="single" w:sz="4" w:space="0" w:color="auto"/>
              <w:right w:val="single" w:sz="4" w:space="0" w:color="auto"/>
            </w:tcBorders>
            <w:shd w:val="clear" w:color="000000" w:fill="FFFFFF"/>
            <w:noWrap/>
            <w:vAlign w:val="bottom"/>
            <w:hideMark/>
          </w:tcPr>
          <w:p w14:paraId="7EAE579B" w14:textId="77777777" w:rsidR="00051677" w:rsidRPr="000B521B" w:rsidRDefault="00051677" w:rsidP="00E03735">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Total</w:t>
            </w:r>
          </w:p>
        </w:tc>
        <w:tc>
          <w:tcPr>
            <w:tcW w:w="869" w:type="dxa"/>
            <w:tcBorders>
              <w:top w:val="nil"/>
              <w:left w:val="nil"/>
              <w:bottom w:val="single" w:sz="4" w:space="0" w:color="auto"/>
              <w:right w:val="single" w:sz="4" w:space="0" w:color="auto"/>
            </w:tcBorders>
            <w:shd w:val="clear" w:color="000000" w:fill="FFFFFF"/>
            <w:noWrap/>
            <w:vAlign w:val="bottom"/>
            <w:hideMark/>
          </w:tcPr>
          <w:p w14:paraId="0163DE35" w14:textId="0FCBB098"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283</w:t>
            </w:r>
          </w:p>
        </w:tc>
        <w:tc>
          <w:tcPr>
            <w:tcW w:w="869" w:type="dxa"/>
            <w:tcBorders>
              <w:top w:val="nil"/>
              <w:left w:val="nil"/>
              <w:bottom w:val="single" w:sz="4" w:space="0" w:color="auto"/>
              <w:right w:val="single" w:sz="4" w:space="0" w:color="auto"/>
            </w:tcBorders>
            <w:shd w:val="clear" w:color="000000" w:fill="FFFFFF"/>
            <w:noWrap/>
            <w:vAlign w:val="bottom"/>
            <w:hideMark/>
          </w:tcPr>
          <w:p w14:paraId="6F504555" w14:textId="5656DA0E"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301</w:t>
            </w:r>
          </w:p>
        </w:tc>
        <w:tc>
          <w:tcPr>
            <w:tcW w:w="869" w:type="dxa"/>
            <w:tcBorders>
              <w:top w:val="nil"/>
              <w:left w:val="nil"/>
              <w:bottom w:val="single" w:sz="4" w:space="0" w:color="auto"/>
              <w:right w:val="single" w:sz="4" w:space="0" w:color="auto"/>
            </w:tcBorders>
            <w:shd w:val="clear" w:color="000000" w:fill="FFFFFF"/>
            <w:noWrap/>
            <w:vAlign w:val="bottom"/>
            <w:hideMark/>
          </w:tcPr>
          <w:p w14:paraId="7580C2EA" w14:textId="37C71D19"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317</w:t>
            </w:r>
          </w:p>
        </w:tc>
        <w:tc>
          <w:tcPr>
            <w:tcW w:w="871" w:type="dxa"/>
            <w:tcBorders>
              <w:top w:val="nil"/>
              <w:left w:val="nil"/>
              <w:bottom w:val="single" w:sz="4" w:space="0" w:color="auto"/>
              <w:right w:val="single" w:sz="4" w:space="0" w:color="auto"/>
            </w:tcBorders>
            <w:shd w:val="clear" w:color="000000" w:fill="FFFFFF"/>
            <w:noWrap/>
            <w:vAlign w:val="bottom"/>
            <w:hideMark/>
          </w:tcPr>
          <w:p w14:paraId="67C28C1B" w14:textId="526CD019"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333</w:t>
            </w:r>
          </w:p>
        </w:tc>
        <w:tc>
          <w:tcPr>
            <w:tcW w:w="993" w:type="dxa"/>
            <w:tcBorders>
              <w:top w:val="nil"/>
              <w:left w:val="nil"/>
              <w:bottom w:val="single" w:sz="4" w:space="0" w:color="auto"/>
              <w:right w:val="single" w:sz="4" w:space="0" w:color="auto"/>
            </w:tcBorders>
            <w:shd w:val="clear" w:color="000000" w:fill="FFFFFF"/>
            <w:noWrap/>
            <w:vAlign w:val="bottom"/>
            <w:hideMark/>
          </w:tcPr>
          <w:p w14:paraId="2D85E6D0" w14:textId="27758CFD"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349</w:t>
            </w:r>
          </w:p>
        </w:tc>
        <w:tc>
          <w:tcPr>
            <w:tcW w:w="988" w:type="dxa"/>
            <w:tcBorders>
              <w:top w:val="nil"/>
              <w:left w:val="nil"/>
              <w:bottom w:val="single" w:sz="4" w:space="0" w:color="auto"/>
              <w:right w:val="single" w:sz="4" w:space="0" w:color="auto"/>
            </w:tcBorders>
            <w:shd w:val="clear" w:color="000000" w:fill="FFFFFF"/>
            <w:noWrap/>
            <w:vAlign w:val="bottom"/>
            <w:hideMark/>
          </w:tcPr>
          <w:p w14:paraId="04F48ED6" w14:textId="3BC92AB8"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322</w:t>
            </w:r>
          </w:p>
        </w:tc>
        <w:tc>
          <w:tcPr>
            <w:tcW w:w="988" w:type="dxa"/>
            <w:tcBorders>
              <w:top w:val="nil"/>
              <w:left w:val="nil"/>
              <w:bottom w:val="single" w:sz="4" w:space="0" w:color="auto"/>
              <w:right w:val="single" w:sz="4" w:space="0" w:color="auto"/>
            </w:tcBorders>
            <w:shd w:val="clear" w:color="000000" w:fill="FFFFFF"/>
            <w:noWrap/>
            <w:vAlign w:val="bottom"/>
            <w:hideMark/>
          </w:tcPr>
          <w:p w14:paraId="35184FFB" w14:textId="77BB97ED"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349</w:t>
            </w:r>
          </w:p>
        </w:tc>
        <w:tc>
          <w:tcPr>
            <w:tcW w:w="988" w:type="dxa"/>
            <w:tcBorders>
              <w:top w:val="nil"/>
              <w:left w:val="nil"/>
              <w:bottom w:val="single" w:sz="4" w:space="0" w:color="auto"/>
              <w:right w:val="single" w:sz="4" w:space="0" w:color="auto"/>
            </w:tcBorders>
            <w:shd w:val="clear" w:color="000000" w:fill="FFFFFF"/>
            <w:noWrap/>
            <w:vAlign w:val="bottom"/>
            <w:hideMark/>
          </w:tcPr>
          <w:p w14:paraId="26AC2992" w14:textId="4F2F7D30"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485</w:t>
            </w:r>
          </w:p>
        </w:tc>
        <w:tc>
          <w:tcPr>
            <w:tcW w:w="948" w:type="dxa"/>
            <w:tcBorders>
              <w:top w:val="nil"/>
              <w:left w:val="nil"/>
              <w:bottom w:val="single" w:sz="4" w:space="0" w:color="auto"/>
              <w:right w:val="single" w:sz="4" w:space="0" w:color="auto"/>
            </w:tcBorders>
            <w:shd w:val="clear" w:color="000000" w:fill="FFFFFF"/>
            <w:noWrap/>
            <w:vAlign w:val="bottom"/>
            <w:hideMark/>
          </w:tcPr>
          <w:p w14:paraId="486BD988" w14:textId="73E09873"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688</w:t>
            </w:r>
          </w:p>
        </w:tc>
      </w:tr>
    </w:tbl>
    <w:p w14:paraId="08BF8CF5" w14:textId="5A10831D" w:rsidR="00E03735" w:rsidRPr="000B521B" w:rsidRDefault="00077181" w:rsidP="00D47A79">
      <w:pPr>
        <w:spacing w:line="360" w:lineRule="auto"/>
        <w:jc w:val="both"/>
        <w:rPr>
          <w:rFonts w:ascii="Arial" w:eastAsia="Arial" w:hAnsi="Arial" w:cs="Arial"/>
          <w:color w:val="000000" w:themeColor="text1"/>
          <w:sz w:val="24"/>
          <w:szCs w:val="24"/>
        </w:rPr>
        <w:sectPr w:rsidR="00E03735"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B521B">
        <w:rPr>
          <w:rFonts w:ascii="Arial" w:hAnsi="Arial" w:cs="Arial"/>
          <w:b/>
          <w:noProof/>
          <w:color w:val="000000" w:themeColor="text1"/>
        </w:rPr>
        <mc:AlternateContent>
          <mc:Choice Requires="wps">
            <w:drawing>
              <wp:anchor distT="0" distB="0" distL="114300" distR="114300" simplePos="0" relativeHeight="252473344" behindDoc="0" locked="0" layoutInCell="1" allowOverlap="1" wp14:anchorId="508151D1" wp14:editId="4682CC39">
                <wp:simplePos x="0" y="0"/>
                <wp:positionH relativeFrom="margin">
                  <wp:posOffset>3731895</wp:posOffset>
                </wp:positionH>
                <wp:positionV relativeFrom="paragraph">
                  <wp:posOffset>31750</wp:posOffset>
                </wp:positionV>
                <wp:extent cx="2830195" cy="307340"/>
                <wp:effectExtent l="0" t="0" r="0" b="0"/>
                <wp:wrapNone/>
                <wp:docPr id="1265" name="TextBox 4"/>
                <wp:cNvGraphicFramePr/>
                <a:graphic xmlns:a="http://schemas.openxmlformats.org/drawingml/2006/main">
                  <a:graphicData uri="http://schemas.microsoft.com/office/word/2010/wordprocessingShape">
                    <wps:wsp>
                      <wps:cNvSpPr txBox="1"/>
                      <wps:spPr>
                        <a:xfrm>
                          <a:off x="0" y="0"/>
                          <a:ext cx="2830195" cy="307340"/>
                        </a:xfrm>
                        <a:prstGeom prst="rect">
                          <a:avLst/>
                        </a:prstGeom>
                        <a:noFill/>
                      </wps:spPr>
                      <wps:txbx>
                        <w:txbxContent>
                          <w:p w14:paraId="4915F2E4" w14:textId="77777777" w:rsidR="00051677" w:rsidRPr="002F3659" w:rsidRDefault="00051677" w:rsidP="00051677">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6A140212" w14:textId="77777777" w:rsidR="00051677" w:rsidRPr="002F3659" w:rsidRDefault="00051677" w:rsidP="00051677">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08151D1" id="_x0000_s1081" type="#_x0000_t202" style="position:absolute;left:0;text-align:left;margin-left:293.85pt;margin-top:2.5pt;width:222.85pt;height:24.2pt;z-index:25247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" filled="f" stroked="f">
                <v:textbox style="mso-fit-shape-to-text:t">
                  <w:txbxContent>
                    <w:p w14:paraId="4915F2E4" w14:textId="77777777" w:rsidR="00051677" w:rsidRPr="002F3659" w:rsidRDefault="00051677" w:rsidP="00051677">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6A140212" w14:textId="77777777" w:rsidR="00051677" w:rsidRPr="002F3659" w:rsidRDefault="00051677" w:rsidP="00051677">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0F2DC73F" w14:textId="362B387E" w:rsidR="0068383C" w:rsidRPr="000B521B" w:rsidRDefault="00477C5A" w:rsidP="00D47A79">
      <w:pPr>
        <w:spacing w:line="360" w:lineRule="auto"/>
        <w:jc w:val="both"/>
        <w:rPr>
          <w:rFonts w:ascii="Arial" w:eastAsia="Arial" w:hAnsi="Arial" w:cs="Arial"/>
          <w:color w:val="000000" w:themeColor="text1"/>
          <w:sz w:val="24"/>
          <w:szCs w:val="24"/>
        </w:rPr>
        <w:sectPr w:rsidR="0068383C"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B521B">
        <w:rPr>
          <w:rFonts w:ascii="Arial" w:eastAsia="Arial" w:hAnsi="Arial" w:cs="Arial"/>
          <w:noProof/>
          <w:color w:val="000000" w:themeColor="text1"/>
          <w:sz w:val="24"/>
          <w:szCs w:val="24"/>
        </w:rPr>
        <mc:AlternateContent>
          <mc:Choice Requires="wps">
            <w:drawing>
              <wp:anchor distT="45720" distB="45720" distL="114300" distR="114300" simplePos="0" relativeHeight="252565504" behindDoc="0" locked="0" layoutInCell="1" allowOverlap="1" wp14:anchorId="3322FD5C" wp14:editId="605E861D">
                <wp:simplePos x="0" y="0"/>
                <wp:positionH relativeFrom="column">
                  <wp:posOffset>-108585</wp:posOffset>
                </wp:positionH>
                <wp:positionV relativeFrom="paragraph">
                  <wp:posOffset>-307340</wp:posOffset>
                </wp:positionV>
                <wp:extent cx="6602095" cy="1614805"/>
                <wp:effectExtent l="76200" t="57150" r="103505" b="118745"/>
                <wp:wrapSquare wrapText="bothSides"/>
                <wp:docPr id="21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2095" cy="1614805"/>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6"/>
                        </a:lnRef>
                        <a:fillRef idx="2">
                          <a:schemeClr val="accent6"/>
                        </a:fillRef>
                        <a:effectRef idx="1">
                          <a:schemeClr val="accent6"/>
                        </a:effectRef>
                        <a:fontRef idx="minor">
                          <a:schemeClr val="dk1"/>
                        </a:fontRef>
                      </wps:style>
                      <wps:txbx>
                        <w:txbxContent>
                          <w:p w14:paraId="5B82122E" w14:textId="77777777" w:rsidR="00477C5A" w:rsidRPr="00077181" w:rsidRDefault="00477C5A" w:rsidP="002B5226">
                            <w:pPr>
                              <w:pStyle w:val="ListParagraph"/>
                              <w:numPr>
                                <w:ilvl w:val="0"/>
                                <w:numId w:val="10"/>
                              </w:numPr>
                              <w:spacing w:line="360" w:lineRule="auto"/>
                              <w:jc w:val="both"/>
                              <w:rPr>
                                <w:color w:val="000000" w:themeColor="text1"/>
                                <w:sz w:val="24"/>
                                <w:szCs w:val="24"/>
                              </w:rPr>
                            </w:pPr>
                            <w:r w:rsidRPr="00077181">
                              <w:rPr>
                                <w:color w:val="000000" w:themeColor="text1"/>
                                <w:sz w:val="24"/>
                                <w:szCs w:val="24"/>
                              </w:rPr>
                              <w:t xml:space="preserve">The APAC region will be noticing huge investment in renewable energy sector like wind and solar energy further increasing the market for the product. </w:t>
                            </w:r>
                          </w:p>
                          <w:p w14:paraId="28004E19" w14:textId="77777777" w:rsidR="00477C5A" w:rsidRPr="00077181" w:rsidRDefault="00477C5A" w:rsidP="002B5226">
                            <w:pPr>
                              <w:pStyle w:val="ListParagraph"/>
                              <w:numPr>
                                <w:ilvl w:val="0"/>
                                <w:numId w:val="10"/>
                              </w:numPr>
                              <w:spacing w:line="360" w:lineRule="auto"/>
                              <w:jc w:val="both"/>
                              <w:rPr>
                                <w:color w:val="000000" w:themeColor="text1"/>
                                <w:sz w:val="24"/>
                                <w:szCs w:val="24"/>
                              </w:rPr>
                            </w:pPr>
                            <w:r w:rsidRPr="00077181">
                              <w:rPr>
                                <w:color w:val="000000" w:themeColor="text1"/>
                                <w:sz w:val="24"/>
                                <w:szCs w:val="24"/>
                              </w:rPr>
                              <w:t xml:space="preserve">Increasing industrialization and rising investments in defense sector has further increased the market for vinyl ester. </w:t>
                            </w:r>
                          </w:p>
                          <w:p w14:paraId="2EC0D153" w14:textId="77777777" w:rsidR="00477C5A" w:rsidRDefault="00477C5A" w:rsidP="002B5226">
                            <w:pPr>
                              <w:pStyle w:val="ListParagraph"/>
                              <w:numPr>
                                <w:ilvl w:val="0"/>
                                <w:numId w:val="10"/>
                              </w:numPr>
                              <w:spacing w:line="360" w:lineRule="auto"/>
                            </w:pPr>
                            <w:r w:rsidRPr="00077181">
                              <w:rPr>
                                <w:color w:val="000000" w:themeColor="text1"/>
                                <w:sz w:val="24"/>
                                <w:szCs w:val="24"/>
                              </w:rPr>
                              <w:t>The use of vinyl ester resin in electrical &amp; electronics industry in China due to established industry in the country also stimulated the demand in the region.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2FD5C" id="_x0000_s1082" type="#_x0000_t202" style="position:absolute;left:0;text-align:left;margin-left:-8.55pt;margin-top:-24.2pt;width:519.85pt;height:127.15pt;z-index:252565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" fillcolor="#9ecb81 [2169]" stroked="f" strokeweight=".5pt">
                <v:fill color2="#8ac066 [2617]" rotate="t" colors="0 #b5d5a7;.5 #aace99;1 #9cca86" focus="100%" type="gradient">
                  <o:fill v:ext="view" type="gradientUnscaled"/>
                </v:fill>
                <v:shadow on="t" color="black" opacity="20971f" offset="0,2.2pt"/>
                <v:textbox>
                  <w:txbxContent>
                    <w:p w14:paraId="5B82122E" w14:textId="77777777" w:rsidR="00477C5A" w:rsidRPr="00077181" w:rsidRDefault="00477C5A" w:rsidP="002B5226">
                      <w:pPr>
                        <w:pStyle w:val="ListParagraph"/>
                        <w:numPr>
                          <w:ilvl w:val="0"/>
                          <w:numId w:val="10"/>
                        </w:numPr>
                        <w:spacing w:line="360" w:lineRule="auto"/>
                        <w:jc w:val="both"/>
                        <w:rPr>
                          <w:color w:val="000000" w:themeColor="text1"/>
                          <w:sz w:val="24"/>
                          <w:szCs w:val="24"/>
                        </w:rPr>
                      </w:pPr>
                      <w:r w:rsidRPr="00077181">
                        <w:rPr>
                          <w:color w:val="000000" w:themeColor="text1"/>
                          <w:sz w:val="24"/>
                          <w:szCs w:val="24"/>
                        </w:rPr>
                        <w:t xml:space="preserve">The APAC region will be noticing huge investment in renewable energy sector like wind and solar energy further increasing the market for the product. </w:t>
                      </w:r>
                    </w:p>
                    <w:p w14:paraId="28004E19" w14:textId="77777777" w:rsidR="00477C5A" w:rsidRPr="00077181" w:rsidRDefault="00477C5A" w:rsidP="002B5226">
                      <w:pPr>
                        <w:pStyle w:val="ListParagraph"/>
                        <w:numPr>
                          <w:ilvl w:val="0"/>
                          <w:numId w:val="10"/>
                        </w:numPr>
                        <w:spacing w:line="360" w:lineRule="auto"/>
                        <w:jc w:val="both"/>
                        <w:rPr>
                          <w:color w:val="000000" w:themeColor="text1"/>
                          <w:sz w:val="24"/>
                          <w:szCs w:val="24"/>
                        </w:rPr>
                      </w:pPr>
                      <w:r w:rsidRPr="00077181">
                        <w:rPr>
                          <w:color w:val="000000" w:themeColor="text1"/>
                          <w:sz w:val="24"/>
                          <w:szCs w:val="24"/>
                        </w:rPr>
                        <w:t xml:space="preserve">Increasing industrialization and rising investments in defense sector has further increased the market for vinyl ester. </w:t>
                      </w:r>
                    </w:p>
                    <w:p w14:paraId="2EC0D153" w14:textId="77777777" w:rsidR="00477C5A" w:rsidRDefault="00477C5A" w:rsidP="002B5226">
                      <w:pPr>
                        <w:pStyle w:val="ListParagraph"/>
                        <w:numPr>
                          <w:ilvl w:val="0"/>
                          <w:numId w:val="10"/>
                        </w:numPr>
                        <w:spacing w:line="360" w:lineRule="auto"/>
                      </w:pPr>
                      <w:r w:rsidRPr="00077181">
                        <w:rPr>
                          <w:color w:val="000000" w:themeColor="text1"/>
                          <w:sz w:val="24"/>
                          <w:szCs w:val="24"/>
                        </w:rPr>
                        <w:t>The use of vinyl ester resin in electrical &amp; electronics industry in China due to established industry in the country also stimulated the demand in the region.</w:t>
                      </w:r>
                    </w:p>
                  </w:txbxContent>
                </v:textbox>
                <w10:wrap type="square"/>
              </v:shape>
            </w:pict>
          </mc:Fallback>
        </mc:AlternateContent>
      </w:r>
    </w:p>
    <w:p w14:paraId="5488FB1E" w14:textId="475506B9" w:rsidR="00912B14" w:rsidRPr="000B521B" w:rsidRDefault="00912B14" w:rsidP="0061645E">
      <w:pPr>
        <w:spacing w:line="360" w:lineRule="auto"/>
        <w:rPr>
          <w:rFonts w:ascii="Arial" w:hAnsi="Arial" w:cs="Arial"/>
          <w:b/>
          <w:bCs/>
          <w:sz w:val="24"/>
          <w:szCs w:val="24"/>
        </w:rPr>
      </w:pPr>
      <w:r w:rsidRPr="000B521B">
        <w:rPr>
          <w:rFonts w:ascii="Arial" w:hAnsi="Arial" w:cs="Arial"/>
          <w:b/>
          <w:bCs/>
          <w:sz w:val="24"/>
          <w:szCs w:val="24"/>
        </w:rPr>
        <w:t>3.2.1.4. Demand By Type</w:t>
      </w:r>
    </w:p>
    <w:p w14:paraId="23EFB55C" w14:textId="3E0D4F35" w:rsidR="009531BD" w:rsidRPr="000B521B" w:rsidRDefault="009531BD" w:rsidP="0061645E">
      <w:pPr>
        <w:spacing w:line="360" w:lineRule="auto"/>
        <w:rPr>
          <w:rFonts w:ascii="Arial" w:hAnsi="Arial" w:cs="Arial"/>
          <w:b/>
          <w:bCs/>
          <w:sz w:val="24"/>
          <w:szCs w:val="24"/>
        </w:rPr>
      </w:pPr>
      <w:r w:rsidRPr="000B521B">
        <w:rPr>
          <w:rFonts w:ascii="Arial" w:hAnsi="Arial" w:cs="Arial"/>
          <w:b/>
          <w:bCs/>
          <w:sz w:val="24"/>
          <w:szCs w:val="24"/>
        </w:rPr>
        <w:t>Asia Pacific Vinyl Ester Resin Demand, By Type, By Volume (000’ Tonnes), 2015–2030F</w:t>
      </w:r>
    </w:p>
    <w:p w14:paraId="5D8B1E17" w14:textId="09048021" w:rsidR="00064CBC" w:rsidRPr="000B521B" w:rsidRDefault="00064CBC" w:rsidP="0061645E">
      <w:pPr>
        <w:spacing w:line="360" w:lineRule="auto"/>
        <w:rPr>
          <w:rFonts w:ascii="Arial" w:hAnsi="Arial" w:cs="Arial"/>
          <w:b/>
          <w:bCs/>
          <w:sz w:val="24"/>
          <w:szCs w:val="24"/>
        </w:rPr>
      </w:pPr>
    </w:p>
    <w:p w14:paraId="3E084E10" w14:textId="2EE487E2" w:rsidR="00674114" w:rsidRPr="000B521B" w:rsidRDefault="009531BD" w:rsidP="00064CBC">
      <w:pPr>
        <w:spacing w:line="360" w:lineRule="auto"/>
        <w:rPr>
          <w:rFonts w:ascii="Arial" w:eastAsia="Arial" w:hAnsi="Arial" w:cs="Arial"/>
          <w:color w:val="000000" w:themeColor="text1"/>
          <w:sz w:val="24"/>
          <w:szCs w:val="24"/>
        </w:rPr>
      </w:pPr>
      <w:r w:rsidRPr="000B521B">
        <w:rPr>
          <w:rFonts w:ascii="Arial" w:hAnsi="Arial" w:cs="Arial"/>
          <w:noProof/>
        </w:rPr>
        <mc:AlternateContent>
          <mc:Choice Requires="wps">
            <w:drawing>
              <wp:anchor distT="0" distB="0" distL="114300" distR="114300" simplePos="0" relativeHeight="252658688" behindDoc="0" locked="0" layoutInCell="1" allowOverlap="1" wp14:anchorId="67DDE9B8" wp14:editId="7BE9E5D1">
                <wp:simplePos x="0" y="0"/>
                <wp:positionH relativeFrom="column">
                  <wp:posOffset>2522574</wp:posOffset>
                </wp:positionH>
                <wp:positionV relativeFrom="paragraph">
                  <wp:posOffset>2711154</wp:posOffset>
                </wp:positionV>
                <wp:extent cx="3883237" cy="404037"/>
                <wp:effectExtent l="0" t="0" r="0" b="0"/>
                <wp:wrapNone/>
                <wp:docPr id="38" name="TextBox 22"/>
                <wp:cNvGraphicFramePr/>
                <a:graphic xmlns:a="http://schemas.openxmlformats.org/drawingml/2006/main">
                  <a:graphicData uri="http://schemas.microsoft.com/office/word/2010/wordprocessingShape">
                    <wps:wsp>
                      <wps:cNvSpPr txBox="1"/>
                      <wps:spPr>
                        <a:xfrm>
                          <a:off x="0" y="0"/>
                          <a:ext cx="3883237" cy="404037"/>
                        </a:xfrm>
                        <a:prstGeom prst="rect">
                          <a:avLst/>
                        </a:prstGeom>
                        <a:noFill/>
                      </wps:spPr>
                      <wps:txbx>
                        <w:txbxContent>
                          <w:p w14:paraId="61D88DDF" w14:textId="77777777" w:rsidR="009531BD" w:rsidRDefault="009531BD" w:rsidP="009531BD">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Others include Urethane Modified vinyl ester resin, Elastomer Modified vinyl ester resin, etc.</w:t>
                            </w:r>
                          </w:p>
                          <w:p w14:paraId="4BC7960D" w14:textId="77777777" w:rsidR="009531BD" w:rsidRDefault="009531BD" w:rsidP="009531BD">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Source: TechSci Research</w:t>
                            </w:r>
                          </w:p>
                        </w:txbxContent>
                      </wps:txbx>
                      <wps:bodyPr wrap="square" rtlCol="0">
                        <a:noAutofit/>
                      </wps:bodyPr>
                    </wps:wsp>
                  </a:graphicData>
                </a:graphic>
                <wp14:sizeRelV relativeFrom="margin">
                  <wp14:pctHeight>0</wp14:pctHeight>
                </wp14:sizeRelV>
              </wp:anchor>
            </w:drawing>
          </mc:Choice>
          <mc:Fallback>
            <w:pict>
              <v:shape w14:anchorId="67DDE9B8" id="_x0000_s1083" type="#_x0000_t202" style="position:absolute;margin-left:198.65pt;margin-top:213.5pt;width:305.75pt;height:31.8pt;z-index:25265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" filled="f" stroked="f">
                <v:textbox>
                  <w:txbxContent>
                    <w:p w14:paraId="61D88DDF" w14:textId="77777777" w:rsidR="009531BD" w:rsidRDefault="009531BD" w:rsidP="009531BD">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Others include Urethane Modified vinyl ester resin, Elastomer Modified vinyl ester resin, etc.</w:t>
                      </w:r>
                    </w:p>
                    <w:p w14:paraId="4BC7960D" w14:textId="77777777" w:rsidR="009531BD" w:rsidRDefault="009531BD" w:rsidP="009531BD">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Source: TechSci Research</w:t>
                      </w:r>
                    </w:p>
                  </w:txbxContent>
                </v:textbox>
              </v:shape>
            </w:pict>
          </mc:Fallback>
        </mc:AlternateContent>
      </w:r>
      <w:r w:rsidR="00D47A79" w:rsidRPr="000B521B">
        <w:rPr>
          <w:rFonts w:ascii="Arial" w:eastAsia="Arial" w:hAnsi="Arial" w:cs="Arial"/>
          <w:noProof/>
          <w:color w:val="000000" w:themeColor="text1"/>
          <w:sz w:val="24"/>
          <w:szCs w:val="24"/>
        </w:rPr>
        <w:drawing>
          <wp:inline distT="0" distB="0" distL="0" distR="0" wp14:anchorId="3119E3C6" wp14:editId="0ED7ECF9">
            <wp:extent cx="6400800" cy="2870791"/>
            <wp:effectExtent l="0" t="0" r="0" b="6350"/>
            <wp:docPr id="608" name="Chart 608">
              <a:extLst xmlns:a="http://schemas.openxmlformats.org/drawingml/2006/main">
                <a:ext uri="{FF2B5EF4-FFF2-40B4-BE49-F238E27FC236}">
                  <a16:creationId xmlns:a16="http://schemas.microsoft.com/office/drawing/2014/main" id="{C4B35CF8-AAA1-42FF-9636-3CBB36EDEC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rsidRPr="000B521B">
        <w:rPr>
          <w:rFonts w:ascii="Arial" w:hAnsi="Arial" w:cs="Arial"/>
          <w:noProof/>
        </w:rPr>
        <w:t xml:space="preserve"> </w:t>
      </w:r>
    </w:p>
    <w:tbl>
      <w:tblPr>
        <w:tblW w:w="10357" w:type="dxa"/>
        <w:tblInd w:w="-185" w:type="dxa"/>
        <w:tblLook w:val="04A0" w:firstRow="1" w:lastRow="0" w:firstColumn="1" w:lastColumn="0" w:noHBand="0" w:noVBand="1"/>
      </w:tblPr>
      <w:tblGrid>
        <w:gridCol w:w="1983"/>
        <w:gridCol w:w="868"/>
        <w:gridCol w:w="868"/>
        <w:gridCol w:w="868"/>
        <w:gridCol w:w="870"/>
        <w:gridCol w:w="992"/>
        <w:gridCol w:w="987"/>
        <w:gridCol w:w="987"/>
        <w:gridCol w:w="987"/>
        <w:gridCol w:w="947"/>
      </w:tblGrid>
      <w:tr w:rsidR="00051677" w:rsidRPr="000B521B" w14:paraId="50397E23" w14:textId="77777777" w:rsidTr="00051677">
        <w:trPr>
          <w:trHeight w:val="286"/>
        </w:trPr>
        <w:tc>
          <w:tcPr>
            <w:tcW w:w="1983"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BF35CBE" w14:textId="1914356C" w:rsidR="00051677" w:rsidRPr="000B521B" w:rsidRDefault="00051677" w:rsidP="00BF252C">
            <w:pPr>
              <w:spacing w:after="0" w:line="24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lastRenderedPageBreak/>
              <w:t>Demand by Type</w:t>
            </w:r>
            <w:r w:rsidR="007E26B0" w:rsidRPr="000B521B">
              <w:rPr>
                <w:rFonts w:ascii="Arial" w:eastAsia="Times New Roman" w:hAnsi="Arial" w:cs="Arial"/>
                <w:b/>
                <w:bCs/>
                <w:color w:val="FFFFFF" w:themeColor="background1"/>
                <w:sz w:val="20"/>
                <w:szCs w:val="20"/>
                <w:lang w:val="en-US"/>
              </w:rPr>
              <w:t xml:space="preserve"> (000’ </w:t>
            </w:r>
            <w:proofErr w:type="spellStart"/>
            <w:r w:rsidR="007E26B0" w:rsidRPr="000B521B">
              <w:rPr>
                <w:rFonts w:ascii="Arial" w:eastAsia="Times New Roman" w:hAnsi="Arial" w:cs="Arial"/>
                <w:b/>
                <w:bCs/>
                <w:color w:val="FFFFFF" w:themeColor="background1"/>
                <w:sz w:val="20"/>
                <w:szCs w:val="20"/>
                <w:lang w:val="en-US"/>
              </w:rPr>
              <w:t>Tonnes</w:t>
            </w:r>
            <w:proofErr w:type="spellEnd"/>
            <w:r w:rsidR="007E26B0" w:rsidRPr="000B521B">
              <w:rPr>
                <w:rFonts w:ascii="Arial" w:eastAsia="Times New Roman" w:hAnsi="Arial" w:cs="Arial"/>
                <w:b/>
                <w:bCs/>
                <w:color w:val="FFFFFF" w:themeColor="background1"/>
                <w:sz w:val="20"/>
                <w:szCs w:val="20"/>
                <w:lang w:val="en-US"/>
              </w:rPr>
              <w:t>)</w:t>
            </w:r>
          </w:p>
        </w:tc>
        <w:tc>
          <w:tcPr>
            <w:tcW w:w="868" w:type="dxa"/>
            <w:tcBorders>
              <w:top w:val="single" w:sz="4" w:space="0" w:color="auto"/>
              <w:left w:val="nil"/>
              <w:bottom w:val="single" w:sz="4" w:space="0" w:color="auto"/>
              <w:right w:val="single" w:sz="4" w:space="0" w:color="auto"/>
            </w:tcBorders>
            <w:shd w:val="clear" w:color="auto" w:fill="C00000"/>
            <w:noWrap/>
            <w:vAlign w:val="center"/>
            <w:hideMark/>
          </w:tcPr>
          <w:p w14:paraId="1239A52A" w14:textId="77777777" w:rsidR="00051677" w:rsidRPr="000B521B" w:rsidRDefault="00051677"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2015</w:t>
            </w:r>
          </w:p>
        </w:tc>
        <w:tc>
          <w:tcPr>
            <w:tcW w:w="868" w:type="dxa"/>
            <w:tcBorders>
              <w:top w:val="single" w:sz="4" w:space="0" w:color="auto"/>
              <w:left w:val="nil"/>
              <w:bottom w:val="single" w:sz="4" w:space="0" w:color="auto"/>
              <w:right w:val="single" w:sz="4" w:space="0" w:color="auto"/>
            </w:tcBorders>
            <w:shd w:val="clear" w:color="auto" w:fill="C00000"/>
            <w:noWrap/>
            <w:vAlign w:val="center"/>
            <w:hideMark/>
          </w:tcPr>
          <w:p w14:paraId="48820251" w14:textId="77777777" w:rsidR="00051677" w:rsidRPr="000B521B" w:rsidRDefault="00051677"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2016</w:t>
            </w:r>
          </w:p>
        </w:tc>
        <w:tc>
          <w:tcPr>
            <w:tcW w:w="868" w:type="dxa"/>
            <w:tcBorders>
              <w:top w:val="single" w:sz="4" w:space="0" w:color="auto"/>
              <w:left w:val="nil"/>
              <w:bottom w:val="single" w:sz="4" w:space="0" w:color="auto"/>
              <w:right w:val="single" w:sz="4" w:space="0" w:color="auto"/>
            </w:tcBorders>
            <w:shd w:val="clear" w:color="auto" w:fill="C00000"/>
            <w:noWrap/>
            <w:vAlign w:val="bottom"/>
            <w:hideMark/>
          </w:tcPr>
          <w:p w14:paraId="3E9FB0E5" w14:textId="77777777" w:rsidR="00051677" w:rsidRPr="000B521B" w:rsidRDefault="00051677"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2017</w:t>
            </w:r>
          </w:p>
        </w:tc>
        <w:tc>
          <w:tcPr>
            <w:tcW w:w="870" w:type="dxa"/>
            <w:tcBorders>
              <w:top w:val="single" w:sz="4" w:space="0" w:color="auto"/>
              <w:left w:val="nil"/>
              <w:bottom w:val="single" w:sz="4" w:space="0" w:color="auto"/>
              <w:right w:val="single" w:sz="4" w:space="0" w:color="auto"/>
            </w:tcBorders>
            <w:shd w:val="clear" w:color="auto" w:fill="C00000"/>
            <w:noWrap/>
            <w:vAlign w:val="bottom"/>
            <w:hideMark/>
          </w:tcPr>
          <w:p w14:paraId="0F52285F" w14:textId="77777777" w:rsidR="00051677" w:rsidRPr="000B521B" w:rsidRDefault="00051677"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2018</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5DE37C8E" w14:textId="77777777" w:rsidR="00051677" w:rsidRPr="000B521B" w:rsidRDefault="00051677"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2019</w:t>
            </w:r>
          </w:p>
        </w:tc>
        <w:tc>
          <w:tcPr>
            <w:tcW w:w="987" w:type="dxa"/>
            <w:tcBorders>
              <w:top w:val="single" w:sz="4" w:space="0" w:color="auto"/>
              <w:left w:val="nil"/>
              <w:bottom w:val="single" w:sz="4" w:space="0" w:color="auto"/>
              <w:right w:val="single" w:sz="4" w:space="0" w:color="auto"/>
            </w:tcBorders>
            <w:shd w:val="clear" w:color="auto" w:fill="C00000"/>
            <w:noWrap/>
            <w:vAlign w:val="bottom"/>
            <w:hideMark/>
          </w:tcPr>
          <w:p w14:paraId="7B2E4EB1" w14:textId="77777777" w:rsidR="00051677" w:rsidRPr="000B521B" w:rsidRDefault="00051677"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2020</w:t>
            </w:r>
          </w:p>
        </w:tc>
        <w:tc>
          <w:tcPr>
            <w:tcW w:w="987" w:type="dxa"/>
            <w:tcBorders>
              <w:top w:val="single" w:sz="4" w:space="0" w:color="auto"/>
              <w:left w:val="nil"/>
              <w:bottom w:val="single" w:sz="4" w:space="0" w:color="auto"/>
              <w:right w:val="single" w:sz="4" w:space="0" w:color="auto"/>
            </w:tcBorders>
            <w:shd w:val="clear" w:color="auto" w:fill="C00000"/>
            <w:noWrap/>
            <w:vAlign w:val="bottom"/>
            <w:hideMark/>
          </w:tcPr>
          <w:p w14:paraId="3A8DC6D9" w14:textId="05D63DEB" w:rsidR="00051677" w:rsidRPr="000B521B" w:rsidRDefault="00051677"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2021E</w:t>
            </w:r>
          </w:p>
        </w:tc>
        <w:tc>
          <w:tcPr>
            <w:tcW w:w="987" w:type="dxa"/>
            <w:tcBorders>
              <w:top w:val="single" w:sz="4" w:space="0" w:color="auto"/>
              <w:left w:val="nil"/>
              <w:bottom w:val="single" w:sz="4" w:space="0" w:color="auto"/>
              <w:right w:val="single" w:sz="4" w:space="0" w:color="auto"/>
            </w:tcBorders>
            <w:shd w:val="clear" w:color="auto" w:fill="C00000"/>
            <w:noWrap/>
            <w:vAlign w:val="bottom"/>
            <w:hideMark/>
          </w:tcPr>
          <w:p w14:paraId="75887985" w14:textId="77777777" w:rsidR="00051677" w:rsidRPr="000B521B" w:rsidRDefault="00051677"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2025F</w:t>
            </w:r>
          </w:p>
        </w:tc>
        <w:tc>
          <w:tcPr>
            <w:tcW w:w="947"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42A85E61" w14:textId="77777777" w:rsidR="00051677" w:rsidRPr="000B521B" w:rsidRDefault="00051677"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2030F</w:t>
            </w:r>
          </w:p>
        </w:tc>
      </w:tr>
      <w:tr w:rsidR="00051677" w:rsidRPr="000B521B" w14:paraId="69A61813" w14:textId="77777777" w:rsidTr="00051677">
        <w:trPr>
          <w:trHeight w:val="337"/>
        </w:trPr>
        <w:tc>
          <w:tcPr>
            <w:tcW w:w="1983" w:type="dxa"/>
            <w:tcBorders>
              <w:top w:val="nil"/>
              <w:left w:val="single" w:sz="4" w:space="0" w:color="auto"/>
              <w:bottom w:val="single" w:sz="4" w:space="0" w:color="auto"/>
              <w:right w:val="single" w:sz="4" w:space="0" w:color="auto"/>
            </w:tcBorders>
            <w:shd w:val="clear" w:color="000000" w:fill="FFFFFF"/>
            <w:noWrap/>
            <w:vAlign w:val="bottom"/>
            <w:hideMark/>
          </w:tcPr>
          <w:p w14:paraId="48A8E8D2" w14:textId="77777777" w:rsidR="00051677" w:rsidRPr="000B521B" w:rsidRDefault="00051677" w:rsidP="00E03735">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Bisphenol-</w:t>
            </w:r>
            <w:proofErr w:type="gramStart"/>
            <w:r w:rsidRPr="000B521B">
              <w:rPr>
                <w:rFonts w:ascii="Arial" w:hAnsi="Arial" w:cs="Arial"/>
                <w:color w:val="000000"/>
                <w:sz w:val="20"/>
                <w:szCs w:val="20"/>
              </w:rPr>
              <w:t>A,F</w:t>
            </w:r>
            <w:proofErr w:type="gramEnd"/>
            <w:r w:rsidRPr="000B521B">
              <w:rPr>
                <w:rFonts w:ascii="Arial" w:hAnsi="Arial" w:cs="Arial"/>
                <w:color w:val="000000"/>
                <w:sz w:val="20"/>
                <w:szCs w:val="20"/>
              </w:rPr>
              <w:t>,S vinyl ester resin</w:t>
            </w:r>
          </w:p>
        </w:tc>
        <w:tc>
          <w:tcPr>
            <w:tcW w:w="868" w:type="dxa"/>
            <w:tcBorders>
              <w:top w:val="nil"/>
              <w:left w:val="nil"/>
              <w:bottom w:val="single" w:sz="4" w:space="0" w:color="auto"/>
              <w:right w:val="single" w:sz="4" w:space="0" w:color="auto"/>
            </w:tcBorders>
            <w:shd w:val="clear" w:color="000000" w:fill="FFFFFF"/>
            <w:noWrap/>
            <w:vAlign w:val="bottom"/>
            <w:hideMark/>
          </w:tcPr>
          <w:p w14:paraId="12F88D8B" w14:textId="5724FD0E"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146</w:t>
            </w:r>
          </w:p>
        </w:tc>
        <w:tc>
          <w:tcPr>
            <w:tcW w:w="868" w:type="dxa"/>
            <w:tcBorders>
              <w:top w:val="nil"/>
              <w:left w:val="nil"/>
              <w:bottom w:val="single" w:sz="4" w:space="0" w:color="auto"/>
              <w:right w:val="single" w:sz="4" w:space="0" w:color="auto"/>
            </w:tcBorders>
            <w:shd w:val="clear" w:color="000000" w:fill="FFFFFF"/>
            <w:noWrap/>
            <w:vAlign w:val="bottom"/>
            <w:hideMark/>
          </w:tcPr>
          <w:p w14:paraId="645ACB63" w14:textId="2771ACD9"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156</w:t>
            </w:r>
          </w:p>
        </w:tc>
        <w:tc>
          <w:tcPr>
            <w:tcW w:w="868" w:type="dxa"/>
            <w:tcBorders>
              <w:top w:val="nil"/>
              <w:left w:val="nil"/>
              <w:bottom w:val="single" w:sz="4" w:space="0" w:color="auto"/>
              <w:right w:val="single" w:sz="4" w:space="0" w:color="auto"/>
            </w:tcBorders>
            <w:shd w:val="clear" w:color="000000" w:fill="FFFFFF"/>
            <w:noWrap/>
            <w:vAlign w:val="bottom"/>
            <w:hideMark/>
          </w:tcPr>
          <w:p w14:paraId="0A397028" w14:textId="69BBA4BD"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164</w:t>
            </w:r>
          </w:p>
        </w:tc>
        <w:tc>
          <w:tcPr>
            <w:tcW w:w="870" w:type="dxa"/>
            <w:tcBorders>
              <w:top w:val="nil"/>
              <w:left w:val="nil"/>
              <w:bottom w:val="single" w:sz="4" w:space="0" w:color="auto"/>
              <w:right w:val="single" w:sz="4" w:space="0" w:color="auto"/>
            </w:tcBorders>
            <w:shd w:val="clear" w:color="000000" w:fill="FFFFFF"/>
            <w:noWrap/>
            <w:vAlign w:val="bottom"/>
            <w:hideMark/>
          </w:tcPr>
          <w:p w14:paraId="5890642E" w14:textId="01C1F51C"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173</w:t>
            </w:r>
          </w:p>
        </w:tc>
        <w:tc>
          <w:tcPr>
            <w:tcW w:w="992" w:type="dxa"/>
            <w:tcBorders>
              <w:top w:val="nil"/>
              <w:left w:val="nil"/>
              <w:bottom w:val="single" w:sz="4" w:space="0" w:color="auto"/>
              <w:right w:val="single" w:sz="4" w:space="0" w:color="auto"/>
            </w:tcBorders>
            <w:shd w:val="clear" w:color="000000" w:fill="FFFFFF"/>
            <w:noWrap/>
            <w:vAlign w:val="bottom"/>
            <w:hideMark/>
          </w:tcPr>
          <w:p w14:paraId="366014A6" w14:textId="51B0519F"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180</w:t>
            </w:r>
          </w:p>
        </w:tc>
        <w:tc>
          <w:tcPr>
            <w:tcW w:w="987" w:type="dxa"/>
            <w:tcBorders>
              <w:top w:val="nil"/>
              <w:left w:val="nil"/>
              <w:bottom w:val="single" w:sz="4" w:space="0" w:color="auto"/>
              <w:right w:val="single" w:sz="4" w:space="0" w:color="auto"/>
            </w:tcBorders>
            <w:shd w:val="clear" w:color="000000" w:fill="FFFFFF"/>
            <w:noWrap/>
            <w:vAlign w:val="bottom"/>
            <w:hideMark/>
          </w:tcPr>
          <w:p w14:paraId="1F04F947" w14:textId="2B324FA3"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167</w:t>
            </w:r>
          </w:p>
        </w:tc>
        <w:tc>
          <w:tcPr>
            <w:tcW w:w="987" w:type="dxa"/>
            <w:tcBorders>
              <w:top w:val="nil"/>
              <w:left w:val="nil"/>
              <w:bottom w:val="single" w:sz="4" w:space="0" w:color="auto"/>
              <w:right w:val="single" w:sz="4" w:space="0" w:color="auto"/>
            </w:tcBorders>
            <w:shd w:val="clear" w:color="000000" w:fill="FFFFFF"/>
            <w:noWrap/>
            <w:vAlign w:val="bottom"/>
            <w:hideMark/>
          </w:tcPr>
          <w:p w14:paraId="1CDBCB86" w14:textId="563E63D4"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181</w:t>
            </w:r>
          </w:p>
        </w:tc>
        <w:tc>
          <w:tcPr>
            <w:tcW w:w="987" w:type="dxa"/>
            <w:tcBorders>
              <w:top w:val="nil"/>
              <w:left w:val="nil"/>
              <w:bottom w:val="single" w:sz="4" w:space="0" w:color="auto"/>
              <w:right w:val="single" w:sz="4" w:space="0" w:color="auto"/>
            </w:tcBorders>
            <w:shd w:val="clear" w:color="000000" w:fill="FFFFFF"/>
            <w:noWrap/>
            <w:vAlign w:val="bottom"/>
            <w:hideMark/>
          </w:tcPr>
          <w:p w14:paraId="7FCD6C56" w14:textId="146C6BB7"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252</w:t>
            </w:r>
          </w:p>
        </w:tc>
        <w:tc>
          <w:tcPr>
            <w:tcW w:w="947" w:type="dxa"/>
            <w:tcBorders>
              <w:top w:val="nil"/>
              <w:left w:val="nil"/>
              <w:bottom w:val="single" w:sz="4" w:space="0" w:color="auto"/>
              <w:right w:val="single" w:sz="4" w:space="0" w:color="auto"/>
            </w:tcBorders>
            <w:shd w:val="clear" w:color="000000" w:fill="FFFFFF"/>
            <w:noWrap/>
            <w:vAlign w:val="bottom"/>
            <w:hideMark/>
          </w:tcPr>
          <w:p w14:paraId="37DB0D9D" w14:textId="611D2561"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360</w:t>
            </w:r>
          </w:p>
        </w:tc>
      </w:tr>
      <w:tr w:rsidR="00051677" w:rsidRPr="000B521B" w14:paraId="51253384" w14:textId="77777777" w:rsidTr="00051677">
        <w:trPr>
          <w:trHeight w:val="337"/>
        </w:trPr>
        <w:tc>
          <w:tcPr>
            <w:tcW w:w="1983" w:type="dxa"/>
            <w:tcBorders>
              <w:top w:val="nil"/>
              <w:left w:val="single" w:sz="4" w:space="0" w:color="auto"/>
              <w:bottom w:val="single" w:sz="4" w:space="0" w:color="auto"/>
              <w:right w:val="single" w:sz="4" w:space="0" w:color="auto"/>
            </w:tcBorders>
            <w:shd w:val="clear" w:color="000000" w:fill="FFFFFF"/>
            <w:noWrap/>
            <w:vAlign w:val="bottom"/>
            <w:hideMark/>
          </w:tcPr>
          <w:p w14:paraId="23F67B27" w14:textId="77777777" w:rsidR="00051677" w:rsidRPr="000B521B" w:rsidRDefault="00051677" w:rsidP="00E03735">
            <w:pPr>
              <w:spacing w:after="0" w:line="240" w:lineRule="auto"/>
              <w:rPr>
                <w:rFonts w:ascii="Arial" w:eastAsia="Times New Roman" w:hAnsi="Arial" w:cs="Arial"/>
                <w:color w:val="000000"/>
                <w:sz w:val="20"/>
                <w:szCs w:val="20"/>
                <w:lang w:val="en-US"/>
              </w:rPr>
            </w:pPr>
            <w:proofErr w:type="spellStart"/>
            <w:r w:rsidRPr="000B521B">
              <w:rPr>
                <w:rFonts w:ascii="Arial" w:hAnsi="Arial" w:cs="Arial"/>
                <w:color w:val="000000"/>
                <w:sz w:val="20"/>
                <w:szCs w:val="20"/>
              </w:rPr>
              <w:t>Novolac</w:t>
            </w:r>
            <w:proofErr w:type="spellEnd"/>
            <w:r w:rsidRPr="000B521B">
              <w:rPr>
                <w:rFonts w:ascii="Arial" w:hAnsi="Arial" w:cs="Arial"/>
                <w:color w:val="000000"/>
                <w:sz w:val="20"/>
                <w:szCs w:val="20"/>
              </w:rPr>
              <w:t xml:space="preserve"> vinyl ester resin</w:t>
            </w:r>
          </w:p>
        </w:tc>
        <w:tc>
          <w:tcPr>
            <w:tcW w:w="868" w:type="dxa"/>
            <w:tcBorders>
              <w:top w:val="nil"/>
              <w:left w:val="nil"/>
              <w:bottom w:val="single" w:sz="4" w:space="0" w:color="auto"/>
              <w:right w:val="single" w:sz="4" w:space="0" w:color="auto"/>
            </w:tcBorders>
            <w:shd w:val="clear" w:color="000000" w:fill="FFFFFF"/>
            <w:noWrap/>
            <w:vAlign w:val="bottom"/>
            <w:hideMark/>
          </w:tcPr>
          <w:p w14:paraId="41DF5060" w14:textId="676B8C75"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79</w:t>
            </w:r>
          </w:p>
        </w:tc>
        <w:tc>
          <w:tcPr>
            <w:tcW w:w="868" w:type="dxa"/>
            <w:tcBorders>
              <w:top w:val="nil"/>
              <w:left w:val="nil"/>
              <w:bottom w:val="single" w:sz="4" w:space="0" w:color="auto"/>
              <w:right w:val="single" w:sz="4" w:space="0" w:color="auto"/>
            </w:tcBorders>
            <w:shd w:val="clear" w:color="000000" w:fill="FFFFFF"/>
            <w:noWrap/>
            <w:vAlign w:val="bottom"/>
            <w:hideMark/>
          </w:tcPr>
          <w:p w14:paraId="2F1B381C" w14:textId="07960F76"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85</w:t>
            </w:r>
          </w:p>
        </w:tc>
        <w:tc>
          <w:tcPr>
            <w:tcW w:w="868" w:type="dxa"/>
            <w:tcBorders>
              <w:top w:val="nil"/>
              <w:left w:val="nil"/>
              <w:bottom w:val="single" w:sz="4" w:space="0" w:color="auto"/>
              <w:right w:val="single" w:sz="4" w:space="0" w:color="auto"/>
            </w:tcBorders>
            <w:shd w:val="clear" w:color="000000" w:fill="FFFFFF"/>
            <w:noWrap/>
            <w:vAlign w:val="bottom"/>
            <w:hideMark/>
          </w:tcPr>
          <w:p w14:paraId="42445DB8" w14:textId="6601C93C"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89</w:t>
            </w:r>
          </w:p>
        </w:tc>
        <w:tc>
          <w:tcPr>
            <w:tcW w:w="870" w:type="dxa"/>
            <w:tcBorders>
              <w:top w:val="nil"/>
              <w:left w:val="nil"/>
              <w:bottom w:val="single" w:sz="4" w:space="0" w:color="auto"/>
              <w:right w:val="single" w:sz="4" w:space="0" w:color="auto"/>
            </w:tcBorders>
            <w:shd w:val="clear" w:color="000000" w:fill="FFFFFF"/>
            <w:noWrap/>
            <w:vAlign w:val="bottom"/>
            <w:hideMark/>
          </w:tcPr>
          <w:p w14:paraId="53CC23A0" w14:textId="12792BFB"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94</w:t>
            </w:r>
          </w:p>
        </w:tc>
        <w:tc>
          <w:tcPr>
            <w:tcW w:w="992" w:type="dxa"/>
            <w:tcBorders>
              <w:top w:val="nil"/>
              <w:left w:val="nil"/>
              <w:bottom w:val="single" w:sz="4" w:space="0" w:color="auto"/>
              <w:right w:val="single" w:sz="4" w:space="0" w:color="auto"/>
            </w:tcBorders>
            <w:shd w:val="clear" w:color="000000" w:fill="FFFFFF"/>
            <w:noWrap/>
            <w:vAlign w:val="bottom"/>
            <w:hideMark/>
          </w:tcPr>
          <w:p w14:paraId="597F8B6A" w14:textId="0100A31F"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98</w:t>
            </w:r>
          </w:p>
        </w:tc>
        <w:tc>
          <w:tcPr>
            <w:tcW w:w="987" w:type="dxa"/>
            <w:tcBorders>
              <w:top w:val="nil"/>
              <w:left w:val="nil"/>
              <w:bottom w:val="single" w:sz="4" w:space="0" w:color="auto"/>
              <w:right w:val="single" w:sz="4" w:space="0" w:color="auto"/>
            </w:tcBorders>
            <w:shd w:val="clear" w:color="000000" w:fill="FFFFFF"/>
            <w:noWrap/>
            <w:vAlign w:val="bottom"/>
            <w:hideMark/>
          </w:tcPr>
          <w:p w14:paraId="0D1436A1" w14:textId="5FFBB2C0"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91</w:t>
            </w:r>
          </w:p>
        </w:tc>
        <w:tc>
          <w:tcPr>
            <w:tcW w:w="987" w:type="dxa"/>
            <w:tcBorders>
              <w:top w:val="nil"/>
              <w:left w:val="nil"/>
              <w:bottom w:val="single" w:sz="4" w:space="0" w:color="auto"/>
              <w:right w:val="single" w:sz="4" w:space="0" w:color="auto"/>
            </w:tcBorders>
            <w:shd w:val="clear" w:color="000000" w:fill="FFFFFF"/>
            <w:noWrap/>
            <w:vAlign w:val="bottom"/>
            <w:hideMark/>
          </w:tcPr>
          <w:p w14:paraId="5B807F26" w14:textId="2648CD4C"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98</w:t>
            </w:r>
          </w:p>
        </w:tc>
        <w:tc>
          <w:tcPr>
            <w:tcW w:w="987" w:type="dxa"/>
            <w:tcBorders>
              <w:top w:val="nil"/>
              <w:left w:val="nil"/>
              <w:bottom w:val="single" w:sz="4" w:space="0" w:color="auto"/>
              <w:right w:val="single" w:sz="4" w:space="0" w:color="auto"/>
            </w:tcBorders>
            <w:shd w:val="clear" w:color="000000" w:fill="FFFFFF"/>
            <w:noWrap/>
            <w:vAlign w:val="bottom"/>
            <w:hideMark/>
          </w:tcPr>
          <w:p w14:paraId="7302AB29" w14:textId="01DC0749"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137</w:t>
            </w:r>
          </w:p>
        </w:tc>
        <w:tc>
          <w:tcPr>
            <w:tcW w:w="947" w:type="dxa"/>
            <w:tcBorders>
              <w:top w:val="nil"/>
              <w:left w:val="nil"/>
              <w:bottom w:val="single" w:sz="4" w:space="0" w:color="auto"/>
              <w:right w:val="single" w:sz="4" w:space="0" w:color="auto"/>
            </w:tcBorders>
            <w:shd w:val="clear" w:color="000000" w:fill="FFFFFF"/>
            <w:noWrap/>
            <w:vAlign w:val="bottom"/>
            <w:hideMark/>
          </w:tcPr>
          <w:p w14:paraId="22DB4650" w14:textId="14DEA3A6"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194</w:t>
            </w:r>
          </w:p>
        </w:tc>
      </w:tr>
      <w:tr w:rsidR="00051677" w:rsidRPr="000B521B" w14:paraId="65EFFBEE" w14:textId="77777777" w:rsidTr="00051677">
        <w:trPr>
          <w:trHeight w:val="337"/>
        </w:trPr>
        <w:tc>
          <w:tcPr>
            <w:tcW w:w="1983" w:type="dxa"/>
            <w:tcBorders>
              <w:top w:val="nil"/>
              <w:left w:val="single" w:sz="4" w:space="0" w:color="auto"/>
              <w:bottom w:val="single" w:sz="4" w:space="0" w:color="auto"/>
              <w:right w:val="single" w:sz="4" w:space="0" w:color="auto"/>
            </w:tcBorders>
            <w:shd w:val="clear" w:color="000000" w:fill="FFFFFF"/>
            <w:noWrap/>
            <w:vAlign w:val="bottom"/>
            <w:hideMark/>
          </w:tcPr>
          <w:p w14:paraId="1B364199" w14:textId="77777777" w:rsidR="00051677" w:rsidRPr="000B521B" w:rsidRDefault="00051677" w:rsidP="00E03735">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Brominated vinyl ester resin</w:t>
            </w:r>
          </w:p>
        </w:tc>
        <w:tc>
          <w:tcPr>
            <w:tcW w:w="868" w:type="dxa"/>
            <w:tcBorders>
              <w:top w:val="nil"/>
              <w:left w:val="nil"/>
              <w:bottom w:val="single" w:sz="4" w:space="0" w:color="auto"/>
              <w:right w:val="single" w:sz="4" w:space="0" w:color="auto"/>
            </w:tcBorders>
            <w:shd w:val="clear" w:color="000000" w:fill="FFFFFF"/>
            <w:noWrap/>
            <w:vAlign w:val="bottom"/>
            <w:hideMark/>
          </w:tcPr>
          <w:p w14:paraId="0B7F3A9D" w14:textId="68B438BE"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23</w:t>
            </w:r>
          </w:p>
        </w:tc>
        <w:tc>
          <w:tcPr>
            <w:tcW w:w="868" w:type="dxa"/>
            <w:tcBorders>
              <w:top w:val="nil"/>
              <w:left w:val="nil"/>
              <w:bottom w:val="single" w:sz="4" w:space="0" w:color="auto"/>
              <w:right w:val="single" w:sz="4" w:space="0" w:color="auto"/>
            </w:tcBorders>
            <w:shd w:val="clear" w:color="000000" w:fill="FFFFFF"/>
            <w:noWrap/>
            <w:vAlign w:val="bottom"/>
            <w:hideMark/>
          </w:tcPr>
          <w:p w14:paraId="2AF85D12" w14:textId="27EF5E0B"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24</w:t>
            </w:r>
          </w:p>
        </w:tc>
        <w:tc>
          <w:tcPr>
            <w:tcW w:w="868" w:type="dxa"/>
            <w:tcBorders>
              <w:top w:val="nil"/>
              <w:left w:val="nil"/>
              <w:bottom w:val="single" w:sz="4" w:space="0" w:color="auto"/>
              <w:right w:val="single" w:sz="4" w:space="0" w:color="auto"/>
            </w:tcBorders>
            <w:shd w:val="clear" w:color="000000" w:fill="FFFFFF"/>
            <w:noWrap/>
            <w:vAlign w:val="bottom"/>
            <w:hideMark/>
          </w:tcPr>
          <w:p w14:paraId="151752AF" w14:textId="48717924"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25</w:t>
            </w:r>
          </w:p>
        </w:tc>
        <w:tc>
          <w:tcPr>
            <w:tcW w:w="870" w:type="dxa"/>
            <w:tcBorders>
              <w:top w:val="nil"/>
              <w:left w:val="nil"/>
              <w:bottom w:val="single" w:sz="4" w:space="0" w:color="auto"/>
              <w:right w:val="single" w:sz="4" w:space="0" w:color="auto"/>
            </w:tcBorders>
            <w:shd w:val="clear" w:color="000000" w:fill="FFFFFF"/>
            <w:noWrap/>
            <w:vAlign w:val="bottom"/>
            <w:hideMark/>
          </w:tcPr>
          <w:p w14:paraId="3ACBC091" w14:textId="174BAF32"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26</w:t>
            </w:r>
          </w:p>
        </w:tc>
        <w:tc>
          <w:tcPr>
            <w:tcW w:w="992" w:type="dxa"/>
            <w:tcBorders>
              <w:top w:val="nil"/>
              <w:left w:val="nil"/>
              <w:bottom w:val="single" w:sz="4" w:space="0" w:color="auto"/>
              <w:right w:val="single" w:sz="4" w:space="0" w:color="auto"/>
            </w:tcBorders>
            <w:shd w:val="clear" w:color="000000" w:fill="FFFFFF"/>
            <w:noWrap/>
            <w:vAlign w:val="bottom"/>
            <w:hideMark/>
          </w:tcPr>
          <w:p w14:paraId="35A74EF9" w14:textId="306B6AB2"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28</w:t>
            </w:r>
          </w:p>
        </w:tc>
        <w:tc>
          <w:tcPr>
            <w:tcW w:w="987" w:type="dxa"/>
            <w:tcBorders>
              <w:top w:val="nil"/>
              <w:left w:val="nil"/>
              <w:bottom w:val="single" w:sz="4" w:space="0" w:color="auto"/>
              <w:right w:val="single" w:sz="4" w:space="0" w:color="auto"/>
            </w:tcBorders>
            <w:shd w:val="clear" w:color="000000" w:fill="FFFFFF"/>
            <w:noWrap/>
            <w:vAlign w:val="bottom"/>
            <w:hideMark/>
          </w:tcPr>
          <w:p w14:paraId="6E8D6731" w14:textId="3A09FBCD"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26</w:t>
            </w:r>
          </w:p>
        </w:tc>
        <w:tc>
          <w:tcPr>
            <w:tcW w:w="987" w:type="dxa"/>
            <w:tcBorders>
              <w:top w:val="nil"/>
              <w:left w:val="nil"/>
              <w:bottom w:val="single" w:sz="4" w:space="0" w:color="auto"/>
              <w:right w:val="single" w:sz="4" w:space="0" w:color="auto"/>
            </w:tcBorders>
            <w:shd w:val="clear" w:color="000000" w:fill="FFFFFF"/>
            <w:noWrap/>
            <w:vAlign w:val="bottom"/>
            <w:hideMark/>
          </w:tcPr>
          <w:p w14:paraId="41BCC09B" w14:textId="5BEF1D06"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28</w:t>
            </w:r>
          </w:p>
        </w:tc>
        <w:tc>
          <w:tcPr>
            <w:tcW w:w="987" w:type="dxa"/>
            <w:tcBorders>
              <w:top w:val="nil"/>
              <w:left w:val="nil"/>
              <w:bottom w:val="single" w:sz="4" w:space="0" w:color="auto"/>
              <w:right w:val="single" w:sz="4" w:space="0" w:color="auto"/>
            </w:tcBorders>
            <w:shd w:val="clear" w:color="000000" w:fill="FFFFFF"/>
            <w:noWrap/>
            <w:vAlign w:val="bottom"/>
            <w:hideMark/>
          </w:tcPr>
          <w:p w14:paraId="65B65969" w14:textId="38E6EE40"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39</w:t>
            </w:r>
          </w:p>
        </w:tc>
        <w:tc>
          <w:tcPr>
            <w:tcW w:w="947" w:type="dxa"/>
            <w:tcBorders>
              <w:top w:val="nil"/>
              <w:left w:val="nil"/>
              <w:bottom w:val="single" w:sz="4" w:space="0" w:color="auto"/>
              <w:right w:val="single" w:sz="4" w:space="0" w:color="auto"/>
            </w:tcBorders>
            <w:shd w:val="clear" w:color="000000" w:fill="FFFFFF"/>
            <w:noWrap/>
            <w:vAlign w:val="bottom"/>
            <w:hideMark/>
          </w:tcPr>
          <w:p w14:paraId="38C12D34" w14:textId="1B10A955"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55</w:t>
            </w:r>
          </w:p>
        </w:tc>
      </w:tr>
      <w:tr w:rsidR="00051677" w:rsidRPr="000B521B" w14:paraId="767E5DEC" w14:textId="77777777" w:rsidTr="00051677">
        <w:trPr>
          <w:trHeight w:val="337"/>
        </w:trPr>
        <w:tc>
          <w:tcPr>
            <w:tcW w:w="1983" w:type="dxa"/>
            <w:tcBorders>
              <w:top w:val="nil"/>
              <w:left w:val="single" w:sz="4" w:space="0" w:color="auto"/>
              <w:bottom w:val="single" w:sz="4" w:space="0" w:color="auto"/>
              <w:right w:val="single" w:sz="4" w:space="0" w:color="auto"/>
            </w:tcBorders>
            <w:shd w:val="clear" w:color="000000" w:fill="FFFFFF"/>
            <w:noWrap/>
            <w:vAlign w:val="bottom"/>
            <w:hideMark/>
          </w:tcPr>
          <w:p w14:paraId="42A0C3B6" w14:textId="77777777" w:rsidR="00051677" w:rsidRPr="000B521B" w:rsidRDefault="00051677" w:rsidP="00E03735">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Other chemistry</w:t>
            </w:r>
          </w:p>
        </w:tc>
        <w:tc>
          <w:tcPr>
            <w:tcW w:w="868" w:type="dxa"/>
            <w:tcBorders>
              <w:top w:val="nil"/>
              <w:left w:val="nil"/>
              <w:bottom w:val="single" w:sz="4" w:space="0" w:color="auto"/>
              <w:right w:val="single" w:sz="4" w:space="0" w:color="auto"/>
            </w:tcBorders>
            <w:shd w:val="clear" w:color="000000" w:fill="FFFFFF"/>
            <w:noWrap/>
            <w:vAlign w:val="bottom"/>
            <w:hideMark/>
          </w:tcPr>
          <w:p w14:paraId="2C80E653" w14:textId="5DC09681"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35</w:t>
            </w:r>
          </w:p>
        </w:tc>
        <w:tc>
          <w:tcPr>
            <w:tcW w:w="868" w:type="dxa"/>
            <w:tcBorders>
              <w:top w:val="nil"/>
              <w:left w:val="nil"/>
              <w:bottom w:val="single" w:sz="4" w:space="0" w:color="auto"/>
              <w:right w:val="single" w:sz="4" w:space="0" w:color="auto"/>
            </w:tcBorders>
            <w:shd w:val="clear" w:color="000000" w:fill="FFFFFF"/>
            <w:noWrap/>
            <w:vAlign w:val="bottom"/>
            <w:hideMark/>
          </w:tcPr>
          <w:p w14:paraId="6810C362" w14:textId="75439D28"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36</w:t>
            </w:r>
          </w:p>
        </w:tc>
        <w:tc>
          <w:tcPr>
            <w:tcW w:w="868" w:type="dxa"/>
            <w:tcBorders>
              <w:top w:val="nil"/>
              <w:left w:val="nil"/>
              <w:bottom w:val="single" w:sz="4" w:space="0" w:color="auto"/>
              <w:right w:val="single" w:sz="4" w:space="0" w:color="auto"/>
            </w:tcBorders>
            <w:shd w:val="clear" w:color="000000" w:fill="FFFFFF"/>
            <w:noWrap/>
            <w:vAlign w:val="bottom"/>
            <w:hideMark/>
          </w:tcPr>
          <w:p w14:paraId="66248082" w14:textId="63D0BCE3"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39</w:t>
            </w:r>
          </w:p>
        </w:tc>
        <w:tc>
          <w:tcPr>
            <w:tcW w:w="870" w:type="dxa"/>
            <w:tcBorders>
              <w:top w:val="nil"/>
              <w:left w:val="nil"/>
              <w:bottom w:val="single" w:sz="4" w:space="0" w:color="auto"/>
              <w:right w:val="single" w:sz="4" w:space="0" w:color="auto"/>
            </w:tcBorders>
            <w:shd w:val="clear" w:color="000000" w:fill="FFFFFF"/>
            <w:noWrap/>
            <w:vAlign w:val="bottom"/>
            <w:hideMark/>
          </w:tcPr>
          <w:p w14:paraId="2162E960" w14:textId="2E2D1F39"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40</w:t>
            </w:r>
          </w:p>
        </w:tc>
        <w:tc>
          <w:tcPr>
            <w:tcW w:w="992" w:type="dxa"/>
            <w:tcBorders>
              <w:top w:val="nil"/>
              <w:left w:val="nil"/>
              <w:bottom w:val="single" w:sz="4" w:space="0" w:color="auto"/>
              <w:right w:val="single" w:sz="4" w:space="0" w:color="auto"/>
            </w:tcBorders>
            <w:shd w:val="clear" w:color="000000" w:fill="FFFFFF"/>
            <w:noWrap/>
            <w:vAlign w:val="bottom"/>
            <w:hideMark/>
          </w:tcPr>
          <w:p w14:paraId="6A9FBBCC" w14:textId="512396A0"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43</w:t>
            </w:r>
          </w:p>
        </w:tc>
        <w:tc>
          <w:tcPr>
            <w:tcW w:w="987" w:type="dxa"/>
            <w:tcBorders>
              <w:top w:val="nil"/>
              <w:left w:val="nil"/>
              <w:bottom w:val="single" w:sz="4" w:space="0" w:color="auto"/>
              <w:right w:val="single" w:sz="4" w:space="0" w:color="auto"/>
            </w:tcBorders>
            <w:shd w:val="clear" w:color="000000" w:fill="FFFFFF"/>
            <w:noWrap/>
            <w:vAlign w:val="bottom"/>
            <w:hideMark/>
          </w:tcPr>
          <w:p w14:paraId="0CF47C98" w14:textId="54EF12C1"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38</w:t>
            </w:r>
          </w:p>
        </w:tc>
        <w:tc>
          <w:tcPr>
            <w:tcW w:w="987" w:type="dxa"/>
            <w:tcBorders>
              <w:top w:val="nil"/>
              <w:left w:val="nil"/>
              <w:bottom w:val="single" w:sz="4" w:space="0" w:color="auto"/>
              <w:right w:val="single" w:sz="4" w:space="0" w:color="auto"/>
            </w:tcBorders>
            <w:shd w:val="clear" w:color="000000" w:fill="FFFFFF"/>
            <w:noWrap/>
            <w:vAlign w:val="bottom"/>
            <w:hideMark/>
          </w:tcPr>
          <w:p w14:paraId="1A5C93E2" w14:textId="4A8CB5F5"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42</w:t>
            </w:r>
          </w:p>
        </w:tc>
        <w:tc>
          <w:tcPr>
            <w:tcW w:w="987" w:type="dxa"/>
            <w:tcBorders>
              <w:top w:val="nil"/>
              <w:left w:val="nil"/>
              <w:bottom w:val="single" w:sz="4" w:space="0" w:color="auto"/>
              <w:right w:val="single" w:sz="4" w:space="0" w:color="auto"/>
            </w:tcBorders>
            <w:shd w:val="clear" w:color="000000" w:fill="FFFFFF"/>
            <w:noWrap/>
            <w:vAlign w:val="bottom"/>
            <w:hideMark/>
          </w:tcPr>
          <w:p w14:paraId="4DE6D4D5" w14:textId="1E0A8DC5"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57</w:t>
            </w:r>
          </w:p>
        </w:tc>
        <w:tc>
          <w:tcPr>
            <w:tcW w:w="947" w:type="dxa"/>
            <w:tcBorders>
              <w:top w:val="nil"/>
              <w:left w:val="nil"/>
              <w:bottom w:val="single" w:sz="4" w:space="0" w:color="auto"/>
              <w:right w:val="single" w:sz="4" w:space="0" w:color="auto"/>
            </w:tcBorders>
            <w:shd w:val="clear" w:color="000000" w:fill="FFFFFF"/>
            <w:noWrap/>
            <w:vAlign w:val="bottom"/>
            <w:hideMark/>
          </w:tcPr>
          <w:p w14:paraId="109D1D6B" w14:textId="7AF860C7"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80</w:t>
            </w:r>
          </w:p>
        </w:tc>
      </w:tr>
      <w:tr w:rsidR="00051677" w:rsidRPr="000B521B" w14:paraId="0E9BC76A" w14:textId="77777777" w:rsidTr="00051677">
        <w:trPr>
          <w:trHeight w:val="337"/>
        </w:trPr>
        <w:tc>
          <w:tcPr>
            <w:tcW w:w="1983" w:type="dxa"/>
            <w:tcBorders>
              <w:top w:val="nil"/>
              <w:left w:val="single" w:sz="4" w:space="0" w:color="auto"/>
              <w:bottom w:val="single" w:sz="4" w:space="0" w:color="auto"/>
              <w:right w:val="single" w:sz="4" w:space="0" w:color="auto"/>
            </w:tcBorders>
            <w:shd w:val="clear" w:color="000000" w:fill="FFFFFF"/>
            <w:noWrap/>
            <w:vAlign w:val="bottom"/>
            <w:hideMark/>
          </w:tcPr>
          <w:p w14:paraId="68E60E95" w14:textId="77777777" w:rsidR="00051677" w:rsidRPr="000B521B" w:rsidRDefault="00051677" w:rsidP="00E03735">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Total</w:t>
            </w:r>
          </w:p>
        </w:tc>
        <w:tc>
          <w:tcPr>
            <w:tcW w:w="868" w:type="dxa"/>
            <w:tcBorders>
              <w:top w:val="nil"/>
              <w:left w:val="nil"/>
              <w:bottom w:val="single" w:sz="4" w:space="0" w:color="auto"/>
              <w:right w:val="single" w:sz="4" w:space="0" w:color="auto"/>
            </w:tcBorders>
            <w:shd w:val="clear" w:color="000000" w:fill="FFFFFF"/>
            <w:noWrap/>
            <w:vAlign w:val="bottom"/>
            <w:hideMark/>
          </w:tcPr>
          <w:p w14:paraId="5CCA610A" w14:textId="5F9E10D1"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283</w:t>
            </w:r>
          </w:p>
        </w:tc>
        <w:tc>
          <w:tcPr>
            <w:tcW w:w="868" w:type="dxa"/>
            <w:tcBorders>
              <w:top w:val="nil"/>
              <w:left w:val="nil"/>
              <w:bottom w:val="single" w:sz="4" w:space="0" w:color="auto"/>
              <w:right w:val="single" w:sz="4" w:space="0" w:color="auto"/>
            </w:tcBorders>
            <w:shd w:val="clear" w:color="000000" w:fill="FFFFFF"/>
            <w:noWrap/>
            <w:vAlign w:val="bottom"/>
            <w:hideMark/>
          </w:tcPr>
          <w:p w14:paraId="5AF9A096" w14:textId="3D0105B2"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301</w:t>
            </w:r>
          </w:p>
        </w:tc>
        <w:tc>
          <w:tcPr>
            <w:tcW w:w="868" w:type="dxa"/>
            <w:tcBorders>
              <w:top w:val="nil"/>
              <w:left w:val="nil"/>
              <w:bottom w:val="single" w:sz="4" w:space="0" w:color="auto"/>
              <w:right w:val="single" w:sz="4" w:space="0" w:color="auto"/>
            </w:tcBorders>
            <w:shd w:val="clear" w:color="000000" w:fill="FFFFFF"/>
            <w:noWrap/>
            <w:vAlign w:val="bottom"/>
            <w:hideMark/>
          </w:tcPr>
          <w:p w14:paraId="3592802C" w14:textId="36D82D4E"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317</w:t>
            </w:r>
          </w:p>
        </w:tc>
        <w:tc>
          <w:tcPr>
            <w:tcW w:w="870" w:type="dxa"/>
            <w:tcBorders>
              <w:top w:val="nil"/>
              <w:left w:val="nil"/>
              <w:bottom w:val="single" w:sz="4" w:space="0" w:color="auto"/>
              <w:right w:val="single" w:sz="4" w:space="0" w:color="auto"/>
            </w:tcBorders>
            <w:shd w:val="clear" w:color="000000" w:fill="FFFFFF"/>
            <w:noWrap/>
            <w:vAlign w:val="bottom"/>
            <w:hideMark/>
          </w:tcPr>
          <w:p w14:paraId="504BDE1E" w14:textId="5215168A"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333</w:t>
            </w:r>
          </w:p>
        </w:tc>
        <w:tc>
          <w:tcPr>
            <w:tcW w:w="992" w:type="dxa"/>
            <w:tcBorders>
              <w:top w:val="nil"/>
              <w:left w:val="nil"/>
              <w:bottom w:val="single" w:sz="4" w:space="0" w:color="auto"/>
              <w:right w:val="single" w:sz="4" w:space="0" w:color="auto"/>
            </w:tcBorders>
            <w:shd w:val="clear" w:color="000000" w:fill="FFFFFF"/>
            <w:noWrap/>
            <w:vAlign w:val="bottom"/>
            <w:hideMark/>
          </w:tcPr>
          <w:p w14:paraId="0994FF57" w14:textId="5D843B25"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349</w:t>
            </w:r>
          </w:p>
        </w:tc>
        <w:tc>
          <w:tcPr>
            <w:tcW w:w="987" w:type="dxa"/>
            <w:tcBorders>
              <w:top w:val="nil"/>
              <w:left w:val="nil"/>
              <w:bottom w:val="single" w:sz="4" w:space="0" w:color="auto"/>
              <w:right w:val="single" w:sz="4" w:space="0" w:color="auto"/>
            </w:tcBorders>
            <w:shd w:val="clear" w:color="000000" w:fill="FFFFFF"/>
            <w:noWrap/>
            <w:vAlign w:val="bottom"/>
            <w:hideMark/>
          </w:tcPr>
          <w:p w14:paraId="3414694C" w14:textId="40DFF4E4"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322</w:t>
            </w:r>
          </w:p>
        </w:tc>
        <w:tc>
          <w:tcPr>
            <w:tcW w:w="987" w:type="dxa"/>
            <w:tcBorders>
              <w:top w:val="nil"/>
              <w:left w:val="nil"/>
              <w:bottom w:val="single" w:sz="4" w:space="0" w:color="auto"/>
              <w:right w:val="single" w:sz="4" w:space="0" w:color="auto"/>
            </w:tcBorders>
            <w:shd w:val="clear" w:color="000000" w:fill="FFFFFF"/>
            <w:noWrap/>
            <w:vAlign w:val="bottom"/>
            <w:hideMark/>
          </w:tcPr>
          <w:p w14:paraId="0E186766" w14:textId="6B16DDF7"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349</w:t>
            </w:r>
          </w:p>
        </w:tc>
        <w:tc>
          <w:tcPr>
            <w:tcW w:w="987" w:type="dxa"/>
            <w:tcBorders>
              <w:top w:val="nil"/>
              <w:left w:val="nil"/>
              <w:bottom w:val="single" w:sz="4" w:space="0" w:color="auto"/>
              <w:right w:val="single" w:sz="4" w:space="0" w:color="auto"/>
            </w:tcBorders>
            <w:shd w:val="clear" w:color="000000" w:fill="FFFFFF"/>
            <w:noWrap/>
            <w:vAlign w:val="bottom"/>
            <w:hideMark/>
          </w:tcPr>
          <w:p w14:paraId="773079EF" w14:textId="76758ED4"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485</w:t>
            </w:r>
          </w:p>
        </w:tc>
        <w:tc>
          <w:tcPr>
            <w:tcW w:w="947" w:type="dxa"/>
            <w:tcBorders>
              <w:top w:val="nil"/>
              <w:left w:val="nil"/>
              <w:bottom w:val="single" w:sz="4" w:space="0" w:color="auto"/>
              <w:right w:val="single" w:sz="4" w:space="0" w:color="auto"/>
            </w:tcBorders>
            <w:shd w:val="clear" w:color="000000" w:fill="FFFFFF"/>
            <w:noWrap/>
            <w:vAlign w:val="bottom"/>
            <w:hideMark/>
          </w:tcPr>
          <w:p w14:paraId="75566634" w14:textId="7C212FC9" w:rsidR="00051677" w:rsidRPr="000B521B" w:rsidRDefault="00051677"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688</w:t>
            </w:r>
          </w:p>
        </w:tc>
      </w:tr>
    </w:tbl>
    <w:p w14:paraId="4BF14300" w14:textId="5238E072" w:rsidR="00E03735" w:rsidRPr="000B521B" w:rsidRDefault="00051677" w:rsidP="0068477D">
      <w:pPr>
        <w:rPr>
          <w:rFonts w:ascii="Arial" w:eastAsia="Arial" w:hAnsi="Arial" w:cs="Arial"/>
          <w:color w:val="000000" w:themeColor="text1"/>
          <w:sz w:val="24"/>
          <w:szCs w:val="24"/>
        </w:rPr>
      </w:pPr>
      <w:r w:rsidRPr="000B521B">
        <w:rPr>
          <w:rFonts w:ascii="Arial" w:hAnsi="Arial" w:cs="Arial"/>
          <w:bCs/>
          <w:noProof/>
          <w:color w:val="000000" w:themeColor="text1"/>
        </w:rPr>
        <mc:AlternateContent>
          <mc:Choice Requires="wps">
            <w:drawing>
              <wp:anchor distT="0" distB="0" distL="114300" distR="114300" simplePos="0" relativeHeight="252022784" behindDoc="0" locked="0" layoutInCell="1" allowOverlap="1" wp14:anchorId="58537B88" wp14:editId="10057051">
                <wp:simplePos x="0" y="0"/>
                <wp:positionH relativeFrom="margin">
                  <wp:posOffset>2682340</wp:posOffset>
                </wp:positionH>
                <wp:positionV relativeFrom="paragraph">
                  <wp:posOffset>55468</wp:posOffset>
                </wp:positionV>
                <wp:extent cx="3819278" cy="307340"/>
                <wp:effectExtent l="0" t="0" r="0" b="0"/>
                <wp:wrapNone/>
                <wp:docPr id="255" name="TextBox 22"/>
                <wp:cNvGraphicFramePr/>
                <a:graphic xmlns:a="http://schemas.openxmlformats.org/drawingml/2006/main">
                  <a:graphicData uri="http://schemas.microsoft.com/office/word/2010/wordprocessingShape">
                    <wps:wsp>
                      <wps:cNvSpPr txBox="1"/>
                      <wps:spPr>
                        <a:xfrm>
                          <a:off x="0" y="0"/>
                          <a:ext cx="3819278" cy="307340"/>
                        </a:xfrm>
                        <a:prstGeom prst="rect">
                          <a:avLst/>
                        </a:prstGeom>
                        <a:noFill/>
                      </wps:spPr>
                      <wps:txbx>
                        <w:txbxContent>
                          <w:p w14:paraId="51324337" w14:textId="09DA2001"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Urethane Modified vinyl ester resin, Elastomer Modified vinyl ester resin</w:t>
                            </w:r>
                            <w:r w:rsidR="00E623F8">
                              <w:rPr>
                                <w:rFonts w:ascii="Verdana" w:eastAsia="Verdana" w:hAnsi="Verdana" w:cs="Verdana"/>
                                <w:i/>
                                <w:iCs/>
                                <w:color w:val="000000" w:themeColor="text1"/>
                                <w:kern w:val="24"/>
                                <w:sz w:val="12"/>
                                <w:szCs w:val="12"/>
                              </w:rPr>
                              <w:t>,</w:t>
                            </w:r>
                            <w:r w:rsidRPr="002F3659">
                              <w:rPr>
                                <w:rFonts w:ascii="Verdana" w:eastAsia="Verdana" w:hAnsi="Verdana" w:cs="Verdana"/>
                                <w:i/>
                                <w:iCs/>
                                <w:color w:val="000000" w:themeColor="text1"/>
                                <w:kern w:val="24"/>
                                <w:sz w:val="12"/>
                                <w:szCs w:val="12"/>
                              </w:rPr>
                              <w:t xml:space="preserve"> etc.</w:t>
                            </w:r>
                          </w:p>
                          <w:p w14:paraId="10496562"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8537B88" id="_x0000_s1084" type="#_x0000_t202" style="position:absolute;margin-left:211.2pt;margin-top:4.35pt;width:300.75pt;height:24.2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" filled="f" stroked="f">
                <v:textbox style="mso-fit-shape-to-text:t">
                  <w:txbxContent>
                    <w:p w14:paraId="51324337" w14:textId="09DA2001"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Urethane Modified vinyl ester resin, Elastomer Modified vinyl ester resin</w:t>
                      </w:r>
                      <w:r w:rsidR="00E623F8">
                        <w:rPr>
                          <w:rFonts w:ascii="Verdana" w:eastAsia="Verdana" w:hAnsi="Verdana" w:cs="Verdana"/>
                          <w:i/>
                          <w:iCs/>
                          <w:color w:val="000000" w:themeColor="text1"/>
                          <w:kern w:val="24"/>
                          <w:sz w:val="12"/>
                          <w:szCs w:val="12"/>
                        </w:rPr>
                        <w:t>,</w:t>
                      </w:r>
                      <w:r w:rsidRPr="002F3659">
                        <w:rPr>
                          <w:rFonts w:ascii="Verdana" w:eastAsia="Verdana" w:hAnsi="Verdana" w:cs="Verdana"/>
                          <w:i/>
                          <w:iCs/>
                          <w:color w:val="000000" w:themeColor="text1"/>
                          <w:kern w:val="24"/>
                          <w:sz w:val="12"/>
                          <w:szCs w:val="12"/>
                        </w:rPr>
                        <w:t xml:space="preserve"> etc.</w:t>
                      </w:r>
                    </w:p>
                    <w:p w14:paraId="10496562"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03A9490E" w14:textId="7F2EA5B2" w:rsidR="0068477D" w:rsidRPr="000B521B" w:rsidRDefault="0068477D" w:rsidP="0068477D">
      <w:pPr>
        <w:rPr>
          <w:rFonts w:ascii="Arial" w:eastAsia="Arial" w:hAnsi="Arial" w:cs="Arial"/>
          <w:color w:val="000000" w:themeColor="text1"/>
          <w:sz w:val="24"/>
          <w:szCs w:val="24"/>
        </w:rPr>
      </w:pPr>
    </w:p>
    <w:p w14:paraId="74D0182F" w14:textId="77777777" w:rsidR="00243E52" w:rsidRPr="000B521B" w:rsidRDefault="00243E52" w:rsidP="0061645E">
      <w:pPr>
        <w:spacing w:line="360" w:lineRule="auto"/>
        <w:rPr>
          <w:rFonts w:ascii="Arial" w:hAnsi="Arial" w:cs="Arial"/>
          <w:b/>
          <w:bCs/>
          <w:sz w:val="24"/>
          <w:szCs w:val="24"/>
        </w:rPr>
      </w:pPr>
    </w:p>
    <w:p w14:paraId="28E0FE7C" w14:textId="14F0CC08" w:rsidR="00912B14" w:rsidRPr="000B521B" w:rsidRDefault="00912B14" w:rsidP="0061645E">
      <w:pPr>
        <w:spacing w:line="360" w:lineRule="auto"/>
        <w:rPr>
          <w:rFonts w:ascii="Arial" w:hAnsi="Arial" w:cs="Arial"/>
          <w:b/>
          <w:bCs/>
          <w:sz w:val="24"/>
          <w:szCs w:val="24"/>
        </w:rPr>
      </w:pPr>
      <w:r w:rsidRPr="000B521B">
        <w:rPr>
          <w:rFonts w:ascii="Arial" w:hAnsi="Arial" w:cs="Arial"/>
          <w:b/>
          <w:bCs/>
          <w:sz w:val="24"/>
          <w:szCs w:val="24"/>
        </w:rPr>
        <w:t>3.2.1.5. Demand By Sales Channel</w:t>
      </w:r>
    </w:p>
    <w:p w14:paraId="2A44C16C" w14:textId="77777777" w:rsidR="0068383C" w:rsidRPr="000B521B" w:rsidRDefault="0068383C" w:rsidP="0061645E">
      <w:pPr>
        <w:spacing w:line="360" w:lineRule="auto"/>
        <w:rPr>
          <w:rFonts w:ascii="Arial" w:hAnsi="Arial" w:cs="Arial"/>
          <w:b/>
          <w:bCs/>
          <w:sz w:val="24"/>
          <w:szCs w:val="24"/>
        </w:rPr>
        <w:sectPr w:rsidR="0068383C"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0C36F69" w14:textId="1D259ED4" w:rsidR="00912B14" w:rsidRPr="000B521B" w:rsidRDefault="00912B14" w:rsidP="0061645E">
      <w:pPr>
        <w:spacing w:line="360" w:lineRule="auto"/>
        <w:rPr>
          <w:rFonts w:ascii="Arial" w:hAnsi="Arial" w:cs="Arial"/>
          <w:b/>
          <w:bCs/>
          <w:sz w:val="24"/>
          <w:szCs w:val="24"/>
        </w:rPr>
      </w:pPr>
      <w:r w:rsidRPr="000B521B">
        <w:rPr>
          <w:rFonts w:ascii="Arial" w:hAnsi="Arial" w:cs="Arial"/>
          <w:b/>
          <w:bCs/>
          <w:sz w:val="24"/>
          <w:szCs w:val="24"/>
        </w:rPr>
        <w:t>Asia Pacific Vinyl Ester Resin Demand, By Sales Channel, By Volume</w:t>
      </w:r>
      <w:r w:rsidR="007E26B0" w:rsidRPr="000B521B">
        <w:rPr>
          <w:rFonts w:ascii="Arial" w:hAnsi="Arial" w:cs="Arial"/>
          <w:b/>
          <w:bCs/>
          <w:sz w:val="24"/>
          <w:szCs w:val="24"/>
        </w:rPr>
        <w:t xml:space="preserve"> (000’ Tonnes)</w:t>
      </w:r>
      <w:r w:rsidRPr="000B521B">
        <w:rPr>
          <w:rFonts w:ascii="Arial" w:hAnsi="Arial" w:cs="Arial"/>
          <w:b/>
          <w:bCs/>
          <w:sz w:val="24"/>
          <w:szCs w:val="24"/>
        </w:rPr>
        <w:t>, 2015–2020</w:t>
      </w:r>
    </w:p>
    <w:p w14:paraId="65DF9877" w14:textId="51D27C39" w:rsidR="0068477D" w:rsidRPr="000B521B" w:rsidRDefault="009B5E8F" w:rsidP="0068477D">
      <w:pPr>
        <w:rPr>
          <w:rFonts w:ascii="Arial" w:eastAsia="Arial" w:hAnsi="Arial" w:cs="Arial"/>
          <w:color w:val="000000" w:themeColor="text1"/>
          <w:sz w:val="24"/>
          <w:szCs w:val="24"/>
        </w:rPr>
      </w:pPr>
      <w:r w:rsidRPr="000B521B">
        <w:rPr>
          <w:rFonts w:ascii="Arial" w:hAnsi="Arial" w:cs="Arial"/>
          <w:noProof/>
          <w:color w:val="000000" w:themeColor="text1"/>
        </w:rPr>
        <mc:AlternateContent>
          <mc:Choice Requires="wps">
            <w:drawing>
              <wp:anchor distT="0" distB="0" distL="114300" distR="114300" simplePos="0" relativeHeight="252124160" behindDoc="0" locked="0" layoutInCell="1" allowOverlap="1" wp14:anchorId="5650F654" wp14:editId="6C75A87E">
                <wp:simplePos x="0" y="0"/>
                <wp:positionH relativeFrom="column">
                  <wp:posOffset>3951111</wp:posOffset>
                </wp:positionH>
                <wp:positionV relativeFrom="paragraph">
                  <wp:posOffset>3045460</wp:posOffset>
                </wp:positionV>
                <wp:extent cx="2337955" cy="200055"/>
                <wp:effectExtent l="0" t="0" r="0" b="0"/>
                <wp:wrapNone/>
                <wp:docPr id="17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46C0D52C" w14:textId="77777777" w:rsidR="009B5E8F" w:rsidRPr="00687E98" w:rsidRDefault="009B5E8F" w:rsidP="009B5E8F">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5650F654" id="_x0000_s1085" type="#_x0000_t202" style="position:absolute;margin-left:311.1pt;margin-top:239.8pt;width:184.1pt;height:15.75pt;z-index:25212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" filled="f" stroked="f">
                <v:textbox style="mso-fit-shape-to-text:t">
                  <w:txbxContent>
                    <w:p w14:paraId="46C0D52C" w14:textId="77777777" w:rsidR="009B5E8F" w:rsidRPr="00687E98" w:rsidRDefault="009B5E8F" w:rsidP="009B5E8F">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v:shape>
            </w:pict>
          </mc:Fallback>
        </mc:AlternateContent>
      </w:r>
      <w:r w:rsidR="0068477D" w:rsidRPr="000B521B">
        <w:rPr>
          <w:rFonts w:ascii="Arial" w:eastAsia="Arial" w:hAnsi="Arial" w:cs="Arial"/>
          <w:noProof/>
          <w:color w:val="000000" w:themeColor="text1"/>
          <w:sz w:val="24"/>
          <w:szCs w:val="24"/>
        </w:rPr>
        <w:drawing>
          <wp:inline distT="0" distB="0" distL="0" distR="0" wp14:anchorId="287E957D" wp14:editId="25FF1AE5">
            <wp:extent cx="6536055" cy="2850078"/>
            <wp:effectExtent l="0" t="0" r="0" b="7620"/>
            <wp:docPr id="609" name="Chart 609">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12F47E09" w14:textId="51ED32D5" w:rsidR="00243E52" w:rsidRPr="000B521B" w:rsidRDefault="00243E52" w:rsidP="0068477D">
      <w:pPr>
        <w:rPr>
          <w:rFonts w:ascii="Arial" w:eastAsia="Arial" w:hAnsi="Arial" w:cs="Arial"/>
          <w:color w:val="000000" w:themeColor="text1"/>
          <w:sz w:val="24"/>
          <w:szCs w:val="24"/>
        </w:rPr>
      </w:pPr>
    </w:p>
    <w:p w14:paraId="4EB94014" w14:textId="77777777" w:rsidR="00243E52" w:rsidRPr="000B521B" w:rsidRDefault="00243E52" w:rsidP="0068477D">
      <w:pPr>
        <w:rPr>
          <w:rFonts w:ascii="Arial" w:eastAsia="Arial" w:hAnsi="Arial" w:cs="Arial"/>
          <w:color w:val="000000" w:themeColor="text1"/>
          <w:sz w:val="24"/>
          <w:szCs w:val="24"/>
        </w:rPr>
      </w:pPr>
    </w:p>
    <w:tbl>
      <w:tblPr>
        <w:tblW w:w="10296" w:type="dxa"/>
        <w:tblInd w:w="-185" w:type="dxa"/>
        <w:tblLook w:val="04A0" w:firstRow="1" w:lastRow="0" w:firstColumn="1" w:lastColumn="0" w:noHBand="0" w:noVBand="1"/>
      </w:tblPr>
      <w:tblGrid>
        <w:gridCol w:w="2424"/>
        <w:gridCol w:w="1061"/>
        <w:gridCol w:w="1061"/>
        <w:gridCol w:w="1061"/>
        <w:gridCol w:w="1063"/>
        <w:gridCol w:w="1212"/>
        <w:gridCol w:w="1207"/>
        <w:gridCol w:w="1207"/>
      </w:tblGrid>
      <w:tr w:rsidR="00E03735" w:rsidRPr="000B521B" w14:paraId="4D7D082B" w14:textId="77777777" w:rsidTr="00881A72">
        <w:trPr>
          <w:trHeight w:val="469"/>
        </w:trPr>
        <w:tc>
          <w:tcPr>
            <w:tcW w:w="2424"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E4C482B" w14:textId="652D741A" w:rsidR="00E03735" w:rsidRPr="000B521B" w:rsidRDefault="00E03735" w:rsidP="00BF252C">
            <w:pPr>
              <w:spacing w:after="0" w:line="24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 xml:space="preserve">Demand by </w:t>
            </w:r>
            <w:r w:rsidR="007C5B32" w:rsidRPr="000B521B">
              <w:rPr>
                <w:rFonts w:ascii="Arial" w:eastAsia="Times New Roman" w:hAnsi="Arial" w:cs="Arial"/>
                <w:b/>
                <w:bCs/>
                <w:color w:val="FFFFFF" w:themeColor="background1"/>
                <w:sz w:val="20"/>
                <w:szCs w:val="20"/>
                <w:lang w:val="en-US"/>
              </w:rPr>
              <w:t xml:space="preserve">Sales Channel (000’ </w:t>
            </w:r>
            <w:proofErr w:type="spellStart"/>
            <w:r w:rsidR="007C5B32" w:rsidRPr="000B521B">
              <w:rPr>
                <w:rFonts w:ascii="Arial" w:eastAsia="Times New Roman" w:hAnsi="Arial" w:cs="Arial"/>
                <w:b/>
                <w:bCs/>
                <w:color w:val="FFFFFF" w:themeColor="background1"/>
                <w:sz w:val="20"/>
                <w:szCs w:val="20"/>
                <w:lang w:val="en-US"/>
              </w:rPr>
              <w:t>Tonnes</w:t>
            </w:r>
            <w:proofErr w:type="spellEnd"/>
            <w:r w:rsidR="007C5B32" w:rsidRPr="000B521B">
              <w:rPr>
                <w:rFonts w:ascii="Arial" w:eastAsia="Times New Roman" w:hAnsi="Arial" w:cs="Arial"/>
                <w:b/>
                <w:bCs/>
                <w:color w:val="FFFFFF" w:themeColor="background1"/>
                <w:sz w:val="20"/>
                <w:szCs w:val="20"/>
                <w:lang w:val="en-US"/>
              </w:rPr>
              <w:t>)</w:t>
            </w:r>
          </w:p>
        </w:tc>
        <w:tc>
          <w:tcPr>
            <w:tcW w:w="1061" w:type="dxa"/>
            <w:tcBorders>
              <w:top w:val="single" w:sz="4" w:space="0" w:color="auto"/>
              <w:left w:val="nil"/>
              <w:bottom w:val="single" w:sz="4" w:space="0" w:color="auto"/>
              <w:right w:val="single" w:sz="4" w:space="0" w:color="auto"/>
            </w:tcBorders>
            <w:shd w:val="clear" w:color="auto" w:fill="C00000"/>
            <w:noWrap/>
            <w:vAlign w:val="center"/>
            <w:hideMark/>
          </w:tcPr>
          <w:p w14:paraId="3F79667F" w14:textId="77777777" w:rsidR="00E03735" w:rsidRPr="000B521B" w:rsidRDefault="00E03735"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2015</w:t>
            </w:r>
          </w:p>
        </w:tc>
        <w:tc>
          <w:tcPr>
            <w:tcW w:w="1061" w:type="dxa"/>
            <w:tcBorders>
              <w:top w:val="single" w:sz="4" w:space="0" w:color="auto"/>
              <w:left w:val="nil"/>
              <w:bottom w:val="single" w:sz="4" w:space="0" w:color="auto"/>
              <w:right w:val="single" w:sz="4" w:space="0" w:color="auto"/>
            </w:tcBorders>
            <w:shd w:val="clear" w:color="auto" w:fill="C00000"/>
            <w:noWrap/>
            <w:vAlign w:val="center"/>
            <w:hideMark/>
          </w:tcPr>
          <w:p w14:paraId="2F5DFDEA" w14:textId="77777777" w:rsidR="00E03735" w:rsidRPr="000B521B" w:rsidRDefault="00E03735"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2016</w:t>
            </w:r>
          </w:p>
        </w:tc>
        <w:tc>
          <w:tcPr>
            <w:tcW w:w="1061" w:type="dxa"/>
            <w:tcBorders>
              <w:top w:val="single" w:sz="4" w:space="0" w:color="auto"/>
              <w:left w:val="nil"/>
              <w:bottom w:val="single" w:sz="4" w:space="0" w:color="auto"/>
              <w:right w:val="single" w:sz="4" w:space="0" w:color="auto"/>
            </w:tcBorders>
            <w:shd w:val="clear" w:color="auto" w:fill="C00000"/>
            <w:noWrap/>
            <w:vAlign w:val="bottom"/>
            <w:hideMark/>
          </w:tcPr>
          <w:p w14:paraId="43E2C370" w14:textId="77777777" w:rsidR="00E03735" w:rsidRPr="000B521B" w:rsidRDefault="00E03735"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2017</w:t>
            </w:r>
          </w:p>
        </w:tc>
        <w:tc>
          <w:tcPr>
            <w:tcW w:w="1063" w:type="dxa"/>
            <w:tcBorders>
              <w:top w:val="single" w:sz="4" w:space="0" w:color="auto"/>
              <w:left w:val="nil"/>
              <w:bottom w:val="single" w:sz="4" w:space="0" w:color="auto"/>
              <w:right w:val="single" w:sz="4" w:space="0" w:color="auto"/>
            </w:tcBorders>
            <w:shd w:val="clear" w:color="auto" w:fill="C00000"/>
            <w:noWrap/>
            <w:vAlign w:val="bottom"/>
            <w:hideMark/>
          </w:tcPr>
          <w:p w14:paraId="6D7079D3" w14:textId="77777777" w:rsidR="00E03735" w:rsidRPr="000B521B" w:rsidRDefault="00E03735"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2018</w:t>
            </w:r>
          </w:p>
        </w:tc>
        <w:tc>
          <w:tcPr>
            <w:tcW w:w="1212" w:type="dxa"/>
            <w:tcBorders>
              <w:top w:val="single" w:sz="4" w:space="0" w:color="auto"/>
              <w:left w:val="nil"/>
              <w:bottom w:val="single" w:sz="4" w:space="0" w:color="auto"/>
              <w:right w:val="single" w:sz="4" w:space="0" w:color="auto"/>
            </w:tcBorders>
            <w:shd w:val="clear" w:color="auto" w:fill="C00000"/>
            <w:noWrap/>
            <w:vAlign w:val="bottom"/>
            <w:hideMark/>
          </w:tcPr>
          <w:p w14:paraId="0EFE8133" w14:textId="77777777" w:rsidR="00E03735" w:rsidRPr="000B521B" w:rsidRDefault="00E03735"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2019</w:t>
            </w:r>
          </w:p>
        </w:tc>
        <w:tc>
          <w:tcPr>
            <w:tcW w:w="1207" w:type="dxa"/>
            <w:tcBorders>
              <w:top w:val="single" w:sz="4" w:space="0" w:color="auto"/>
              <w:left w:val="nil"/>
              <w:bottom w:val="single" w:sz="4" w:space="0" w:color="auto"/>
              <w:right w:val="single" w:sz="4" w:space="0" w:color="auto"/>
            </w:tcBorders>
            <w:shd w:val="clear" w:color="auto" w:fill="C00000"/>
            <w:noWrap/>
            <w:vAlign w:val="bottom"/>
            <w:hideMark/>
          </w:tcPr>
          <w:p w14:paraId="54AF4A95" w14:textId="77777777" w:rsidR="00E03735" w:rsidRPr="000B521B" w:rsidRDefault="00E03735"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2020</w:t>
            </w:r>
          </w:p>
        </w:tc>
        <w:tc>
          <w:tcPr>
            <w:tcW w:w="1207" w:type="dxa"/>
            <w:tcBorders>
              <w:top w:val="single" w:sz="4" w:space="0" w:color="auto"/>
              <w:left w:val="nil"/>
              <w:bottom w:val="single" w:sz="4" w:space="0" w:color="auto"/>
              <w:right w:val="single" w:sz="4" w:space="0" w:color="auto"/>
            </w:tcBorders>
            <w:shd w:val="clear" w:color="auto" w:fill="C00000"/>
            <w:noWrap/>
            <w:vAlign w:val="bottom"/>
            <w:hideMark/>
          </w:tcPr>
          <w:p w14:paraId="63CD13CA" w14:textId="77777777" w:rsidR="00E03735" w:rsidRPr="000B521B" w:rsidRDefault="00E03735"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2021E</w:t>
            </w:r>
          </w:p>
        </w:tc>
      </w:tr>
      <w:tr w:rsidR="00E03735" w:rsidRPr="000B521B" w14:paraId="0374EA93" w14:textId="77777777" w:rsidTr="00881A72">
        <w:trPr>
          <w:trHeight w:val="553"/>
        </w:trPr>
        <w:tc>
          <w:tcPr>
            <w:tcW w:w="2424" w:type="dxa"/>
            <w:tcBorders>
              <w:top w:val="nil"/>
              <w:left w:val="single" w:sz="4" w:space="0" w:color="auto"/>
              <w:bottom w:val="single" w:sz="4" w:space="0" w:color="auto"/>
              <w:right w:val="single" w:sz="4" w:space="0" w:color="auto"/>
            </w:tcBorders>
            <w:shd w:val="clear" w:color="000000" w:fill="FFFFFF"/>
            <w:noWrap/>
            <w:vAlign w:val="bottom"/>
            <w:hideMark/>
          </w:tcPr>
          <w:p w14:paraId="50AF4704" w14:textId="77777777" w:rsidR="00E03735" w:rsidRPr="000B521B" w:rsidRDefault="00E03735" w:rsidP="00E03735">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 xml:space="preserve">Direct </w:t>
            </w:r>
          </w:p>
        </w:tc>
        <w:tc>
          <w:tcPr>
            <w:tcW w:w="1061" w:type="dxa"/>
            <w:tcBorders>
              <w:top w:val="nil"/>
              <w:left w:val="nil"/>
              <w:bottom w:val="single" w:sz="4" w:space="0" w:color="auto"/>
              <w:right w:val="single" w:sz="4" w:space="0" w:color="auto"/>
            </w:tcBorders>
            <w:shd w:val="clear" w:color="000000" w:fill="FFFFFF"/>
            <w:noWrap/>
            <w:vAlign w:val="bottom"/>
            <w:hideMark/>
          </w:tcPr>
          <w:p w14:paraId="6F4445C8" w14:textId="1255CE38"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232</w:t>
            </w:r>
          </w:p>
        </w:tc>
        <w:tc>
          <w:tcPr>
            <w:tcW w:w="1061" w:type="dxa"/>
            <w:tcBorders>
              <w:top w:val="nil"/>
              <w:left w:val="nil"/>
              <w:bottom w:val="single" w:sz="4" w:space="0" w:color="auto"/>
              <w:right w:val="single" w:sz="4" w:space="0" w:color="auto"/>
            </w:tcBorders>
            <w:shd w:val="clear" w:color="000000" w:fill="FFFFFF"/>
            <w:noWrap/>
            <w:vAlign w:val="bottom"/>
            <w:hideMark/>
          </w:tcPr>
          <w:p w14:paraId="293607FD" w14:textId="036F6612"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247</w:t>
            </w:r>
          </w:p>
        </w:tc>
        <w:tc>
          <w:tcPr>
            <w:tcW w:w="1061" w:type="dxa"/>
            <w:tcBorders>
              <w:top w:val="nil"/>
              <w:left w:val="nil"/>
              <w:bottom w:val="single" w:sz="4" w:space="0" w:color="auto"/>
              <w:right w:val="single" w:sz="4" w:space="0" w:color="auto"/>
            </w:tcBorders>
            <w:shd w:val="clear" w:color="000000" w:fill="FFFFFF"/>
            <w:noWrap/>
            <w:vAlign w:val="bottom"/>
            <w:hideMark/>
          </w:tcPr>
          <w:p w14:paraId="18DD31FB" w14:textId="41107755"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261</w:t>
            </w:r>
          </w:p>
        </w:tc>
        <w:tc>
          <w:tcPr>
            <w:tcW w:w="1063" w:type="dxa"/>
            <w:tcBorders>
              <w:top w:val="nil"/>
              <w:left w:val="nil"/>
              <w:bottom w:val="single" w:sz="4" w:space="0" w:color="auto"/>
              <w:right w:val="single" w:sz="4" w:space="0" w:color="auto"/>
            </w:tcBorders>
            <w:shd w:val="clear" w:color="000000" w:fill="FFFFFF"/>
            <w:noWrap/>
            <w:vAlign w:val="bottom"/>
            <w:hideMark/>
          </w:tcPr>
          <w:p w14:paraId="78D31F14" w14:textId="469D1039"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283</w:t>
            </w:r>
          </w:p>
        </w:tc>
        <w:tc>
          <w:tcPr>
            <w:tcW w:w="1212" w:type="dxa"/>
            <w:tcBorders>
              <w:top w:val="nil"/>
              <w:left w:val="nil"/>
              <w:bottom w:val="single" w:sz="4" w:space="0" w:color="auto"/>
              <w:right w:val="single" w:sz="4" w:space="0" w:color="auto"/>
            </w:tcBorders>
            <w:shd w:val="clear" w:color="000000" w:fill="FFFFFF"/>
            <w:noWrap/>
            <w:vAlign w:val="bottom"/>
            <w:hideMark/>
          </w:tcPr>
          <w:p w14:paraId="565C4B9C" w14:textId="74623638"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302</w:t>
            </w:r>
          </w:p>
        </w:tc>
        <w:tc>
          <w:tcPr>
            <w:tcW w:w="1207" w:type="dxa"/>
            <w:tcBorders>
              <w:top w:val="nil"/>
              <w:left w:val="nil"/>
              <w:bottom w:val="single" w:sz="4" w:space="0" w:color="auto"/>
              <w:right w:val="single" w:sz="4" w:space="0" w:color="auto"/>
            </w:tcBorders>
            <w:shd w:val="clear" w:color="000000" w:fill="FFFFFF"/>
            <w:noWrap/>
            <w:vAlign w:val="bottom"/>
            <w:hideMark/>
          </w:tcPr>
          <w:p w14:paraId="2DCD7790" w14:textId="4A15D97D"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278</w:t>
            </w:r>
          </w:p>
        </w:tc>
        <w:tc>
          <w:tcPr>
            <w:tcW w:w="1207" w:type="dxa"/>
            <w:tcBorders>
              <w:top w:val="nil"/>
              <w:left w:val="nil"/>
              <w:bottom w:val="single" w:sz="4" w:space="0" w:color="auto"/>
              <w:right w:val="single" w:sz="4" w:space="0" w:color="auto"/>
            </w:tcBorders>
            <w:shd w:val="clear" w:color="000000" w:fill="FFFFFF"/>
            <w:noWrap/>
            <w:vAlign w:val="bottom"/>
            <w:hideMark/>
          </w:tcPr>
          <w:p w14:paraId="3E70ABA0" w14:textId="0083C433"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232</w:t>
            </w:r>
          </w:p>
        </w:tc>
      </w:tr>
      <w:tr w:rsidR="00E03735" w:rsidRPr="000B521B" w14:paraId="472F2A1C" w14:textId="77777777" w:rsidTr="00881A72">
        <w:trPr>
          <w:trHeight w:val="553"/>
        </w:trPr>
        <w:tc>
          <w:tcPr>
            <w:tcW w:w="2424" w:type="dxa"/>
            <w:tcBorders>
              <w:top w:val="nil"/>
              <w:left w:val="single" w:sz="4" w:space="0" w:color="auto"/>
              <w:bottom w:val="single" w:sz="4" w:space="0" w:color="auto"/>
              <w:right w:val="single" w:sz="4" w:space="0" w:color="auto"/>
            </w:tcBorders>
            <w:shd w:val="clear" w:color="000000" w:fill="FFFFFF"/>
            <w:noWrap/>
            <w:vAlign w:val="bottom"/>
            <w:hideMark/>
          </w:tcPr>
          <w:p w14:paraId="3757CDE3" w14:textId="77777777" w:rsidR="00E03735" w:rsidRPr="000B521B" w:rsidRDefault="00E03735" w:rsidP="00E03735">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 xml:space="preserve">Indirect </w:t>
            </w:r>
          </w:p>
        </w:tc>
        <w:tc>
          <w:tcPr>
            <w:tcW w:w="1061" w:type="dxa"/>
            <w:tcBorders>
              <w:top w:val="nil"/>
              <w:left w:val="nil"/>
              <w:bottom w:val="single" w:sz="4" w:space="0" w:color="auto"/>
              <w:right w:val="single" w:sz="4" w:space="0" w:color="auto"/>
            </w:tcBorders>
            <w:shd w:val="clear" w:color="000000" w:fill="FFFFFF"/>
            <w:noWrap/>
            <w:vAlign w:val="bottom"/>
            <w:hideMark/>
          </w:tcPr>
          <w:p w14:paraId="3E82580E" w14:textId="5835347E"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51</w:t>
            </w:r>
          </w:p>
        </w:tc>
        <w:tc>
          <w:tcPr>
            <w:tcW w:w="1061" w:type="dxa"/>
            <w:tcBorders>
              <w:top w:val="nil"/>
              <w:left w:val="nil"/>
              <w:bottom w:val="single" w:sz="4" w:space="0" w:color="auto"/>
              <w:right w:val="single" w:sz="4" w:space="0" w:color="auto"/>
            </w:tcBorders>
            <w:shd w:val="clear" w:color="000000" w:fill="FFFFFF"/>
            <w:noWrap/>
            <w:vAlign w:val="bottom"/>
            <w:hideMark/>
          </w:tcPr>
          <w:p w14:paraId="2978DBB7" w14:textId="003B1FDA"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54</w:t>
            </w:r>
          </w:p>
        </w:tc>
        <w:tc>
          <w:tcPr>
            <w:tcW w:w="1061" w:type="dxa"/>
            <w:tcBorders>
              <w:top w:val="nil"/>
              <w:left w:val="nil"/>
              <w:bottom w:val="single" w:sz="4" w:space="0" w:color="auto"/>
              <w:right w:val="single" w:sz="4" w:space="0" w:color="auto"/>
            </w:tcBorders>
            <w:shd w:val="clear" w:color="000000" w:fill="FFFFFF"/>
            <w:noWrap/>
            <w:vAlign w:val="bottom"/>
            <w:hideMark/>
          </w:tcPr>
          <w:p w14:paraId="1C91D206" w14:textId="2896FB2E"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56</w:t>
            </w:r>
          </w:p>
        </w:tc>
        <w:tc>
          <w:tcPr>
            <w:tcW w:w="1063" w:type="dxa"/>
            <w:tcBorders>
              <w:top w:val="nil"/>
              <w:left w:val="nil"/>
              <w:bottom w:val="single" w:sz="4" w:space="0" w:color="auto"/>
              <w:right w:val="single" w:sz="4" w:space="0" w:color="auto"/>
            </w:tcBorders>
            <w:shd w:val="clear" w:color="000000" w:fill="FFFFFF"/>
            <w:noWrap/>
            <w:vAlign w:val="bottom"/>
            <w:hideMark/>
          </w:tcPr>
          <w:p w14:paraId="21330227" w14:textId="7A0B8F83"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50</w:t>
            </w:r>
          </w:p>
        </w:tc>
        <w:tc>
          <w:tcPr>
            <w:tcW w:w="1212" w:type="dxa"/>
            <w:tcBorders>
              <w:top w:val="nil"/>
              <w:left w:val="nil"/>
              <w:bottom w:val="single" w:sz="4" w:space="0" w:color="auto"/>
              <w:right w:val="single" w:sz="4" w:space="0" w:color="auto"/>
            </w:tcBorders>
            <w:shd w:val="clear" w:color="000000" w:fill="FFFFFF"/>
            <w:noWrap/>
            <w:vAlign w:val="bottom"/>
            <w:hideMark/>
          </w:tcPr>
          <w:p w14:paraId="3CE66111" w14:textId="5A8C41C0"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47</w:t>
            </w:r>
          </w:p>
        </w:tc>
        <w:tc>
          <w:tcPr>
            <w:tcW w:w="1207" w:type="dxa"/>
            <w:tcBorders>
              <w:top w:val="nil"/>
              <w:left w:val="nil"/>
              <w:bottom w:val="single" w:sz="4" w:space="0" w:color="auto"/>
              <w:right w:val="single" w:sz="4" w:space="0" w:color="auto"/>
            </w:tcBorders>
            <w:shd w:val="clear" w:color="000000" w:fill="FFFFFF"/>
            <w:noWrap/>
            <w:vAlign w:val="bottom"/>
            <w:hideMark/>
          </w:tcPr>
          <w:p w14:paraId="6D26AD47" w14:textId="4C2E850D"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44</w:t>
            </w:r>
          </w:p>
        </w:tc>
        <w:tc>
          <w:tcPr>
            <w:tcW w:w="1207" w:type="dxa"/>
            <w:tcBorders>
              <w:top w:val="nil"/>
              <w:left w:val="nil"/>
              <w:bottom w:val="single" w:sz="4" w:space="0" w:color="auto"/>
              <w:right w:val="single" w:sz="4" w:space="0" w:color="auto"/>
            </w:tcBorders>
            <w:shd w:val="clear" w:color="000000" w:fill="FFFFFF"/>
            <w:noWrap/>
            <w:vAlign w:val="bottom"/>
            <w:hideMark/>
          </w:tcPr>
          <w:p w14:paraId="7FD27067" w14:textId="607641DF" w:rsidR="00E03735" w:rsidRPr="000B521B" w:rsidRDefault="00E03735"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51</w:t>
            </w:r>
          </w:p>
        </w:tc>
      </w:tr>
      <w:tr w:rsidR="00E03735" w:rsidRPr="000B521B" w14:paraId="4E276269" w14:textId="77777777" w:rsidTr="00881A72">
        <w:trPr>
          <w:trHeight w:val="553"/>
        </w:trPr>
        <w:tc>
          <w:tcPr>
            <w:tcW w:w="2424" w:type="dxa"/>
            <w:tcBorders>
              <w:top w:val="nil"/>
              <w:left w:val="single" w:sz="4" w:space="0" w:color="auto"/>
              <w:bottom w:val="single" w:sz="4" w:space="0" w:color="auto"/>
              <w:right w:val="single" w:sz="4" w:space="0" w:color="auto"/>
            </w:tcBorders>
            <w:shd w:val="clear" w:color="000000" w:fill="FFFFFF"/>
            <w:noWrap/>
            <w:vAlign w:val="bottom"/>
            <w:hideMark/>
          </w:tcPr>
          <w:p w14:paraId="776F5666" w14:textId="77777777" w:rsidR="00E03735" w:rsidRPr="000B521B" w:rsidRDefault="00E03735" w:rsidP="00E03735">
            <w:pPr>
              <w:spacing w:after="0" w:line="240" w:lineRule="auto"/>
              <w:rPr>
                <w:rFonts w:ascii="Arial" w:eastAsia="Times New Roman" w:hAnsi="Arial" w:cs="Arial"/>
                <w:b/>
                <w:bCs/>
                <w:color w:val="000000"/>
                <w:sz w:val="20"/>
                <w:szCs w:val="20"/>
                <w:lang w:val="en-US"/>
              </w:rPr>
            </w:pPr>
            <w:r w:rsidRPr="000B521B">
              <w:rPr>
                <w:rFonts w:ascii="Arial" w:hAnsi="Arial" w:cs="Arial"/>
                <w:b/>
                <w:bCs/>
                <w:color w:val="000000"/>
                <w:sz w:val="20"/>
                <w:szCs w:val="20"/>
              </w:rPr>
              <w:t>Total</w:t>
            </w:r>
          </w:p>
        </w:tc>
        <w:tc>
          <w:tcPr>
            <w:tcW w:w="1061" w:type="dxa"/>
            <w:tcBorders>
              <w:top w:val="nil"/>
              <w:left w:val="nil"/>
              <w:bottom w:val="single" w:sz="4" w:space="0" w:color="auto"/>
              <w:right w:val="single" w:sz="4" w:space="0" w:color="auto"/>
            </w:tcBorders>
            <w:shd w:val="clear" w:color="000000" w:fill="FFFFFF"/>
            <w:noWrap/>
            <w:vAlign w:val="bottom"/>
            <w:hideMark/>
          </w:tcPr>
          <w:p w14:paraId="05528C48" w14:textId="04821A80" w:rsidR="00E03735" w:rsidRPr="000B521B" w:rsidRDefault="00E03735" w:rsidP="00E03735">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283</w:t>
            </w:r>
          </w:p>
        </w:tc>
        <w:tc>
          <w:tcPr>
            <w:tcW w:w="1061" w:type="dxa"/>
            <w:tcBorders>
              <w:top w:val="nil"/>
              <w:left w:val="nil"/>
              <w:bottom w:val="single" w:sz="4" w:space="0" w:color="auto"/>
              <w:right w:val="single" w:sz="4" w:space="0" w:color="auto"/>
            </w:tcBorders>
            <w:shd w:val="clear" w:color="000000" w:fill="FFFFFF"/>
            <w:noWrap/>
            <w:vAlign w:val="bottom"/>
            <w:hideMark/>
          </w:tcPr>
          <w:p w14:paraId="4ADC5822" w14:textId="2BED6D5E" w:rsidR="00E03735" w:rsidRPr="000B521B" w:rsidRDefault="00E03735" w:rsidP="00E03735">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301</w:t>
            </w:r>
          </w:p>
        </w:tc>
        <w:tc>
          <w:tcPr>
            <w:tcW w:w="1061" w:type="dxa"/>
            <w:tcBorders>
              <w:top w:val="nil"/>
              <w:left w:val="nil"/>
              <w:bottom w:val="single" w:sz="4" w:space="0" w:color="auto"/>
              <w:right w:val="single" w:sz="4" w:space="0" w:color="auto"/>
            </w:tcBorders>
            <w:shd w:val="clear" w:color="000000" w:fill="FFFFFF"/>
            <w:noWrap/>
            <w:vAlign w:val="bottom"/>
            <w:hideMark/>
          </w:tcPr>
          <w:p w14:paraId="022DF01D" w14:textId="0C36D0A6" w:rsidR="00E03735" w:rsidRPr="000B521B" w:rsidRDefault="00E03735" w:rsidP="00E03735">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317</w:t>
            </w:r>
          </w:p>
        </w:tc>
        <w:tc>
          <w:tcPr>
            <w:tcW w:w="1063" w:type="dxa"/>
            <w:tcBorders>
              <w:top w:val="nil"/>
              <w:left w:val="nil"/>
              <w:bottom w:val="single" w:sz="4" w:space="0" w:color="auto"/>
              <w:right w:val="single" w:sz="4" w:space="0" w:color="auto"/>
            </w:tcBorders>
            <w:shd w:val="clear" w:color="000000" w:fill="FFFFFF"/>
            <w:noWrap/>
            <w:vAlign w:val="bottom"/>
            <w:hideMark/>
          </w:tcPr>
          <w:p w14:paraId="37614142" w14:textId="494DEC10" w:rsidR="00E03735" w:rsidRPr="000B521B" w:rsidRDefault="00E03735" w:rsidP="00E03735">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333</w:t>
            </w:r>
          </w:p>
        </w:tc>
        <w:tc>
          <w:tcPr>
            <w:tcW w:w="1212" w:type="dxa"/>
            <w:tcBorders>
              <w:top w:val="nil"/>
              <w:left w:val="nil"/>
              <w:bottom w:val="single" w:sz="4" w:space="0" w:color="auto"/>
              <w:right w:val="single" w:sz="4" w:space="0" w:color="auto"/>
            </w:tcBorders>
            <w:shd w:val="clear" w:color="000000" w:fill="FFFFFF"/>
            <w:noWrap/>
            <w:vAlign w:val="bottom"/>
            <w:hideMark/>
          </w:tcPr>
          <w:p w14:paraId="291147B7" w14:textId="5BE72DAD" w:rsidR="00E03735" w:rsidRPr="000B521B" w:rsidRDefault="00E03735" w:rsidP="00E03735">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349</w:t>
            </w:r>
          </w:p>
        </w:tc>
        <w:tc>
          <w:tcPr>
            <w:tcW w:w="1207" w:type="dxa"/>
            <w:tcBorders>
              <w:top w:val="nil"/>
              <w:left w:val="nil"/>
              <w:bottom w:val="single" w:sz="4" w:space="0" w:color="auto"/>
              <w:right w:val="single" w:sz="4" w:space="0" w:color="auto"/>
            </w:tcBorders>
            <w:shd w:val="clear" w:color="000000" w:fill="FFFFFF"/>
            <w:noWrap/>
            <w:vAlign w:val="bottom"/>
            <w:hideMark/>
          </w:tcPr>
          <w:p w14:paraId="16F8ED95" w14:textId="22CF43EE" w:rsidR="00E03735" w:rsidRPr="000B521B" w:rsidRDefault="00E03735" w:rsidP="00E03735">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322</w:t>
            </w:r>
          </w:p>
        </w:tc>
        <w:tc>
          <w:tcPr>
            <w:tcW w:w="1207" w:type="dxa"/>
            <w:tcBorders>
              <w:top w:val="nil"/>
              <w:left w:val="nil"/>
              <w:bottom w:val="single" w:sz="4" w:space="0" w:color="auto"/>
              <w:right w:val="single" w:sz="4" w:space="0" w:color="auto"/>
            </w:tcBorders>
            <w:shd w:val="clear" w:color="000000" w:fill="FFFFFF"/>
            <w:noWrap/>
            <w:vAlign w:val="bottom"/>
            <w:hideMark/>
          </w:tcPr>
          <w:p w14:paraId="66BF2626" w14:textId="67680622" w:rsidR="00E03735" w:rsidRPr="000B521B" w:rsidRDefault="00E03735" w:rsidP="00E03735">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283</w:t>
            </w:r>
          </w:p>
        </w:tc>
      </w:tr>
    </w:tbl>
    <w:p w14:paraId="04410162" w14:textId="23AFA6EE" w:rsidR="00E03735" w:rsidRPr="000B521B" w:rsidRDefault="00051677" w:rsidP="0068477D">
      <w:pPr>
        <w:rPr>
          <w:rFonts w:ascii="Arial" w:eastAsia="Arial" w:hAnsi="Arial" w:cs="Arial"/>
          <w:color w:val="000000" w:themeColor="text1"/>
          <w:sz w:val="24"/>
          <w:szCs w:val="24"/>
        </w:rPr>
      </w:pPr>
      <w:r w:rsidRPr="000B521B">
        <w:rPr>
          <w:rFonts w:ascii="Arial" w:hAnsi="Arial" w:cs="Arial"/>
          <w:noProof/>
          <w:color w:val="000000" w:themeColor="text1"/>
        </w:rPr>
        <mc:AlternateContent>
          <mc:Choice Requires="wps">
            <w:drawing>
              <wp:anchor distT="0" distB="0" distL="114300" distR="114300" simplePos="0" relativeHeight="252475392" behindDoc="0" locked="0" layoutInCell="1" allowOverlap="1" wp14:anchorId="24A3AD5D" wp14:editId="17C87262">
                <wp:simplePos x="0" y="0"/>
                <wp:positionH relativeFrom="column">
                  <wp:posOffset>4132613</wp:posOffset>
                </wp:positionH>
                <wp:positionV relativeFrom="paragraph">
                  <wp:posOffset>59377</wp:posOffset>
                </wp:positionV>
                <wp:extent cx="2337955" cy="200055"/>
                <wp:effectExtent l="0" t="0" r="0" b="0"/>
                <wp:wrapNone/>
                <wp:docPr id="126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4628BB8B" w14:textId="77777777" w:rsidR="00051677" w:rsidRPr="00687E98" w:rsidRDefault="00051677" w:rsidP="0005167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24A3AD5D" id="_x0000_s1086" type="#_x0000_t202" style="position:absolute;margin-left:325.4pt;margin-top:4.7pt;width:184.1pt;height:15.75pt;z-index:25247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" filled="f" stroked="f">
                <v:textbox style="mso-fit-shape-to-text:t">
                  <w:txbxContent>
                    <w:p w14:paraId="4628BB8B" w14:textId="77777777" w:rsidR="00051677" w:rsidRPr="00687E98" w:rsidRDefault="00051677" w:rsidP="0005167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v:shape>
            </w:pict>
          </mc:Fallback>
        </mc:AlternateContent>
      </w:r>
    </w:p>
    <w:p w14:paraId="7F6328A4" w14:textId="77777777" w:rsidR="00243E52" w:rsidRPr="000B521B" w:rsidRDefault="00243E52" w:rsidP="00912B14">
      <w:pPr>
        <w:spacing w:line="360" w:lineRule="auto"/>
        <w:textAlignment w:val="baseline"/>
        <w:rPr>
          <w:rFonts w:ascii="Arial" w:hAnsi="Arial" w:cs="Arial"/>
          <w:b/>
          <w:bCs/>
          <w:sz w:val="24"/>
          <w:szCs w:val="24"/>
        </w:rPr>
      </w:pPr>
    </w:p>
    <w:p w14:paraId="0BBCD1A2" w14:textId="0A4B21FA" w:rsidR="00912B14" w:rsidRPr="000B521B" w:rsidRDefault="00912B14" w:rsidP="00912B14">
      <w:pPr>
        <w:spacing w:line="360" w:lineRule="auto"/>
        <w:textAlignment w:val="baseline"/>
        <w:rPr>
          <w:rFonts w:ascii="Arial" w:hAnsi="Arial" w:cs="Arial"/>
          <w:b/>
          <w:bCs/>
          <w:sz w:val="24"/>
          <w:szCs w:val="24"/>
        </w:rPr>
      </w:pPr>
      <w:r w:rsidRPr="000B521B">
        <w:rPr>
          <w:rFonts w:ascii="Arial" w:hAnsi="Arial" w:cs="Arial"/>
          <w:b/>
          <w:bCs/>
          <w:sz w:val="24"/>
          <w:szCs w:val="24"/>
        </w:rPr>
        <w:t>3.2.1.6. Sales By Company</w:t>
      </w:r>
    </w:p>
    <w:p w14:paraId="295BE25A" w14:textId="740C26AF" w:rsidR="00C77616" w:rsidRPr="000B521B" w:rsidRDefault="00912B14" w:rsidP="00912B14">
      <w:pPr>
        <w:spacing w:line="360" w:lineRule="auto"/>
        <w:textAlignment w:val="baseline"/>
        <w:rPr>
          <w:rFonts w:ascii="Arial" w:hAnsi="Arial" w:cs="Arial"/>
          <w:b/>
          <w:bCs/>
          <w:sz w:val="24"/>
          <w:szCs w:val="24"/>
        </w:rPr>
      </w:pPr>
      <w:r w:rsidRPr="000B521B">
        <w:rPr>
          <w:rFonts w:ascii="Arial" w:hAnsi="Arial" w:cs="Arial"/>
          <w:b/>
          <w:bCs/>
          <w:sz w:val="24"/>
          <w:szCs w:val="24"/>
        </w:rPr>
        <w:t>Asia Pacific Vinyl Ester Resin Sales, By Company, By Volume</w:t>
      </w:r>
      <w:r w:rsidR="007C5B32" w:rsidRPr="000B521B">
        <w:rPr>
          <w:rFonts w:ascii="Arial" w:hAnsi="Arial" w:cs="Arial"/>
          <w:b/>
          <w:bCs/>
          <w:sz w:val="24"/>
          <w:szCs w:val="24"/>
        </w:rPr>
        <w:t xml:space="preserve"> (000’ Tonnes)</w:t>
      </w:r>
      <w:r w:rsidRPr="000B521B">
        <w:rPr>
          <w:rFonts w:ascii="Arial" w:hAnsi="Arial" w:cs="Arial"/>
          <w:b/>
          <w:bCs/>
          <w:sz w:val="24"/>
          <w:szCs w:val="24"/>
        </w:rPr>
        <w:t>, 2020</w:t>
      </w:r>
    </w:p>
    <w:p w14:paraId="46057104" w14:textId="77777777" w:rsidR="00C77616" w:rsidRPr="000B521B" w:rsidRDefault="00C77616" w:rsidP="0068477D">
      <w:pPr>
        <w:rPr>
          <w:rFonts w:ascii="Arial" w:hAnsi="Arial" w:cs="Arial"/>
          <w:b/>
          <w:bCs/>
          <w:sz w:val="24"/>
          <w:szCs w:val="24"/>
        </w:rPr>
      </w:pPr>
    </w:p>
    <w:p w14:paraId="16B0012D" w14:textId="7BCB04A0" w:rsidR="00C77616" w:rsidRPr="000B521B" w:rsidRDefault="00C77616" w:rsidP="0068477D">
      <w:pPr>
        <w:rPr>
          <w:rFonts w:ascii="Arial" w:eastAsia="Arial" w:hAnsi="Arial" w:cs="Arial"/>
          <w:color w:val="000000" w:themeColor="text1"/>
          <w:sz w:val="24"/>
          <w:szCs w:val="24"/>
        </w:rPr>
      </w:pPr>
      <w:r w:rsidRPr="000B521B">
        <w:rPr>
          <w:rFonts w:ascii="Arial" w:hAnsi="Arial" w:cs="Arial"/>
          <w:noProof/>
          <w:color w:val="000000" w:themeColor="text1"/>
        </w:rPr>
        <mc:AlternateContent>
          <mc:Choice Requires="wps">
            <w:drawing>
              <wp:anchor distT="0" distB="0" distL="114300" distR="114300" simplePos="0" relativeHeight="252276736" behindDoc="0" locked="0" layoutInCell="1" allowOverlap="1" wp14:anchorId="20FA0D01" wp14:editId="500E4F9E">
                <wp:simplePos x="0" y="0"/>
                <wp:positionH relativeFrom="margin">
                  <wp:posOffset>3219449</wp:posOffset>
                </wp:positionH>
                <wp:positionV relativeFrom="paragraph">
                  <wp:posOffset>2924175</wp:posOffset>
                </wp:positionV>
                <wp:extent cx="3236595" cy="504825"/>
                <wp:effectExtent l="0" t="0" r="0" b="0"/>
                <wp:wrapNone/>
                <wp:docPr id="2074" name="TextBox 4"/>
                <wp:cNvGraphicFramePr/>
                <a:graphic xmlns:a="http://schemas.openxmlformats.org/drawingml/2006/main">
                  <a:graphicData uri="http://schemas.microsoft.com/office/word/2010/wordprocessingShape">
                    <wps:wsp>
                      <wps:cNvSpPr txBox="1"/>
                      <wps:spPr>
                        <a:xfrm>
                          <a:off x="0" y="0"/>
                          <a:ext cx="3236595" cy="504825"/>
                        </a:xfrm>
                        <a:prstGeom prst="rect">
                          <a:avLst/>
                        </a:prstGeom>
                        <a:noFill/>
                      </wps:spPr>
                      <wps:txbx>
                        <w:txbxContent>
                          <w:p w14:paraId="52872E8B" w14:textId="50112F39" w:rsidR="00C77616" w:rsidRPr="00CE35EB" w:rsidRDefault="00C77616" w:rsidP="00066D13">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DIC Corporation,</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Sino Polymer</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Innovative Resins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Orson Chemical</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s,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Reichhold</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India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7115CD8"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FA0D01" id="_x0000_s1087" type="#_x0000_t202" style="position:absolute;margin-left:253.5pt;margin-top:230.25pt;width:254.85pt;height:39.75pt;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" filled="f" stroked="f">
                <v:textbox>
                  <w:txbxContent>
                    <w:p w14:paraId="52872E8B" w14:textId="50112F39" w:rsidR="00C77616" w:rsidRPr="00CE35EB" w:rsidRDefault="00C77616" w:rsidP="00066D13">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DIC Corporation,</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Sino Polymer</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Innovative Resins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Orson Chemical</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s,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Reichhold</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India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7115CD8"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v:textbox>
                <w10:wrap anchorx="margin"/>
              </v:shape>
            </w:pict>
          </mc:Fallback>
        </mc:AlternateContent>
      </w:r>
      <w:r w:rsidRPr="000B521B">
        <w:rPr>
          <w:rFonts w:ascii="Arial" w:hAnsi="Arial" w:cs="Arial"/>
          <w:noProof/>
          <w:color w:val="000000" w:themeColor="text1"/>
        </w:rPr>
        <w:drawing>
          <wp:inline distT="0" distB="0" distL="0" distR="0" wp14:anchorId="06433C1C" wp14:editId="5612BA92">
            <wp:extent cx="6457950" cy="2834270"/>
            <wp:effectExtent l="0" t="0" r="0" b="4445"/>
            <wp:docPr id="2071" name="Chart 2071">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3779742" w14:textId="07BECD0D" w:rsidR="00C77616" w:rsidRPr="000B521B" w:rsidRDefault="00C77616" w:rsidP="0068477D">
      <w:pPr>
        <w:rPr>
          <w:rFonts w:ascii="Arial" w:eastAsia="Arial" w:hAnsi="Arial" w:cs="Arial"/>
          <w:color w:val="000000" w:themeColor="text1"/>
          <w:sz w:val="24"/>
          <w:szCs w:val="24"/>
        </w:rPr>
      </w:pPr>
    </w:p>
    <w:p w14:paraId="4E30E35B" w14:textId="0498FA67" w:rsidR="00C77616" w:rsidRPr="000B521B" w:rsidRDefault="00C77616" w:rsidP="0068477D">
      <w:pPr>
        <w:rPr>
          <w:rFonts w:ascii="Arial" w:eastAsia="Arial" w:hAnsi="Arial" w:cs="Arial"/>
          <w:color w:val="000000" w:themeColor="text1"/>
          <w:sz w:val="24"/>
          <w:szCs w:val="24"/>
        </w:rPr>
      </w:pPr>
    </w:p>
    <w:p w14:paraId="6BA3DD34" w14:textId="77777777" w:rsidR="002B5C26" w:rsidRPr="000B521B" w:rsidRDefault="002B5C26" w:rsidP="0068477D">
      <w:pPr>
        <w:rPr>
          <w:rFonts w:ascii="Arial" w:hAnsi="Arial" w:cs="Arial"/>
          <w:noProof/>
          <w:color w:val="000000" w:themeColor="text1"/>
        </w:rPr>
      </w:pPr>
    </w:p>
    <w:p w14:paraId="566D0786" w14:textId="77777777" w:rsidR="002B5C26" w:rsidRPr="000B521B" w:rsidRDefault="002B5C26" w:rsidP="0068477D">
      <w:pPr>
        <w:rPr>
          <w:rFonts w:ascii="Arial" w:hAnsi="Arial" w:cs="Arial"/>
          <w:noProof/>
          <w:color w:val="000000" w:themeColor="text1"/>
        </w:rPr>
      </w:pPr>
    </w:p>
    <w:p w14:paraId="212FE09B" w14:textId="77777777" w:rsidR="002B5C26" w:rsidRPr="000B521B" w:rsidRDefault="002B5C26" w:rsidP="0068477D">
      <w:pPr>
        <w:rPr>
          <w:rFonts w:ascii="Arial" w:hAnsi="Arial" w:cs="Arial"/>
          <w:noProof/>
          <w:color w:val="000000" w:themeColor="text1"/>
        </w:rPr>
      </w:pPr>
    </w:p>
    <w:p w14:paraId="57CE3AC1" w14:textId="77777777" w:rsidR="002B5C26" w:rsidRPr="000B521B" w:rsidRDefault="002B5C26" w:rsidP="0068477D">
      <w:pPr>
        <w:rPr>
          <w:rFonts w:ascii="Arial" w:hAnsi="Arial" w:cs="Arial"/>
          <w:noProof/>
          <w:color w:val="000000" w:themeColor="text1"/>
        </w:rPr>
      </w:pPr>
    </w:p>
    <w:p w14:paraId="20D85441" w14:textId="77777777" w:rsidR="002B5C26" w:rsidRPr="000B521B" w:rsidRDefault="002B5C26" w:rsidP="0068477D">
      <w:pPr>
        <w:rPr>
          <w:rFonts w:ascii="Arial" w:hAnsi="Arial" w:cs="Arial"/>
          <w:noProof/>
          <w:color w:val="000000" w:themeColor="text1"/>
        </w:rPr>
      </w:pPr>
    </w:p>
    <w:p w14:paraId="3DAE57E4" w14:textId="77777777" w:rsidR="002B5C26" w:rsidRPr="000B521B" w:rsidRDefault="002B5C26" w:rsidP="0068477D">
      <w:pPr>
        <w:rPr>
          <w:rFonts w:ascii="Arial" w:hAnsi="Arial" w:cs="Arial"/>
          <w:noProof/>
          <w:color w:val="000000" w:themeColor="text1"/>
        </w:rPr>
      </w:pPr>
    </w:p>
    <w:p w14:paraId="57D06283" w14:textId="77777777" w:rsidR="002B5C26" w:rsidRPr="000B521B" w:rsidRDefault="002B5C26" w:rsidP="0068477D">
      <w:pPr>
        <w:rPr>
          <w:rFonts w:ascii="Arial" w:hAnsi="Arial" w:cs="Arial"/>
          <w:noProof/>
          <w:color w:val="000000" w:themeColor="text1"/>
        </w:rPr>
      </w:pPr>
    </w:p>
    <w:p w14:paraId="321013ED" w14:textId="77777777" w:rsidR="002B5C26" w:rsidRPr="000B521B" w:rsidRDefault="002B5C26" w:rsidP="0068477D">
      <w:pPr>
        <w:rPr>
          <w:rFonts w:ascii="Arial" w:hAnsi="Arial" w:cs="Arial"/>
          <w:noProof/>
          <w:color w:val="000000" w:themeColor="text1"/>
        </w:rPr>
      </w:pPr>
    </w:p>
    <w:p w14:paraId="036FFA47" w14:textId="77777777" w:rsidR="002B5C26" w:rsidRPr="000B521B" w:rsidRDefault="002B5C26" w:rsidP="0068477D">
      <w:pPr>
        <w:rPr>
          <w:rFonts w:ascii="Arial" w:hAnsi="Arial" w:cs="Arial"/>
          <w:noProof/>
          <w:color w:val="000000" w:themeColor="text1"/>
        </w:rPr>
      </w:pPr>
    </w:p>
    <w:p w14:paraId="513E4152" w14:textId="6D4EF22D" w:rsidR="002B5C26" w:rsidRPr="000B521B" w:rsidRDefault="002B5C26" w:rsidP="0068477D">
      <w:pPr>
        <w:rPr>
          <w:rFonts w:ascii="Arial" w:hAnsi="Arial" w:cs="Arial"/>
          <w:noProof/>
          <w:color w:val="000000" w:themeColor="text1"/>
        </w:rPr>
      </w:pPr>
    </w:p>
    <w:p w14:paraId="799F7771" w14:textId="79590A7D" w:rsidR="002B5C26" w:rsidRPr="000B521B" w:rsidRDefault="002B5C26" w:rsidP="0068477D">
      <w:pPr>
        <w:rPr>
          <w:rFonts w:ascii="Arial" w:hAnsi="Arial" w:cs="Arial"/>
          <w:noProof/>
          <w:color w:val="000000" w:themeColor="text1"/>
        </w:rPr>
      </w:pPr>
    </w:p>
    <w:p w14:paraId="14B39855" w14:textId="7D621143" w:rsidR="002B5C26" w:rsidRPr="000B521B" w:rsidRDefault="002B5C26" w:rsidP="0068477D">
      <w:pPr>
        <w:rPr>
          <w:rFonts w:ascii="Arial" w:hAnsi="Arial" w:cs="Arial"/>
          <w:noProof/>
          <w:color w:val="000000" w:themeColor="text1"/>
        </w:rPr>
      </w:pPr>
    </w:p>
    <w:p w14:paraId="1AFBC2BA" w14:textId="6FF02712" w:rsidR="002B5C26" w:rsidRPr="000B521B" w:rsidRDefault="002B5C26" w:rsidP="0068477D">
      <w:pPr>
        <w:rPr>
          <w:rFonts w:ascii="Arial" w:hAnsi="Arial" w:cs="Arial"/>
          <w:noProof/>
          <w:color w:val="000000" w:themeColor="text1"/>
        </w:rPr>
      </w:pPr>
    </w:p>
    <w:p w14:paraId="3DADB384" w14:textId="6A6EE835" w:rsidR="00C77616" w:rsidRPr="000B521B" w:rsidRDefault="00C77616" w:rsidP="0068477D">
      <w:pPr>
        <w:rPr>
          <w:rFonts w:ascii="Arial" w:eastAsia="Arial" w:hAnsi="Arial" w:cs="Arial"/>
          <w:color w:val="000000" w:themeColor="text1"/>
          <w:sz w:val="24"/>
          <w:szCs w:val="24"/>
        </w:rPr>
      </w:pPr>
    </w:p>
    <w:p w14:paraId="31F1F98B" w14:textId="3BCF2C32" w:rsidR="00C77616" w:rsidRPr="000B521B" w:rsidRDefault="00363B4C" w:rsidP="0068477D">
      <w:pPr>
        <w:rPr>
          <w:rFonts w:ascii="Arial" w:eastAsia="Arial" w:hAnsi="Arial" w:cs="Arial"/>
          <w:color w:val="000000" w:themeColor="text1"/>
          <w:sz w:val="24"/>
          <w:szCs w:val="24"/>
        </w:rPr>
      </w:pPr>
      <w:r w:rsidRPr="000B521B">
        <w:rPr>
          <w:rFonts w:ascii="Arial" w:hAnsi="Arial" w:cs="Arial"/>
          <w:noProof/>
          <w:color w:val="000000" w:themeColor="text1"/>
        </w:rPr>
        <w:lastRenderedPageBreak/>
        <w:drawing>
          <wp:anchor distT="0" distB="0" distL="114300" distR="114300" simplePos="0" relativeHeight="252134400" behindDoc="1" locked="0" layoutInCell="1" allowOverlap="1" wp14:anchorId="18418C80" wp14:editId="2C0F97E8">
            <wp:simplePos x="0" y="0"/>
            <wp:positionH relativeFrom="page">
              <wp:posOffset>0</wp:posOffset>
            </wp:positionH>
            <wp:positionV relativeFrom="paragraph">
              <wp:posOffset>-1227455</wp:posOffset>
            </wp:positionV>
            <wp:extent cx="7550150" cy="10859135"/>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550150" cy="10859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99C2B8" w14:textId="080BDDD7" w:rsidR="00C77616" w:rsidRPr="000B521B" w:rsidRDefault="00C77616" w:rsidP="0068477D">
      <w:pPr>
        <w:rPr>
          <w:rFonts w:ascii="Arial" w:eastAsia="Arial" w:hAnsi="Arial" w:cs="Arial"/>
          <w:color w:val="000000" w:themeColor="text1"/>
          <w:sz w:val="24"/>
          <w:szCs w:val="24"/>
        </w:rPr>
      </w:pPr>
    </w:p>
    <w:p w14:paraId="0232ACA7" w14:textId="77777777" w:rsidR="009D1168" w:rsidRPr="000B521B" w:rsidRDefault="009D1168" w:rsidP="0068477D">
      <w:pPr>
        <w:rPr>
          <w:rFonts w:ascii="Arial" w:eastAsia="Arial" w:hAnsi="Arial" w:cs="Arial"/>
          <w:color w:val="000000" w:themeColor="text1"/>
          <w:sz w:val="24"/>
          <w:szCs w:val="24"/>
        </w:rPr>
      </w:pPr>
    </w:p>
    <w:p w14:paraId="09BA7F41" w14:textId="3A76242B" w:rsidR="00E45E28" w:rsidRPr="000B521B" w:rsidRDefault="00E45E28">
      <w:pPr>
        <w:rPr>
          <w:rFonts w:ascii="Arial" w:hAnsi="Arial" w:cs="Arial"/>
          <w:color w:val="000000" w:themeColor="text1"/>
        </w:rPr>
      </w:pPr>
    </w:p>
    <w:p w14:paraId="5B398782" w14:textId="5A2E9219" w:rsidR="00E45E28" w:rsidRPr="000B521B" w:rsidRDefault="001C6629">
      <w:pPr>
        <w:rPr>
          <w:rFonts w:ascii="Arial" w:hAnsi="Arial" w:cs="Arial"/>
          <w:color w:val="000000" w:themeColor="text1"/>
        </w:rPr>
      </w:pPr>
      <w:r w:rsidRPr="000B521B">
        <w:rPr>
          <w:rFonts w:ascii="Arial" w:hAnsi="Arial" w:cs="Arial"/>
          <w:noProof/>
          <w:color w:val="000000" w:themeColor="text1"/>
        </w:rPr>
        <mc:AlternateContent>
          <mc:Choice Requires="wps">
            <w:drawing>
              <wp:anchor distT="0" distB="0" distL="114300" distR="114300" simplePos="0" relativeHeight="252136448" behindDoc="0" locked="0" layoutInCell="1" allowOverlap="1" wp14:anchorId="58B92077" wp14:editId="138B9218">
                <wp:simplePos x="0" y="0"/>
                <wp:positionH relativeFrom="page">
                  <wp:posOffset>1544955</wp:posOffset>
                </wp:positionH>
                <wp:positionV relativeFrom="paragraph">
                  <wp:posOffset>170180</wp:posOffset>
                </wp:positionV>
                <wp:extent cx="4267200" cy="2433955"/>
                <wp:effectExtent l="0" t="0" r="0" b="0"/>
                <wp:wrapNone/>
                <wp:docPr id="18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67200" cy="2433955"/>
                        </a:xfrm>
                        <a:prstGeom prst="rect">
                          <a:avLst/>
                        </a:prstGeom>
                      </wps:spPr>
                      <wps:txbx>
                        <w:txbxContent>
                          <w:p w14:paraId="0B03B4CB" w14:textId="77777777"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EUROPE</w:t>
                            </w:r>
                          </w:p>
                          <w:p w14:paraId="283B846C" w14:textId="7A0A4446"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58B92077" id="_x0000_s1088" type="#_x0000_t202" style="position:absolute;margin-left:121.65pt;margin-top:13.4pt;width:336pt;height:191.65pt;z-index:252136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" filled="f" stroked="f">
                <v:textbox inset="2.30908mm,1.1546mm,2.30908mm,1.1546mm">
                  <w:txbxContent>
                    <w:p w14:paraId="0B03B4CB" w14:textId="77777777"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EUROPE</w:t>
                      </w:r>
                    </w:p>
                    <w:p w14:paraId="283B846C" w14:textId="7A0A4446"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3C69F33A" w14:textId="3043069F" w:rsidR="00473C99" w:rsidRPr="000B521B" w:rsidRDefault="00473C99">
      <w:pPr>
        <w:rPr>
          <w:rFonts w:ascii="Arial" w:hAnsi="Arial" w:cs="Arial"/>
          <w:color w:val="000000" w:themeColor="text1"/>
        </w:rPr>
      </w:pPr>
    </w:p>
    <w:p w14:paraId="7FD00310" w14:textId="159E9B44" w:rsidR="00912B14" w:rsidRPr="000B521B" w:rsidRDefault="00912B14">
      <w:pPr>
        <w:rPr>
          <w:rFonts w:ascii="Arial" w:hAnsi="Arial" w:cs="Arial"/>
          <w:color w:val="000000" w:themeColor="text1"/>
        </w:rPr>
      </w:pPr>
    </w:p>
    <w:p w14:paraId="2CD76DEA" w14:textId="42DE033A" w:rsidR="00912B14" w:rsidRPr="000B521B" w:rsidRDefault="00912B14">
      <w:pPr>
        <w:rPr>
          <w:rFonts w:ascii="Arial" w:hAnsi="Arial" w:cs="Arial"/>
          <w:color w:val="000000" w:themeColor="text1"/>
        </w:rPr>
      </w:pPr>
    </w:p>
    <w:p w14:paraId="543D1532" w14:textId="5DE2C7EC" w:rsidR="00912B14" w:rsidRPr="000B521B" w:rsidRDefault="00912B14">
      <w:pPr>
        <w:rPr>
          <w:rFonts w:ascii="Arial" w:hAnsi="Arial" w:cs="Arial"/>
          <w:color w:val="000000" w:themeColor="text1"/>
        </w:rPr>
      </w:pPr>
    </w:p>
    <w:p w14:paraId="65F730E5" w14:textId="69C7868D" w:rsidR="00912B14" w:rsidRPr="000B521B" w:rsidRDefault="00912B14">
      <w:pPr>
        <w:rPr>
          <w:rFonts w:ascii="Arial" w:hAnsi="Arial" w:cs="Arial"/>
          <w:color w:val="000000" w:themeColor="text1"/>
        </w:rPr>
      </w:pPr>
    </w:p>
    <w:p w14:paraId="46CF0A1D" w14:textId="5A35504D" w:rsidR="00912B14" w:rsidRPr="000B521B" w:rsidRDefault="00912B14">
      <w:pPr>
        <w:rPr>
          <w:rFonts w:ascii="Arial" w:hAnsi="Arial" w:cs="Arial"/>
          <w:color w:val="000000" w:themeColor="text1"/>
        </w:rPr>
      </w:pPr>
    </w:p>
    <w:p w14:paraId="5BC2C511" w14:textId="104E6853" w:rsidR="00912B14" w:rsidRPr="000B521B" w:rsidRDefault="00912B14">
      <w:pPr>
        <w:rPr>
          <w:rFonts w:ascii="Arial" w:hAnsi="Arial" w:cs="Arial"/>
          <w:color w:val="000000" w:themeColor="text1"/>
        </w:rPr>
      </w:pPr>
    </w:p>
    <w:p w14:paraId="6D214B1E" w14:textId="2FDE3C4D" w:rsidR="00912B14" w:rsidRPr="000B521B" w:rsidRDefault="00912B14">
      <w:pPr>
        <w:rPr>
          <w:rFonts w:ascii="Arial" w:hAnsi="Arial" w:cs="Arial"/>
          <w:color w:val="000000" w:themeColor="text1"/>
        </w:rPr>
      </w:pPr>
    </w:p>
    <w:p w14:paraId="0B7A54BF" w14:textId="164A440C" w:rsidR="00912B14" w:rsidRPr="000B521B" w:rsidRDefault="00912B14">
      <w:pPr>
        <w:rPr>
          <w:rFonts w:ascii="Arial" w:hAnsi="Arial" w:cs="Arial"/>
          <w:color w:val="000000" w:themeColor="text1"/>
        </w:rPr>
      </w:pPr>
    </w:p>
    <w:p w14:paraId="0E53F150" w14:textId="054E2770" w:rsidR="00A63DF1" w:rsidRPr="000B521B" w:rsidRDefault="00A63DF1" w:rsidP="00A63DF1">
      <w:pPr>
        <w:rPr>
          <w:rFonts w:ascii="Arial" w:hAnsi="Arial" w:cs="Arial"/>
          <w:color w:val="000000" w:themeColor="text1"/>
        </w:rPr>
      </w:pPr>
    </w:p>
    <w:p w14:paraId="455D47E1" w14:textId="6562F1C8" w:rsidR="00A63DF1" w:rsidRPr="000B521B" w:rsidRDefault="00A63DF1" w:rsidP="00A63DF1">
      <w:pPr>
        <w:rPr>
          <w:rFonts w:ascii="Arial" w:hAnsi="Arial" w:cs="Arial"/>
          <w:color w:val="000000" w:themeColor="text1"/>
        </w:rPr>
      </w:pPr>
    </w:p>
    <w:p w14:paraId="269B56F6" w14:textId="6E8E6522" w:rsidR="00A63DF1" w:rsidRPr="000B521B" w:rsidRDefault="00A63DF1" w:rsidP="00A63DF1">
      <w:pPr>
        <w:rPr>
          <w:rFonts w:ascii="Arial" w:hAnsi="Arial" w:cs="Arial"/>
          <w:color w:val="000000" w:themeColor="text1"/>
        </w:rPr>
      </w:pPr>
    </w:p>
    <w:p w14:paraId="3063D523" w14:textId="130004CC" w:rsidR="00A63DF1" w:rsidRPr="000B521B" w:rsidRDefault="00A63DF1" w:rsidP="00A63DF1">
      <w:pPr>
        <w:rPr>
          <w:rFonts w:ascii="Arial" w:hAnsi="Arial" w:cs="Arial"/>
          <w:color w:val="000000" w:themeColor="text1"/>
        </w:rPr>
      </w:pPr>
    </w:p>
    <w:p w14:paraId="00F47B48" w14:textId="4D5D8D81" w:rsidR="00A63DF1" w:rsidRPr="000B521B" w:rsidRDefault="002B5C26" w:rsidP="00A63DF1">
      <w:pPr>
        <w:rPr>
          <w:rFonts w:ascii="Arial" w:hAnsi="Arial" w:cs="Arial"/>
          <w:color w:val="000000" w:themeColor="text1"/>
        </w:rPr>
      </w:pPr>
      <w:r w:rsidRPr="000B521B">
        <w:rPr>
          <w:rFonts w:ascii="Arial" w:hAnsi="Arial" w:cs="Arial"/>
          <w:noProof/>
          <w:color w:val="000000" w:themeColor="text1"/>
        </w:rPr>
        <w:drawing>
          <wp:anchor distT="0" distB="0" distL="114300" distR="114300" simplePos="0" relativeHeight="252139520" behindDoc="0" locked="0" layoutInCell="1" allowOverlap="1" wp14:anchorId="5B37B19D" wp14:editId="3197C1DF">
            <wp:simplePos x="0" y="0"/>
            <wp:positionH relativeFrom="page">
              <wp:posOffset>2275205</wp:posOffset>
            </wp:positionH>
            <wp:positionV relativeFrom="paragraph">
              <wp:posOffset>192405</wp:posOffset>
            </wp:positionV>
            <wp:extent cx="3044825" cy="1973580"/>
            <wp:effectExtent l="38100" t="38100" r="98425" b="10287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4825" cy="197358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E2A2B49" w14:textId="7FF9BC6C" w:rsidR="00A63DF1" w:rsidRPr="000B521B" w:rsidRDefault="00A63DF1" w:rsidP="00A63DF1">
      <w:pPr>
        <w:rPr>
          <w:rFonts w:ascii="Arial" w:hAnsi="Arial" w:cs="Arial"/>
          <w:color w:val="000000" w:themeColor="text1"/>
        </w:rPr>
      </w:pPr>
    </w:p>
    <w:p w14:paraId="72CB56DA" w14:textId="50B46DF3" w:rsidR="00A63DF1" w:rsidRPr="000B521B" w:rsidRDefault="00A63DF1" w:rsidP="00A63DF1">
      <w:pPr>
        <w:rPr>
          <w:rFonts w:ascii="Arial" w:hAnsi="Arial" w:cs="Arial"/>
          <w:color w:val="000000" w:themeColor="text1"/>
        </w:rPr>
      </w:pPr>
    </w:p>
    <w:p w14:paraId="7DCFCB7F" w14:textId="6DC4A6EE" w:rsidR="00A63DF1" w:rsidRPr="000B521B" w:rsidRDefault="00A63DF1" w:rsidP="00A63DF1">
      <w:pPr>
        <w:rPr>
          <w:rFonts w:ascii="Arial" w:hAnsi="Arial" w:cs="Arial"/>
          <w:color w:val="000000" w:themeColor="text1"/>
        </w:rPr>
      </w:pPr>
    </w:p>
    <w:p w14:paraId="27BED354" w14:textId="2DA1A14F" w:rsidR="00A63DF1" w:rsidRPr="000B521B" w:rsidRDefault="00676DE5" w:rsidP="00676DE5">
      <w:pPr>
        <w:tabs>
          <w:tab w:val="left" w:pos="9060"/>
        </w:tabs>
        <w:rPr>
          <w:rFonts w:ascii="Arial" w:hAnsi="Arial" w:cs="Arial"/>
          <w:color w:val="000000" w:themeColor="text1"/>
        </w:rPr>
      </w:pPr>
      <w:r w:rsidRPr="000B521B">
        <w:rPr>
          <w:rFonts w:ascii="Arial" w:hAnsi="Arial" w:cs="Arial"/>
          <w:color w:val="000000" w:themeColor="text1"/>
        </w:rPr>
        <w:tab/>
      </w:r>
    </w:p>
    <w:p w14:paraId="5EBE11A9" w14:textId="3A4AC3AD" w:rsidR="00A63DF1" w:rsidRPr="000B521B" w:rsidRDefault="00A63DF1" w:rsidP="00A63DF1">
      <w:pPr>
        <w:rPr>
          <w:rFonts w:ascii="Arial" w:hAnsi="Arial" w:cs="Arial"/>
          <w:color w:val="000000" w:themeColor="text1"/>
        </w:rPr>
      </w:pPr>
    </w:p>
    <w:p w14:paraId="3CB8598F" w14:textId="516C9359" w:rsidR="00A63DF1" w:rsidRPr="000B521B" w:rsidRDefault="00A63DF1" w:rsidP="00A63DF1">
      <w:pPr>
        <w:rPr>
          <w:rFonts w:ascii="Arial" w:hAnsi="Arial" w:cs="Arial"/>
          <w:color w:val="000000" w:themeColor="text1"/>
        </w:rPr>
      </w:pPr>
    </w:p>
    <w:p w14:paraId="0750A2A3" w14:textId="2435C569" w:rsidR="00A63DF1" w:rsidRPr="000B521B" w:rsidRDefault="00A63DF1" w:rsidP="00A63DF1">
      <w:pPr>
        <w:rPr>
          <w:rFonts w:ascii="Arial" w:hAnsi="Arial" w:cs="Arial"/>
          <w:color w:val="000000" w:themeColor="text1"/>
        </w:rPr>
      </w:pPr>
    </w:p>
    <w:p w14:paraId="3B7BF8F8" w14:textId="69136A2F" w:rsidR="00A63DF1" w:rsidRPr="000B521B" w:rsidRDefault="00A63DF1" w:rsidP="00A63DF1">
      <w:pPr>
        <w:rPr>
          <w:rFonts w:ascii="Arial" w:hAnsi="Arial" w:cs="Arial"/>
          <w:color w:val="000000" w:themeColor="text1"/>
        </w:rPr>
      </w:pPr>
    </w:p>
    <w:p w14:paraId="1E0B0CF3" w14:textId="20E85E1C" w:rsidR="00A63DF1" w:rsidRPr="000B521B" w:rsidRDefault="00A63DF1" w:rsidP="00A63DF1">
      <w:pPr>
        <w:rPr>
          <w:rFonts w:ascii="Arial" w:hAnsi="Arial" w:cs="Arial"/>
          <w:color w:val="000000" w:themeColor="text1"/>
        </w:rPr>
      </w:pPr>
    </w:p>
    <w:p w14:paraId="28FC8B5D" w14:textId="5AABA2F0" w:rsidR="00A63DF1" w:rsidRPr="000B521B" w:rsidRDefault="00A63DF1" w:rsidP="00A63DF1">
      <w:pPr>
        <w:rPr>
          <w:rFonts w:ascii="Arial" w:hAnsi="Arial" w:cs="Arial"/>
          <w:color w:val="000000" w:themeColor="text1"/>
        </w:rPr>
      </w:pPr>
    </w:p>
    <w:p w14:paraId="7B7B3464" w14:textId="0D02ED7D" w:rsidR="00A63DF1" w:rsidRPr="000B521B" w:rsidRDefault="00A63DF1" w:rsidP="00A63DF1">
      <w:pPr>
        <w:rPr>
          <w:rFonts w:ascii="Arial" w:hAnsi="Arial" w:cs="Arial"/>
          <w:color w:val="000000" w:themeColor="text1"/>
        </w:rPr>
      </w:pPr>
    </w:p>
    <w:p w14:paraId="453BA35F" w14:textId="54DE620C" w:rsidR="007C5B32" w:rsidRPr="000B521B" w:rsidRDefault="007C5B32" w:rsidP="00A63DF1">
      <w:pPr>
        <w:rPr>
          <w:rFonts w:ascii="Arial" w:hAnsi="Arial" w:cs="Arial"/>
          <w:color w:val="000000" w:themeColor="text1"/>
        </w:rPr>
      </w:pPr>
    </w:p>
    <w:p w14:paraId="723D6C6D" w14:textId="77777777" w:rsidR="007C5B32" w:rsidRPr="000B521B" w:rsidRDefault="007C5B32" w:rsidP="00A63DF1">
      <w:pPr>
        <w:rPr>
          <w:rFonts w:ascii="Arial" w:hAnsi="Arial" w:cs="Arial"/>
          <w:color w:val="000000" w:themeColor="text1"/>
        </w:rPr>
      </w:pPr>
    </w:p>
    <w:p w14:paraId="75C84EFE" w14:textId="77777777" w:rsidR="00363B4C" w:rsidRDefault="00363B4C" w:rsidP="0061645E">
      <w:pPr>
        <w:spacing w:line="360" w:lineRule="auto"/>
        <w:textAlignment w:val="baseline"/>
        <w:rPr>
          <w:rFonts w:ascii="Arial" w:hAnsi="Arial" w:cs="Arial"/>
          <w:b/>
          <w:bCs/>
          <w:sz w:val="24"/>
          <w:szCs w:val="24"/>
        </w:rPr>
      </w:pPr>
    </w:p>
    <w:p w14:paraId="6ACB1258" w14:textId="318FD417" w:rsidR="00E913AE" w:rsidRPr="000B521B" w:rsidRDefault="00E913AE" w:rsidP="0061645E">
      <w:pPr>
        <w:spacing w:line="360" w:lineRule="auto"/>
        <w:textAlignment w:val="baseline"/>
        <w:rPr>
          <w:rFonts w:ascii="Arial" w:hAnsi="Arial" w:cs="Arial"/>
          <w:b/>
          <w:bCs/>
          <w:sz w:val="24"/>
          <w:szCs w:val="24"/>
        </w:rPr>
      </w:pPr>
      <w:r w:rsidRPr="000B521B">
        <w:rPr>
          <w:rFonts w:ascii="Arial" w:hAnsi="Arial" w:cs="Arial"/>
          <w:b/>
          <w:bCs/>
          <w:sz w:val="24"/>
          <w:szCs w:val="24"/>
        </w:rPr>
        <w:t xml:space="preserve">Europe </w:t>
      </w:r>
      <w:r w:rsidR="00912B14" w:rsidRPr="000B521B">
        <w:rPr>
          <w:rFonts w:ascii="Arial" w:hAnsi="Arial" w:cs="Arial"/>
          <w:b/>
          <w:bCs/>
          <w:sz w:val="24"/>
          <w:szCs w:val="24"/>
        </w:rPr>
        <w:t>Vinyl Ester</w:t>
      </w:r>
      <w:r w:rsidRPr="000B521B">
        <w:rPr>
          <w:rFonts w:ascii="Arial" w:hAnsi="Arial" w:cs="Arial"/>
          <w:b/>
          <w:bCs/>
          <w:sz w:val="24"/>
          <w:szCs w:val="24"/>
        </w:rPr>
        <w:t xml:space="preserve"> Resin Capacity</w:t>
      </w:r>
      <w:r w:rsidR="008D1421" w:rsidRPr="000B521B">
        <w:rPr>
          <w:rFonts w:ascii="Arial" w:hAnsi="Arial" w:cs="Arial"/>
          <w:b/>
          <w:bCs/>
          <w:sz w:val="24"/>
          <w:szCs w:val="24"/>
        </w:rPr>
        <w:t xml:space="preserve"> &amp;</w:t>
      </w:r>
      <w:r w:rsidRPr="000B521B">
        <w:rPr>
          <w:rFonts w:ascii="Arial" w:hAnsi="Arial" w:cs="Arial"/>
          <w:b/>
          <w:bCs/>
          <w:sz w:val="24"/>
          <w:szCs w:val="24"/>
        </w:rPr>
        <w:t xml:space="preserve"> Production, By Volume, 2015 - 2030F (</w:t>
      </w:r>
      <w:r w:rsidR="007C5B32" w:rsidRPr="000B521B">
        <w:rPr>
          <w:rFonts w:ascii="Arial" w:hAnsi="Arial" w:cs="Arial"/>
          <w:b/>
          <w:bCs/>
          <w:sz w:val="24"/>
          <w:szCs w:val="24"/>
        </w:rPr>
        <w:t>000’</w:t>
      </w:r>
      <w:r w:rsidRPr="000B521B">
        <w:rPr>
          <w:rFonts w:ascii="Arial" w:hAnsi="Arial" w:cs="Arial"/>
          <w:b/>
          <w:bCs/>
          <w:sz w:val="24"/>
          <w:szCs w:val="24"/>
        </w:rPr>
        <w:t xml:space="preserve"> Tonnes) </w:t>
      </w:r>
      <w:r w:rsidRPr="000B521B">
        <w:rPr>
          <w:rFonts w:ascii="Arial" w:hAnsi="Arial" w:cs="Arial"/>
          <w:b/>
          <w:bCs/>
          <w:noProof/>
          <w:sz w:val="24"/>
          <w:szCs w:val="24"/>
        </w:rPr>
        <mc:AlternateContent>
          <mc:Choice Requires="wps">
            <w:drawing>
              <wp:anchor distT="0" distB="0" distL="114300" distR="114300" simplePos="0" relativeHeight="252443648" behindDoc="0" locked="0" layoutInCell="1" allowOverlap="1" wp14:anchorId="4048BB70" wp14:editId="414B84B7">
                <wp:simplePos x="0" y="0"/>
                <wp:positionH relativeFrom="column">
                  <wp:posOffset>5187315</wp:posOffset>
                </wp:positionH>
                <wp:positionV relativeFrom="paragraph">
                  <wp:posOffset>2807335</wp:posOffset>
                </wp:positionV>
                <wp:extent cx="1280160" cy="292735"/>
                <wp:effectExtent l="0" t="0" r="0" b="0"/>
                <wp:wrapNone/>
                <wp:docPr id="16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3B3EB885" w14:textId="77777777" w:rsidR="00E913AE" w:rsidRPr="005858C1" w:rsidRDefault="00E913AE" w:rsidP="00E913A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4048BB70" id="_x0000_s1089" type="#_x0000_t202" style="position:absolute;margin-left:408.45pt;margin-top:221.05pt;width:100.8pt;height:23.0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" filled="f" stroked="f">
                <v:textbox style="mso-fit-shape-to-text:t">
                  <w:txbxContent>
                    <w:p w14:paraId="3B3EB885" w14:textId="77777777" w:rsidR="00E913AE" w:rsidRPr="005858C1" w:rsidRDefault="00E913AE" w:rsidP="00E913A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p>
    <w:p w14:paraId="74276639" w14:textId="2F287E5F" w:rsidR="00E913AE" w:rsidRPr="000B521B" w:rsidRDefault="00E913AE" w:rsidP="00E913AE">
      <w:pPr>
        <w:rPr>
          <w:rFonts w:ascii="Arial" w:hAnsi="Arial" w:cs="Arial"/>
          <w:sz w:val="24"/>
          <w:szCs w:val="24"/>
        </w:rPr>
      </w:pPr>
      <w:r w:rsidRPr="000B521B">
        <w:rPr>
          <w:rFonts w:ascii="Arial" w:hAnsi="Arial" w:cs="Arial"/>
          <w:noProof/>
          <w:color w:val="000000" w:themeColor="text1"/>
        </w:rPr>
        <w:drawing>
          <wp:inline distT="0" distB="0" distL="0" distR="0" wp14:anchorId="3F84CB7E" wp14:editId="236C8E52">
            <wp:extent cx="6457950" cy="2353102"/>
            <wp:effectExtent l="0" t="0" r="0" b="0"/>
            <wp:docPr id="193" name="Chart 193">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tbl>
      <w:tblPr>
        <w:tblpPr w:leftFromText="180" w:rightFromText="180" w:vertAnchor="text" w:horzAnchor="margin" w:tblpY="197"/>
        <w:tblW w:w="10098" w:type="dxa"/>
        <w:tblLook w:val="04A0" w:firstRow="1" w:lastRow="0" w:firstColumn="1" w:lastColumn="0" w:noHBand="0" w:noVBand="1"/>
      </w:tblPr>
      <w:tblGrid>
        <w:gridCol w:w="5151"/>
        <w:gridCol w:w="1566"/>
        <w:gridCol w:w="1566"/>
        <w:gridCol w:w="1815"/>
      </w:tblGrid>
      <w:tr w:rsidR="00881A72" w:rsidRPr="000B521B" w14:paraId="2B840251" w14:textId="77777777" w:rsidTr="00881A72">
        <w:trPr>
          <w:trHeight w:val="337"/>
        </w:trPr>
        <w:tc>
          <w:tcPr>
            <w:tcW w:w="5151"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0B8BA14C" w14:textId="4A3C619A" w:rsidR="00E913AE" w:rsidRPr="000B521B" w:rsidRDefault="00E913AE" w:rsidP="00881A72">
            <w:pPr>
              <w:spacing w:after="0" w:line="240" w:lineRule="auto"/>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Company</w:t>
            </w:r>
            <w:r w:rsidR="007C5B32" w:rsidRPr="000B521B">
              <w:rPr>
                <w:rFonts w:ascii="Arial" w:eastAsia="Times New Roman" w:hAnsi="Arial" w:cs="Arial"/>
                <w:color w:val="FFFFFF" w:themeColor="background1"/>
                <w:sz w:val="20"/>
                <w:szCs w:val="20"/>
                <w:lang w:val="en-US"/>
              </w:rPr>
              <w:t xml:space="preserve"> (000’ </w:t>
            </w:r>
            <w:proofErr w:type="spellStart"/>
            <w:r w:rsidR="007C5B32" w:rsidRPr="000B521B">
              <w:rPr>
                <w:rFonts w:ascii="Arial" w:eastAsia="Times New Roman" w:hAnsi="Arial" w:cs="Arial"/>
                <w:color w:val="FFFFFF" w:themeColor="background1"/>
                <w:sz w:val="20"/>
                <w:szCs w:val="20"/>
                <w:lang w:val="en-US"/>
              </w:rPr>
              <w:t>Tonnes</w:t>
            </w:r>
            <w:proofErr w:type="spellEnd"/>
            <w:r w:rsidR="007C5B32" w:rsidRPr="000B521B">
              <w:rPr>
                <w:rFonts w:ascii="Arial" w:eastAsia="Times New Roman" w:hAnsi="Arial" w:cs="Arial"/>
                <w:color w:val="FFFFFF" w:themeColor="background1"/>
                <w:sz w:val="20"/>
                <w:szCs w:val="20"/>
                <w:lang w:val="en-US"/>
              </w:rPr>
              <w:t>)</w:t>
            </w:r>
          </w:p>
        </w:tc>
        <w:tc>
          <w:tcPr>
            <w:tcW w:w="1566" w:type="dxa"/>
            <w:tcBorders>
              <w:top w:val="single" w:sz="4" w:space="0" w:color="auto"/>
              <w:left w:val="nil"/>
              <w:bottom w:val="single" w:sz="4" w:space="0" w:color="auto"/>
              <w:right w:val="single" w:sz="4" w:space="0" w:color="auto"/>
            </w:tcBorders>
            <w:shd w:val="clear" w:color="auto" w:fill="C00000"/>
            <w:noWrap/>
            <w:vAlign w:val="bottom"/>
            <w:hideMark/>
          </w:tcPr>
          <w:p w14:paraId="06B7A6AC" w14:textId="77777777" w:rsidR="00E913AE" w:rsidRPr="000B521B" w:rsidRDefault="00E913AE" w:rsidP="00881A72">
            <w:pPr>
              <w:spacing w:after="0" w:line="240" w:lineRule="auto"/>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2015</w:t>
            </w:r>
          </w:p>
        </w:tc>
        <w:tc>
          <w:tcPr>
            <w:tcW w:w="1566" w:type="dxa"/>
            <w:tcBorders>
              <w:top w:val="single" w:sz="4" w:space="0" w:color="auto"/>
              <w:left w:val="nil"/>
              <w:bottom w:val="single" w:sz="4" w:space="0" w:color="auto"/>
              <w:right w:val="single" w:sz="4" w:space="0" w:color="auto"/>
            </w:tcBorders>
            <w:shd w:val="clear" w:color="auto" w:fill="C00000"/>
            <w:noWrap/>
            <w:vAlign w:val="bottom"/>
            <w:hideMark/>
          </w:tcPr>
          <w:p w14:paraId="4E81C197" w14:textId="77777777" w:rsidR="00E913AE" w:rsidRPr="000B521B" w:rsidRDefault="00E913AE" w:rsidP="00881A72">
            <w:pPr>
              <w:spacing w:after="0" w:line="240" w:lineRule="auto"/>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2020</w:t>
            </w:r>
          </w:p>
        </w:tc>
        <w:tc>
          <w:tcPr>
            <w:tcW w:w="1815" w:type="dxa"/>
            <w:tcBorders>
              <w:top w:val="single" w:sz="4" w:space="0" w:color="auto"/>
              <w:left w:val="nil"/>
              <w:bottom w:val="single" w:sz="4" w:space="0" w:color="auto"/>
              <w:right w:val="single" w:sz="4" w:space="0" w:color="auto"/>
            </w:tcBorders>
            <w:shd w:val="clear" w:color="auto" w:fill="C00000"/>
            <w:noWrap/>
            <w:vAlign w:val="bottom"/>
            <w:hideMark/>
          </w:tcPr>
          <w:p w14:paraId="62ECA508" w14:textId="77777777" w:rsidR="00E913AE" w:rsidRPr="000B521B" w:rsidRDefault="00E913AE" w:rsidP="00881A72">
            <w:pPr>
              <w:spacing w:after="0" w:line="240" w:lineRule="auto"/>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2030F</w:t>
            </w:r>
          </w:p>
        </w:tc>
      </w:tr>
      <w:tr w:rsidR="00881A72" w:rsidRPr="000B521B" w14:paraId="4F888C6B"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0259B22C" w14:textId="6D83E406" w:rsidR="00924CE7" w:rsidRPr="000B521B" w:rsidRDefault="00924CE7"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INEOS Composites</w:t>
            </w:r>
          </w:p>
        </w:tc>
        <w:tc>
          <w:tcPr>
            <w:tcW w:w="1566" w:type="dxa"/>
            <w:tcBorders>
              <w:top w:val="nil"/>
              <w:left w:val="nil"/>
              <w:bottom w:val="single" w:sz="4" w:space="0" w:color="auto"/>
              <w:right w:val="single" w:sz="4" w:space="0" w:color="auto"/>
            </w:tcBorders>
            <w:shd w:val="clear" w:color="auto" w:fill="auto"/>
            <w:noWrap/>
            <w:vAlign w:val="bottom"/>
            <w:hideMark/>
          </w:tcPr>
          <w:p w14:paraId="4615062B" w14:textId="5884B316" w:rsidR="00924CE7" w:rsidRPr="000B521B" w:rsidRDefault="00924CE7"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0</w:t>
            </w:r>
          </w:p>
        </w:tc>
        <w:tc>
          <w:tcPr>
            <w:tcW w:w="1566" w:type="dxa"/>
            <w:tcBorders>
              <w:top w:val="nil"/>
              <w:left w:val="nil"/>
              <w:bottom w:val="single" w:sz="4" w:space="0" w:color="auto"/>
              <w:right w:val="single" w:sz="4" w:space="0" w:color="auto"/>
            </w:tcBorders>
            <w:shd w:val="clear" w:color="auto" w:fill="auto"/>
            <w:noWrap/>
            <w:vAlign w:val="bottom"/>
            <w:hideMark/>
          </w:tcPr>
          <w:p w14:paraId="2F9A84B4" w14:textId="5E1E73AD" w:rsidR="00924CE7" w:rsidRPr="000B521B" w:rsidRDefault="00924CE7"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30</w:t>
            </w:r>
          </w:p>
        </w:tc>
        <w:tc>
          <w:tcPr>
            <w:tcW w:w="1815" w:type="dxa"/>
            <w:tcBorders>
              <w:top w:val="nil"/>
              <w:left w:val="nil"/>
              <w:bottom w:val="single" w:sz="4" w:space="0" w:color="auto"/>
              <w:right w:val="single" w:sz="4" w:space="0" w:color="auto"/>
            </w:tcBorders>
            <w:shd w:val="clear" w:color="auto" w:fill="auto"/>
            <w:noWrap/>
            <w:vAlign w:val="bottom"/>
            <w:hideMark/>
          </w:tcPr>
          <w:p w14:paraId="55E1B924" w14:textId="671FEE3A" w:rsidR="00924CE7" w:rsidRPr="000B521B" w:rsidRDefault="00924CE7"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30</w:t>
            </w:r>
          </w:p>
        </w:tc>
      </w:tr>
      <w:tr w:rsidR="00881A72" w:rsidRPr="000B521B" w14:paraId="232C2FD8"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447FC5C1" w14:textId="77958EB1" w:rsidR="00924CE7" w:rsidRPr="000B521B" w:rsidRDefault="00924CE7"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Hexion Inc.</w:t>
            </w:r>
          </w:p>
        </w:tc>
        <w:tc>
          <w:tcPr>
            <w:tcW w:w="1566" w:type="dxa"/>
            <w:tcBorders>
              <w:top w:val="nil"/>
              <w:left w:val="nil"/>
              <w:bottom w:val="single" w:sz="4" w:space="0" w:color="auto"/>
              <w:right w:val="single" w:sz="4" w:space="0" w:color="auto"/>
            </w:tcBorders>
            <w:shd w:val="clear" w:color="auto" w:fill="auto"/>
            <w:noWrap/>
            <w:vAlign w:val="bottom"/>
            <w:hideMark/>
          </w:tcPr>
          <w:p w14:paraId="74D251A1" w14:textId="4700BA5C" w:rsidR="00924CE7" w:rsidRPr="000B521B" w:rsidRDefault="00924CE7"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30</w:t>
            </w:r>
          </w:p>
        </w:tc>
        <w:tc>
          <w:tcPr>
            <w:tcW w:w="1566" w:type="dxa"/>
            <w:tcBorders>
              <w:top w:val="nil"/>
              <w:left w:val="nil"/>
              <w:bottom w:val="single" w:sz="4" w:space="0" w:color="auto"/>
              <w:right w:val="single" w:sz="4" w:space="0" w:color="auto"/>
            </w:tcBorders>
            <w:shd w:val="clear" w:color="auto" w:fill="auto"/>
            <w:noWrap/>
            <w:vAlign w:val="bottom"/>
            <w:hideMark/>
          </w:tcPr>
          <w:p w14:paraId="4392897F" w14:textId="78050F8F" w:rsidR="00924CE7" w:rsidRPr="000B521B" w:rsidRDefault="00924CE7"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30</w:t>
            </w:r>
          </w:p>
        </w:tc>
        <w:tc>
          <w:tcPr>
            <w:tcW w:w="1815" w:type="dxa"/>
            <w:tcBorders>
              <w:top w:val="nil"/>
              <w:left w:val="nil"/>
              <w:bottom w:val="single" w:sz="4" w:space="0" w:color="auto"/>
              <w:right w:val="single" w:sz="4" w:space="0" w:color="auto"/>
            </w:tcBorders>
            <w:shd w:val="clear" w:color="auto" w:fill="auto"/>
            <w:noWrap/>
            <w:vAlign w:val="bottom"/>
            <w:hideMark/>
          </w:tcPr>
          <w:p w14:paraId="67B1984A" w14:textId="3AE64A00" w:rsidR="00924CE7" w:rsidRPr="000B521B" w:rsidRDefault="00924CE7"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30</w:t>
            </w:r>
          </w:p>
        </w:tc>
      </w:tr>
      <w:tr w:rsidR="00881A72" w:rsidRPr="000B521B" w14:paraId="5FD93854"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71342697" w14:textId="12A300A7" w:rsidR="00924CE7" w:rsidRPr="000B521B" w:rsidRDefault="00924CE7" w:rsidP="00881A72">
            <w:pPr>
              <w:spacing w:after="0" w:line="240" w:lineRule="auto"/>
              <w:rPr>
                <w:rFonts w:ascii="Arial" w:eastAsia="Times New Roman" w:hAnsi="Arial" w:cs="Arial"/>
                <w:color w:val="000000"/>
                <w:sz w:val="20"/>
                <w:szCs w:val="20"/>
                <w:lang w:val="en-US"/>
              </w:rPr>
            </w:pPr>
            <w:proofErr w:type="spellStart"/>
            <w:r w:rsidRPr="000B521B">
              <w:rPr>
                <w:rFonts w:ascii="Arial" w:hAnsi="Arial" w:cs="Arial"/>
                <w:sz w:val="20"/>
                <w:szCs w:val="20"/>
              </w:rPr>
              <w:t>Allnex</w:t>
            </w:r>
            <w:proofErr w:type="spellEnd"/>
            <w:r w:rsidRPr="000B521B">
              <w:rPr>
                <w:rFonts w:ascii="Arial" w:hAnsi="Arial" w:cs="Arial"/>
                <w:sz w:val="20"/>
                <w:szCs w:val="20"/>
              </w:rPr>
              <w:t xml:space="preserve"> group</w:t>
            </w:r>
          </w:p>
        </w:tc>
        <w:tc>
          <w:tcPr>
            <w:tcW w:w="1566" w:type="dxa"/>
            <w:tcBorders>
              <w:top w:val="nil"/>
              <w:left w:val="nil"/>
              <w:bottom w:val="single" w:sz="4" w:space="0" w:color="auto"/>
              <w:right w:val="single" w:sz="4" w:space="0" w:color="auto"/>
            </w:tcBorders>
            <w:shd w:val="clear" w:color="auto" w:fill="auto"/>
            <w:noWrap/>
            <w:vAlign w:val="bottom"/>
            <w:hideMark/>
          </w:tcPr>
          <w:p w14:paraId="78B966BD" w14:textId="4FA5829B" w:rsidR="00924CE7" w:rsidRPr="000B521B" w:rsidRDefault="00924CE7"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20</w:t>
            </w:r>
          </w:p>
        </w:tc>
        <w:tc>
          <w:tcPr>
            <w:tcW w:w="1566" w:type="dxa"/>
            <w:tcBorders>
              <w:top w:val="nil"/>
              <w:left w:val="nil"/>
              <w:bottom w:val="single" w:sz="4" w:space="0" w:color="auto"/>
              <w:right w:val="single" w:sz="4" w:space="0" w:color="auto"/>
            </w:tcBorders>
            <w:shd w:val="clear" w:color="auto" w:fill="auto"/>
            <w:noWrap/>
            <w:vAlign w:val="bottom"/>
            <w:hideMark/>
          </w:tcPr>
          <w:p w14:paraId="7BA75279" w14:textId="0AF30F65" w:rsidR="00924CE7" w:rsidRPr="000B521B" w:rsidRDefault="00924CE7"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20</w:t>
            </w:r>
          </w:p>
        </w:tc>
        <w:tc>
          <w:tcPr>
            <w:tcW w:w="1815" w:type="dxa"/>
            <w:tcBorders>
              <w:top w:val="nil"/>
              <w:left w:val="nil"/>
              <w:bottom w:val="single" w:sz="4" w:space="0" w:color="auto"/>
              <w:right w:val="single" w:sz="4" w:space="0" w:color="auto"/>
            </w:tcBorders>
            <w:shd w:val="clear" w:color="auto" w:fill="auto"/>
            <w:noWrap/>
            <w:vAlign w:val="bottom"/>
            <w:hideMark/>
          </w:tcPr>
          <w:p w14:paraId="5D13E8DC" w14:textId="4F9EE228" w:rsidR="00924CE7" w:rsidRPr="000B521B" w:rsidRDefault="00924CE7"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20</w:t>
            </w:r>
          </w:p>
        </w:tc>
      </w:tr>
      <w:tr w:rsidR="00881A72" w:rsidRPr="000B521B" w14:paraId="70C8A46F"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2B52EAC0" w14:textId="0CBC73D4" w:rsidR="00924CE7" w:rsidRPr="000B521B" w:rsidRDefault="00924CE7"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Reinhold GmbH</w:t>
            </w:r>
          </w:p>
        </w:tc>
        <w:tc>
          <w:tcPr>
            <w:tcW w:w="1566" w:type="dxa"/>
            <w:tcBorders>
              <w:top w:val="nil"/>
              <w:left w:val="nil"/>
              <w:bottom w:val="single" w:sz="4" w:space="0" w:color="auto"/>
              <w:right w:val="single" w:sz="4" w:space="0" w:color="auto"/>
            </w:tcBorders>
            <w:shd w:val="clear" w:color="auto" w:fill="auto"/>
            <w:noWrap/>
            <w:vAlign w:val="bottom"/>
            <w:hideMark/>
          </w:tcPr>
          <w:p w14:paraId="2704815F" w14:textId="2E5498E3" w:rsidR="00924CE7" w:rsidRPr="000B521B" w:rsidRDefault="00924CE7"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20</w:t>
            </w:r>
          </w:p>
        </w:tc>
        <w:tc>
          <w:tcPr>
            <w:tcW w:w="1566" w:type="dxa"/>
            <w:tcBorders>
              <w:top w:val="nil"/>
              <w:left w:val="nil"/>
              <w:bottom w:val="single" w:sz="4" w:space="0" w:color="auto"/>
              <w:right w:val="single" w:sz="4" w:space="0" w:color="auto"/>
            </w:tcBorders>
            <w:shd w:val="clear" w:color="auto" w:fill="auto"/>
            <w:noWrap/>
            <w:vAlign w:val="bottom"/>
            <w:hideMark/>
          </w:tcPr>
          <w:p w14:paraId="72E3E722" w14:textId="2CAB0087" w:rsidR="00924CE7" w:rsidRPr="000B521B" w:rsidRDefault="00924CE7"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20</w:t>
            </w:r>
          </w:p>
        </w:tc>
        <w:tc>
          <w:tcPr>
            <w:tcW w:w="1815" w:type="dxa"/>
            <w:tcBorders>
              <w:top w:val="nil"/>
              <w:left w:val="nil"/>
              <w:bottom w:val="single" w:sz="4" w:space="0" w:color="auto"/>
              <w:right w:val="single" w:sz="4" w:space="0" w:color="auto"/>
            </w:tcBorders>
            <w:shd w:val="clear" w:color="auto" w:fill="auto"/>
            <w:noWrap/>
            <w:vAlign w:val="bottom"/>
            <w:hideMark/>
          </w:tcPr>
          <w:p w14:paraId="2C270A73" w14:textId="2D1B1A0E" w:rsidR="00924CE7" w:rsidRPr="000B521B" w:rsidRDefault="00924CE7"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20</w:t>
            </w:r>
          </w:p>
        </w:tc>
      </w:tr>
      <w:tr w:rsidR="00881A72" w:rsidRPr="000B521B" w14:paraId="39BFB2A3"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5C591B2D" w14:textId="03CEE11C" w:rsidR="00924CE7" w:rsidRPr="000B521B" w:rsidRDefault="00924CE7"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Scott Bader Company Ltd.</w:t>
            </w:r>
          </w:p>
        </w:tc>
        <w:tc>
          <w:tcPr>
            <w:tcW w:w="1566" w:type="dxa"/>
            <w:tcBorders>
              <w:top w:val="nil"/>
              <w:left w:val="nil"/>
              <w:bottom w:val="single" w:sz="4" w:space="0" w:color="auto"/>
              <w:right w:val="single" w:sz="4" w:space="0" w:color="auto"/>
            </w:tcBorders>
            <w:shd w:val="clear" w:color="auto" w:fill="auto"/>
            <w:noWrap/>
            <w:vAlign w:val="bottom"/>
            <w:hideMark/>
          </w:tcPr>
          <w:p w14:paraId="61747A11" w14:textId="78C777FE" w:rsidR="00924CE7" w:rsidRPr="000B521B" w:rsidRDefault="00924CE7"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20</w:t>
            </w:r>
          </w:p>
        </w:tc>
        <w:tc>
          <w:tcPr>
            <w:tcW w:w="1566" w:type="dxa"/>
            <w:tcBorders>
              <w:top w:val="nil"/>
              <w:left w:val="nil"/>
              <w:bottom w:val="single" w:sz="4" w:space="0" w:color="auto"/>
              <w:right w:val="single" w:sz="4" w:space="0" w:color="auto"/>
            </w:tcBorders>
            <w:shd w:val="clear" w:color="auto" w:fill="auto"/>
            <w:noWrap/>
            <w:vAlign w:val="bottom"/>
            <w:hideMark/>
          </w:tcPr>
          <w:p w14:paraId="4C7BCD85" w14:textId="7063E5FF" w:rsidR="00924CE7" w:rsidRPr="000B521B" w:rsidRDefault="00924CE7"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20</w:t>
            </w:r>
          </w:p>
        </w:tc>
        <w:tc>
          <w:tcPr>
            <w:tcW w:w="1815" w:type="dxa"/>
            <w:tcBorders>
              <w:top w:val="nil"/>
              <w:left w:val="nil"/>
              <w:bottom w:val="single" w:sz="4" w:space="0" w:color="auto"/>
              <w:right w:val="single" w:sz="4" w:space="0" w:color="auto"/>
            </w:tcBorders>
            <w:shd w:val="clear" w:color="auto" w:fill="auto"/>
            <w:noWrap/>
            <w:vAlign w:val="bottom"/>
            <w:hideMark/>
          </w:tcPr>
          <w:p w14:paraId="44883E02" w14:textId="6FCA1ABF" w:rsidR="00924CE7" w:rsidRPr="000B521B" w:rsidRDefault="00924CE7"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20</w:t>
            </w:r>
          </w:p>
        </w:tc>
      </w:tr>
      <w:tr w:rsidR="002B1115" w:rsidRPr="000B521B" w14:paraId="50F81B49"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tcPr>
          <w:p w14:paraId="54CA9735" w14:textId="74111A2D" w:rsidR="002B1115" w:rsidRPr="000B521B" w:rsidRDefault="002B1115" w:rsidP="00881A72">
            <w:pPr>
              <w:spacing w:after="0" w:line="240" w:lineRule="auto"/>
              <w:rPr>
                <w:rFonts w:ascii="Arial" w:hAnsi="Arial" w:cs="Arial"/>
                <w:color w:val="000000"/>
                <w:sz w:val="20"/>
                <w:szCs w:val="20"/>
              </w:rPr>
            </w:pPr>
            <w:r w:rsidRPr="000B521B">
              <w:rPr>
                <w:rFonts w:ascii="Arial" w:hAnsi="Arial" w:cs="Arial"/>
                <w:color w:val="000000"/>
                <w:sz w:val="20"/>
                <w:szCs w:val="20"/>
              </w:rPr>
              <w:t>Others</w:t>
            </w:r>
          </w:p>
        </w:tc>
        <w:tc>
          <w:tcPr>
            <w:tcW w:w="1566" w:type="dxa"/>
            <w:tcBorders>
              <w:top w:val="nil"/>
              <w:left w:val="nil"/>
              <w:bottom w:val="single" w:sz="4" w:space="0" w:color="auto"/>
              <w:right w:val="single" w:sz="4" w:space="0" w:color="auto"/>
            </w:tcBorders>
            <w:shd w:val="clear" w:color="auto" w:fill="auto"/>
            <w:noWrap/>
            <w:vAlign w:val="bottom"/>
          </w:tcPr>
          <w:p w14:paraId="7B17A68A" w14:textId="56F50704" w:rsidR="002B1115" w:rsidRPr="000B521B" w:rsidRDefault="002B1115" w:rsidP="00881A72">
            <w:pPr>
              <w:spacing w:after="0" w:line="240" w:lineRule="auto"/>
              <w:rPr>
                <w:rFonts w:ascii="Arial" w:hAnsi="Arial" w:cs="Arial"/>
                <w:sz w:val="20"/>
                <w:szCs w:val="20"/>
              </w:rPr>
            </w:pPr>
            <w:r w:rsidRPr="000B521B">
              <w:rPr>
                <w:rFonts w:ascii="Arial" w:hAnsi="Arial" w:cs="Arial"/>
                <w:color w:val="000000"/>
              </w:rPr>
              <w:t>118</w:t>
            </w:r>
          </w:p>
        </w:tc>
        <w:tc>
          <w:tcPr>
            <w:tcW w:w="1566" w:type="dxa"/>
            <w:tcBorders>
              <w:top w:val="nil"/>
              <w:left w:val="nil"/>
              <w:bottom w:val="single" w:sz="4" w:space="0" w:color="auto"/>
              <w:right w:val="single" w:sz="4" w:space="0" w:color="auto"/>
            </w:tcBorders>
            <w:shd w:val="clear" w:color="auto" w:fill="auto"/>
            <w:noWrap/>
            <w:vAlign w:val="bottom"/>
          </w:tcPr>
          <w:p w14:paraId="555CF79D" w14:textId="111AFA40" w:rsidR="002B1115" w:rsidRPr="000B521B" w:rsidRDefault="002B1115" w:rsidP="00881A72">
            <w:pPr>
              <w:spacing w:after="0" w:line="240" w:lineRule="auto"/>
              <w:rPr>
                <w:rFonts w:ascii="Arial" w:hAnsi="Arial" w:cs="Arial"/>
                <w:sz w:val="20"/>
                <w:szCs w:val="20"/>
              </w:rPr>
            </w:pPr>
            <w:r w:rsidRPr="000B521B">
              <w:rPr>
                <w:rFonts w:ascii="Arial" w:hAnsi="Arial" w:cs="Arial"/>
                <w:color w:val="000000"/>
              </w:rPr>
              <w:t>93</w:t>
            </w:r>
          </w:p>
        </w:tc>
        <w:tc>
          <w:tcPr>
            <w:tcW w:w="1815" w:type="dxa"/>
            <w:tcBorders>
              <w:top w:val="nil"/>
              <w:left w:val="nil"/>
              <w:bottom w:val="single" w:sz="4" w:space="0" w:color="auto"/>
              <w:right w:val="single" w:sz="4" w:space="0" w:color="auto"/>
            </w:tcBorders>
            <w:shd w:val="clear" w:color="auto" w:fill="auto"/>
            <w:noWrap/>
            <w:vAlign w:val="bottom"/>
          </w:tcPr>
          <w:p w14:paraId="6A94290F" w14:textId="52FF1BE7" w:rsidR="002B1115" w:rsidRPr="000B521B" w:rsidRDefault="002B1115" w:rsidP="00881A72">
            <w:pPr>
              <w:spacing w:after="0" w:line="240" w:lineRule="auto"/>
              <w:rPr>
                <w:rFonts w:ascii="Arial" w:hAnsi="Arial" w:cs="Arial"/>
                <w:sz w:val="20"/>
                <w:szCs w:val="20"/>
              </w:rPr>
            </w:pPr>
            <w:r w:rsidRPr="000B521B">
              <w:rPr>
                <w:rFonts w:ascii="Arial" w:hAnsi="Arial" w:cs="Arial"/>
                <w:color w:val="000000"/>
              </w:rPr>
              <w:t>93</w:t>
            </w:r>
          </w:p>
        </w:tc>
      </w:tr>
      <w:tr w:rsidR="00881A72" w:rsidRPr="000B521B" w14:paraId="1A725EAB"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C00000"/>
            <w:noWrap/>
            <w:vAlign w:val="bottom"/>
            <w:hideMark/>
          </w:tcPr>
          <w:p w14:paraId="0A34DDE0" w14:textId="77777777" w:rsidR="002B1115" w:rsidRPr="000B521B" w:rsidRDefault="002B1115" w:rsidP="00881A72">
            <w:pPr>
              <w:spacing w:after="0" w:line="240" w:lineRule="auto"/>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Total</w:t>
            </w:r>
          </w:p>
        </w:tc>
        <w:tc>
          <w:tcPr>
            <w:tcW w:w="1566" w:type="dxa"/>
            <w:tcBorders>
              <w:top w:val="nil"/>
              <w:left w:val="nil"/>
              <w:bottom w:val="single" w:sz="4" w:space="0" w:color="auto"/>
              <w:right w:val="single" w:sz="4" w:space="0" w:color="auto"/>
            </w:tcBorders>
            <w:shd w:val="clear" w:color="auto" w:fill="C00000"/>
            <w:noWrap/>
            <w:vAlign w:val="bottom"/>
            <w:hideMark/>
          </w:tcPr>
          <w:p w14:paraId="293098DE" w14:textId="47A3CED3" w:rsidR="002B1115" w:rsidRPr="000B521B" w:rsidRDefault="002B1115" w:rsidP="00881A72">
            <w:pPr>
              <w:spacing w:after="0" w:line="240" w:lineRule="auto"/>
              <w:rPr>
                <w:rFonts w:ascii="Arial" w:eastAsia="Times New Roman" w:hAnsi="Arial" w:cs="Arial"/>
                <w:color w:val="FFFFFF" w:themeColor="background1"/>
                <w:sz w:val="20"/>
                <w:szCs w:val="20"/>
                <w:lang w:val="en-US"/>
              </w:rPr>
            </w:pPr>
            <w:r w:rsidRPr="000B521B">
              <w:rPr>
                <w:rFonts w:ascii="Arial" w:hAnsi="Arial" w:cs="Arial"/>
                <w:sz w:val="20"/>
                <w:szCs w:val="20"/>
              </w:rPr>
              <w:t>208</w:t>
            </w:r>
          </w:p>
        </w:tc>
        <w:tc>
          <w:tcPr>
            <w:tcW w:w="1566" w:type="dxa"/>
            <w:tcBorders>
              <w:top w:val="nil"/>
              <w:left w:val="nil"/>
              <w:bottom w:val="single" w:sz="4" w:space="0" w:color="auto"/>
              <w:right w:val="single" w:sz="4" w:space="0" w:color="auto"/>
            </w:tcBorders>
            <w:shd w:val="clear" w:color="auto" w:fill="C00000"/>
            <w:noWrap/>
            <w:vAlign w:val="bottom"/>
            <w:hideMark/>
          </w:tcPr>
          <w:p w14:paraId="486542DB" w14:textId="73E6F3A9" w:rsidR="002B1115" w:rsidRPr="000B521B" w:rsidRDefault="002B1115" w:rsidP="00881A72">
            <w:pPr>
              <w:spacing w:after="0" w:line="240" w:lineRule="auto"/>
              <w:rPr>
                <w:rFonts w:ascii="Arial" w:eastAsia="Times New Roman" w:hAnsi="Arial" w:cs="Arial"/>
                <w:color w:val="FFFFFF" w:themeColor="background1"/>
                <w:sz w:val="20"/>
                <w:szCs w:val="20"/>
                <w:lang w:val="en-US"/>
              </w:rPr>
            </w:pPr>
            <w:r w:rsidRPr="000B521B">
              <w:rPr>
                <w:rFonts w:ascii="Arial" w:hAnsi="Arial" w:cs="Arial"/>
                <w:sz w:val="20"/>
                <w:szCs w:val="20"/>
              </w:rPr>
              <w:t>213</w:t>
            </w:r>
          </w:p>
        </w:tc>
        <w:tc>
          <w:tcPr>
            <w:tcW w:w="1815" w:type="dxa"/>
            <w:tcBorders>
              <w:top w:val="nil"/>
              <w:left w:val="nil"/>
              <w:bottom w:val="single" w:sz="4" w:space="0" w:color="auto"/>
              <w:right w:val="single" w:sz="4" w:space="0" w:color="auto"/>
            </w:tcBorders>
            <w:shd w:val="clear" w:color="auto" w:fill="C00000"/>
            <w:noWrap/>
            <w:vAlign w:val="bottom"/>
            <w:hideMark/>
          </w:tcPr>
          <w:p w14:paraId="6FC2ACF6" w14:textId="741B53FC" w:rsidR="002B1115" w:rsidRPr="000B521B" w:rsidRDefault="002B1115" w:rsidP="00881A72">
            <w:pPr>
              <w:spacing w:after="0" w:line="240" w:lineRule="auto"/>
              <w:rPr>
                <w:rFonts w:ascii="Arial" w:eastAsia="Times New Roman" w:hAnsi="Arial" w:cs="Arial"/>
                <w:color w:val="FFFFFF" w:themeColor="background1"/>
                <w:sz w:val="20"/>
                <w:szCs w:val="20"/>
                <w:lang w:val="en-US"/>
              </w:rPr>
            </w:pPr>
            <w:r w:rsidRPr="000B521B">
              <w:rPr>
                <w:rFonts w:ascii="Arial" w:hAnsi="Arial" w:cs="Arial"/>
                <w:sz w:val="20"/>
                <w:szCs w:val="20"/>
              </w:rPr>
              <w:t>213</w:t>
            </w:r>
          </w:p>
        </w:tc>
      </w:tr>
    </w:tbl>
    <w:p w14:paraId="30A67EFE" w14:textId="7EB2FEA1" w:rsidR="00E913AE" w:rsidRPr="000B521B" w:rsidRDefault="00881A72" w:rsidP="00E913AE">
      <w:pPr>
        <w:jc w:val="both"/>
        <w:rPr>
          <w:rFonts w:ascii="Arial" w:hAnsi="Arial" w:cs="Arial"/>
          <w:sz w:val="24"/>
          <w:szCs w:val="24"/>
        </w:rPr>
      </w:pPr>
      <w:r w:rsidRPr="000B521B">
        <w:rPr>
          <w:rFonts w:ascii="Arial" w:hAnsi="Arial" w:cs="Arial"/>
          <w:b/>
          <w:bCs/>
          <w:noProof/>
          <w:sz w:val="24"/>
          <w:szCs w:val="24"/>
        </w:rPr>
        <mc:AlternateContent>
          <mc:Choice Requires="wps">
            <w:drawing>
              <wp:anchor distT="0" distB="0" distL="114300" distR="114300" simplePos="0" relativeHeight="252524544" behindDoc="0" locked="0" layoutInCell="1" allowOverlap="1" wp14:anchorId="6DB3AE22" wp14:editId="6A646F93">
                <wp:simplePos x="0" y="0"/>
                <wp:positionH relativeFrom="column">
                  <wp:posOffset>5118265</wp:posOffset>
                </wp:positionH>
                <wp:positionV relativeFrom="paragraph">
                  <wp:posOffset>1970645</wp:posOffset>
                </wp:positionV>
                <wp:extent cx="1280160" cy="292735"/>
                <wp:effectExtent l="0" t="0" r="0" b="0"/>
                <wp:wrapNone/>
                <wp:docPr id="219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04436DA3" w14:textId="77777777" w:rsidR="00881A72" w:rsidRPr="005858C1" w:rsidRDefault="00881A72" w:rsidP="00881A7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DB3AE22" id="_x0000_s1090" type="#_x0000_t202" style="position:absolute;left:0;text-align:left;margin-left:403pt;margin-top:155.15pt;width:100.8pt;height:23.05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" filled="f" stroked="f">
                <v:textbox style="mso-fit-shape-to-text:t">
                  <w:txbxContent>
                    <w:p w14:paraId="04436DA3" w14:textId="77777777" w:rsidR="00881A72" w:rsidRPr="005858C1" w:rsidRDefault="00881A72" w:rsidP="00881A7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p>
    <w:p w14:paraId="27A7D7F1" w14:textId="4659D0FB" w:rsidR="00E913AE" w:rsidRPr="000B521B" w:rsidRDefault="00E913AE" w:rsidP="00881A72">
      <w:pPr>
        <w:pStyle w:val="ListParagraph"/>
        <w:ind w:left="720" w:firstLine="0"/>
        <w:jc w:val="both"/>
        <w:rPr>
          <w:sz w:val="24"/>
          <w:szCs w:val="24"/>
          <w:highlight w:val="yellow"/>
        </w:rPr>
      </w:pPr>
    </w:p>
    <w:p w14:paraId="6DB55310" w14:textId="484634EB" w:rsidR="00912B14" w:rsidRPr="000B521B" w:rsidRDefault="00912B14" w:rsidP="0061645E">
      <w:pPr>
        <w:spacing w:line="360" w:lineRule="auto"/>
        <w:textAlignment w:val="baseline"/>
        <w:rPr>
          <w:rFonts w:ascii="Arial" w:hAnsi="Arial" w:cs="Arial"/>
          <w:b/>
          <w:bCs/>
          <w:sz w:val="24"/>
          <w:szCs w:val="24"/>
        </w:rPr>
      </w:pPr>
      <w:r w:rsidRPr="000B521B">
        <w:rPr>
          <w:rFonts w:ascii="Arial" w:hAnsi="Arial" w:cs="Arial"/>
          <w:b/>
          <w:bCs/>
          <w:sz w:val="24"/>
          <w:szCs w:val="24"/>
        </w:rPr>
        <w:t>3.2.3. Europe Vinyl Ester Resin Demand Supply Outlook</w:t>
      </w:r>
    </w:p>
    <w:p w14:paraId="4BA6F0DD" w14:textId="61489800" w:rsidR="00023038" w:rsidRPr="000B521B" w:rsidRDefault="00912B14" w:rsidP="0061645E">
      <w:pPr>
        <w:spacing w:line="360" w:lineRule="auto"/>
        <w:textAlignment w:val="baseline"/>
        <w:rPr>
          <w:rFonts w:ascii="Arial" w:hAnsi="Arial" w:cs="Arial"/>
          <w:b/>
          <w:bCs/>
          <w:sz w:val="24"/>
          <w:szCs w:val="24"/>
        </w:rPr>
      </w:pPr>
      <w:r w:rsidRPr="000B521B">
        <w:rPr>
          <w:rFonts w:ascii="Arial" w:hAnsi="Arial" w:cs="Arial"/>
          <w:b/>
          <w:bCs/>
          <w:sz w:val="24"/>
          <w:szCs w:val="24"/>
        </w:rPr>
        <w:t>Europe Vinyl Ester Resin Demand, By Volume (</w:t>
      </w:r>
      <w:r w:rsidR="007C5B32" w:rsidRPr="000B521B">
        <w:rPr>
          <w:rFonts w:ascii="Arial" w:hAnsi="Arial" w:cs="Arial"/>
          <w:b/>
          <w:bCs/>
          <w:sz w:val="24"/>
          <w:szCs w:val="24"/>
        </w:rPr>
        <w:t>000’</w:t>
      </w:r>
      <w:r w:rsidRPr="000B521B">
        <w:rPr>
          <w:rFonts w:ascii="Arial" w:hAnsi="Arial" w:cs="Arial"/>
          <w:b/>
          <w:bCs/>
          <w:sz w:val="24"/>
          <w:szCs w:val="24"/>
        </w:rPr>
        <w:t xml:space="preserve"> Tonnes), 2015–2030F</w:t>
      </w:r>
    </w:p>
    <w:p w14:paraId="2D0EDD41" w14:textId="42F8A644" w:rsidR="008D05CC" w:rsidRPr="000B521B" w:rsidRDefault="008D1421">
      <w:pPr>
        <w:rPr>
          <w:rFonts w:ascii="Arial" w:hAnsi="Arial" w:cs="Arial"/>
          <w:color w:val="000000" w:themeColor="text1"/>
        </w:rPr>
      </w:pPr>
      <w:r w:rsidRPr="000B521B">
        <w:rPr>
          <w:rFonts w:ascii="Arial" w:hAnsi="Arial" w:cs="Arial"/>
          <w:noProof/>
          <w:color w:val="000000" w:themeColor="text1"/>
        </w:rPr>
        <mc:AlternateContent>
          <mc:Choice Requires="wps">
            <w:drawing>
              <wp:anchor distT="0" distB="0" distL="114300" distR="114300" simplePos="0" relativeHeight="251664384" behindDoc="0" locked="0" layoutInCell="1" allowOverlap="1" wp14:anchorId="0559A1BD" wp14:editId="5A152404">
                <wp:simplePos x="0" y="0"/>
                <wp:positionH relativeFrom="margin">
                  <wp:posOffset>4210059</wp:posOffset>
                </wp:positionH>
                <wp:positionV relativeFrom="paragraph">
                  <wp:posOffset>1680210</wp:posOffset>
                </wp:positionV>
                <wp:extent cx="2337435" cy="200025"/>
                <wp:effectExtent l="0" t="0" r="0" b="0"/>
                <wp:wrapNone/>
                <wp:docPr id="2" name="TextBox 4">
                  <a:extLst xmlns:a="http://schemas.openxmlformats.org/drawingml/2006/main">
                    <a:ext uri="{FF2B5EF4-FFF2-40B4-BE49-F238E27FC236}">
                      <a16:creationId xmlns:a16="http://schemas.microsoft.com/office/drawing/2014/main" id="{64E12DB3-236D-4593-A006-1DB68A6A461A}"/>
                    </a:ext>
                  </a:extLst>
                </wp:docPr>
                <wp:cNvGraphicFramePr/>
                <a:graphic xmlns:a="http://schemas.openxmlformats.org/drawingml/2006/main">
                  <a:graphicData uri="http://schemas.microsoft.com/office/word/2010/wordprocessingShape">
                    <wps:wsp>
                      <wps:cNvSpPr txBox="1"/>
                      <wps:spPr>
                        <a:xfrm>
                          <a:off x="0" y="0"/>
                          <a:ext cx="2337435" cy="200025"/>
                        </a:xfrm>
                        <a:prstGeom prst="rect">
                          <a:avLst/>
                        </a:prstGeom>
                        <a:noFill/>
                      </wps:spPr>
                      <wps:txbx>
                        <w:txbxContent>
                          <w:p w14:paraId="77862544"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0559A1BD" id="_x0000_s1091" type="#_x0000_t202" style="position:absolute;margin-left:331.5pt;margin-top:132.3pt;width:184.05pt;height:15.75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" filled="f" stroked="f">
                <v:textbox style="mso-fit-shape-to-text:t">
                  <w:txbxContent>
                    <w:p w14:paraId="77862544"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D51608" w:rsidRPr="000B521B">
        <w:rPr>
          <w:rFonts w:ascii="Arial" w:hAnsi="Arial" w:cs="Arial"/>
          <w:noProof/>
          <w:color w:val="000000" w:themeColor="text1"/>
        </w:rPr>
        <mc:AlternateContent>
          <mc:Choice Requires="wps">
            <w:drawing>
              <wp:anchor distT="0" distB="0" distL="114300" distR="114300" simplePos="0" relativeHeight="251663360" behindDoc="0" locked="0" layoutInCell="1" allowOverlap="1" wp14:anchorId="5006F929" wp14:editId="6108B17F">
                <wp:simplePos x="0" y="0"/>
                <wp:positionH relativeFrom="column">
                  <wp:posOffset>4349115</wp:posOffset>
                </wp:positionH>
                <wp:positionV relativeFrom="paragraph">
                  <wp:posOffset>1748790</wp:posOffset>
                </wp:positionV>
                <wp:extent cx="1651000" cy="860804"/>
                <wp:effectExtent l="0" t="0" r="0" b="0"/>
                <wp:wrapNone/>
                <wp:docPr id="36" name="Rectangle 35">
                  <a:extLst xmlns:a="http://schemas.openxmlformats.org/drawingml/2006/main">
                    <a:ext uri="{FF2B5EF4-FFF2-40B4-BE49-F238E27FC236}">
                      <a16:creationId xmlns:a16="http://schemas.microsoft.com/office/drawing/2014/main" id="{A09720C9-19AD-4573-9FB4-E6C795D7E816}"/>
                    </a:ext>
                  </a:extLst>
                </wp:docPr>
                <wp:cNvGraphicFramePr/>
                <a:graphic xmlns:a="http://schemas.openxmlformats.org/drawingml/2006/main">
                  <a:graphicData uri="http://schemas.microsoft.com/office/word/2010/wordprocessingShape">
                    <wps:wsp>
                      <wps:cNvSpPr/>
                      <wps:spPr>
                        <a:xfrm>
                          <a:off x="0" y="0"/>
                          <a:ext cx="1651000" cy="86080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7D54354"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2021E-2030F</w:t>
                            </w:r>
                          </w:p>
                          <w:p w14:paraId="5B84BBBD"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 xml:space="preserve">CAGR </w:t>
                            </w:r>
                          </w:p>
                          <w:p w14:paraId="0E2333C8" w14:textId="541C44AF"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sidRPr="008D1421">
                              <w:rPr>
                                <w:rFonts w:ascii="Arial" w:eastAsia="Verdana" w:hAnsi="Arial" w:cs="Arial"/>
                                <w:b/>
                                <w:bCs/>
                                <w:color w:val="000000"/>
                                <w:kern w:val="24"/>
                                <w:sz w:val="20"/>
                                <w:szCs w:val="20"/>
                                <w:lang w:val="en-US"/>
                              </w:rPr>
                              <w:t>4.</w:t>
                            </w:r>
                            <w:r w:rsidR="00AA4CCC" w:rsidRPr="008D1421">
                              <w:rPr>
                                <w:rFonts w:ascii="Arial" w:eastAsia="Verdana" w:hAnsi="Arial" w:cs="Arial"/>
                                <w:b/>
                                <w:bCs/>
                                <w:color w:val="000000"/>
                                <w:kern w:val="24"/>
                                <w:sz w:val="20"/>
                                <w:szCs w:val="20"/>
                                <w:lang w:val="en-US"/>
                              </w:rPr>
                              <w:t>66</w:t>
                            </w:r>
                            <w:r w:rsidRPr="008D1421">
                              <w:rPr>
                                <w:rFonts w:ascii="Arial" w:eastAsia="Verdana" w:hAnsi="Arial" w:cs="Arial"/>
                                <w:b/>
                                <w:bCs/>
                                <w:color w:val="000000"/>
                                <w:kern w:val="24"/>
                                <w:sz w:val="20"/>
                                <w:szCs w:val="20"/>
                                <w:lang w:val="en-US"/>
                              </w:rPr>
                              <w:t>% By Volume</w:t>
                            </w:r>
                          </w:p>
                        </w:txbxContent>
                      </wps:txbx>
                      <wps:bodyPr rtlCol="0" anchor="ctr">
                        <a:noAutofit/>
                      </wps:bodyPr>
                    </wps:wsp>
                  </a:graphicData>
                </a:graphic>
                <wp14:sizeRelV relativeFrom="margin">
                  <wp14:pctHeight>0</wp14:pctHeight>
                </wp14:sizeRelV>
              </wp:anchor>
            </w:drawing>
          </mc:Choice>
          <mc:Fallback>
            <w:pict>
              <v:rect w14:anchorId="5006F929" id="_x0000_s1092" style="position:absolute;margin-left:342.45pt;margin-top:137.7pt;width:130pt;height:67.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" filled="f" stroked="f" strokeweight="1pt">
                <v:textbox>
                  <w:txbxContent>
                    <w:p w14:paraId="47D54354"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2021E-2030F</w:t>
                      </w:r>
                    </w:p>
                    <w:p w14:paraId="5B84BBBD"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 xml:space="preserve">CAGR </w:t>
                      </w:r>
                    </w:p>
                    <w:p w14:paraId="0E2333C8" w14:textId="541C44AF"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sidRPr="008D1421">
                        <w:rPr>
                          <w:rFonts w:ascii="Arial" w:eastAsia="Verdana" w:hAnsi="Arial" w:cs="Arial"/>
                          <w:b/>
                          <w:bCs/>
                          <w:color w:val="000000"/>
                          <w:kern w:val="24"/>
                          <w:sz w:val="20"/>
                          <w:szCs w:val="20"/>
                          <w:lang w:val="en-US"/>
                        </w:rPr>
                        <w:t>4.</w:t>
                      </w:r>
                      <w:r w:rsidR="00AA4CCC" w:rsidRPr="008D1421">
                        <w:rPr>
                          <w:rFonts w:ascii="Arial" w:eastAsia="Verdana" w:hAnsi="Arial" w:cs="Arial"/>
                          <w:b/>
                          <w:bCs/>
                          <w:color w:val="000000"/>
                          <w:kern w:val="24"/>
                          <w:sz w:val="20"/>
                          <w:szCs w:val="20"/>
                          <w:lang w:val="en-US"/>
                        </w:rPr>
                        <w:t>66</w:t>
                      </w:r>
                      <w:r w:rsidRPr="008D1421">
                        <w:rPr>
                          <w:rFonts w:ascii="Arial" w:eastAsia="Verdana" w:hAnsi="Arial" w:cs="Arial"/>
                          <w:b/>
                          <w:bCs/>
                          <w:color w:val="000000"/>
                          <w:kern w:val="24"/>
                          <w:sz w:val="20"/>
                          <w:szCs w:val="20"/>
                          <w:lang w:val="en-US"/>
                        </w:rPr>
                        <w:t>% By Volume</w:t>
                      </w:r>
                    </w:p>
                  </w:txbxContent>
                </v:textbox>
              </v:rect>
            </w:pict>
          </mc:Fallback>
        </mc:AlternateContent>
      </w:r>
      <w:r w:rsidR="00D51608" w:rsidRPr="000B521B">
        <w:rPr>
          <w:rFonts w:ascii="Arial" w:hAnsi="Arial" w:cs="Arial"/>
          <w:noProof/>
          <w:color w:val="000000" w:themeColor="text1"/>
        </w:rPr>
        <mc:AlternateContent>
          <mc:Choice Requires="wps">
            <w:drawing>
              <wp:anchor distT="0" distB="0" distL="114300" distR="114300" simplePos="0" relativeHeight="251662336" behindDoc="0" locked="0" layoutInCell="1" allowOverlap="1" wp14:anchorId="2211F1A4" wp14:editId="32BFC31F">
                <wp:simplePos x="0" y="0"/>
                <wp:positionH relativeFrom="column">
                  <wp:posOffset>867794</wp:posOffset>
                </wp:positionH>
                <wp:positionV relativeFrom="paragraph">
                  <wp:posOffset>1720599</wp:posOffset>
                </wp:positionV>
                <wp:extent cx="1651000" cy="859809"/>
                <wp:effectExtent l="0" t="0" r="0" b="0"/>
                <wp:wrapNone/>
                <wp:docPr id="34" name="Rectangle 33">
                  <a:extLst xmlns:a="http://schemas.openxmlformats.org/drawingml/2006/main">
                    <a:ext uri="{FF2B5EF4-FFF2-40B4-BE49-F238E27FC236}">
                      <a16:creationId xmlns:a16="http://schemas.microsoft.com/office/drawing/2014/main" id="{21742814-0102-4032-8677-1ED403258F55}"/>
                    </a:ext>
                  </a:extLst>
                </wp:docPr>
                <wp:cNvGraphicFramePr/>
                <a:graphic xmlns:a="http://schemas.openxmlformats.org/drawingml/2006/main">
                  <a:graphicData uri="http://schemas.microsoft.com/office/word/2010/wordprocessingShape">
                    <wps:wsp>
                      <wps:cNvSpPr/>
                      <wps:spPr>
                        <a:xfrm>
                          <a:off x="0" y="0"/>
                          <a:ext cx="1651000" cy="85980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364D521"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2015-2020</w:t>
                            </w:r>
                          </w:p>
                          <w:p w14:paraId="3E512CD4"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 xml:space="preserve">CAGR </w:t>
                            </w:r>
                          </w:p>
                          <w:p w14:paraId="4B3192B0" w14:textId="77777777" w:rsidR="00023038" w:rsidRPr="008D1421" w:rsidRDefault="00023038" w:rsidP="00D51608">
                            <w:pPr>
                              <w:spacing w:line="240" w:lineRule="auto"/>
                              <w:jc w:val="center"/>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0.75% By Volume</w:t>
                            </w:r>
                          </w:p>
                        </w:txbxContent>
                      </wps:txbx>
                      <wps:bodyPr rtlCol="0" anchor="ctr">
                        <a:noAutofit/>
                      </wps:bodyPr>
                    </wps:wsp>
                  </a:graphicData>
                </a:graphic>
                <wp14:sizeRelV relativeFrom="margin">
                  <wp14:pctHeight>0</wp14:pctHeight>
                </wp14:sizeRelV>
              </wp:anchor>
            </w:drawing>
          </mc:Choice>
          <mc:Fallback>
            <w:pict>
              <v:rect w14:anchorId="2211F1A4" id="_x0000_s1093" style="position:absolute;margin-left:68.35pt;margin-top:135.5pt;width:130pt;height:67.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" filled="f" stroked="f" strokeweight="1pt">
                <v:textbox>
                  <w:txbxContent>
                    <w:p w14:paraId="3364D521"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2015-2020</w:t>
                      </w:r>
                    </w:p>
                    <w:p w14:paraId="3E512CD4"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 xml:space="preserve">CAGR </w:t>
                      </w:r>
                    </w:p>
                    <w:p w14:paraId="4B3192B0" w14:textId="77777777" w:rsidR="00023038" w:rsidRPr="008D1421" w:rsidRDefault="00023038" w:rsidP="00D51608">
                      <w:pPr>
                        <w:spacing w:line="240" w:lineRule="auto"/>
                        <w:jc w:val="center"/>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0.75% By Volume</w:t>
                      </w:r>
                    </w:p>
                  </w:txbxContent>
                </v:textbox>
              </v:rect>
            </w:pict>
          </mc:Fallback>
        </mc:AlternateContent>
      </w:r>
      <w:r w:rsidR="00023038" w:rsidRPr="000B521B">
        <w:rPr>
          <w:rFonts w:ascii="Arial" w:hAnsi="Arial" w:cs="Arial"/>
          <w:noProof/>
          <w:color w:val="000000" w:themeColor="text1"/>
        </w:rPr>
        <w:drawing>
          <wp:inline distT="0" distB="0" distL="0" distR="0" wp14:anchorId="27F685AD" wp14:editId="7C062B2B">
            <wp:extent cx="6410325" cy="2115820"/>
            <wp:effectExtent l="0" t="0" r="0" b="0"/>
            <wp:docPr id="1" name="Chart 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934244E" w14:textId="2909B8AD" w:rsidR="008D05CC" w:rsidRPr="000B521B" w:rsidRDefault="008D05CC">
      <w:pPr>
        <w:rPr>
          <w:rFonts w:ascii="Arial" w:hAnsi="Arial" w:cs="Arial"/>
          <w:color w:val="000000" w:themeColor="text1"/>
        </w:rPr>
      </w:pPr>
    </w:p>
    <w:p w14:paraId="0903F69A" w14:textId="2DA8FB4A" w:rsidR="00EE4063" w:rsidRPr="000B521B" w:rsidRDefault="00EE4063" w:rsidP="00EE4063">
      <w:pPr>
        <w:rPr>
          <w:rFonts w:ascii="Arial" w:hAnsi="Arial" w:cs="Arial"/>
        </w:rPr>
      </w:pPr>
    </w:p>
    <w:p w14:paraId="3452CE92" w14:textId="46BD1B4D" w:rsidR="00EE4063" w:rsidRPr="000B521B" w:rsidRDefault="007C5B32" w:rsidP="00EE4063">
      <w:pPr>
        <w:rPr>
          <w:rFonts w:ascii="Arial" w:hAnsi="Arial" w:cs="Arial"/>
          <w:b/>
          <w:bCs/>
          <w:color w:val="000000" w:themeColor="text1"/>
          <w:sz w:val="24"/>
          <w:szCs w:val="24"/>
          <w:lang w:val="en-US"/>
        </w:rPr>
      </w:pPr>
      <w:r w:rsidRPr="000B521B">
        <w:rPr>
          <w:rFonts w:ascii="Arial" w:hAnsi="Arial" w:cs="Arial"/>
          <w:b/>
          <w:bCs/>
          <w:noProof/>
          <w:color w:val="000000" w:themeColor="text1"/>
          <w:sz w:val="24"/>
          <w:szCs w:val="24"/>
        </w:rPr>
        <mc:AlternateContent>
          <mc:Choice Requires="wps">
            <w:drawing>
              <wp:anchor distT="0" distB="0" distL="114300" distR="114300" simplePos="0" relativeHeight="252561408" behindDoc="0" locked="0" layoutInCell="1" allowOverlap="1" wp14:anchorId="36FA63D5" wp14:editId="62D2228F">
                <wp:simplePos x="0" y="0"/>
                <wp:positionH relativeFrom="column">
                  <wp:posOffset>-111878</wp:posOffset>
                </wp:positionH>
                <wp:positionV relativeFrom="paragraph">
                  <wp:posOffset>33980</wp:posOffset>
                </wp:positionV>
                <wp:extent cx="6457950" cy="2978785"/>
                <wp:effectExtent l="0" t="0" r="0" b="0"/>
                <wp:wrapNone/>
                <wp:docPr id="8" name="Rectangle 7">
                  <a:extLst xmlns:a="http://schemas.openxmlformats.org/drawingml/2006/main">
                    <a:ext uri="{FF2B5EF4-FFF2-40B4-BE49-F238E27FC236}">
                      <a16:creationId xmlns:a16="http://schemas.microsoft.com/office/drawing/2014/main" id="{163022E0-2592-47D7-87E9-D70D38426099}"/>
                    </a:ext>
                  </a:extLst>
                </wp:docPr>
                <wp:cNvGraphicFramePr/>
                <a:graphic xmlns:a="http://schemas.openxmlformats.org/drawingml/2006/main">
                  <a:graphicData uri="http://schemas.microsoft.com/office/word/2010/wordprocessingShape">
                    <wps:wsp>
                      <wps:cNvSpPr/>
                      <wps:spPr>
                        <a:xfrm>
                          <a:off x="0" y="0"/>
                          <a:ext cx="6457950" cy="2978785"/>
                        </a:xfrm>
                        <a:prstGeom prst="rect">
                          <a:avLst/>
                        </a:prstGeom>
                        <a:solidFill>
                          <a:schemeClr val="accent5">
                            <a:lumMod val="20000"/>
                            <a:lumOff val="80000"/>
                          </a:schemeClr>
                        </a:solidFill>
                      </wps:spPr>
                      <wps:txbx>
                        <w:txbxContent>
                          <w:p w14:paraId="0FDF6567" w14:textId="77777777" w:rsidR="003B1BF5" w:rsidRPr="003B1BF5" w:rsidRDefault="003B1BF5" w:rsidP="002B5226">
                            <w:pPr>
                              <w:pStyle w:val="ListParagraph"/>
                              <w:widowControl/>
                              <w:numPr>
                                <w:ilvl w:val="0"/>
                                <w:numId w:val="18"/>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Substantial increase in wind energy installation, marine components production and defense project allocation coupled with stable lending rate is contributing to the rapid growth in the sales of vinyl ester resin in Europe.</w:t>
                            </w:r>
                          </w:p>
                          <w:p w14:paraId="0841E43C" w14:textId="77777777" w:rsidR="003B1BF5" w:rsidRPr="003B1BF5" w:rsidRDefault="003B1BF5" w:rsidP="002B5226">
                            <w:pPr>
                              <w:pStyle w:val="ListParagraph"/>
                              <w:widowControl/>
                              <w:numPr>
                                <w:ilvl w:val="0"/>
                                <w:numId w:val="18"/>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Product availability, flexibility and convenience are other major factors propelling the demand. Furthermore, with technological advancements, and product innovations is also continuously increasing. Moreover, manufacturers are rapidly innovating their products with an aim of providing multi-functional features.</w:t>
                            </w:r>
                          </w:p>
                          <w:p w14:paraId="62DD7C09" w14:textId="77777777" w:rsidR="003B1BF5" w:rsidRPr="003B1BF5" w:rsidRDefault="003B1BF5" w:rsidP="002B5226">
                            <w:pPr>
                              <w:pStyle w:val="ListParagraph"/>
                              <w:widowControl/>
                              <w:numPr>
                                <w:ilvl w:val="0"/>
                                <w:numId w:val="18"/>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 xml:space="preserve">Merger &amp; acquisition activities are becoming prevalent in the market in Europe. For Instance, in 2019, </w:t>
                            </w:r>
                            <w:proofErr w:type="spellStart"/>
                            <w:r w:rsidRPr="003B1BF5">
                              <w:rPr>
                                <w:rFonts w:eastAsia="Verdana"/>
                                <w:color w:val="000000" w:themeColor="text1"/>
                                <w:kern w:val="24"/>
                                <w:sz w:val="24"/>
                                <w:szCs w:val="24"/>
                              </w:rPr>
                              <w:t>Ineos</w:t>
                            </w:r>
                            <w:proofErr w:type="spellEnd"/>
                            <w:r w:rsidRPr="003B1BF5">
                              <w:rPr>
                                <w:rFonts w:eastAsia="Verdana"/>
                                <w:color w:val="000000" w:themeColor="text1"/>
                                <w:kern w:val="24"/>
                                <w:sz w:val="24"/>
                                <w:szCs w:val="24"/>
                              </w:rPr>
                              <w:t xml:space="preserve"> Composite completed the acquisition of the Ashland Composites polymer business. The company sells the product under the brand name of </w:t>
                            </w:r>
                            <w:proofErr w:type="spellStart"/>
                            <w:r w:rsidRPr="003B1BF5">
                              <w:rPr>
                                <w:rFonts w:eastAsia="Verdana"/>
                                <w:color w:val="000000" w:themeColor="text1"/>
                                <w:kern w:val="24"/>
                                <w:sz w:val="24"/>
                                <w:szCs w:val="24"/>
                              </w:rPr>
                              <w:t>Derakane</w:t>
                            </w:r>
                            <w:proofErr w:type="spellEnd"/>
                            <w:r w:rsidRPr="003B1BF5">
                              <w:rPr>
                                <w:rFonts w:eastAsia="Verdana"/>
                                <w:color w:val="000000" w:themeColor="text1"/>
                                <w:kern w:val="24"/>
                                <w:sz w:val="24"/>
                                <w:szCs w:val="24"/>
                              </w:rPr>
                              <w:t xml:space="preserve">, </w:t>
                            </w:r>
                            <w:proofErr w:type="spellStart"/>
                            <w:r w:rsidRPr="003B1BF5">
                              <w:rPr>
                                <w:rFonts w:eastAsia="Verdana"/>
                                <w:color w:val="000000" w:themeColor="text1"/>
                                <w:kern w:val="24"/>
                                <w:sz w:val="24"/>
                                <w:szCs w:val="24"/>
                              </w:rPr>
                              <w:t>Hetron</w:t>
                            </w:r>
                            <w:proofErr w:type="spellEnd"/>
                            <w:r w:rsidRPr="003B1BF5">
                              <w:rPr>
                                <w:rFonts w:eastAsia="Verdana"/>
                                <w:color w:val="000000" w:themeColor="text1"/>
                                <w:kern w:val="24"/>
                                <w:sz w:val="24"/>
                                <w:szCs w:val="24"/>
                              </w:rPr>
                              <w:t xml:space="preserve">, </w:t>
                            </w:r>
                            <w:proofErr w:type="spellStart"/>
                            <w:r w:rsidRPr="003B1BF5">
                              <w:rPr>
                                <w:rFonts w:eastAsia="Verdana"/>
                                <w:color w:val="000000" w:themeColor="text1"/>
                                <w:kern w:val="24"/>
                                <w:sz w:val="24"/>
                                <w:szCs w:val="24"/>
                              </w:rPr>
                              <w:t>Arotran</w:t>
                            </w:r>
                            <w:proofErr w:type="spellEnd"/>
                            <w:r w:rsidRPr="003B1BF5">
                              <w:rPr>
                                <w:rFonts w:eastAsia="Verdana"/>
                                <w:color w:val="000000" w:themeColor="text1"/>
                                <w:kern w:val="24"/>
                                <w:sz w:val="24"/>
                                <w:szCs w:val="24"/>
                              </w:rPr>
                              <w:t xml:space="preserve"> and </w:t>
                            </w:r>
                            <w:proofErr w:type="spellStart"/>
                            <w:r w:rsidRPr="003B1BF5">
                              <w:rPr>
                                <w:rFonts w:eastAsia="Verdana"/>
                                <w:color w:val="000000" w:themeColor="text1"/>
                                <w:kern w:val="24"/>
                                <w:sz w:val="24"/>
                                <w:szCs w:val="24"/>
                              </w:rPr>
                              <w:t>Signia</w:t>
                            </w:r>
                            <w:proofErr w:type="spellEnd"/>
                            <w:r w:rsidRPr="003B1BF5">
                              <w:rPr>
                                <w:rFonts w:eastAsia="Verdana"/>
                                <w:color w:val="000000" w:themeColor="text1"/>
                                <w:kern w:val="24"/>
                                <w:sz w:val="24"/>
                                <w:szCs w:val="24"/>
                              </w:rPr>
                              <w:t>.</w:t>
                            </w:r>
                          </w:p>
                        </w:txbxContent>
                      </wps:txbx>
                      <wps:bodyPr wrap="square">
                        <a:spAutoFit/>
                      </wps:bodyPr>
                    </wps:wsp>
                  </a:graphicData>
                </a:graphic>
                <wp14:sizeRelH relativeFrom="margin">
                  <wp14:pctWidth>0</wp14:pctWidth>
                </wp14:sizeRelH>
              </wp:anchor>
            </w:drawing>
          </mc:Choice>
          <mc:Fallback>
            <w:pict>
              <v:rect w14:anchorId="36FA63D5" id="Rectangle 7" o:spid="_x0000_s1094" style="position:absolute;margin-left:-8.8pt;margin-top:2.7pt;width:508.5pt;height:234.55pt;z-index:25256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" fillcolor="#deeaf6 [664]" stroked="f">
                <v:textbox style="mso-fit-shape-to-text:t">
                  <w:txbxContent>
                    <w:p w14:paraId="0FDF6567" w14:textId="77777777" w:rsidR="003B1BF5" w:rsidRPr="003B1BF5" w:rsidRDefault="003B1BF5" w:rsidP="002B5226">
                      <w:pPr>
                        <w:pStyle w:val="ListParagraph"/>
                        <w:widowControl/>
                        <w:numPr>
                          <w:ilvl w:val="0"/>
                          <w:numId w:val="18"/>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Substantial increase in wind energy installation, marine components production and defense project allocation coupled with stable lending rate is contributing to the rapid growth in the sales of vinyl ester resin in Europe.</w:t>
                      </w:r>
                    </w:p>
                    <w:p w14:paraId="0841E43C" w14:textId="77777777" w:rsidR="003B1BF5" w:rsidRPr="003B1BF5" w:rsidRDefault="003B1BF5" w:rsidP="002B5226">
                      <w:pPr>
                        <w:pStyle w:val="ListParagraph"/>
                        <w:widowControl/>
                        <w:numPr>
                          <w:ilvl w:val="0"/>
                          <w:numId w:val="18"/>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Product availability, flexibility and convenience are other major factors propelling the demand. Furthermore, with technological advancements, and product innovations is also continuously increasing. Moreover, manufacturers are rapidly innovating their products with an aim of providing multi-functional features.</w:t>
                      </w:r>
                    </w:p>
                    <w:p w14:paraId="62DD7C09" w14:textId="77777777" w:rsidR="003B1BF5" w:rsidRPr="003B1BF5" w:rsidRDefault="003B1BF5" w:rsidP="002B5226">
                      <w:pPr>
                        <w:pStyle w:val="ListParagraph"/>
                        <w:widowControl/>
                        <w:numPr>
                          <w:ilvl w:val="0"/>
                          <w:numId w:val="18"/>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 xml:space="preserve">Merger &amp; acquisition activities are becoming prevalent in the market in Europe. For Instance, in 2019, </w:t>
                      </w:r>
                      <w:proofErr w:type="spellStart"/>
                      <w:r w:rsidRPr="003B1BF5">
                        <w:rPr>
                          <w:rFonts w:eastAsia="Verdana"/>
                          <w:color w:val="000000" w:themeColor="text1"/>
                          <w:kern w:val="24"/>
                          <w:sz w:val="24"/>
                          <w:szCs w:val="24"/>
                        </w:rPr>
                        <w:t>Ineos</w:t>
                      </w:r>
                      <w:proofErr w:type="spellEnd"/>
                      <w:r w:rsidRPr="003B1BF5">
                        <w:rPr>
                          <w:rFonts w:eastAsia="Verdana"/>
                          <w:color w:val="000000" w:themeColor="text1"/>
                          <w:kern w:val="24"/>
                          <w:sz w:val="24"/>
                          <w:szCs w:val="24"/>
                        </w:rPr>
                        <w:t xml:space="preserve"> Composite completed the acquisition of the Ashland Composites polymer business. The company sells the product under the brand name of </w:t>
                      </w:r>
                      <w:proofErr w:type="spellStart"/>
                      <w:r w:rsidRPr="003B1BF5">
                        <w:rPr>
                          <w:rFonts w:eastAsia="Verdana"/>
                          <w:color w:val="000000" w:themeColor="text1"/>
                          <w:kern w:val="24"/>
                          <w:sz w:val="24"/>
                          <w:szCs w:val="24"/>
                        </w:rPr>
                        <w:t>Derakane</w:t>
                      </w:r>
                      <w:proofErr w:type="spellEnd"/>
                      <w:r w:rsidRPr="003B1BF5">
                        <w:rPr>
                          <w:rFonts w:eastAsia="Verdana"/>
                          <w:color w:val="000000" w:themeColor="text1"/>
                          <w:kern w:val="24"/>
                          <w:sz w:val="24"/>
                          <w:szCs w:val="24"/>
                        </w:rPr>
                        <w:t xml:space="preserve">, </w:t>
                      </w:r>
                      <w:proofErr w:type="spellStart"/>
                      <w:r w:rsidRPr="003B1BF5">
                        <w:rPr>
                          <w:rFonts w:eastAsia="Verdana"/>
                          <w:color w:val="000000" w:themeColor="text1"/>
                          <w:kern w:val="24"/>
                          <w:sz w:val="24"/>
                          <w:szCs w:val="24"/>
                        </w:rPr>
                        <w:t>Hetron</w:t>
                      </w:r>
                      <w:proofErr w:type="spellEnd"/>
                      <w:r w:rsidRPr="003B1BF5">
                        <w:rPr>
                          <w:rFonts w:eastAsia="Verdana"/>
                          <w:color w:val="000000" w:themeColor="text1"/>
                          <w:kern w:val="24"/>
                          <w:sz w:val="24"/>
                          <w:szCs w:val="24"/>
                        </w:rPr>
                        <w:t xml:space="preserve">, </w:t>
                      </w:r>
                      <w:proofErr w:type="spellStart"/>
                      <w:r w:rsidRPr="003B1BF5">
                        <w:rPr>
                          <w:rFonts w:eastAsia="Verdana"/>
                          <w:color w:val="000000" w:themeColor="text1"/>
                          <w:kern w:val="24"/>
                          <w:sz w:val="24"/>
                          <w:szCs w:val="24"/>
                        </w:rPr>
                        <w:t>Arotran</w:t>
                      </w:r>
                      <w:proofErr w:type="spellEnd"/>
                      <w:r w:rsidRPr="003B1BF5">
                        <w:rPr>
                          <w:rFonts w:eastAsia="Verdana"/>
                          <w:color w:val="000000" w:themeColor="text1"/>
                          <w:kern w:val="24"/>
                          <w:sz w:val="24"/>
                          <w:szCs w:val="24"/>
                        </w:rPr>
                        <w:t xml:space="preserve"> and </w:t>
                      </w:r>
                      <w:proofErr w:type="spellStart"/>
                      <w:r w:rsidRPr="003B1BF5">
                        <w:rPr>
                          <w:rFonts w:eastAsia="Verdana"/>
                          <w:color w:val="000000" w:themeColor="text1"/>
                          <w:kern w:val="24"/>
                          <w:sz w:val="24"/>
                          <w:szCs w:val="24"/>
                        </w:rPr>
                        <w:t>Signia</w:t>
                      </w:r>
                      <w:proofErr w:type="spellEnd"/>
                      <w:r w:rsidRPr="003B1BF5">
                        <w:rPr>
                          <w:rFonts w:eastAsia="Verdana"/>
                          <w:color w:val="000000" w:themeColor="text1"/>
                          <w:kern w:val="24"/>
                          <w:sz w:val="24"/>
                          <w:szCs w:val="24"/>
                        </w:rPr>
                        <w:t>.</w:t>
                      </w:r>
                    </w:p>
                  </w:txbxContent>
                </v:textbox>
              </v:rect>
            </w:pict>
          </mc:Fallback>
        </mc:AlternateContent>
      </w:r>
    </w:p>
    <w:p w14:paraId="2DC8ADD2" w14:textId="4A806175" w:rsidR="00EE4063" w:rsidRPr="000B521B" w:rsidRDefault="00EE4063" w:rsidP="00EE4063">
      <w:pPr>
        <w:rPr>
          <w:rFonts w:ascii="Arial" w:hAnsi="Arial" w:cs="Arial"/>
          <w:b/>
          <w:bCs/>
          <w:color w:val="000000" w:themeColor="text1"/>
          <w:sz w:val="24"/>
          <w:szCs w:val="24"/>
          <w:lang w:val="en-US"/>
        </w:rPr>
      </w:pPr>
    </w:p>
    <w:p w14:paraId="6A8CFB4A" w14:textId="77777777" w:rsidR="00EE4063" w:rsidRPr="000B521B" w:rsidRDefault="00EE4063" w:rsidP="00EE4063">
      <w:pPr>
        <w:rPr>
          <w:rFonts w:ascii="Arial" w:hAnsi="Arial" w:cs="Arial"/>
          <w:b/>
          <w:bCs/>
          <w:color w:val="000000" w:themeColor="text1"/>
          <w:sz w:val="24"/>
          <w:szCs w:val="24"/>
          <w:lang w:val="en-US"/>
        </w:rPr>
      </w:pPr>
    </w:p>
    <w:p w14:paraId="6AE7C44B" w14:textId="77777777" w:rsidR="00EE4063" w:rsidRPr="000B521B" w:rsidRDefault="00EE4063" w:rsidP="00EE4063">
      <w:pPr>
        <w:rPr>
          <w:rFonts w:ascii="Arial" w:hAnsi="Arial" w:cs="Arial"/>
          <w:b/>
          <w:bCs/>
          <w:color w:val="000000" w:themeColor="text1"/>
          <w:sz w:val="24"/>
          <w:szCs w:val="24"/>
          <w:lang w:val="en-US"/>
        </w:rPr>
      </w:pPr>
    </w:p>
    <w:p w14:paraId="0AD470AF" w14:textId="77777777" w:rsidR="00EE4063" w:rsidRPr="000B521B" w:rsidRDefault="00EE4063" w:rsidP="00EE4063">
      <w:pPr>
        <w:rPr>
          <w:rFonts w:ascii="Arial" w:hAnsi="Arial" w:cs="Arial"/>
          <w:b/>
          <w:bCs/>
          <w:color w:val="000000" w:themeColor="text1"/>
          <w:sz w:val="24"/>
          <w:szCs w:val="24"/>
          <w:lang w:val="en-US"/>
        </w:rPr>
      </w:pPr>
    </w:p>
    <w:p w14:paraId="3D613688" w14:textId="77777777" w:rsidR="00EE4063" w:rsidRPr="000B521B" w:rsidRDefault="00EE4063" w:rsidP="00EE4063">
      <w:pPr>
        <w:rPr>
          <w:rFonts w:ascii="Arial" w:hAnsi="Arial" w:cs="Arial"/>
          <w:b/>
          <w:bCs/>
          <w:color w:val="000000" w:themeColor="text1"/>
          <w:sz w:val="24"/>
          <w:szCs w:val="24"/>
          <w:lang w:val="en-US"/>
        </w:rPr>
      </w:pPr>
    </w:p>
    <w:p w14:paraId="589DBFF6" w14:textId="5A3D5CA8" w:rsidR="00EE4063" w:rsidRPr="000B521B" w:rsidRDefault="00EE4063" w:rsidP="00EE4063">
      <w:pPr>
        <w:rPr>
          <w:rFonts w:ascii="Arial" w:hAnsi="Arial" w:cs="Arial"/>
          <w:b/>
          <w:bCs/>
          <w:color w:val="000000" w:themeColor="text1"/>
          <w:sz w:val="24"/>
          <w:szCs w:val="24"/>
          <w:lang w:val="en-US"/>
        </w:rPr>
      </w:pPr>
    </w:p>
    <w:p w14:paraId="7F189170" w14:textId="4ED84480" w:rsidR="00477C5A" w:rsidRPr="000B521B" w:rsidRDefault="00477C5A" w:rsidP="00EE4063">
      <w:pPr>
        <w:rPr>
          <w:rFonts w:ascii="Arial" w:hAnsi="Arial" w:cs="Arial"/>
          <w:b/>
          <w:bCs/>
          <w:color w:val="000000" w:themeColor="text1"/>
          <w:sz w:val="24"/>
          <w:szCs w:val="24"/>
          <w:lang w:val="en-US"/>
        </w:rPr>
      </w:pPr>
    </w:p>
    <w:p w14:paraId="59C8C208" w14:textId="7F00126F" w:rsidR="00477C5A" w:rsidRPr="000B521B" w:rsidRDefault="00477C5A" w:rsidP="00EE4063">
      <w:pPr>
        <w:rPr>
          <w:rFonts w:ascii="Arial" w:hAnsi="Arial" w:cs="Arial"/>
          <w:b/>
          <w:bCs/>
          <w:color w:val="000000" w:themeColor="text1"/>
          <w:sz w:val="24"/>
          <w:szCs w:val="24"/>
          <w:lang w:val="en-US"/>
        </w:rPr>
      </w:pPr>
    </w:p>
    <w:p w14:paraId="40D0287B" w14:textId="007A112F" w:rsidR="00477C5A" w:rsidRPr="000B521B" w:rsidRDefault="00477C5A" w:rsidP="00EE4063">
      <w:pPr>
        <w:rPr>
          <w:rFonts w:ascii="Arial" w:hAnsi="Arial" w:cs="Arial"/>
          <w:b/>
          <w:bCs/>
          <w:color w:val="000000" w:themeColor="text1"/>
          <w:sz w:val="24"/>
          <w:szCs w:val="24"/>
          <w:lang w:val="en-US"/>
        </w:rPr>
      </w:pPr>
    </w:p>
    <w:p w14:paraId="65F1DC31" w14:textId="26DC036A" w:rsidR="00477C5A" w:rsidRPr="000B521B" w:rsidRDefault="00477C5A" w:rsidP="00EE4063">
      <w:pPr>
        <w:rPr>
          <w:rFonts w:ascii="Arial" w:hAnsi="Arial" w:cs="Arial"/>
          <w:b/>
          <w:bCs/>
          <w:color w:val="000000" w:themeColor="text1"/>
          <w:sz w:val="24"/>
          <w:szCs w:val="24"/>
          <w:lang w:val="en-US"/>
        </w:rPr>
      </w:pPr>
    </w:p>
    <w:p w14:paraId="3D2CCDBE" w14:textId="77777777" w:rsidR="00EE4063" w:rsidRPr="000B521B" w:rsidRDefault="00EE4063">
      <w:pPr>
        <w:rPr>
          <w:rFonts w:ascii="Arial" w:hAnsi="Arial" w:cs="Arial"/>
          <w:color w:val="000000" w:themeColor="text1"/>
        </w:rPr>
      </w:pPr>
    </w:p>
    <w:p w14:paraId="72913C61" w14:textId="77777777" w:rsidR="00912B14" w:rsidRPr="000B521B" w:rsidRDefault="00912B14" w:rsidP="00912B14">
      <w:pPr>
        <w:spacing w:line="360" w:lineRule="auto"/>
        <w:textAlignment w:val="baseline"/>
        <w:rPr>
          <w:rFonts w:ascii="Arial" w:hAnsi="Arial" w:cs="Arial"/>
          <w:b/>
          <w:bCs/>
          <w:sz w:val="24"/>
          <w:szCs w:val="24"/>
        </w:rPr>
      </w:pPr>
      <w:r w:rsidRPr="000B521B">
        <w:rPr>
          <w:rFonts w:ascii="Arial" w:hAnsi="Arial" w:cs="Arial"/>
          <w:b/>
          <w:bCs/>
          <w:sz w:val="24"/>
          <w:szCs w:val="24"/>
        </w:rPr>
        <w:t>3.2.3.2. Operating Efficiency</w:t>
      </w:r>
    </w:p>
    <w:p w14:paraId="047AE4D4" w14:textId="512E245D" w:rsidR="009E2A18" w:rsidRPr="000B521B" w:rsidRDefault="00912B14" w:rsidP="0061645E">
      <w:pPr>
        <w:spacing w:line="360" w:lineRule="auto"/>
        <w:textAlignment w:val="baseline"/>
        <w:rPr>
          <w:rFonts w:ascii="Arial" w:hAnsi="Arial" w:cs="Arial"/>
          <w:b/>
          <w:bCs/>
          <w:sz w:val="24"/>
          <w:szCs w:val="24"/>
        </w:rPr>
      </w:pPr>
      <w:r w:rsidRPr="000B521B">
        <w:rPr>
          <w:rFonts w:ascii="Arial" w:hAnsi="Arial" w:cs="Arial"/>
          <w:b/>
          <w:bCs/>
          <w:sz w:val="24"/>
          <w:szCs w:val="24"/>
        </w:rPr>
        <w:t>Europe Vinyl Ester Resin Operating Efficiency (Percentage), 2015-2030F</w:t>
      </w:r>
    </w:p>
    <w:p w14:paraId="3645D15C" w14:textId="2D73CFB5" w:rsidR="00023038" w:rsidRPr="000B521B" w:rsidRDefault="00AE05DC">
      <w:pPr>
        <w:rPr>
          <w:rFonts w:ascii="Arial" w:hAnsi="Arial" w:cs="Arial"/>
          <w:color w:val="000000" w:themeColor="text1"/>
        </w:rPr>
      </w:pPr>
      <w:r w:rsidRPr="000B521B">
        <w:rPr>
          <w:rFonts w:ascii="Arial" w:hAnsi="Arial" w:cs="Arial"/>
          <w:noProof/>
          <w:color w:val="000000" w:themeColor="text1"/>
        </w:rPr>
        <w:drawing>
          <wp:inline distT="0" distB="0" distL="0" distR="0" wp14:anchorId="364F61D4" wp14:editId="114CB7D9">
            <wp:extent cx="6429375" cy="2731325"/>
            <wp:effectExtent l="0" t="0" r="0" b="0"/>
            <wp:docPr id="17" name="Chart 17">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6B5B9056" w14:textId="6B962BB5" w:rsidR="00912B14" w:rsidRPr="000B521B" w:rsidRDefault="00363B4C" w:rsidP="00912B14">
      <w:pPr>
        <w:spacing w:line="360" w:lineRule="auto"/>
        <w:rPr>
          <w:rFonts w:ascii="Arial" w:eastAsia="Verdana" w:hAnsi="Arial" w:cs="Arial"/>
          <w:b/>
          <w:bCs/>
          <w:color w:val="000000"/>
          <w:kern w:val="24"/>
          <w:sz w:val="20"/>
          <w:szCs w:val="20"/>
        </w:rPr>
      </w:pPr>
      <w:r w:rsidRPr="000B521B">
        <w:rPr>
          <w:rFonts w:ascii="Arial" w:hAnsi="Arial" w:cs="Arial"/>
          <w:noProof/>
          <w:color w:val="000000" w:themeColor="text1"/>
        </w:rPr>
        <mc:AlternateContent>
          <mc:Choice Requires="wps">
            <w:drawing>
              <wp:anchor distT="0" distB="0" distL="114300" distR="114300" simplePos="0" relativeHeight="252104704" behindDoc="0" locked="0" layoutInCell="1" allowOverlap="1" wp14:anchorId="3CD75C49" wp14:editId="139E9DB0">
                <wp:simplePos x="0" y="0"/>
                <wp:positionH relativeFrom="column">
                  <wp:posOffset>3793490</wp:posOffset>
                </wp:positionH>
                <wp:positionV relativeFrom="paragraph">
                  <wp:posOffset>8890</wp:posOffset>
                </wp:positionV>
                <wp:extent cx="2588260" cy="200025"/>
                <wp:effectExtent l="0" t="0" r="0" b="0"/>
                <wp:wrapNone/>
                <wp:docPr id="165" name="TextBox 4"/>
                <wp:cNvGraphicFramePr/>
                <a:graphic xmlns:a="http://schemas.openxmlformats.org/drawingml/2006/main">
                  <a:graphicData uri="http://schemas.microsoft.com/office/word/2010/wordprocessingShape">
                    <wps:wsp>
                      <wps:cNvSpPr txBox="1"/>
                      <wps:spPr>
                        <a:xfrm>
                          <a:off x="0" y="0"/>
                          <a:ext cx="2588260" cy="200025"/>
                        </a:xfrm>
                        <a:prstGeom prst="rect">
                          <a:avLst/>
                        </a:prstGeom>
                        <a:noFill/>
                      </wps:spPr>
                      <wps:txbx>
                        <w:txbxContent>
                          <w:p w14:paraId="17A3DF2C"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3CD75C49" id="_x0000_s1095" type="#_x0000_t202" style="position:absolute;margin-left:298.7pt;margin-top:.7pt;width:203.8pt;height:15.7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" filled="f" stroked="f">
                <v:textbox style="mso-fit-shape-to-text:t">
                  <w:txbxContent>
                    <w:p w14:paraId="17A3DF2C"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39964D64" w14:textId="573D73F4" w:rsidR="00912B14" w:rsidRPr="000B521B" w:rsidRDefault="00912B14" w:rsidP="00912B14">
      <w:pPr>
        <w:spacing w:line="360" w:lineRule="auto"/>
        <w:rPr>
          <w:rFonts w:ascii="Arial" w:eastAsia="Verdana" w:hAnsi="Arial" w:cs="Arial"/>
          <w:b/>
          <w:bCs/>
          <w:color w:val="000000"/>
          <w:kern w:val="24"/>
          <w:sz w:val="20"/>
          <w:szCs w:val="20"/>
        </w:rPr>
      </w:pPr>
    </w:p>
    <w:p w14:paraId="2ED9D284" w14:textId="34EC86D7" w:rsidR="0068383C" w:rsidRPr="000B521B" w:rsidRDefault="0068383C">
      <w:pPr>
        <w:rPr>
          <w:rFonts w:ascii="Arial" w:hAnsi="Arial" w:cs="Arial"/>
          <w:color w:val="000000" w:themeColor="text1"/>
        </w:rPr>
      </w:pPr>
    </w:p>
    <w:p w14:paraId="70FDAB7D" w14:textId="512E63D7" w:rsidR="002B5C26" w:rsidRPr="000B521B" w:rsidRDefault="002B5C26">
      <w:pPr>
        <w:rPr>
          <w:rFonts w:ascii="Arial" w:hAnsi="Arial" w:cs="Arial"/>
          <w:color w:val="000000" w:themeColor="text1"/>
        </w:rPr>
      </w:pPr>
    </w:p>
    <w:p w14:paraId="0BA9911F" w14:textId="04565085" w:rsidR="00912B14" w:rsidRPr="000B521B" w:rsidRDefault="00912B14">
      <w:pPr>
        <w:rPr>
          <w:rFonts w:ascii="Arial" w:hAnsi="Arial" w:cs="Arial"/>
          <w:color w:val="000000" w:themeColor="text1"/>
        </w:rPr>
      </w:pPr>
    </w:p>
    <w:p w14:paraId="7E5BABA5" w14:textId="77777777" w:rsidR="002B5C26" w:rsidRPr="000B521B" w:rsidRDefault="002B5C26">
      <w:pPr>
        <w:rPr>
          <w:rFonts w:ascii="Arial" w:hAnsi="Arial" w:cs="Arial"/>
          <w:color w:val="000000" w:themeColor="text1"/>
        </w:rPr>
      </w:pPr>
    </w:p>
    <w:p w14:paraId="74EACC26" w14:textId="77777777" w:rsidR="00912B14" w:rsidRPr="000B521B" w:rsidRDefault="00912B14" w:rsidP="0061645E">
      <w:pPr>
        <w:spacing w:line="360" w:lineRule="auto"/>
        <w:rPr>
          <w:rFonts w:ascii="Arial" w:hAnsi="Arial" w:cs="Arial"/>
          <w:b/>
          <w:bCs/>
          <w:sz w:val="24"/>
          <w:szCs w:val="24"/>
        </w:rPr>
      </w:pPr>
      <w:r w:rsidRPr="000B521B">
        <w:rPr>
          <w:rFonts w:ascii="Arial" w:hAnsi="Arial" w:cs="Arial"/>
          <w:b/>
          <w:bCs/>
          <w:sz w:val="24"/>
          <w:szCs w:val="24"/>
        </w:rPr>
        <w:t>3.2.3.3. Demand By Application</w:t>
      </w:r>
    </w:p>
    <w:p w14:paraId="02950EB4" w14:textId="38E68D02" w:rsidR="00023038" w:rsidRPr="000B521B" w:rsidRDefault="00912B14" w:rsidP="0061645E">
      <w:pPr>
        <w:spacing w:line="360" w:lineRule="auto"/>
        <w:rPr>
          <w:rFonts w:ascii="Arial" w:hAnsi="Arial" w:cs="Arial"/>
          <w:b/>
          <w:bCs/>
          <w:sz w:val="24"/>
          <w:szCs w:val="24"/>
        </w:rPr>
      </w:pPr>
      <w:r w:rsidRPr="000B521B">
        <w:rPr>
          <w:rFonts w:ascii="Arial" w:hAnsi="Arial" w:cs="Arial"/>
          <w:b/>
          <w:bCs/>
          <w:sz w:val="24"/>
          <w:szCs w:val="24"/>
        </w:rPr>
        <w:t>Europe Vinyl Ester Resin Demand, By Application, By Volume</w:t>
      </w:r>
      <w:r w:rsidR="007C5B32" w:rsidRPr="000B521B">
        <w:rPr>
          <w:rFonts w:ascii="Arial" w:hAnsi="Arial" w:cs="Arial"/>
          <w:b/>
          <w:bCs/>
          <w:sz w:val="24"/>
          <w:szCs w:val="24"/>
        </w:rPr>
        <w:t xml:space="preserve"> (000’ Tonnes)</w:t>
      </w:r>
      <w:r w:rsidRPr="000B521B">
        <w:rPr>
          <w:rFonts w:ascii="Arial" w:hAnsi="Arial" w:cs="Arial"/>
          <w:b/>
          <w:bCs/>
          <w:sz w:val="24"/>
          <w:szCs w:val="24"/>
        </w:rPr>
        <w:t>, 2015–2030F</w:t>
      </w:r>
    </w:p>
    <w:p w14:paraId="50E79939" w14:textId="765C9C9F" w:rsidR="0069198A" w:rsidRPr="000B521B" w:rsidRDefault="0062149D">
      <w:pPr>
        <w:rPr>
          <w:rFonts w:ascii="Arial" w:hAnsi="Arial" w:cs="Arial"/>
          <w:color w:val="000000" w:themeColor="text1"/>
        </w:rPr>
      </w:pPr>
      <w:r w:rsidRPr="000B521B">
        <w:rPr>
          <w:rFonts w:ascii="Arial" w:hAnsi="Arial" w:cs="Arial"/>
          <w:b/>
          <w:noProof/>
          <w:color w:val="000000" w:themeColor="text1"/>
        </w:rPr>
        <mc:AlternateContent>
          <mc:Choice Requires="wps">
            <w:drawing>
              <wp:anchor distT="0" distB="0" distL="114300" distR="114300" simplePos="0" relativeHeight="252016640" behindDoc="0" locked="0" layoutInCell="1" allowOverlap="1" wp14:anchorId="00003767" wp14:editId="1859D7F5">
                <wp:simplePos x="0" y="0"/>
                <wp:positionH relativeFrom="margin">
                  <wp:posOffset>2905125</wp:posOffset>
                </wp:positionH>
                <wp:positionV relativeFrom="paragraph">
                  <wp:posOffset>2608077</wp:posOffset>
                </wp:positionV>
                <wp:extent cx="3297555" cy="307777"/>
                <wp:effectExtent l="0" t="0" r="0" b="0"/>
                <wp:wrapNone/>
                <wp:docPr id="247" name="TextBox 4"/>
                <wp:cNvGraphicFramePr/>
                <a:graphic xmlns:a="http://schemas.openxmlformats.org/drawingml/2006/main">
                  <a:graphicData uri="http://schemas.microsoft.com/office/word/2010/wordprocessingShape">
                    <wps:wsp>
                      <wps:cNvSpPr txBox="1"/>
                      <wps:spPr>
                        <a:xfrm>
                          <a:off x="0" y="0"/>
                          <a:ext cx="3297555" cy="307777"/>
                        </a:xfrm>
                        <a:prstGeom prst="rect">
                          <a:avLst/>
                        </a:prstGeom>
                        <a:noFill/>
                      </wps:spPr>
                      <wps:txbx>
                        <w:txbxContent>
                          <w:p w14:paraId="541E944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342B093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0003767" id="_x0000_s1096" type="#_x0000_t202" style="position:absolute;margin-left:228.75pt;margin-top:205.35pt;width:259.65pt;height:24.25pt;z-index:252016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" filled="f" stroked="f">
                <v:textbox style="mso-fit-shape-to-text:t">
                  <w:txbxContent>
                    <w:p w14:paraId="541E944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342B093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23038" w:rsidRPr="000B521B">
        <w:rPr>
          <w:rFonts w:ascii="Arial" w:hAnsi="Arial" w:cs="Arial"/>
          <w:noProof/>
          <w:color w:val="000000" w:themeColor="text1"/>
        </w:rPr>
        <w:drawing>
          <wp:inline distT="0" distB="0" distL="0" distR="0" wp14:anchorId="7E0573C7" wp14:editId="199A3619">
            <wp:extent cx="6410325" cy="2962275"/>
            <wp:effectExtent l="0" t="0" r="0" b="0"/>
            <wp:docPr id="20" name="Chart 20">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1665D529" w14:textId="13640492" w:rsidR="00214D2B" w:rsidRPr="000B521B" w:rsidRDefault="00214D2B" w:rsidP="00831834">
      <w:pPr>
        <w:spacing w:line="360" w:lineRule="auto"/>
        <w:jc w:val="both"/>
        <w:rPr>
          <w:rFonts w:ascii="Arial" w:hAnsi="Arial" w:cs="Arial"/>
          <w:color w:val="000000" w:themeColor="text1"/>
          <w:sz w:val="24"/>
          <w:szCs w:val="24"/>
        </w:rPr>
      </w:pPr>
    </w:p>
    <w:tbl>
      <w:tblPr>
        <w:tblW w:w="10184" w:type="dxa"/>
        <w:tblInd w:w="-185" w:type="dxa"/>
        <w:tblLook w:val="04A0" w:firstRow="1" w:lastRow="0" w:firstColumn="1" w:lastColumn="0" w:noHBand="0" w:noVBand="1"/>
      </w:tblPr>
      <w:tblGrid>
        <w:gridCol w:w="1950"/>
        <w:gridCol w:w="853"/>
        <w:gridCol w:w="853"/>
        <w:gridCol w:w="853"/>
        <w:gridCol w:w="855"/>
        <w:gridCol w:w="976"/>
        <w:gridCol w:w="971"/>
        <w:gridCol w:w="971"/>
        <w:gridCol w:w="971"/>
        <w:gridCol w:w="931"/>
      </w:tblGrid>
      <w:tr w:rsidR="008D1421" w:rsidRPr="000B521B" w14:paraId="409EC4FF" w14:textId="77777777" w:rsidTr="00881A72">
        <w:trPr>
          <w:trHeight w:val="486"/>
        </w:trPr>
        <w:tc>
          <w:tcPr>
            <w:tcW w:w="195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F1D8898" w14:textId="20AB9CD8" w:rsidR="008D1421" w:rsidRPr="000B521B"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 xml:space="preserve">Demand by </w:t>
            </w:r>
            <w:r w:rsidR="007C5B32" w:rsidRPr="000B521B">
              <w:rPr>
                <w:rFonts w:ascii="Arial" w:eastAsia="Times New Roman" w:hAnsi="Arial" w:cs="Arial"/>
                <w:b/>
                <w:bCs/>
                <w:color w:val="FFFFFF" w:themeColor="background1"/>
                <w:sz w:val="20"/>
                <w:szCs w:val="20"/>
                <w:lang w:val="en-US"/>
              </w:rPr>
              <w:t xml:space="preserve">Application (000’ </w:t>
            </w:r>
            <w:proofErr w:type="spellStart"/>
            <w:r w:rsidR="007C5B32" w:rsidRPr="000B521B">
              <w:rPr>
                <w:rFonts w:ascii="Arial" w:eastAsia="Times New Roman" w:hAnsi="Arial" w:cs="Arial"/>
                <w:b/>
                <w:bCs/>
                <w:color w:val="FFFFFF" w:themeColor="background1"/>
                <w:sz w:val="20"/>
                <w:szCs w:val="20"/>
                <w:lang w:val="en-US"/>
              </w:rPr>
              <w:t>Tonnes</w:t>
            </w:r>
            <w:proofErr w:type="spellEnd"/>
            <w:r w:rsidR="007C5B32" w:rsidRPr="000B521B">
              <w:rPr>
                <w:rFonts w:ascii="Arial" w:eastAsia="Times New Roman" w:hAnsi="Arial" w:cs="Arial"/>
                <w:b/>
                <w:bCs/>
                <w:color w:val="FFFFFF" w:themeColor="background1"/>
                <w:sz w:val="20"/>
                <w:szCs w:val="20"/>
                <w:lang w:val="en-US"/>
              </w:rPr>
              <w:t>)</w:t>
            </w:r>
          </w:p>
        </w:tc>
        <w:tc>
          <w:tcPr>
            <w:tcW w:w="853" w:type="dxa"/>
            <w:tcBorders>
              <w:top w:val="single" w:sz="4" w:space="0" w:color="auto"/>
              <w:left w:val="nil"/>
              <w:bottom w:val="single" w:sz="4" w:space="0" w:color="auto"/>
              <w:right w:val="single" w:sz="4" w:space="0" w:color="auto"/>
            </w:tcBorders>
            <w:shd w:val="clear" w:color="auto" w:fill="C00000"/>
            <w:noWrap/>
            <w:vAlign w:val="center"/>
            <w:hideMark/>
          </w:tcPr>
          <w:p w14:paraId="1B0DF62E"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2015</w:t>
            </w:r>
          </w:p>
        </w:tc>
        <w:tc>
          <w:tcPr>
            <w:tcW w:w="853" w:type="dxa"/>
            <w:tcBorders>
              <w:top w:val="single" w:sz="4" w:space="0" w:color="auto"/>
              <w:left w:val="nil"/>
              <w:bottom w:val="single" w:sz="4" w:space="0" w:color="auto"/>
              <w:right w:val="single" w:sz="4" w:space="0" w:color="auto"/>
            </w:tcBorders>
            <w:shd w:val="clear" w:color="auto" w:fill="C00000"/>
            <w:noWrap/>
            <w:vAlign w:val="center"/>
            <w:hideMark/>
          </w:tcPr>
          <w:p w14:paraId="01A9F6B7"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2016</w:t>
            </w:r>
          </w:p>
        </w:tc>
        <w:tc>
          <w:tcPr>
            <w:tcW w:w="853" w:type="dxa"/>
            <w:tcBorders>
              <w:top w:val="single" w:sz="4" w:space="0" w:color="auto"/>
              <w:left w:val="nil"/>
              <w:bottom w:val="single" w:sz="4" w:space="0" w:color="auto"/>
              <w:right w:val="single" w:sz="4" w:space="0" w:color="auto"/>
            </w:tcBorders>
            <w:shd w:val="clear" w:color="auto" w:fill="C00000"/>
            <w:noWrap/>
            <w:vAlign w:val="bottom"/>
            <w:hideMark/>
          </w:tcPr>
          <w:p w14:paraId="706A8034"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2017</w:t>
            </w:r>
          </w:p>
        </w:tc>
        <w:tc>
          <w:tcPr>
            <w:tcW w:w="855" w:type="dxa"/>
            <w:tcBorders>
              <w:top w:val="single" w:sz="4" w:space="0" w:color="auto"/>
              <w:left w:val="nil"/>
              <w:bottom w:val="single" w:sz="4" w:space="0" w:color="auto"/>
              <w:right w:val="single" w:sz="4" w:space="0" w:color="auto"/>
            </w:tcBorders>
            <w:shd w:val="clear" w:color="auto" w:fill="C00000"/>
            <w:noWrap/>
            <w:vAlign w:val="bottom"/>
            <w:hideMark/>
          </w:tcPr>
          <w:p w14:paraId="40C52DCC"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2018</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677AC77E"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2019</w:t>
            </w:r>
          </w:p>
        </w:tc>
        <w:tc>
          <w:tcPr>
            <w:tcW w:w="971" w:type="dxa"/>
            <w:tcBorders>
              <w:top w:val="single" w:sz="4" w:space="0" w:color="auto"/>
              <w:left w:val="nil"/>
              <w:bottom w:val="single" w:sz="4" w:space="0" w:color="auto"/>
              <w:right w:val="single" w:sz="4" w:space="0" w:color="auto"/>
            </w:tcBorders>
            <w:shd w:val="clear" w:color="auto" w:fill="C00000"/>
            <w:noWrap/>
            <w:vAlign w:val="bottom"/>
            <w:hideMark/>
          </w:tcPr>
          <w:p w14:paraId="6C442B8D"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2020</w:t>
            </w:r>
          </w:p>
        </w:tc>
        <w:tc>
          <w:tcPr>
            <w:tcW w:w="971" w:type="dxa"/>
            <w:tcBorders>
              <w:top w:val="single" w:sz="4" w:space="0" w:color="auto"/>
              <w:left w:val="nil"/>
              <w:bottom w:val="single" w:sz="4" w:space="0" w:color="auto"/>
              <w:right w:val="single" w:sz="4" w:space="0" w:color="auto"/>
            </w:tcBorders>
            <w:shd w:val="clear" w:color="auto" w:fill="C00000"/>
            <w:noWrap/>
            <w:vAlign w:val="bottom"/>
            <w:hideMark/>
          </w:tcPr>
          <w:p w14:paraId="0E47A6F4"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2021E</w:t>
            </w:r>
          </w:p>
        </w:tc>
        <w:tc>
          <w:tcPr>
            <w:tcW w:w="971" w:type="dxa"/>
            <w:tcBorders>
              <w:top w:val="single" w:sz="4" w:space="0" w:color="auto"/>
              <w:left w:val="nil"/>
              <w:bottom w:val="single" w:sz="4" w:space="0" w:color="auto"/>
              <w:right w:val="single" w:sz="4" w:space="0" w:color="auto"/>
            </w:tcBorders>
            <w:shd w:val="clear" w:color="auto" w:fill="C00000"/>
            <w:noWrap/>
            <w:vAlign w:val="bottom"/>
            <w:hideMark/>
          </w:tcPr>
          <w:p w14:paraId="5928492C"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2025F</w:t>
            </w:r>
          </w:p>
        </w:tc>
        <w:tc>
          <w:tcPr>
            <w:tcW w:w="931"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54058E2"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2030F</w:t>
            </w:r>
          </w:p>
        </w:tc>
      </w:tr>
      <w:tr w:rsidR="008D1421" w:rsidRPr="000B521B" w14:paraId="4859D59C" w14:textId="77777777" w:rsidTr="00881A72">
        <w:trPr>
          <w:trHeight w:val="573"/>
        </w:trPr>
        <w:tc>
          <w:tcPr>
            <w:tcW w:w="1950" w:type="dxa"/>
            <w:tcBorders>
              <w:top w:val="nil"/>
              <w:left w:val="single" w:sz="4" w:space="0" w:color="auto"/>
              <w:bottom w:val="single" w:sz="4" w:space="0" w:color="auto"/>
              <w:right w:val="single" w:sz="4" w:space="0" w:color="auto"/>
            </w:tcBorders>
            <w:shd w:val="clear" w:color="000000" w:fill="FFFFFF"/>
            <w:noWrap/>
            <w:vAlign w:val="bottom"/>
            <w:hideMark/>
          </w:tcPr>
          <w:p w14:paraId="25F83DE2" w14:textId="77777777" w:rsidR="008D1421" w:rsidRPr="000B521B" w:rsidRDefault="008D1421" w:rsidP="00E03735">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Pipes &amp; Tanks</w:t>
            </w:r>
          </w:p>
        </w:tc>
        <w:tc>
          <w:tcPr>
            <w:tcW w:w="853" w:type="dxa"/>
            <w:tcBorders>
              <w:top w:val="nil"/>
              <w:left w:val="nil"/>
              <w:bottom w:val="single" w:sz="4" w:space="0" w:color="auto"/>
              <w:right w:val="single" w:sz="4" w:space="0" w:color="auto"/>
            </w:tcBorders>
            <w:shd w:val="clear" w:color="000000" w:fill="FFFFFF"/>
            <w:noWrap/>
            <w:vAlign w:val="bottom"/>
            <w:hideMark/>
          </w:tcPr>
          <w:p w14:paraId="3F6AD960" w14:textId="39852C47"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100</w:t>
            </w:r>
          </w:p>
        </w:tc>
        <w:tc>
          <w:tcPr>
            <w:tcW w:w="853" w:type="dxa"/>
            <w:tcBorders>
              <w:top w:val="nil"/>
              <w:left w:val="nil"/>
              <w:bottom w:val="single" w:sz="4" w:space="0" w:color="auto"/>
              <w:right w:val="single" w:sz="4" w:space="0" w:color="auto"/>
            </w:tcBorders>
            <w:shd w:val="clear" w:color="000000" w:fill="FFFFFF"/>
            <w:noWrap/>
            <w:vAlign w:val="bottom"/>
            <w:hideMark/>
          </w:tcPr>
          <w:p w14:paraId="0121FC4A" w14:textId="3E49ED65"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103</w:t>
            </w:r>
          </w:p>
        </w:tc>
        <w:tc>
          <w:tcPr>
            <w:tcW w:w="853" w:type="dxa"/>
            <w:tcBorders>
              <w:top w:val="nil"/>
              <w:left w:val="nil"/>
              <w:bottom w:val="single" w:sz="4" w:space="0" w:color="auto"/>
              <w:right w:val="single" w:sz="4" w:space="0" w:color="auto"/>
            </w:tcBorders>
            <w:shd w:val="clear" w:color="000000" w:fill="FFFFFF"/>
            <w:noWrap/>
            <w:vAlign w:val="bottom"/>
            <w:hideMark/>
          </w:tcPr>
          <w:p w14:paraId="0FD85025" w14:textId="6A087BF7"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105</w:t>
            </w:r>
          </w:p>
        </w:tc>
        <w:tc>
          <w:tcPr>
            <w:tcW w:w="855" w:type="dxa"/>
            <w:tcBorders>
              <w:top w:val="nil"/>
              <w:left w:val="nil"/>
              <w:bottom w:val="single" w:sz="4" w:space="0" w:color="auto"/>
              <w:right w:val="single" w:sz="4" w:space="0" w:color="auto"/>
            </w:tcBorders>
            <w:shd w:val="clear" w:color="000000" w:fill="FFFFFF"/>
            <w:noWrap/>
            <w:vAlign w:val="bottom"/>
            <w:hideMark/>
          </w:tcPr>
          <w:p w14:paraId="788743D3" w14:textId="2EA1CAE4"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109</w:t>
            </w:r>
          </w:p>
        </w:tc>
        <w:tc>
          <w:tcPr>
            <w:tcW w:w="976" w:type="dxa"/>
            <w:tcBorders>
              <w:top w:val="nil"/>
              <w:left w:val="nil"/>
              <w:bottom w:val="single" w:sz="4" w:space="0" w:color="auto"/>
              <w:right w:val="single" w:sz="4" w:space="0" w:color="auto"/>
            </w:tcBorders>
            <w:shd w:val="clear" w:color="000000" w:fill="FFFFFF"/>
            <w:noWrap/>
            <w:vAlign w:val="bottom"/>
            <w:hideMark/>
          </w:tcPr>
          <w:p w14:paraId="7841FDAE" w14:textId="3692D29E"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111</w:t>
            </w:r>
          </w:p>
        </w:tc>
        <w:tc>
          <w:tcPr>
            <w:tcW w:w="971" w:type="dxa"/>
            <w:tcBorders>
              <w:top w:val="nil"/>
              <w:left w:val="nil"/>
              <w:bottom w:val="single" w:sz="4" w:space="0" w:color="auto"/>
              <w:right w:val="single" w:sz="4" w:space="0" w:color="auto"/>
            </w:tcBorders>
            <w:shd w:val="clear" w:color="000000" w:fill="FFFFFF"/>
            <w:noWrap/>
            <w:vAlign w:val="bottom"/>
            <w:hideMark/>
          </w:tcPr>
          <w:p w14:paraId="16AE06C2" w14:textId="50E3B541"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104</w:t>
            </w:r>
          </w:p>
        </w:tc>
        <w:tc>
          <w:tcPr>
            <w:tcW w:w="971" w:type="dxa"/>
            <w:tcBorders>
              <w:top w:val="nil"/>
              <w:left w:val="nil"/>
              <w:bottom w:val="single" w:sz="4" w:space="0" w:color="auto"/>
              <w:right w:val="single" w:sz="4" w:space="0" w:color="auto"/>
            </w:tcBorders>
            <w:shd w:val="clear" w:color="000000" w:fill="FFFFFF"/>
            <w:noWrap/>
            <w:vAlign w:val="bottom"/>
            <w:hideMark/>
          </w:tcPr>
          <w:p w14:paraId="2D45EE69" w14:textId="757ADF14"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110</w:t>
            </w:r>
          </w:p>
        </w:tc>
        <w:tc>
          <w:tcPr>
            <w:tcW w:w="971" w:type="dxa"/>
            <w:tcBorders>
              <w:top w:val="nil"/>
              <w:left w:val="nil"/>
              <w:bottom w:val="single" w:sz="4" w:space="0" w:color="auto"/>
              <w:right w:val="single" w:sz="4" w:space="0" w:color="auto"/>
            </w:tcBorders>
            <w:shd w:val="clear" w:color="000000" w:fill="FFFFFF"/>
            <w:noWrap/>
            <w:vAlign w:val="bottom"/>
            <w:hideMark/>
          </w:tcPr>
          <w:p w14:paraId="299C438B" w14:textId="2A55627B"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134</w:t>
            </w:r>
          </w:p>
        </w:tc>
        <w:tc>
          <w:tcPr>
            <w:tcW w:w="931" w:type="dxa"/>
            <w:tcBorders>
              <w:top w:val="nil"/>
              <w:left w:val="nil"/>
              <w:bottom w:val="single" w:sz="4" w:space="0" w:color="auto"/>
              <w:right w:val="single" w:sz="4" w:space="0" w:color="auto"/>
            </w:tcBorders>
            <w:shd w:val="clear" w:color="000000" w:fill="FFFFFF"/>
            <w:noWrap/>
            <w:vAlign w:val="bottom"/>
            <w:hideMark/>
          </w:tcPr>
          <w:p w14:paraId="61BDC5CB" w14:textId="1EBC6F95"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166</w:t>
            </w:r>
          </w:p>
        </w:tc>
      </w:tr>
      <w:tr w:rsidR="008D1421" w:rsidRPr="000B521B" w14:paraId="60C3BDB5" w14:textId="77777777" w:rsidTr="00881A72">
        <w:trPr>
          <w:trHeight w:val="573"/>
        </w:trPr>
        <w:tc>
          <w:tcPr>
            <w:tcW w:w="1950" w:type="dxa"/>
            <w:tcBorders>
              <w:top w:val="nil"/>
              <w:left w:val="single" w:sz="4" w:space="0" w:color="auto"/>
              <w:bottom w:val="single" w:sz="4" w:space="0" w:color="auto"/>
              <w:right w:val="single" w:sz="4" w:space="0" w:color="auto"/>
            </w:tcBorders>
            <w:shd w:val="clear" w:color="000000" w:fill="FFFFFF"/>
            <w:noWrap/>
            <w:vAlign w:val="bottom"/>
            <w:hideMark/>
          </w:tcPr>
          <w:p w14:paraId="3964ABD9" w14:textId="77777777" w:rsidR="008D1421" w:rsidRPr="000B521B" w:rsidRDefault="008D1421" w:rsidP="00E03735">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Marine Components</w:t>
            </w:r>
          </w:p>
        </w:tc>
        <w:tc>
          <w:tcPr>
            <w:tcW w:w="853" w:type="dxa"/>
            <w:tcBorders>
              <w:top w:val="nil"/>
              <w:left w:val="nil"/>
              <w:bottom w:val="single" w:sz="4" w:space="0" w:color="auto"/>
              <w:right w:val="single" w:sz="4" w:space="0" w:color="auto"/>
            </w:tcBorders>
            <w:shd w:val="clear" w:color="000000" w:fill="FFFFFF"/>
            <w:noWrap/>
            <w:vAlign w:val="bottom"/>
            <w:hideMark/>
          </w:tcPr>
          <w:p w14:paraId="66216611" w14:textId="3B159ABF"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29</w:t>
            </w:r>
          </w:p>
        </w:tc>
        <w:tc>
          <w:tcPr>
            <w:tcW w:w="853" w:type="dxa"/>
            <w:tcBorders>
              <w:top w:val="nil"/>
              <w:left w:val="nil"/>
              <w:bottom w:val="single" w:sz="4" w:space="0" w:color="auto"/>
              <w:right w:val="single" w:sz="4" w:space="0" w:color="auto"/>
            </w:tcBorders>
            <w:shd w:val="clear" w:color="000000" w:fill="FFFFFF"/>
            <w:noWrap/>
            <w:vAlign w:val="bottom"/>
            <w:hideMark/>
          </w:tcPr>
          <w:p w14:paraId="2A5589E5" w14:textId="5F81EDB2"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30</w:t>
            </w:r>
          </w:p>
        </w:tc>
        <w:tc>
          <w:tcPr>
            <w:tcW w:w="853" w:type="dxa"/>
            <w:tcBorders>
              <w:top w:val="nil"/>
              <w:left w:val="nil"/>
              <w:bottom w:val="single" w:sz="4" w:space="0" w:color="auto"/>
              <w:right w:val="single" w:sz="4" w:space="0" w:color="auto"/>
            </w:tcBorders>
            <w:shd w:val="clear" w:color="000000" w:fill="FFFFFF"/>
            <w:noWrap/>
            <w:vAlign w:val="bottom"/>
            <w:hideMark/>
          </w:tcPr>
          <w:p w14:paraId="2E97E95D" w14:textId="144D332A"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30</w:t>
            </w:r>
          </w:p>
        </w:tc>
        <w:tc>
          <w:tcPr>
            <w:tcW w:w="855" w:type="dxa"/>
            <w:tcBorders>
              <w:top w:val="nil"/>
              <w:left w:val="nil"/>
              <w:bottom w:val="single" w:sz="4" w:space="0" w:color="auto"/>
              <w:right w:val="single" w:sz="4" w:space="0" w:color="auto"/>
            </w:tcBorders>
            <w:shd w:val="clear" w:color="000000" w:fill="FFFFFF"/>
            <w:noWrap/>
            <w:vAlign w:val="bottom"/>
            <w:hideMark/>
          </w:tcPr>
          <w:p w14:paraId="14E06017" w14:textId="415A5433"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31</w:t>
            </w:r>
          </w:p>
        </w:tc>
        <w:tc>
          <w:tcPr>
            <w:tcW w:w="976" w:type="dxa"/>
            <w:tcBorders>
              <w:top w:val="nil"/>
              <w:left w:val="nil"/>
              <w:bottom w:val="single" w:sz="4" w:space="0" w:color="auto"/>
              <w:right w:val="single" w:sz="4" w:space="0" w:color="auto"/>
            </w:tcBorders>
            <w:shd w:val="clear" w:color="000000" w:fill="FFFFFF"/>
            <w:noWrap/>
            <w:vAlign w:val="bottom"/>
            <w:hideMark/>
          </w:tcPr>
          <w:p w14:paraId="7ED31AE2" w14:textId="26C6721E"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32</w:t>
            </w:r>
          </w:p>
        </w:tc>
        <w:tc>
          <w:tcPr>
            <w:tcW w:w="971" w:type="dxa"/>
            <w:tcBorders>
              <w:top w:val="nil"/>
              <w:left w:val="nil"/>
              <w:bottom w:val="single" w:sz="4" w:space="0" w:color="auto"/>
              <w:right w:val="single" w:sz="4" w:space="0" w:color="auto"/>
            </w:tcBorders>
            <w:shd w:val="clear" w:color="000000" w:fill="FFFFFF"/>
            <w:noWrap/>
            <w:vAlign w:val="bottom"/>
            <w:hideMark/>
          </w:tcPr>
          <w:p w14:paraId="03BB49B7" w14:textId="02C23DE4"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30</w:t>
            </w:r>
          </w:p>
        </w:tc>
        <w:tc>
          <w:tcPr>
            <w:tcW w:w="971" w:type="dxa"/>
            <w:tcBorders>
              <w:top w:val="nil"/>
              <w:left w:val="nil"/>
              <w:bottom w:val="single" w:sz="4" w:space="0" w:color="auto"/>
              <w:right w:val="single" w:sz="4" w:space="0" w:color="auto"/>
            </w:tcBorders>
            <w:shd w:val="clear" w:color="000000" w:fill="FFFFFF"/>
            <w:noWrap/>
            <w:vAlign w:val="bottom"/>
            <w:hideMark/>
          </w:tcPr>
          <w:p w14:paraId="43079D77" w14:textId="05C33FD3"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32</w:t>
            </w:r>
          </w:p>
        </w:tc>
        <w:tc>
          <w:tcPr>
            <w:tcW w:w="971" w:type="dxa"/>
            <w:tcBorders>
              <w:top w:val="nil"/>
              <w:left w:val="nil"/>
              <w:bottom w:val="single" w:sz="4" w:space="0" w:color="auto"/>
              <w:right w:val="single" w:sz="4" w:space="0" w:color="auto"/>
            </w:tcBorders>
            <w:shd w:val="clear" w:color="000000" w:fill="FFFFFF"/>
            <w:noWrap/>
            <w:vAlign w:val="bottom"/>
            <w:hideMark/>
          </w:tcPr>
          <w:p w14:paraId="673C6CD1" w14:textId="2E212476"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39</w:t>
            </w:r>
          </w:p>
        </w:tc>
        <w:tc>
          <w:tcPr>
            <w:tcW w:w="931" w:type="dxa"/>
            <w:tcBorders>
              <w:top w:val="nil"/>
              <w:left w:val="nil"/>
              <w:bottom w:val="single" w:sz="4" w:space="0" w:color="auto"/>
              <w:right w:val="single" w:sz="4" w:space="0" w:color="auto"/>
            </w:tcBorders>
            <w:shd w:val="clear" w:color="000000" w:fill="FFFFFF"/>
            <w:noWrap/>
            <w:vAlign w:val="bottom"/>
            <w:hideMark/>
          </w:tcPr>
          <w:p w14:paraId="4C3678C3" w14:textId="79A1C491"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48</w:t>
            </w:r>
          </w:p>
        </w:tc>
      </w:tr>
      <w:tr w:rsidR="008D1421" w:rsidRPr="000B521B" w14:paraId="79949DE3" w14:textId="77777777" w:rsidTr="00881A72">
        <w:trPr>
          <w:trHeight w:val="573"/>
        </w:trPr>
        <w:tc>
          <w:tcPr>
            <w:tcW w:w="1950" w:type="dxa"/>
            <w:tcBorders>
              <w:top w:val="nil"/>
              <w:left w:val="single" w:sz="4" w:space="0" w:color="auto"/>
              <w:bottom w:val="single" w:sz="4" w:space="0" w:color="auto"/>
              <w:right w:val="single" w:sz="4" w:space="0" w:color="auto"/>
            </w:tcBorders>
            <w:shd w:val="clear" w:color="000000" w:fill="FFFFFF"/>
            <w:noWrap/>
            <w:vAlign w:val="bottom"/>
            <w:hideMark/>
          </w:tcPr>
          <w:p w14:paraId="5051C609" w14:textId="77777777" w:rsidR="008D1421" w:rsidRPr="000B521B" w:rsidRDefault="008D1421" w:rsidP="00E03735">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Renewables</w:t>
            </w:r>
          </w:p>
        </w:tc>
        <w:tc>
          <w:tcPr>
            <w:tcW w:w="853" w:type="dxa"/>
            <w:tcBorders>
              <w:top w:val="nil"/>
              <w:left w:val="nil"/>
              <w:bottom w:val="single" w:sz="4" w:space="0" w:color="auto"/>
              <w:right w:val="single" w:sz="4" w:space="0" w:color="auto"/>
            </w:tcBorders>
            <w:shd w:val="clear" w:color="000000" w:fill="FFFFFF"/>
            <w:noWrap/>
            <w:vAlign w:val="bottom"/>
            <w:hideMark/>
          </w:tcPr>
          <w:p w14:paraId="6C2715B8" w14:textId="466FD2E2"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w:t>
            </w:r>
          </w:p>
        </w:tc>
        <w:tc>
          <w:tcPr>
            <w:tcW w:w="853" w:type="dxa"/>
            <w:tcBorders>
              <w:top w:val="nil"/>
              <w:left w:val="nil"/>
              <w:bottom w:val="single" w:sz="4" w:space="0" w:color="auto"/>
              <w:right w:val="single" w:sz="4" w:space="0" w:color="auto"/>
            </w:tcBorders>
            <w:shd w:val="clear" w:color="000000" w:fill="FFFFFF"/>
            <w:noWrap/>
            <w:vAlign w:val="bottom"/>
            <w:hideMark/>
          </w:tcPr>
          <w:p w14:paraId="32791481" w14:textId="75CA1978"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w:t>
            </w:r>
          </w:p>
        </w:tc>
        <w:tc>
          <w:tcPr>
            <w:tcW w:w="853" w:type="dxa"/>
            <w:tcBorders>
              <w:top w:val="nil"/>
              <w:left w:val="nil"/>
              <w:bottom w:val="single" w:sz="4" w:space="0" w:color="auto"/>
              <w:right w:val="single" w:sz="4" w:space="0" w:color="auto"/>
            </w:tcBorders>
            <w:shd w:val="clear" w:color="000000" w:fill="FFFFFF"/>
            <w:noWrap/>
            <w:vAlign w:val="bottom"/>
            <w:hideMark/>
          </w:tcPr>
          <w:p w14:paraId="6A1458A0" w14:textId="626FFADB"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w:t>
            </w:r>
          </w:p>
        </w:tc>
        <w:tc>
          <w:tcPr>
            <w:tcW w:w="855" w:type="dxa"/>
            <w:tcBorders>
              <w:top w:val="nil"/>
              <w:left w:val="nil"/>
              <w:bottom w:val="single" w:sz="4" w:space="0" w:color="auto"/>
              <w:right w:val="single" w:sz="4" w:space="0" w:color="auto"/>
            </w:tcBorders>
            <w:shd w:val="clear" w:color="000000" w:fill="FFFFFF"/>
            <w:noWrap/>
            <w:vAlign w:val="bottom"/>
            <w:hideMark/>
          </w:tcPr>
          <w:p w14:paraId="2998E212" w14:textId="41837655"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w:t>
            </w:r>
          </w:p>
        </w:tc>
        <w:tc>
          <w:tcPr>
            <w:tcW w:w="976" w:type="dxa"/>
            <w:tcBorders>
              <w:top w:val="nil"/>
              <w:left w:val="nil"/>
              <w:bottom w:val="single" w:sz="4" w:space="0" w:color="auto"/>
              <w:right w:val="single" w:sz="4" w:space="0" w:color="auto"/>
            </w:tcBorders>
            <w:shd w:val="clear" w:color="000000" w:fill="FFFFFF"/>
            <w:noWrap/>
            <w:vAlign w:val="bottom"/>
            <w:hideMark/>
          </w:tcPr>
          <w:p w14:paraId="69258E40" w14:textId="49B135A2"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w:t>
            </w:r>
          </w:p>
        </w:tc>
        <w:tc>
          <w:tcPr>
            <w:tcW w:w="971" w:type="dxa"/>
            <w:tcBorders>
              <w:top w:val="nil"/>
              <w:left w:val="nil"/>
              <w:bottom w:val="single" w:sz="4" w:space="0" w:color="auto"/>
              <w:right w:val="single" w:sz="4" w:space="0" w:color="auto"/>
            </w:tcBorders>
            <w:shd w:val="clear" w:color="000000" w:fill="FFFFFF"/>
            <w:noWrap/>
            <w:vAlign w:val="bottom"/>
            <w:hideMark/>
          </w:tcPr>
          <w:p w14:paraId="60CF128D" w14:textId="376800CC"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w:t>
            </w:r>
          </w:p>
        </w:tc>
        <w:tc>
          <w:tcPr>
            <w:tcW w:w="971" w:type="dxa"/>
            <w:tcBorders>
              <w:top w:val="nil"/>
              <w:left w:val="nil"/>
              <w:bottom w:val="single" w:sz="4" w:space="0" w:color="auto"/>
              <w:right w:val="single" w:sz="4" w:space="0" w:color="auto"/>
            </w:tcBorders>
            <w:shd w:val="clear" w:color="000000" w:fill="FFFFFF"/>
            <w:noWrap/>
            <w:vAlign w:val="bottom"/>
            <w:hideMark/>
          </w:tcPr>
          <w:p w14:paraId="03079B3F" w14:textId="35D44BB1"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w:t>
            </w:r>
          </w:p>
        </w:tc>
        <w:tc>
          <w:tcPr>
            <w:tcW w:w="971" w:type="dxa"/>
            <w:tcBorders>
              <w:top w:val="nil"/>
              <w:left w:val="nil"/>
              <w:bottom w:val="single" w:sz="4" w:space="0" w:color="auto"/>
              <w:right w:val="single" w:sz="4" w:space="0" w:color="auto"/>
            </w:tcBorders>
            <w:shd w:val="clear" w:color="000000" w:fill="FFFFFF"/>
            <w:noWrap/>
            <w:vAlign w:val="bottom"/>
            <w:hideMark/>
          </w:tcPr>
          <w:p w14:paraId="776CDE47" w14:textId="6813926D"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13</w:t>
            </w:r>
          </w:p>
        </w:tc>
        <w:tc>
          <w:tcPr>
            <w:tcW w:w="931" w:type="dxa"/>
            <w:tcBorders>
              <w:top w:val="nil"/>
              <w:left w:val="nil"/>
              <w:bottom w:val="single" w:sz="4" w:space="0" w:color="auto"/>
              <w:right w:val="single" w:sz="4" w:space="0" w:color="auto"/>
            </w:tcBorders>
            <w:shd w:val="clear" w:color="000000" w:fill="FFFFFF"/>
            <w:noWrap/>
            <w:vAlign w:val="bottom"/>
            <w:hideMark/>
          </w:tcPr>
          <w:p w14:paraId="3806D7E1" w14:textId="58E1D4A3"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w:t>
            </w:r>
          </w:p>
        </w:tc>
      </w:tr>
      <w:tr w:rsidR="008D1421" w:rsidRPr="000B521B" w14:paraId="0A178705" w14:textId="77777777" w:rsidTr="00881A72">
        <w:trPr>
          <w:trHeight w:val="573"/>
        </w:trPr>
        <w:tc>
          <w:tcPr>
            <w:tcW w:w="1950" w:type="dxa"/>
            <w:tcBorders>
              <w:top w:val="nil"/>
              <w:left w:val="single" w:sz="4" w:space="0" w:color="auto"/>
              <w:bottom w:val="single" w:sz="4" w:space="0" w:color="auto"/>
              <w:right w:val="single" w:sz="4" w:space="0" w:color="auto"/>
            </w:tcBorders>
            <w:shd w:val="clear" w:color="000000" w:fill="FFFFFF"/>
            <w:noWrap/>
            <w:vAlign w:val="bottom"/>
            <w:hideMark/>
          </w:tcPr>
          <w:p w14:paraId="557A14C9" w14:textId="77777777" w:rsidR="008D1421" w:rsidRPr="000B521B" w:rsidRDefault="008D1421" w:rsidP="00E03735">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Others</w:t>
            </w:r>
          </w:p>
        </w:tc>
        <w:tc>
          <w:tcPr>
            <w:tcW w:w="853" w:type="dxa"/>
            <w:tcBorders>
              <w:top w:val="nil"/>
              <w:left w:val="nil"/>
              <w:bottom w:val="single" w:sz="4" w:space="0" w:color="auto"/>
              <w:right w:val="single" w:sz="4" w:space="0" w:color="auto"/>
            </w:tcBorders>
            <w:shd w:val="clear" w:color="000000" w:fill="FFFFFF"/>
            <w:noWrap/>
            <w:vAlign w:val="bottom"/>
            <w:hideMark/>
          </w:tcPr>
          <w:p w14:paraId="477C3EA8" w14:textId="325582F6"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32</w:t>
            </w:r>
          </w:p>
        </w:tc>
        <w:tc>
          <w:tcPr>
            <w:tcW w:w="853" w:type="dxa"/>
            <w:tcBorders>
              <w:top w:val="nil"/>
              <w:left w:val="nil"/>
              <w:bottom w:val="single" w:sz="4" w:space="0" w:color="auto"/>
              <w:right w:val="single" w:sz="4" w:space="0" w:color="auto"/>
            </w:tcBorders>
            <w:shd w:val="clear" w:color="000000" w:fill="FFFFFF"/>
            <w:noWrap/>
            <w:vAlign w:val="bottom"/>
            <w:hideMark/>
          </w:tcPr>
          <w:p w14:paraId="047C927E" w14:textId="000C9FB5"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33</w:t>
            </w:r>
          </w:p>
        </w:tc>
        <w:tc>
          <w:tcPr>
            <w:tcW w:w="853" w:type="dxa"/>
            <w:tcBorders>
              <w:top w:val="nil"/>
              <w:left w:val="nil"/>
              <w:bottom w:val="single" w:sz="4" w:space="0" w:color="auto"/>
              <w:right w:val="single" w:sz="4" w:space="0" w:color="auto"/>
            </w:tcBorders>
            <w:shd w:val="clear" w:color="000000" w:fill="FFFFFF"/>
            <w:noWrap/>
            <w:vAlign w:val="bottom"/>
            <w:hideMark/>
          </w:tcPr>
          <w:p w14:paraId="3A0CAEFC" w14:textId="5EB520E6"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34</w:t>
            </w:r>
          </w:p>
        </w:tc>
        <w:tc>
          <w:tcPr>
            <w:tcW w:w="855" w:type="dxa"/>
            <w:tcBorders>
              <w:top w:val="nil"/>
              <w:left w:val="nil"/>
              <w:bottom w:val="single" w:sz="4" w:space="0" w:color="auto"/>
              <w:right w:val="single" w:sz="4" w:space="0" w:color="auto"/>
            </w:tcBorders>
            <w:shd w:val="clear" w:color="000000" w:fill="FFFFFF"/>
            <w:noWrap/>
            <w:vAlign w:val="bottom"/>
            <w:hideMark/>
          </w:tcPr>
          <w:p w14:paraId="13A1D0C4" w14:textId="774234B0"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35</w:t>
            </w:r>
          </w:p>
        </w:tc>
        <w:tc>
          <w:tcPr>
            <w:tcW w:w="976" w:type="dxa"/>
            <w:tcBorders>
              <w:top w:val="nil"/>
              <w:left w:val="nil"/>
              <w:bottom w:val="single" w:sz="4" w:space="0" w:color="auto"/>
              <w:right w:val="single" w:sz="4" w:space="0" w:color="auto"/>
            </w:tcBorders>
            <w:shd w:val="clear" w:color="000000" w:fill="FFFFFF"/>
            <w:noWrap/>
            <w:vAlign w:val="bottom"/>
            <w:hideMark/>
          </w:tcPr>
          <w:p w14:paraId="41D2B32A" w14:textId="1CE58E85"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36</w:t>
            </w:r>
          </w:p>
        </w:tc>
        <w:tc>
          <w:tcPr>
            <w:tcW w:w="971" w:type="dxa"/>
            <w:tcBorders>
              <w:top w:val="nil"/>
              <w:left w:val="nil"/>
              <w:bottom w:val="single" w:sz="4" w:space="0" w:color="auto"/>
              <w:right w:val="single" w:sz="4" w:space="0" w:color="auto"/>
            </w:tcBorders>
            <w:shd w:val="clear" w:color="000000" w:fill="FFFFFF"/>
            <w:noWrap/>
            <w:vAlign w:val="bottom"/>
            <w:hideMark/>
          </w:tcPr>
          <w:p w14:paraId="4B30226E" w14:textId="6EB2A23A"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33</w:t>
            </w:r>
          </w:p>
        </w:tc>
        <w:tc>
          <w:tcPr>
            <w:tcW w:w="971" w:type="dxa"/>
            <w:tcBorders>
              <w:top w:val="nil"/>
              <w:left w:val="nil"/>
              <w:bottom w:val="single" w:sz="4" w:space="0" w:color="auto"/>
              <w:right w:val="single" w:sz="4" w:space="0" w:color="auto"/>
            </w:tcBorders>
            <w:shd w:val="clear" w:color="000000" w:fill="FFFFFF"/>
            <w:noWrap/>
            <w:vAlign w:val="bottom"/>
            <w:hideMark/>
          </w:tcPr>
          <w:p w14:paraId="10A5BD71" w14:textId="53FA2F86"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35</w:t>
            </w:r>
          </w:p>
        </w:tc>
        <w:tc>
          <w:tcPr>
            <w:tcW w:w="971" w:type="dxa"/>
            <w:tcBorders>
              <w:top w:val="nil"/>
              <w:left w:val="nil"/>
              <w:bottom w:val="single" w:sz="4" w:space="0" w:color="auto"/>
              <w:right w:val="single" w:sz="4" w:space="0" w:color="auto"/>
            </w:tcBorders>
            <w:shd w:val="clear" w:color="000000" w:fill="FFFFFF"/>
            <w:noWrap/>
            <w:vAlign w:val="bottom"/>
            <w:hideMark/>
          </w:tcPr>
          <w:p w14:paraId="2FCD6D38" w14:textId="0E121CA1"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42</w:t>
            </w:r>
          </w:p>
        </w:tc>
        <w:tc>
          <w:tcPr>
            <w:tcW w:w="931" w:type="dxa"/>
            <w:tcBorders>
              <w:top w:val="nil"/>
              <w:left w:val="nil"/>
              <w:bottom w:val="single" w:sz="4" w:space="0" w:color="auto"/>
              <w:right w:val="single" w:sz="4" w:space="0" w:color="auto"/>
            </w:tcBorders>
            <w:shd w:val="clear" w:color="000000" w:fill="FFFFFF"/>
            <w:noWrap/>
            <w:vAlign w:val="bottom"/>
            <w:hideMark/>
          </w:tcPr>
          <w:p w14:paraId="40DA19AB" w14:textId="40E04888"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52</w:t>
            </w:r>
          </w:p>
        </w:tc>
      </w:tr>
      <w:tr w:rsidR="008D1421" w:rsidRPr="000B521B" w14:paraId="7CC97D4F" w14:textId="77777777" w:rsidTr="00881A72">
        <w:trPr>
          <w:trHeight w:val="573"/>
        </w:trPr>
        <w:tc>
          <w:tcPr>
            <w:tcW w:w="1950" w:type="dxa"/>
            <w:tcBorders>
              <w:top w:val="nil"/>
              <w:left w:val="single" w:sz="4" w:space="0" w:color="auto"/>
              <w:bottom w:val="single" w:sz="4" w:space="0" w:color="auto"/>
              <w:right w:val="single" w:sz="4" w:space="0" w:color="auto"/>
            </w:tcBorders>
            <w:shd w:val="clear" w:color="000000" w:fill="FFFFFF"/>
            <w:noWrap/>
            <w:vAlign w:val="bottom"/>
            <w:hideMark/>
          </w:tcPr>
          <w:p w14:paraId="43A392BF" w14:textId="77777777" w:rsidR="008D1421" w:rsidRPr="000B521B" w:rsidRDefault="008D1421" w:rsidP="00E03735">
            <w:pPr>
              <w:spacing w:after="0" w:line="240" w:lineRule="auto"/>
              <w:rPr>
                <w:rFonts w:ascii="Arial" w:eastAsia="Times New Roman" w:hAnsi="Arial" w:cs="Arial"/>
                <w:b/>
                <w:bCs/>
                <w:color w:val="000000"/>
                <w:sz w:val="20"/>
                <w:szCs w:val="20"/>
                <w:lang w:val="en-US"/>
              </w:rPr>
            </w:pPr>
            <w:r w:rsidRPr="000B521B">
              <w:rPr>
                <w:rFonts w:ascii="Arial" w:hAnsi="Arial" w:cs="Arial"/>
                <w:b/>
                <w:bCs/>
                <w:color w:val="000000"/>
                <w:sz w:val="20"/>
                <w:szCs w:val="20"/>
              </w:rPr>
              <w:t>Total</w:t>
            </w:r>
          </w:p>
        </w:tc>
        <w:tc>
          <w:tcPr>
            <w:tcW w:w="853" w:type="dxa"/>
            <w:tcBorders>
              <w:top w:val="nil"/>
              <w:left w:val="nil"/>
              <w:bottom w:val="single" w:sz="4" w:space="0" w:color="auto"/>
              <w:right w:val="single" w:sz="4" w:space="0" w:color="auto"/>
            </w:tcBorders>
            <w:shd w:val="clear" w:color="000000" w:fill="FFFFFF"/>
            <w:noWrap/>
            <w:vAlign w:val="bottom"/>
            <w:hideMark/>
          </w:tcPr>
          <w:p w14:paraId="7541919C" w14:textId="1EF51E8C" w:rsidR="008D1421" w:rsidRPr="000B521B" w:rsidRDefault="008D1421" w:rsidP="00E03735">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171</w:t>
            </w:r>
          </w:p>
        </w:tc>
        <w:tc>
          <w:tcPr>
            <w:tcW w:w="853" w:type="dxa"/>
            <w:tcBorders>
              <w:top w:val="nil"/>
              <w:left w:val="nil"/>
              <w:bottom w:val="single" w:sz="4" w:space="0" w:color="auto"/>
              <w:right w:val="single" w:sz="4" w:space="0" w:color="auto"/>
            </w:tcBorders>
            <w:shd w:val="clear" w:color="000000" w:fill="FFFFFF"/>
            <w:noWrap/>
            <w:vAlign w:val="bottom"/>
            <w:hideMark/>
          </w:tcPr>
          <w:p w14:paraId="6F7C00E9" w14:textId="21DAC9D7" w:rsidR="008D1421" w:rsidRPr="000B521B" w:rsidRDefault="008D1421" w:rsidP="00E03735">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176</w:t>
            </w:r>
          </w:p>
        </w:tc>
        <w:tc>
          <w:tcPr>
            <w:tcW w:w="853" w:type="dxa"/>
            <w:tcBorders>
              <w:top w:val="nil"/>
              <w:left w:val="nil"/>
              <w:bottom w:val="single" w:sz="4" w:space="0" w:color="auto"/>
              <w:right w:val="single" w:sz="4" w:space="0" w:color="auto"/>
            </w:tcBorders>
            <w:shd w:val="clear" w:color="000000" w:fill="FFFFFF"/>
            <w:noWrap/>
            <w:vAlign w:val="bottom"/>
            <w:hideMark/>
          </w:tcPr>
          <w:p w14:paraId="033BD293" w14:textId="3C9C5B16" w:rsidR="008D1421" w:rsidRPr="000B521B" w:rsidRDefault="008D1421" w:rsidP="00E03735">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180</w:t>
            </w:r>
          </w:p>
        </w:tc>
        <w:tc>
          <w:tcPr>
            <w:tcW w:w="855" w:type="dxa"/>
            <w:tcBorders>
              <w:top w:val="nil"/>
              <w:left w:val="nil"/>
              <w:bottom w:val="single" w:sz="4" w:space="0" w:color="auto"/>
              <w:right w:val="single" w:sz="4" w:space="0" w:color="auto"/>
            </w:tcBorders>
            <w:shd w:val="clear" w:color="000000" w:fill="FFFFFF"/>
            <w:noWrap/>
            <w:vAlign w:val="bottom"/>
            <w:hideMark/>
          </w:tcPr>
          <w:p w14:paraId="290A027B" w14:textId="41BC9291" w:rsidR="008D1421" w:rsidRPr="000B521B" w:rsidRDefault="008D1421" w:rsidP="00E03735">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186</w:t>
            </w:r>
          </w:p>
        </w:tc>
        <w:tc>
          <w:tcPr>
            <w:tcW w:w="976" w:type="dxa"/>
            <w:tcBorders>
              <w:top w:val="nil"/>
              <w:left w:val="nil"/>
              <w:bottom w:val="single" w:sz="4" w:space="0" w:color="auto"/>
              <w:right w:val="single" w:sz="4" w:space="0" w:color="auto"/>
            </w:tcBorders>
            <w:shd w:val="clear" w:color="000000" w:fill="FFFFFF"/>
            <w:noWrap/>
            <w:vAlign w:val="bottom"/>
            <w:hideMark/>
          </w:tcPr>
          <w:p w14:paraId="000E018E" w14:textId="5B41C278" w:rsidR="008D1421" w:rsidRPr="000B521B" w:rsidRDefault="008D1421" w:rsidP="00E03735">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190</w:t>
            </w:r>
          </w:p>
        </w:tc>
        <w:tc>
          <w:tcPr>
            <w:tcW w:w="971" w:type="dxa"/>
            <w:tcBorders>
              <w:top w:val="nil"/>
              <w:left w:val="nil"/>
              <w:bottom w:val="single" w:sz="4" w:space="0" w:color="auto"/>
              <w:right w:val="single" w:sz="4" w:space="0" w:color="auto"/>
            </w:tcBorders>
            <w:shd w:val="clear" w:color="000000" w:fill="FFFFFF"/>
            <w:noWrap/>
            <w:vAlign w:val="bottom"/>
            <w:hideMark/>
          </w:tcPr>
          <w:p w14:paraId="345E5909" w14:textId="7BCF8FB7" w:rsidR="008D1421" w:rsidRPr="000B521B" w:rsidRDefault="008D1421" w:rsidP="00E03735">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178</w:t>
            </w:r>
          </w:p>
        </w:tc>
        <w:tc>
          <w:tcPr>
            <w:tcW w:w="971" w:type="dxa"/>
            <w:tcBorders>
              <w:top w:val="nil"/>
              <w:left w:val="nil"/>
              <w:bottom w:val="single" w:sz="4" w:space="0" w:color="auto"/>
              <w:right w:val="single" w:sz="4" w:space="0" w:color="auto"/>
            </w:tcBorders>
            <w:shd w:val="clear" w:color="000000" w:fill="FFFFFF"/>
            <w:noWrap/>
            <w:vAlign w:val="bottom"/>
            <w:hideMark/>
          </w:tcPr>
          <w:p w14:paraId="228A8DCE" w14:textId="1A68E558" w:rsidR="008D1421" w:rsidRPr="000B521B" w:rsidRDefault="008D1421" w:rsidP="00E03735">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187</w:t>
            </w:r>
          </w:p>
        </w:tc>
        <w:tc>
          <w:tcPr>
            <w:tcW w:w="971" w:type="dxa"/>
            <w:tcBorders>
              <w:top w:val="nil"/>
              <w:left w:val="nil"/>
              <w:bottom w:val="single" w:sz="4" w:space="0" w:color="auto"/>
              <w:right w:val="single" w:sz="4" w:space="0" w:color="auto"/>
            </w:tcBorders>
            <w:shd w:val="clear" w:color="000000" w:fill="FFFFFF"/>
            <w:noWrap/>
            <w:vAlign w:val="bottom"/>
            <w:hideMark/>
          </w:tcPr>
          <w:p w14:paraId="11B1A682" w14:textId="75928E3E" w:rsidR="008D1421" w:rsidRPr="000B521B" w:rsidRDefault="008D1421" w:rsidP="00E03735">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229</w:t>
            </w:r>
          </w:p>
        </w:tc>
        <w:tc>
          <w:tcPr>
            <w:tcW w:w="931" w:type="dxa"/>
            <w:tcBorders>
              <w:top w:val="nil"/>
              <w:left w:val="nil"/>
              <w:bottom w:val="single" w:sz="4" w:space="0" w:color="auto"/>
              <w:right w:val="single" w:sz="4" w:space="0" w:color="auto"/>
            </w:tcBorders>
            <w:shd w:val="clear" w:color="000000" w:fill="FFFFFF"/>
            <w:noWrap/>
            <w:vAlign w:val="bottom"/>
            <w:hideMark/>
          </w:tcPr>
          <w:p w14:paraId="6E137DAE" w14:textId="22F05315" w:rsidR="008D1421" w:rsidRPr="000B521B" w:rsidRDefault="008D1421" w:rsidP="00E03735">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282</w:t>
            </w:r>
          </w:p>
        </w:tc>
      </w:tr>
    </w:tbl>
    <w:p w14:paraId="18033955" w14:textId="364CDCD4" w:rsidR="00E03735" w:rsidRPr="000B521B" w:rsidRDefault="00881A72" w:rsidP="00831834">
      <w:pPr>
        <w:spacing w:line="360" w:lineRule="auto"/>
        <w:jc w:val="both"/>
        <w:rPr>
          <w:rFonts w:ascii="Arial" w:hAnsi="Arial" w:cs="Arial"/>
          <w:color w:val="000000" w:themeColor="text1"/>
          <w:sz w:val="24"/>
          <w:szCs w:val="24"/>
        </w:rPr>
        <w:sectPr w:rsidR="00E03735"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B521B">
        <w:rPr>
          <w:rFonts w:ascii="Arial" w:hAnsi="Arial" w:cs="Arial"/>
          <w:b/>
          <w:noProof/>
          <w:color w:val="000000" w:themeColor="text1"/>
        </w:rPr>
        <mc:AlternateContent>
          <mc:Choice Requires="wps">
            <w:drawing>
              <wp:anchor distT="0" distB="0" distL="114300" distR="114300" simplePos="0" relativeHeight="252477440" behindDoc="0" locked="0" layoutInCell="1" allowOverlap="1" wp14:anchorId="051FF21E" wp14:editId="04A472B7">
                <wp:simplePos x="0" y="0"/>
                <wp:positionH relativeFrom="margin">
                  <wp:posOffset>3194050</wp:posOffset>
                </wp:positionH>
                <wp:positionV relativeFrom="paragraph">
                  <wp:posOffset>271499</wp:posOffset>
                </wp:positionV>
                <wp:extent cx="3297555" cy="307777"/>
                <wp:effectExtent l="0" t="0" r="0" b="0"/>
                <wp:wrapNone/>
                <wp:docPr id="1267" name="TextBox 4"/>
                <wp:cNvGraphicFramePr/>
                <a:graphic xmlns:a="http://schemas.openxmlformats.org/drawingml/2006/main">
                  <a:graphicData uri="http://schemas.microsoft.com/office/word/2010/wordprocessingShape">
                    <wps:wsp>
                      <wps:cNvSpPr txBox="1"/>
                      <wps:spPr>
                        <a:xfrm>
                          <a:off x="0" y="0"/>
                          <a:ext cx="3297555" cy="307777"/>
                        </a:xfrm>
                        <a:prstGeom prst="rect">
                          <a:avLst/>
                        </a:prstGeom>
                        <a:noFill/>
                      </wps:spPr>
                      <wps:txbx>
                        <w:txbxContent>
                          <w:p w14:paraId="777D493E"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1C6FCA1C"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51FF21E" id="_x0000_s1097" type="#_x0000_t202" style="position:absolute;left:0;text-align:left;margin-left:251.5pt;margin-top:21.4pt;width:259.65pt;height:24.25pt;z-index:252477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" filled="f" stroked="f">
                <v:textbox style="mso-fit-shape-to-text:t">
                  <w:txbxContent>
                    <w:p w14:paraId="777D493E"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1C6FCA1C"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1A717B9" w14:textId="37F7BE50" w:rsidR="00A72FE3" w:rsidRPr="000B521B" w:rsidRDefault="00A72FE3">
      <w:pPr>
        <w:rPr>
          <w:rFonts w:ascii="Arial" w:hAnsi="Arial" w:cs="Arial"/>
          <w:color w:val="000000" w:themeColor="text1"/>
        </w:rPr>
      </w:pPr>
    </w:p>
    <w:p w14:paraId="465D984B" w14:textId="177E1140" w:rsidR="00555BDB" w:rsidRPr="000B521B" w:rsidRDefault="00555BDB">
      <w:pPr>
        <w:rPr>
          <w:rFonts w:ascii="Arial" w:hAnsi="Arial" w:cs="Arial"/>
          <w:color w:val="000000" w:themeColor="text1"/>
        </w:rPr>
      </w:pPr>
    </w:p>
    <w:p w14:paraId="5A687673" w14:textId="65FD8EC9" w:rsidR="00881A72" w:rsidRPr="000B521B" w:rsidRDefault="00881A72">
      <w:pPr>
        <w:rPr>
          <w:rFonts w:ascii="Arial" w:hAnsi="Arial" w:cs="Arial"/>
          <w:color w:val="000000" w:themeColor="text1"/>
        </w:rPr>
      </w:pPr>
    </w:p>
    <w:p w14:paraId="3BD884A9" w14:textId="77777777" w:rsidR="00881A72" w:rsidRPr="000B521B" w:rsidRDefault="00881A72">
      <w:pPr>
        <w:rPr>
          <w:rFonts w:ascii="Arial" w:hAnsi="Arial" w:cs="Arial"/>
          <w:color w:val="000000" w:themeColor="text1"/>
        </w:rPr>
      </w:pPr>
    </w:p>
    <w:p w14:paraId="0A3A722B" w14:textId="77777777" w:rsidR="00555BDB" w:rsidRPr="000B521B" w:rsidRDefault="00555BDB">
      <w:pPr>
        <w:rPr>
          <w:rFonts w:ascii="Arial" w:hAnsi="Arial" w:cs="Arial"/>
          <w:color w:val="000000" w:themeColor="text1"/>
        </w:rPr>
      </w:pPr>
    </w:p>
    <w:p w14:paraId="1AB3FDCD" w14:textId="64E6EC7A" w:rsidR="00555BDB" w:rsidRPr="000B521B" w:rsidRDefault="00555BDB">
      <w:pPr>
        <w:rPr>
          <w:rFonts w:ascii="Arial" w:hAnsi="Arial" w:cs="Arial"/>
          <w:color w:val="000000" w:themeColor="text1"/>
        </w:rPr>
      </w:pPr>
    </w:p>
    <w:p w14:paraId="0A0AF2C5" w14:textId="77777777" w:rsidR="007C5B32" w:rsidRPr="000B521B" w:rsidRDefault="007C5B32">
      <w:pPr>
        <w:rPr>
          <w:rFonts w:ascii="Arial" w:hAnsi="Arial" w:cs="Arial"/>
          <w:color w:val="000000" w:themeColor="text1"/>
        </w:rPr>
      </w:pPr>
    </w:p>
    <w:p w14:paraId="3C00CFA5" w14:textId="272EDBB2" w:rsidR="00555BDB" w:rsidRPr="000B521B" w:rsidRDefault="00555BDB" w:rsidP="0061645E">
      <w:pPr>
        <w:spacing w:line="360" w:lineRule="auto"/>
        <w:rPr>
          <w:rFonts w:ascii="Arial" w:hAnsi="Arial" w:cs="Arial"/>
          <w:b/>
          <w:bCs/>
          <w:sz w:val="24"/>
          <w:szCs w:val="24"/>
        </w:rPr>
      </w:pPr>
      <w:r w:rsidRPr="000B521B">
        <w:rPr>
          <w:rFonts w:ascii="Arial" w:hAnsi="Arial" w:cs="Arial"/>
          <w:b/>
          <w:bCs/>
          <w:sz w:val="24"/>
          <w:szCs w:val="24"/>
        </w:rPr>
        <w:t>3.2.3.4. Demand By Type</w:t>
      </w:r>
    </w:p>
    <w:p w14:paraId="49CD14A9" w14:textId="4048F996" w:rsidR="00555BDB" w:rsidRPr="000B521B" w:rsidRDefault="00555BDB" w:rsidP="0061645E">
      <w:pPr>
        <w:spacing w:line="360" w:lineRule="auto"/>
        <w:rPr>
          <w:rFonts w:ascii="Arial" w:hAnsi="Arial" w:cs="Arial"/>
          <w:b/>
          <w:bCs/>
          <w:sz w:val="24"/>
          <w:szCs w:val="24"/>
        </w:rPr>
      </w:pPr>
      <w:r w:rsidRPr="000B521B">
        <w:rPr>
          <w:rFonts w:ascii="Arial" w:hAnsi="Arial" w:cs="Arial"/>
          <w:b/>
          <w:bCs/>
          <w:sz w:val="24"/>
          <w:szCs w:val="24"/>
        </w:rPr>
        <w:t>Europe Vinyl Ester Resin Demand, By Type, By Volume</w:t>
      </w:r>
      <w:r w:rsidR="007C5B32" w:rsidRPr="000B521B">
        <w:rPr>
          <w:rFonts w:ascii="Arial" w:hAnsi="Arial" w:cs="Arial"/>
          <w:b/>
          <w:bCs/>
          <w:sz w:val="24"/>
          <w:szCs w:val="24"/>
        </w:rPr>
        <w:t xml:space="preserve"> (000’ Tonnes)</w:t>
      </w:r>
      <w:r w:rsidRPr="000B521B">
        <w:rPr>
          <w:rFonts w:ascii="Arial" w:hAnsi="Arial" w:cs="Arial"/>
          <w:b/>
          <w:bCs/>
          <w:sz w:val="24"/>
          <w:szCs w:val="24"/>
        </w:rPr>
        <w:t>, 2015–2030F</w:t>
      </w:r>
    </w:p>
    <w:p w14:paraId="2ABD1168" w14:textId="1E6C4E33" w:rsidR="00555BDB" w:rsidRPr="000B521B" w:rsidRDefault="00555BDB">
      <w:pPr>
        <w:rPr>
          <w:rFonts w:ascii="Arial" w:hAnsi="Arial" w:cs="Arial"/>
          <w:color w:val="000000" w:themeColor="text1"/>
        </w:rPr>
        <w:sectPr w:rsidR="00555BDB"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B3AF34C" w14:textId="30A6EB00" w:rsidR="0069198A" w:rsidRPr="000B521B" w:rsidRDefault="0068383C">
      <w:pPr>
        <w:rPr>
          <w:rFonts w:ascii="Arial" w:hAnsi="Arial" w:cs="Arial"/>
          <w:color w:val="000000" w:themeColor="text1"/>
        </w:rPr>
      </w:pPr>
      <w:r w:rsidRPr="000B521B">
        <w:rPr>
          <w:rFonts w:ascii="Arial" w:hAnsi="Arial" w:cs="Arial"/>
          <w:bCs/>
          <w:noProof/>
          <w:color w:val="000000" w:themeColor="text1"/>
        </w:rPr>
        <mc:AlternateContent>
          <mc:Choice Requires="wps">
            <w:drawing>
              <wp:anchor distT="0" distB="0" distL="114300" distR="114300" simplePos="0" relativeHeight="252024832" behindDoc="0" locked="0" layoutInCell="1" allowOverlap="1" wp14:anchorId="3F62677D" wp14:editId="1A12E950">
                <wp:simplePos x="0" y="0"/>
                <wp:positionH relativeFrom="margin">
                  <wp:posOffset>2194560</wp:posOffset>
                </wp:positionH>
                <wp:positionV relativeFrom="paragraph">
                  <wp:posOffset>2752725</wp:posOffset>
                </wp:positionV>
                <wp:extent cx="4333875" cy="307340"/>
                <wp:effectExtent l="0" t="0" r="0" b="0"/>
                <wp:wrapNone/>
                <wp:docPr id="1088" name="TextBox 22"/>
                <wp:cNvGraphicFramePr/>
                <a:graphic xmlns:a="http://schemas.openxmlformats.org/drawingml/2006/main">
                  <a:graphicData uri="http://schemas.microsoft.com/office/word/2010/wordprocessingShape">
                    <wps:wsp>
                      <wps:cNvSpPr txBox="1"/>
                      <wps:spPr>
                        <a:xfrm>
                          <a:off x="0" y="0"/>
                          <a:ext cx="4333875" cy="307340"/>
                        </a:xfrm>
                        <a:prstGeom prst="rect">
                          <a:avLst/>
                        </a:prstGeom>
                        <a:noFill/>
                      </wps:spPr>
                      <wps:txbx>
                        <w:txbxContent>
                          <w:p w14:paraId="264B2EC2"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2D4D86E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3F62677D" id="_x0000_s1098" type="#_x0000_t202" style="position:absolute;margin-left:172.8pt;margin-top:216.75pt;width:341.25pt;height:24.2pt;z-index:252024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" filled="f" stroked="f">
                <v:textbox style="mso-fit-shape-to-text:t">
                  <w:txbxContent>
                    <w:p w14:paraId="264B2EC2"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2D4D86E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13644D" w:rsidRPr="000B521B">
        <w:rPr>
          <w:rFonts w:ascii="Arial" w:hAnsi="Arial" w:cs="Arial"/>
          <w:noProof/>
          <w:color w:val="000000" w:themeColor="text1"/>
        </w:rPr>
        <w:drawing>
          <wp:inline distT="0" distB="0" distL="0" distR="0" wp14:anchorId="3EBB95C7" wp14:editId="0E923F83">
            <wp:extent cx="6448425" cy="2828925"/>
            <wp:effectExtent l="0" t="0" r="0" b="0"/>
            <wp:docPr id="22" name="Chart 2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A780397" w14:textId="48ED63D4" w:rsidR="00E03735" w:rsidRPr="000B521B" w:rsidRDefault="00E03735">
      <w:pPr>
        <w:rPr>
          <w:rFonts w:ascii="Arial" w:hAnsi="Arial" w:cs="Arial"/>
          <w:color w:val="000000" w:themeColor="text1"/>
        </w:rPr>
      </w:pPr>
    </w:p>
    <w:tbl>
      <w:tblPr>
        <w:tblW w:w="10461" w:type="dxa"/>
        <w:tblInd w:w="-185" w:type="dxa"/>
        <w:tblLook w:val="04A0" w:firstRow="1" w:lastRow="0" w:firstColumn="1" w:lastColumn="0" w:noHBand="0" w:noVBand="1"/>
      </w:tblPr>
      <w:tblGrid>
        <w:gridCol w:w="2003"/>
        <w:gridCol w:w="877"/>
        <w:gridCol w:w="877"/>
        <w:gridCol w:w="877"/>
        <w:gridCol w:w="878"/>
        <w:gridCol w:w="1002"/>
        <w:gridCol w:w="997"/>
        <w:gridCol w:w="997"/>
        <w:gridCol w:w="997"/>
        <w:gridCol w:w="956"/>
      </w:tblGrid>
      <w:tr w:rsidR="008D1421" w:rsidRPr="000B521B" w14:paraId="726CD1FC" w14:textId="77777777" w:rsidTr="00881A72">
        <w:trPr>
          <w:trHeight w:val="429"/>
        </w:trPr>
        <w:tc>
          <w:tcPr>
            <w:tcW w:w="2003"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E5E23C0" w14:textId="49070C8B" w:rsidR="008D1421" w:rsidRPr="000B521B"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Demand by Type</w:t>
            </w:r>
            <w:r w:rsidR="007C5B32" w:rsidRPr="000B521B">
              <w:rPr>
                <w:rFonts w:ascii="Arial" w:eastAsia="Times New Roman" w:hAnsi="Arial" w:cs="Arial"/>
                <w:b/>
                <w:bCs/>
                <w:color w:val="FFFFFF" w:themeColor="background1"/>
                <w:sz w:val="20"/>
                <w:szCs w:val="20"/>
                <w:lang w:val="en-US"/>
              </w:rPr>
              <w:t xml:space="preserve"> (000’ </w:t>
            </w:r>
            <w:proofErr w:type="spellStart"/>
            <w:r w:rsidR="007C5B32" w:rsidRPr="000B521B">
              <w:rPr>
                <w:rFonts w:ascii="Arial" w:eastAsia="Times New Roman" w:hAnsi="Arial" w:cs="Arial"/>
                <w:b/>
                <w:bCs/>
                <w:color w:val="FFFFFF" w:themeColor="background1"/>
                <w:sz w:val="20"/>
                <w:szCs w:val="20"/>
                <w:lang w:val="en-US"/>
              </w:rPr>
              <w:t>Tonnes</w:t>
            </w:r>
            <w:proofErr w:type="spellEnd"/>
            <w:r w:rsidR="007C5B32" w:rsidRPr="000B521B">
              <w:rPr>
                <w:rFonts w:ascii="Arial" w:eastAsia="Times New Roman" w:hAnsi="Arial" w:cs="Arial"/>
                <w:b/>
                <w:bCs/>
                <w:color w:val="FFFFFF" w:themeColor="background1"/>
                <w:sz w:val="20"/>
                <w:szCs w:val="20"/>
                <w:lang w:val="en-US"/>
              </w:rPr>
              <w:t>)</w:t>
            </w:r>
          </w:p>
        </w:tc>
        <w:tc>
          <w:tcPr>
            <w:tcW w:w="877" w:type="dxa"/>
            <w:tcBorders>
              <w:top w:val="single" w:sz="4" w:space="0" w:color="auto"/>
              <w:left w:val="nil"/>
              <w:bottom w:val="single" w:sz="4" w:space="0" w:color="auto"/>
              <w:right w:val="single" w:sz="4" w:space="0" w:color="auto"/>
            </w:tcBorders>
            <w:shd w:val="clear" w:color="auto" w:fill="C00000"/>
            <w:noWrap/>
            <w:vAlign w:val="center"/>
            <w:hideMark/>
          </w:tcPr>
          <w:p w14:paraId="7C8E7E39"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2015</w:t>
            </w:r>
          </w:p>
        </w:tc>
        <w:tc>
          <w:tcPr>
            <w:tcW w:w="877" w:type="dxa"/>
            <w:tcBorders>
              <w:top w:val="single" w:sz="4" w:space="0" w:color="auto"/>
              <w:left w:val="nil"/>
              <w:bottom w:val="single" w:sz="4" w:space="0" w:color="auto"/>
              <w:right w:val="single" w:sz="4" w:space="0" w:color="auto"/>
            </w:tcBorders>
            <w:shd w:val="clear" w:color="auto" w:fill="C00000"/>
            <w:noWrap/>
            <w:vAlign w:val="center"/>
            <w:hideMark/>
          </w:tcPr>
          <w:p w14:paraId="018D4C1E"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2016</w:t>
            </w:r>
          </w:p>
        </w:tc>
        <w:tc>
          <w:tcPr>
            <w:tcW w:w="877" w:type="dxa"/>
            <w:tcBorders>
              <w:top w:val="single" w:sz="4" w:space="0" w:color="auto"/>
              <w:left w:val="nil"/>
              <w:bottom w:val="single" w:sz="4" w:space="0" w:color="auto"/>
              <w:right w:val="single" w:sz="4" w:space="0" w:color="auto"/>
            </w:tcBorders>
            <w:shd w:val="clear" w:color="auto" w:fill="C00000"/>
            <w:noWrap/>
            <w:vAlign w:val="bottom"/>
            <w:hideMark/>
          </w:tcPr>
          <w:p w14:paraId="24ADD4AC"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2017</w:t>
            </w:r>
          </w:p>
        </w:tc>
        <w:tc>
          <w:tcPr>
            <w:tcW w:w="878" w:type="dxa"/>
            <w:tcBorders>
              <w:top w:val="single" w:sz="4" w:space="0" w:color="auto"/>
              <w:left w:val="nil"/>
              <w:bottom w:val="single" w:sz="4" w:space="0" w:color="auto"/>
              <w:right w:val="single" w:sz="4" w:space="0" w:color="auto"/>
            </w:tcBorders>
            <w:shd w:val="clear" w:color="auto" w:fill="C00000"/>
            <w:noWrap/>
            <w:vAlign w:val="bottom"/>
            <w:hideMark/>
          </w:tcPr>
          <w:p w14:paraId="3BC47FAF"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2018</w:t>
            </w:r>
          </w:p>
        </w:tc>
        <w:tc>
          <w:tcPr>
            <w:tcW w:w="1002" w:type="dxa"/>
            <w:tcBorders>
              <w:top w:val="single" w:sz="4" w:space="0" w:color="auto"/>
              <w:left w:val="nil"/>
              <w:bottom w:val="single" w:sz="4" w:space="0" w:color="auto"/>
              <w:right w:val="single" w:sz="4" w:space="0" w:color="auto"/>
            </w:tcBorders>
            <w:shd w:val="clear" w:color="auto" w:fill="C00000"/>
            <w:noWrap/>
            <w:vAlign w:val="bottom"/>
            <w:hideMark/>
          </w:tcPr>
          <w:p w14:paraId="7C634090"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2019</w:t>
            </w:r>
          </w:p>
        </w:tc>
        <w:tc>
          <w:tcPr>
            <w:tcW w:w="997" w:type="dxa"/>
            <w:tcBorders>
              <w:top w:val="single" w:sz="4" w:space="0" w:color="auto"/>
              <w:left w:val="nil"/>
              <w:bottom w:val="single" w:sz="4" w:space="0" w:color="auto"/>
              <w:right w:val="single" w:sz="4" w:space="0" w:color="auto"/>
            </w:tcBorders>
            <w:shd w:val="clear" w:color="auto" w:fill="C00000"/>
            <w:noWrap/>
            <w:vAlign w:val="bottom"/>
            <w:hideMark/>
          </w:tcPr>
          <w:p w14:paraId="06B0D0B3"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2020</w:t>
            </w:r>
          </w:p>
        </w:tc>
        <w:tc>
          <w:tcPr>
            <w:tcW w:w="997" w:type="dxa"/>
            <w:tcBorders>
              <w:top w:val="single" w:sz="4" w:space="0" w:color="auto"/>
              <w:left w:val="nil"/>
              <w:bottom w:val="single" w:sz="4" w:space="0" w:color="auto"/>
              <w:right w:val="single" w:sz="4" w:space="0" w:color="auto"/>
            </w:tcBorders>
            <w:shd w:val="clear" w:color="auto" w:fill="C00000"/>
            <w:noWrap/>
            <w:vAlign w:val="bottom"/>
            <w:hideMark/>
          </w:tcPr>
          <w:p w14:paraId="48430438"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2021E</w:t>
            </w:r>
          </w:p>
        </w:tc>
        <w:tc>
          <w:tcPr>
            <w:tcW w:w="997" w:type="dxa"/>
            <w:tcBorders>
              <w:top w:val="single" w:sz="4" w:space="0" w:color="auto"/>
              <w:left w:val="nil"/>
              <w:bottom w:val="single" w:sz="4" w:space="0" w:color="auto"/>
              <w:right w:val="single" w:sz="4" w:space="0" w:color="auto"/>
            </w:tcBorders>
            <w:shd w:val="clear" w:color="auto" w:fill="C00000"/>
            <w:noWrap/>
            <w:vAlign w:val="bottom"/>
            <w:hideMark/>
          </w:tcPr>
          <w:p w14:paraId="747A4EFA"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2025F</w:t>
            </w:r>
          </w:p>
        </w:tc>
        <w:tc>
          <w:tcPr>
            <w:tcW w:w="95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6A1A612"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2030F</w:t>
            </w:r>
          </w:p>
        </w:tc>
      </w:tr>
      <w:tr w:rsidR="008D1421" w:rsidRPr="000B521B" w14:paraId="6D106478"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53C09B65" w14:textId="77777777" w:rsidR="008D1421" w:rsidRPr="000B521B" w:rsidRDefault="008D1421" w:rsidP="00E03735">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Bisphenol-</w:t>
            </w:r>
            <w:proofErr w:type="gramStart"/>
            <w:r w:rsidRPr="000B521B">
              <w:rPr>
                <w:rFonts w:ascii="Arial" w:hAnsi="Arial" w:cs="Arial"/>
                <w:color w:val="000000"/>
                <w:sz w:val="20"/>
                <w:szCs w:val="20"/>
              </w:rPr>
              <w:t>A,F</w:t>
            </w:r>
            <w:proofErr w:type="gramEnd"/>
            <w:r w:rsidRPr="000B521B">
              <w:rPr>
                <w:rFonts w:ascii="Arial" w:hAnsi="Arial" w:cs="Arial"/>
                <w:color w:val="000000"/>
                <w:sz w:val="20"/>
                <w:szCs w:val="20"/>
              </w:rPr>
              <w:t>,S vinyl ester resin</w:t>
            </w:r>
          </w:p>
        </w:tc>
        <w:tc>
          <w:tcPr>
            <w:tcW w:w="877" w:type="dxa"/>
            <w:tcBorders>
              <w:top w:val="nil"/>
              <w:left w:val="nil"/>
              <w:bottom w:val="single" w:sz="4" w:space="0" w:color="auto"/>
              <w:right w:val="single" w:sz="4" w:space="0" w:color="auto"/>
            </w:tcBorders>
            <w:shd w:val="clear" w:color="000000" w:fill="FFFFFF"/>
            <w:noWrap/>
            <w:vAlign w:val="bottom"/>
            <w:hideMark/>
          </w:tcPr>
          <w:p w14:paraId="1F164C6F" w14:textId="7DDAB331"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91</w:t>
            </w:r>
          </w:p>
        </w:tc>
        <w:tc>
          <w:tcPr>
            <w:tcW w:w="877" w:type="dxa"/>
            <w:tcBorders>
              <w:top w:val="nil"/>
              <w:left w:val="nil"/>
              <w:bottom w:val="single" w:sz="4" w:space="0" w:color="auto"/>
              <w:right w:val="single" w:sz="4" w:space="0" w:color="auto"/>
            </w:tcBorders>
            <w:shd w:val="clear" w:color="000000" w:fill="FFFFFF"/>
            <w:noWrap/>
            <w:vAlign w:val="bottom"/>
            <w:hideMark/>
          </w:tcPr>
          <w:p w14:paraId="357EF087" w14:textId="4C75230E"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93</w:t>
            </w:r>
          </w:p>
        </w:tc>
        <w:tc>
          <w:tcPr>
            <w:tcW w:w="877" w:type="dxa"/>
            <w:tcBorders>
              <w:top w:val="nil"/>
              <w:left w:val="nil"/>
              <w:bottom w:val="single" w:sz="4" w:space="0" w:color="auto"/>
              <w:right w:val="single" w:sz="4" w:space="0" w:color="auto"/>
            </w:tcBorders>
            <w:shd w:val="clear" w:color="000000" w:fill="FFFFFF"/>
            <w:noWrap/>
            <w:vAlign w:val="bottom"/>
            <w:hideMark/>
          </w:tcPr>
          <w:p w14:paraId="61DE3957" w14:textId="48708E3A"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96</w:t>
            </w:r>
          </w:p>
        </w:tc>
        <w:tc>
          <w:tcPr>
            <w:tcW w:w="878" w:type="dxa"/>
            <w:tcBorders>
              <w:top w:val="nil"/>
              <w:left w:val="nil"/>
              <w:bottom w:val="single" w:sz="4" w:space="0" w:color="auto"/>
              <w:right w:val="single" w:sz="4" w:space="0" w:color="auto"/>
            </w:tcBorders>
            <w:shd w:val="clear" w:color="000000" w:fill="FFFFFF"/>
            <w:noWrap/>
            <w:vAlign w:val="bottom"/>
            <w:hideMark/>
          </w:tcPr>
          <w:p w14:paraId="254AB7B1" w14:textId="0D3918E7"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100</w:t>
            </w:r>
          </w:p>
        </w:tc>
        <w:tc>
          <w:tcPr>
            <w:tcW w:w="1002" w:type="dxa"/>
            <w:tcBorders>
              <w:top w:val="nil"/>
              <w:left w:val="nil"/>
              <w:bottom w:val="single" w:sz="4" w:space="0" w:color="auto"/>
              <w:right w:val="single" w:sz="4" w:space="0" w:color="auto"/>
            </w:tcBorders>
            <w:shd w:val="clear" w:color="000000" w:fill="FFFFFF"/>
            <w:noWrap/>
            <w:vAlign w:val="bottom"/>
            <w:hideMark/>
          </w:tcPr>
          <w:p w14:paraId="3E75C928" w14:textId="704EAB56"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101</w:t>
            </w:r>
          </w:p>
        </w:tc>
        <w:tc>
          <w:tcPr>
            <w:tcW w:w="997" w:type="dxa"/>
            <w:tcBorders>
              <w:top w:val="nil"/>
              <w:left w:val="nil"/>
              <w:bottom w:val="single" w:sz="4" w:space="0" w:color="auto"/>
              <w:right w:val="single" w:sz="4" w:space="0" w:color="auto"/>
            </w:tcBorders>
            <w:shd w:val="clear" w:color="000000" w:fill="FFFFFF"/>
            <w:noWrap/>
            <w:vAlign w:val="bottom"/>
            <w:hideMark/>
          </w:tcPr>
          <w:p w14:paraId="47B2E4CA" w14:textId="21C4C68A"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94</w:t>
            </w:r>
          </w:p>
        </w:tc>
        <w:tc>
          <w:tcPr>
            <w:tcW w:w="997" w:type="dxa"/>
            <w:tcBorders>
              <w:top w:val="nil"/>
              <w:left w:val="nil"/>
              <w:bottom w:val="single" w:sz="4" w:space="0" w:color="auto"/>
              <w:right w:val="single" w:sz="4" w:space="0" w:color="auto"/>
            </w:tcBorders>
            <w:shd w:val="clear" w:color="000000" w:fill="FFFFFF"/>
            <w:noWrap/>
            <w:vAlign w:val="bottom"/>
            <w:hideMark/>
          </w:tcPr>
          <w:p w14:paraId="34FFEA62" w14:textId="72B0534B"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100</w:t>
            </w:r>
          </w:p>
        </w:tc>
        <w:tc>
          <w:tcPr>
            <w:tcW w:w="997" w:type="dxa"/>
            <w:tcBorders>
              <w:top w:val="nil"/>
              <w:left w:val="nil"/>
              <w:bottom w:val="single" w:sz="4" w:space="0" w:color="auto"/>
              <w:right w:val="single" w:sz="4" w:space="0" w:color="auto"/>
            </w:tcBorders>
            <w:shd w:val="clear" w:color="000000" w:fill="FFFFFF"/>
            <w:noWrap/>
            <w:vAlign w:val="bottom"/>
            <w:hideMark/>
          </w:tcPr>
          <w:p w14:paraId="2DA289B1" w14:textId="7FB07C7F"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122</w:t>
            </w:r>
          </w:p>
        </w:tc>
        <w:tc>
          <w:tcPr>
            <w:tcW w:w="956" w:type="dxa"/>
            <w:tcBorders>
              <w:top w:val="nil"/>
              <w:left w:val="nil"/>
              <w:bottom w:val="single" w:sz="4" w:space="0" w:color="auto"/>
              <w:right w:val="single" w:sz="4" w:space="0" w:color="auto"/>
            </w:tcBorders>
            <w:shd w:val="clear" w:color="000000" w:fill="FFFFFF"/>
            <w:noWrap/>
            <w:vAlign w:val="bottom"/>
            <w:hideMark/>
          </w:tcPr>
          <w:p w14:paraId="160586C8" w14:textId="282C3517"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150</w:t>
            </w:r>
          </w:p>
        </w:tc>
      </w:tr>
      <w:tr w:rsidR="008D1421" w:rsidRPr="000B521B" w14:paraId="1A357353"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28EB4A2E" w14:textId="77777777" w:rsidR="008D1421" w:rsidRPr="000B521B" w:rsidRDefault="008D1421" w:rsidP="00E03735">
            <w:pPr>
              <w:spacing w:after="0" w:line="240" w:lineRule="auto"/>
              <w:rPr>
                <w:rFonts w:ascii="Arial" w:eastAsia="Times New Roman" w:hAnsi="Arial" w:cs="Arial"/>
                <w:color w:val="000000"/>
                <w:sz w:val="20"/>
                <w:szCs w:val="20"/>
                <w:lang w:val="en-US"/>
              </w:rPr>
            </w:pPr>
            <w:proofErr w:type="spellStart"/>
            <w:r w:rsidRPr="000B521B">
              <w:rPr>
                <w:rFonts w:ascii="Arial" w:hAnsi="Arial" w:cs="Arial"/>
                <w:color w:val="000000"/>
                <w:sz w:val="20"/>
                <w:szCs w:val="20"/>
              </w:rPr>
              <w:t>Novolac</w:t>
            </w:r>
            <w:proofErr w:type="spellEnd"/>
            <w:r w:rsidRPr="000B521B">
              <w:rPr>
                <w:rFonts w:ascii="Arial" w:hAnsi="Arial" w:cs="Arial"/>
                <w:color w:val="000000"/>
                <w:sz w:val="20"/>
                <w:szCs w:val="20"/>
              </w:rPr>
              <w:t xml:space="preserve"> vinyl ester resin</w:t>
            </w:r>
          </w:p>
        </w:tc>
        <w:tc>
          <w:tcPr>
            <w:tcW w:w="877" w:type="dxa"/>
            <w:tcBorders>
              <w:top w:val="nil"/>
              <w:left w:val="nil"/>
              <w:bottom w:val="single" w:sz="4" w:space="0" w:color="auto"/>
              <w:right w:val="single" w:sz="4" w:space="0" w:color="auto"/>
            </w:tcBorders>
            <w:shd w:val="clear" w:color="000000" w:fill="FFFFFF"/>
            <w:noWrap/>
            <w:vAlign w:val="bottom"/>
            <w:hideMark/>
          </w:tcPr>
          <w:p w14:paraId="6589807B" w14:textId="0FF138F3"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47</w:t>
            </w:r>
          </w:p>
        </w:tc>
        <w:tc>
          <w:tcPr>
            <w:tcW w:w="877" w:type="dxa"/>
            <w:tcBorders>
              <w:top w:val="nil"/>
              <w:left w:val="nil"/>
              <w:bottom w:val="single" w:sz="4" w:space="0" w:color="auto"/>
              <w:right w:val="single" w:sz="4" w:space="0" w:color="auto"/>
            </w:tcBorders>
            <w:shd w:val="clear" w:color="000000" w:fill="FFFFFF"/>
            <w:noWrap/>
            <w:vAlign w:val="bottom"/>
            <w:hideMark/>
          </w:tcPr>
          <w:p w14:paraId="6712CA3E" w14:textId="28C18226"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49</w:t>
            </w:r>
          </w:p>
        </w:tc>
        <w:tc>
          <w:tcPr>
            <w:tcW w:w="877" w:type="dxa"/>
            <w:tcBorders>
              <w:top w:val="nil"/>
              <w:left w:val="nil"/>
              <w:bottom w:val="single" w:sz="4" w:space="0" w:color="auto"/>
              <w:right w:val="single" w:sz="4" w:space="0" w:color="auto"/>
            </w:tcBorders>
            <w:shd w:val="clear" w:color="000000" w:fill="FFFFFF"/>
            <w:noWrap/>
            <w:vAlign w:val="bottom"/>
            <w:hideMark/>
          </w:tcPr>
          <w:p w14:paraId="56E5AB60" w14:textId="0B2B2B1A"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50</w:t>
            </w:r>
          </w:p>
        </w:tc>
        <w:tc>
          <w:tcPr>
            <w:tcW w:w="878" w:type="dxa"/>
            <w:tcBorders>
              <w:top w:val="nil"/>
              <w:left w:val="nil"/>
              <w:bottom w:val="single" w:sz="4" w:space="0" w:color="auto"/>
              <w:right w:val="single" w:sz="4" w:space="0" w:color="auto"/>
            </w:tcBorders>
            <w:shd w:val="clear" w:color="000000" w:fill="FFFFFF"/>
            <w:noWrap/>
            <w:vAlign w:val="bottom"/>
            <w:hideMark/>
          </w:tcPr>
          <w:p w14:paraId="43EC6F92" w14:textId="1F87E91E"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51</w:t>
            </w:r>
          </w:p>
        </w:tc>
        <w:tc>
          <w:tcPr>
            <w:tcW w:w="1002" w:type="dxa"/>
            <w:tcBorders>
              <w:top w:val="nil"/>
              <w:left w:val="nil"/>
              <w:bottom w:val="single" w:sz="4" w:space="0" w:color="auto"/>
              <w:right w:val="single" w:sz="4" w:space="0" w:color="auto"/>
            </w:tcBorders>
            <w:shd w:val="clear" w:color="000000" w:fill="FFFFFF"/>
            <w:noWrap/>
            <w:vAlign w:val="bottom"/>
            <w:hideMark/>
          </w:tcPr>
          <w:p w14:paraId="60810AE1" w14:textId="6D02D53C"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52</w:t>
            </w:r>
          </w:p>
        </w:tc>
        <w:tc>
          <w:tcPr>
            <w:tcW w:w="997" w:type="dxa"/>
            <w:tcBorders>
              <w:top w:val="nil"/>
              <w:left w:val="nil"/>
              <w:bottom w:val="single" w:sz="4" w:space="0" w:color="auto"/>
              <w:right w:val="single" w:sz="4" w:space="0" w:color="auto"/>
            </w:tcBorders>
            <w:shd w:val="clear" w:color="000000" w:fill="FFFFFF"/>
            <w:noWrap/>
            <w:vAlign w:val="bottom"/>
            <w:hideMark/>
          </w:tcPr>
          <w:p w14:paraId="518B4795" w14:textId="4D94A7A1"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49</w:t>
            </w:r>
          </w:p>
        </w:tc>
        <w:tc>
          <w:tcPr>
            <w:tcW w:w="997" w:type="dxa"/>
            <w:tcBorders>
              <w:top w:val="nil"/>
              <w:left w:val="nil"/>
              <w:bottom w:val="single" w:sz="4" w:space="0" w:color="auto"/>
              <w:right w:val="single" w:sz="4" w:space="0" w:color="auto"/>
            </w:tcBorders>
            <w:shd w:val="clear" w:color="000000" w:fill="FFFFFF"/>
            <w:noWrap/>
            <w:vAlign w:val="bottom"/>
            <w:hideMark/>
          </w:tcPr>
          <w:p w14:paraId="674603E8" w14:textId="35CEC2E3"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51</w:t>
            </w:r>
          </w:p>
        </w:tc>
        <w:tc>
          <w:tcPr>
            <w:tcW w:w="997" w:type="dxa"/>
            <w:tcBorders>
              <w:top w:val="nil"/>
              <w:left w:val="nil"/>
              <w:bottom w:val="single" w:sz="4" w:space="0" w:color="auto"/>
              <w:right w:val="single" w:sz="4" w:space="0" w:color="auto"/>
            </w:tcBorders>
            <w:shd w:val="clear" w:color="000000" w:fill="FFFFFF"/>
            <w:noWrap/>
            <w:vAlign w:val="bottom"/>
            <w:hideMark/>
          </w:tcPr>
          <w:p w14:paraId="3A5B2D0A" w14:textId="2B83070A"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62</w:t>
            </w:r>
          </w:p>
        </w:tc>
        <w:tc>
          <w:tcPr>
            <w:tcW w:w="956" w:type="dxa"/>
            <w:tcBorders>
              <w:top w:val="nil"/>
              <w:left w:val="nil"/>
              <w:bottom w:val="single" w:sz="4" w:space="0" w:color="auto"/>
              <w:right w:val="single" w:sz="4" w:space="0" w:color="auto"/>
            </w:tcBorders>
            <w:shd w:val="clear" w:color="000000" w:fill="FFFFFF"/>
            <w:noWrap/>
            <w:vAlign w:val="bottom"/>
            <w:hideMark/>
          </w:tcPr>
          <w:p w14:paraId="3F1EC341" w14:textId="4914314D"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78</w:t>
            </w:r>
          </w:p>
        </w:tc>
      </w:tr>
      <w:tr w:rsidR="008D1421" w:rsidRPr="000B521B" w14:paraId="49575773"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0F960169" w14:textId="77777777" w:rsidR="008D1421" w:rsidRPr="000B521B" w:rsidRDefault="008D1421" w:rsidP="00E03735">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Brominated vinyl ester resin</w:t>
            </w:r>
          </w:p>
        </w:tc>
        <w:tc>
          <w:tcPr>
            <w:tcW w:w="877" w:type="dxa"/>
            <w:tcBorders>
              <w:top w:val="nil"/>
              <w:left w:val="nil"/>
              <w:bottom w:val="single" w:sz="4" w:space="0" w:color="auto"/>
              <w:right w:val="single" w:sz="4" w:space="0" w:color="auto"/>
            </w:tcBorders>
            <w:shd w:val="clear" w:color="000000" w:fill="FFFFFF"/>
            <w:noWrap/>
            <w:vAlign w:val="bottom"/>
            <w:hideMark/>
          </w:tcPr>
          <w:p w14:paraId="08C0CCD9" w14:textId="6AD560D1"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w:t>
            </w:r>
          </w:p>
        </w:tc>
        <w:tc>
          <w:tcPr>
            <w:tcW w:w="877" w:type="dxa"/>
            <w:tcBorders>
              <w:top w:val="nil"/>
              <w:left w:val="nil"/>
              <w:bottom w:val="single" w:sz="4" w:space="0" w:color="auto"/>
              <w:right w:val="single" w:sz="4" w:space="0" w:color="auto"/>
            </w:tcBorders>
            <w:shd w:val="clear" w:color="000000" w:fill="FFFFFF"/>
            <w:noWrap/>
            <w:vAlign w:val="bottom"/>
            <w:hideMark/>
          </w:tcPr>
          <w:p w14:paraId="677F610B" w14:textId="15E2C335"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w:t>
            </w:r>
          </w:p>
        </w:tc>
        <w:tc>
          <w:tcPr>
            <w:tcW w:w="877" w:type="dxa"/>
            <w:tcBorders>
              <w:top w:val="nil"/>
              <w:left w:val="nil"/>
              <w:bottom w:val="single" w:sz="4" w:space="0" w:color="auto"/>
              <w:right w:val="single" w:sz="4" w:space="0" w:color="auto"/>
            </w:tcBorders>
            <w:shd w:val="clear" w:color="000000" w:fill="FFFFFF"/>
            <w:noWrap/>
            <w:vAlign w:val="bottom"/>
            <w:hideMark/>
          </w:tcPr>
          <w:p w14:paraId="1CBAD663" w14:textId="1805667B"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w:t>
            </w:r>
          </w:p>
        </w:tc>
        <w:tc>
          <w:tcPr>
            <w:tcW w:w="878" w:type="dxa"/>
            <w:tcBorders>
              <w:top w:val="nil"/>
              <w:left w:val="nil"/>
              <w:bottom w:val="single" w:sz="4" w:space="0" w:color="auto"/>
              <w:right w:val="single" w:sz="4" w:space="0" w:color="auto"/>
            </w:tcBorders>
            <w:shd w:val="clear" w:color="000000" w:fill="FFFFFF"/>
            <w:noWrap/>
            <w:vAlign w:val="bottom"/>
            <w:hideMark/>
          </w:tcPr>
          <w:p w14:paraId="46BF6350" w14:textId="064A0E76"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w:t>
            </w:r>
          </w:p>
        </w:tc>
        <w:tc>
          <w:tcPr>
            <w:tcW w:w="1002" w:type="dxa"/>
            <w:tcBorders>
              <w:top w:val="nil"/>
              <w:left w:val="nil"/>
              <w:bottom w:val="single" w:sz="4" w:space="0" w:color="auto"/>
              <w:right w:val="single" w:sz="4" w:space="0" w:color="auto"/>
            </w:tcBorders>
            <w:shd w:val="clear" w:color="000000" w:fill="FFFFFF"/>
            <w:noWrap/>
            <w:vAlign w:val="bottom"/>
            <w:hideMark/>
          </w:tcPr>
          <w:p w14:paraId="3751DB9D" w14:textId="03871809"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w:t>
            </w:r>
          </w:p>
        </w:tc>
        <w:tc>
          <w:tcPr>
            <w:tcW w:w="997" w:type="dxa"/>
            <w:tcBorders>
              <w:top w:val="nil"/>
              <w:left w:val="nil"/>
              <w:bottom w:val="single" w:sz="4" w:space="0" w:color="auto"/>
              <w:right w:val="single" w:sz="4" w:space="0" w:color="auto"/>
            </w:tcBorders>
            <w:shd w:val="clear" w:color="000000" w:fill="FFFFFF"/>
            <w:noWrap/>
            <w:vAlign w:val="bottom"/>
            <w:hideMark/>
          </w:tcPr>
          <w:p w14:paraId="5A62F0EC" w14:textId="702BB5AB"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w:t>
            </w:r>
          </w:p>
        </w:tc>
        <w:tc>
          <w:tcPr>
            <w:tcW w:w="997" w:type="dxa"/>
            <w:tcBorders>
              <w:top w:val="nil"/>
              <w:left w:val="nil"/>
              <w:bottom w:val="single" w:sz="4" w:space="0" w:color="auto"/>
              <w:right w:val="single" w:sz="4" w:space="0" w:color="auto"/>
            </w:tcBorders>
            <w:shd w:val="clear" w:color="000000" w:fill="FFFFFF"/>
            <w:noWrap/>
            <w:vAlign w:val="bottom"/>
            <w:hideMark/>
          </w:tcPr>
          <w:p w14:paraId="20C1743D" w14:textId="11447369"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17</w:t>
            </w:r>
          </w:p>
        </w:tc>
        <w:tc>
          <w:tcPr>
            <w:tcW w:w="997" w:type="dxa"/>
            <w:tcBorders>
              <w:top w:val="nil"/>
              <w:left w:val="nil"/>
              <w:bottom w:val="single" w:sz="4" w:space="0" w:color="auto"/>
              <w:right w:val="single" w:sz="4" w:space="0" w:color="auto"/>
            </w:tcBorders>
            <w:shd w:val="clear" w:color="000000" w:fill="FFFFFF"/>
            <w:noWrap/>
            <w:vAlign w:val="bottom"/>
            <w:hideMark/>
          </w:tcPr>
          <w:p w14:paraId="12F43013" w14:textId="2C7FBEFC"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20</w:t>
            </w:r>
          </w:p>
        </w:tc>
        <w:tc>
          <w:tcPr>
            <w:tcW w:w="956" w:type="dxa"/>
            <w:tcBorders>
              <w:top w:val="nil"/>
              <w:left w:val="nil"/>
              <w:bottom w:val="single" w:sz="4" w:space="0" w:color="auto"/>
              <w:right w:val="single" w:sz="4" w:space="0" w:color="auto"/>
            </w:tcBorders>
            <w:shd w:val="clear" w:color="000000" w:fill="FFFFFF"/>
            <w:noWrap/>
            <w:vAlign w:val="bottom"/>
            <w:hideMark/>
          </w:tcPr>
          <w:p w14:paraId="7F3C5A0B" w14:textId="5D7F72CC"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24</w:t>
            </w:r>
          </w:p>
        </w:tc>
      </w:tr>
      <w:tr w:rsidR="008D1421" w:rsidRPr="000B521B" w14:paraId="743DC11C"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36C2AF91" w14:textId="77777777" w:rsidR="008D1421" w:rsidRPr="000B521B" w:rsidRDefault="008D1421" w:rsidP="00E03735">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Other chemistry</w:t>
            </w:r>
          </w:p>
        </w:tc>
        <w:tc>
          <w:tcPr>
            <w:tcW w:w="877" w:type="dxa"/>
            <w:tcBorders>
              <w:top w:val="nil"/>
              <w:left w:val="nil"/>
              <w:bottom w:val="single" w:sz="4" w:space="0" w:color="auto"/>
              <w:right w:val="single" w:sz="4" w:space="0" w:color="auto"/>
            </w:tcBorders>
            <w:shd w:val="clear" w:color="000000" w:fill="FFFFFF"/>
            <w:noWrap/>
            <w:vAlign w:val="bottom"/>
            <w:hideMark/>
          </w:tcPr>
          <w:p w14:paraId="65D630E1" w14:textId="7C6F41CA"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17</w:t>
            </w:r>
          </w:p>
        </w:tc>
        <w:tc>
          <w:tcPr>
            <w:tcW w:w="877" w:type="dxa"/>
            <w:tcBorders>
              <w:top w:val="nil"/>
              <w:left w:val="nil"/>
              <w:bottom w:val="single" w:sz="4" w:space="0" w:color="auto"/>
              <w:right w:val="single" w:sz="4" w:space="0" w:color="auto"/>
            </w:tcBorders>
            <w:shd w:val="clear" w:color="000000" w:fill="FFFFFF"/>
            <w:noWrap/>
            <w:vAlign w:val="bottom"/>
            <w:hideMark/>
          </w:tcPr>
          <w:p w14:paraId="651E1475" w14:textId="38290C01"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18</w:t>
            </w:r>
          </w:p>
        </w:tc>
        <w:tc>
          <w:tcPr>
            <w:tcW w:w="877" w:type="dxa"/>
            <w:tcBorders>
              <w:top w:val="nil"/>
              <w:left w:val="nil"/>
              <w:bottom w:val="single" w:sz="4" w:space="0" w:color="auto"/>
              <w:right w:val="single" w:sz="4" w:space="0" w:color="auto"/>
            </w:tcBorders>
            <w:shd w:val="clear" w:color="000000" w:fill="FFFFFF"/>
            <w:noWrap/>
            <w:vAlign w:val="bottom"/>
            <w:hideMark/>
          </w:tcPr>
          <w:p w14:paraId="4E03BBD9" w14:textId="343AC737"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18</w:t>
            </w:r>
          </w:p>
        </w:tc>
        <w:tc>
          <w:tcPr>
            <w:tcW w:w="878" w:type="dxa"/>
            <w:tcBorders>
              <w:top w:val="nil"/>
              <w:left w:val="nil"/>
              <w:bottom w:val="single" w:sz="4" w:space="0" w:color="auto"/>
              <w:right w:val="single" w:sz="4" w:space="0" w:color="auto"/>
            </w:tcBorders>
            <w:shd w:val="clear" w:color="000000" w:fill="FFFFFF"/>
            <w:noWrap/>
            <w:vAlign w:val="bottom"/>
            <w:hideMark/>
          </w:tcPr>
          <w:p w14:paraId="004A4A87" w14:textId="7023688F"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19</w:t>
            </w:r>
          </w:p>
        </w:tc>
        <w:tc>
          <w:tcPr>
            <w:tcW w:w="1002" w:type="dxa"/>
            <w:tcBorders>
              <w:top w:val="nil"/>
              <w:left w:val="nil"/>
              <w:bottom w:val="single" w:sz="4" w:space="0" w:color="auto"/>
              <w:right w:val="single" w:sz="4" w:space="0" w:color="auto"/>
            </w:tcBorders>
            <w:shd w:val="clear" w:color="000000" w:fill="FFFFFF"/>
            <w:noWrap/>
            <w:vAlign w:val="bottom"/>
            <w:hideMark/>
          </w:tcPr>
          <w:p w14:paraId="3D19D697" w14:textId="56F99078"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21</w:t>
            </w:r>
          </w:p>
        </w:tc>
        <w:tc>
          <w:tcPr>
            <w:tcW w:w="997" w:type="dxa"/>
            <w:tcBorders>
              <w:top w:val="nil"/>
              <w:left w:val="nil"/>
              <w:bottom w:val="single" w:sz="4" w:space="0" w:color="auto"/>
              <w:right w:val="single" w:sz="4" w:space="0" w:color="auto"/>
            </w:tcBorders>
            <w:shd w:val="clear" w:color="000000" w:fill="FFFFFF"/>
            <w:noWrap/>
            <w:vAlign w:val="bottom"/>
            <w:hideMark/>
          </w:tcPr>
          <w:p w14:paraId="234A2584" w14:textId="020B86AE"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18</w:t>
            </w:r>
          </w:p>
        </w:tc>
        <w:tc>
          <w:tcPr>
            <w:tcW w:w="997" w:type="dxa"/>
            <w:tcBorders>
              <w:top w:val="nil"/>
              <w:left w:val="nil"/>
              <w:bottom w:val="single" w:sz="4" w:space="0" w:color="auto"/>
              <w:right w:val="single" w:sz="4" w:space="0" w:color="auto"/>
            </w:tcBorders>
            <w:shd w:val="clear" w:color="000000" w:fill="FFFFFF"/>
            <w:noWrap/>
            <w:vAlign w:val="bottom"/>
            <w:hideMark/>
          </w:tcPr>
          <w:p w14:paraId="6E8E05D4" w14:textId="52D19C22"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20</w:t>
            </w:r>
          </w:p>
        </w:tc>
        <w:tc>
          <w:tcPr>
            <w:tcW w:w="997" w:type="dxa"/>
            <w:tcBorders>
              <w:top w:val="nil"/>
              <w:left w:val="nil"/>
              <w:bottom w:val="single" w:sz="4" w:space="0" w:color="auto"/>
              <w:right w:val="single" w:sz="4" w:space="0" w:color="auto"/>
            </w:tcBorders>
            <w:shd w:val="clear" w:color="000000" w:fill="FFFFFF"/>
            <w:noWrap/>
            <w:vAlign w:val="bottom"/>
            <w:hideMark/>
          </w:tcPr>
          <w:p w14:paraId="4656327C" w14:textId="267287AA"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24</w:t>
            </w:r>
          </w:p>
        </w:tc>
        <w:tc>
          <w:tcPr>
            <w:tcW w:w="956" w:type="dxa"/>
            <w:tcBorders>
              <w:top w:val="nil"/>
              <w:left w:val="nil"/>
              <w:bottom w:val="single" w:sz="4" w:space="0" w:color="auto"/>
              <w:right w:val="single" w:sz="4" w:space="0" w:color="auto"/>
            </w:tcBorders>
            <w:shd w:val="clear" w:color="000000" w:fill="FFFFFF"/>
            <w:noWrap/>
            <w:vAlign w:val="bottom"/>
            <w:hideMark/>
          </w:tcPr>
          <w:p w14:paraId="1C6BF25E" w14:textId="205AED6B" w:rsidR="008D1421" w:rsidRPr="000B521B" w:rsidRDefault="008D1421" w:rsidP="00E03735">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29</w:t>
            </w:r>
          </w:p>
        </w:tc>
      </w:tr>
      <w:tr w:rsidR="008D1421" w:rsidRPr="000B521B" w14:paraId="70C98711"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00263B86" w14:textId="77777777" w:rsidR="008D1421" w:rsidRPr="000B521B" w:rsidRDefault="008D1421" w:rsidP="00E03735">
            <w:pPr>
              <w:spacing w:after="0" w:line="240" w:lineRule="auto"/>
              <w:rPr>
                <w:rFonts w:ascii="Arial" w:eastAsia="Times New Roman" w:hAnsi="Arial" w:cs="Arial"/>
                <w:b/>
                <w:bCs/>
                <w:color w:val="000000"/>
                <w:sz w:val="20"/>
                <w:szCs w:val="20"/>
                <w:lang w:val="en-US"/>
              </w:rPr>
            </w:pPr>
            <w:r w:rsidRPr="000B521B">
              <w:rPr>
                <w:rFonts w:ascii="Arial" w:hAnsi="Arial" w:cs="Arial"/>
                <w:b/>
                <w:bCs/>
                <w:color w:val="000000"/>
                <w:sz w:val="20"/>
                <w:szCs w:val="20"/>
              </w:rPr>
              <w:t>Total</w:t>
            </w:r>
          </w:p>
        </w:tc>
        <w:tc>
          <w:tcPr>
            <w:tcW w:w="877" w:type="dxa"/>
            <w:tcBorders>
              <w:top w:val="nil"/>
              <w:left w:val="nil"/>
              <w:bottom w:val="single" w:sz="4" w:space="0" w:color="auto"/>
              <w:right w:val="single" w:sz="4" w:space="0" w:color="auto"/>
            </w:tcBorders>
            <w:shd w:val="clear" w:color="000000" w:fill="FFFFFF"/>
            <w:noWrap/>
            <w:vAlign w:val="bottom"/>
            <w:hideMark/>
          </w:tcPr>
          <w:p w14:paraId="55C629F8" w14:textId="15D4F1BA" w:rsidR="008D1421" w:rsidRPr="000B521B" w:rsidRDefault="008D1421" w:rsidP="00E03735">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171</w:t>
            </w:r>
          </w:p>
        </w:tc>
        <w:tc>
          <w:tcPr>
            <w:tcW w:w="877" w:type="dxa"/>
            <w:tcBorders>
              <w:top w:val="nil"/>
              <w:left w:val="nil"/>
              <w:bottom w:val="single" w:sz="4" w:space="0" w:color="auto"/>
              <w:right w:val="single" w:sz="4" w:space="0" w:color="auto"/>
            </w:tcBorders>
            <w:shd w:val="clear" w:color="000000" w:fill="FFFFFF"/>
            <w:noWrap/>
            <w:vAlign w:val="bottom"/>
            <w:hideMark/>
          </w:tcPr>
          <w:p w14:paraId="2E44E1F8" w14:textId="2B7C52D7" w:rsidR="008D1421" w:rsidRPr="000B521B" w:rsidRDefault="008D1421" w:rsidP="00E03735">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176</w:t>
            </w:r>
          </w:p>
        </w:tc>
        <w:tc>
          <w:tcPr>
            <w:tcW w:w="877" w:type="dxa"/>
            <w:tcBorders>
              <w:top w:val="nil"/>
              <w:left w:val="nil"/>
              <w:bottom w:val="single" w:sz="4" w:space="0" w:color="auto"/>
              <w:right w:val="single" w:sz="4" w:space="0" w:color="auto"/>
            </w:tcBorders>
            <w:shd w:val="clear" w:color="000000" w:fill="FFFFFF"/>
            <w:noWrap/>
            <w:vAlign w:val="bottom"/>
            <w:hideMark/>
          </w:tcPr>
          <w:p w14:paraId="239DA4E9" w14:textId="411DDF8F" w:rsidR="008D1421" w:rsidRPr="000B521B" w:rsidRDefault="008D1421" w:rsidP="00E03735">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180</w:t>
            </w:r>
          </w:p>
        </w:tc>
        <w:tc>
          <w:tcPr>
            <w:tcW w:w="878" w:type="dxa"/>
            <w:tcBorders>
              <w:top w:val="nil"/>
              <w:left w:val="nil"/>
              <w:bottom w:val="single" w:sz="4" w:space="0" w:color="auto"/>
              <w:right w:val="single" w:sz="4" w:space="0" w:color="auto"/>
            </w:tcBorders>
            <w:shd w:val="clear" w:color="000000" w:fill="FFFFFF"/>
            <w:noWrap/>
            <w:vAlign w:val="bottom"/>
            <w:hideMark/>
          </w:tcPr>
          <w:p w14:paraId="71CC52DC" w14:textId="1C17BADE" w:rsidR="008D1421" w:rsidRPr="000B521B" w:rsidRDefault="008D1421" w:rsidP="00E03735">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186</w:t>
            </w:r>
          </w:p>
        </w:tc>
        <w:tc>
          <w:tcPr>
            <w:tcW w:w="1002" w:type="dxa"/>
            <w:tcBorders>
              <w:top w:val="nil"/>
              <w:left w:val="nil"/>
              <w:bottom w:val="single" w:sz="4" w:space="0" w:color="auto"/>
              <w:right w:val="single" w:sz="4" w:space="0" w:color="auto"/>
            </w:tcBorders>
            <w:shd w:val="clear" w:color="000000" w:fill="FFFFFF"/>
            <w:noWrap/>
            <w:vAlign w:val="bottom"/>
            <w:hideMark/>
          </w:tcPr>
          <w:p w14:paraId="4693C86B" w14:textId="295C1EB5" w:rsidR="008D1421" w:rsidRPr="000B521B" w:rsidRDefault="008D1421" w:rsidP="00E03735">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190</w:t>
            </w:r>
          </w:p>
        </w:tc>
        <w:tc>
          <w:tcPr>
            <w:tcW w:w="997" w:type="dxa"/>
            <w:tcBorders>
              <w:top w:val="nil"/>
              <w:left w:val="nil"/>
              <w:bottom w:val="single" w:sz="4" w:space="0" w:color="auto"/>
              <w:right w:val="single" w:sz="4" w:space="0" w:color="auto"/>
            </w:tcBorders>
            <w:shd w:val="clear" w:color="000000" w:fill="FFFFFF"/>
            <w:noWrap/>
            <w:vAlign w:val="bottom"/>
            <w:hideMark/>
          </w:tcPr>
          <w:p w14:paraId="2E7C8C83" w14:textId="449FE153" w:rsidR="008D1421" w:rsidRPr="000B521B" w:rsidRDefault="008D1421" w:rsidP="00E03735">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178</w:t>
            </w:r>
          </w:p>
        </w:tc>
        <w:tc>
          <w:tcPr>
            <w:tcW w:w="997" w:type="dxa"/>
            <w:tcBorders>
              <w:top w:val="nil"/>
              <w:left w:val="nil"/>
              <w:bottom w:val="single" w:sz="4" w:space="0" w:color="auto"/>
              <w:right w:val="single" w:sz="4" w:space="0" w:color="auto"/>
            </w:tcBorders>
            <w:shd w:val="clear" w:color="000000" w:fill="FFFFFF"/>
            <w:noWrap/>
            <w:vAlign w:val="bottom"/>
            <w:hideMark/>
          </w:tcPr>
          <w:p w14:paraId="7B2736AF" w14:textId="7AFD310D" w:rsidR="008D1421" w:rsidRPr="000B521B" w:rsidRDefault="008D1421" w:rsidP="00E03735">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187</w:t>
            </w:r>
          </w:p>
        </w:tc>
        <w:tc>
          <w:tcPr>
            <w:tcW w:w="997" w:type="dxa"/>
            <w:tcBorders>
              <w:top w:val="nil"/>
              <w:left w:val="nil"/>
              <w:bottom w:val="single" w:sz="4" w:space="0" w:color="auto"/>
              <w:right w:val="single" w:sz="4" w:space="0" w:color="auto"/>
            </w:tcBorders>
            <w:shd w:val="clear" w:color="000000" w:fill="FFFFFF"/>
            <w:noWrap/>
            <w:vAlign w:val="bottom"/>
            <w:hideMark/>
          </w:tcPr>
          <w:p w14:paraId="1216B725" w14:textId="473ED526" w:rsidR="008D1421" w:rsidRPr="000B521B" w:rsidRDefault="008D1421" w:rsidP="00E03735">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229</w:t>
            </w:r>
          </w:p>
        </w:tc>
        <w:tc>
          <w:tcPr>
            <w:tcW w:w="956" w:type="dxa"/>
            <w:tcBorders>
              <w:top w:val="nil"/>
              <w:left w:val="nil"/>
              <w:bottom w:val="single" w:sz="4" w:space="0" w:color="auto"/>
              <w:right w:val="single" w:sz="4" w:space="0" w:color="auto"/>
            </w:tcBorders>
            <w:shd w:val="clear" w:color="000000" w:fill="FFFFFF"/>
            <w:noWrap/>
            <w:vAlign w:val="bottom"/>
            <w:hideMark/>
          </w:tcPr>
          <w:p w14:paraId="1352F68F" w14:textId="6FA1382D" w:rsidR="008D1421" w:rsidRPr="000B521B" w:rsidRDefault="008D1421" w:rsidP="00E03735">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282</w:t>
            </w:r>
          </w:p>
        </w:tc>
      </w:tr>
    </w:tbl>
    <w:p w14:paraId="151776B6" w14:textId="30727E35" w:rsidR="00881A72" w:rsidRPr="000B521B" w:rsidRDefault="00881A72">
      <w:pPr>
        <w:rPr>
          <w:rFonts w:ascii="Arial" w:hAnsi="Arial" w:cs="Arial"/>
          <w:color w:val="000000" w:themeColor="text1"/>
        </w:rPr>
      </w:pPr>
      <w:r w:rsidRPr="000B521B">
        <w:rPr>
          <w:rFonts w:ascii="Arial" w:hAnsi="Arial" w:cs="Arial"/>
          <w:bCs/>
          <w:noProof/>
          <w:color w:val="000000" w:themeColor="text1"/>
        </w:rPr>
        <mc:AlternateContent>
          <mc:Choice Requires="wps">
            <w:drawing>
              <wp:anchor distT="0" distB="0" distL="114300" distR="114300" simplePos="0" relativeHeight="252479488" behindDoc="0" locked="0" layoutInCell="1" allowOverlap="1" wp14:anchorId="5C622B4B" wp14:editId="75239CD9">
                <wp:simplePos x="0" y="0"/>
                <wp:positionH relativeFrom="margin">
                  <wp:posOffset>2194824</wp:posOffset>
                </wp:positionH>
                <wp:positionV relativeFrom="paragraph">
                  <wp:posOffset>140236</wp:posOffset>
                </wp:positionV>
                <wp:extent cx="4333875" cy="391885"/>
                <wp:effectExtent l="0" t="0" r="0" b="0"/>
                <wp:wrapNone/>
                <wp:docPr id="1268" name="TextBox 22"/>
                <wp:cNvGraphicFramePr/>
                <a:graphic xmlns:a="http://schemas.openxmlformats.org/drawingml/2006/main">
                  <a:graphicData uri="http://schemas.microsoft.com/office/word/2010/wordprocessingShape">
                    <wps:wsp>
                      <wps:cNvSpPr txBox="1"/>
                      <wps:spPr>
                        <a:xfrm>
                          <a:off x="0" y="0"/>
                          <a:ext cx="4333875" cy="391885"/>
                        </a:xfrm>
                        <a:prstGeom prst="rect">
                          <a:avLst/>
                        </a:prstGeom>
                        <a:noFill/>
                      </wps:spPr>
                      <wps:txbx>
                        <w:txbxContent>
                          <w:p w14:paraId="41255854"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50BA7099"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622B4B" id="_x0000_s1099" type="#_x0000_t202" style="position:absolute;margin-left:172.8pt;margin-top:11.05pt;width:341.25pt;height:30.85pt;z-index:25247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" filled="f" stroked="f">
                <v:textbox>
                  <w:txbxContent>
                    <w:p w14:paraId="41255854"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50BA7099"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F7AD96D" w14:textId="63F7EC65" w:rsidR="0068383C" w:rsidRPr="000B521B" w:rsidRDefault="0068383C" w:rsidP="00881A72">
      <w:pPr>
        <w:rPr>
          <w:rFonts w:ascii="Arial" w:hAnsi="Arial" w:cs="Arial"/>
          <w:color w:val="000000" w:themeColor="text1"/>
          <w:sz w:val="24"/>
          <w:szCs w:val="24"/>
        </w:rPr>
      </w:pPr>
    </w:p>
    <w:p w14:paraId="2FDA6FA2" w14:textId="77777777" w:rsidR="0068383C" w:rsidRPr="000B521B" w:rsidRDefault="0068383C" w:rsidP="00990C86">
      <w:pPr>
        <w:spacing w:line="360" w:lineRule="auto"/>
        <w:jc w:val="both"/>
        <w:rPr>
          <w:rFonts w:ascii="Arial" w:hAnsi="Arial" w:cs="Arial"/>
          <w:color w:val="000000" w:themeColor="text1"/>
          <w:sz w:val="24"/>
          <w:szCs w:val="24"/>
        </w:rPr>
      </w:pPr>
    </w:p>
    <w:p w14:paraId="45D17B83" w14:textId="5375FB7F" w:rsidR="00881A72" w:rsidRPr="000B521B" w:rsidRDefault="00881A72" w:rsidP="00990C86">
      <w:pPr>
        <w:spacing w:line="360" w:lineRule="auto"/>
        <w:jc w:val="both"/>
        <w:rPr>
          <w:rFonts w:ascii="Arial" w:hAnsi="Arial" w:cs="Arial"/>
          <w:color w:val="000000" w:themeColor="text1"/>
          <w:sz w:val="24"/>
          <w:szCs w:val="24"/>
        </w:rPr>
      </w:pPr>
    </w:p>
    <w:p w14:paraId="703E0AAE" w14:textId="77DAE995" w:rsidR="002B5C26" w:rsidRPr="000B521B" w:rsidRDefault="002B5C26" w:rsidP="00990C86">
      <w:pPr>
        <w:spacing w:line="360" w:lineRule="auto"/>
        <w:jc w:val="both"/>
        <w:rPr>
          <w:rFonts w:ascii="Arial" w:hAnsi="Arial" w:cs="Arial"/>
          <w:color w:val="000000" w:themeColor="text1"/>
          <w:sz w:val="24"/>
          <w:szCs w:val="24"/>
        </w:rPr>
      </w:pPr>
    </w:p>
    <w:p w14:paraId="243FF0B7" w14:textId="2CEC8030" w:rsidR="002B5C26" w:rsidRPr="000B521B" w:rsidRDefault="002B5C26" w:rsidP="00990C86">
      <w:pPr>
        <w:spacing w:line="360" w:lineRule="auto"/>
        <w:jc w:val="both"/>
        <w:rPr>
          <w:rFonts w:ascii="Arial" w:hAnsi="Arial" w:cs="Arial"/>
          <w:color w:val="000000" w:themeColor="text1"/>
          <w:sz w:val="24"/>
          <w:szCs w:val="24"/>
        </w:rPr>
      </w:pPr>
    </w:p>
    <w:p w14:paraId="07FE7AF2" w14:textId="2C8BE267" w:rsidR="002B5C26" w:rsidRPr="000B521B" w:rsidRDefault="002B5C26" w:rsidP="00990C86">
      <w:pPr>
        <w:spacing w:line="360" w:lineRule="auto"/>
        <w:jc w:val="both"/>
        <w:rPr>
          <w:rFonts w:ascii="Arial" w:hAnsi="Arial" w:cs="Arial"/>
          <w:color w:val="000000" w:themeColor="text1"/>
          <w:sz w:val="24"/>
          <w:szCs w:val="24"/>
        </w:rPr>
      </w:pPr>
    </w:p>
    <w:p w14:paraId="20962E60" w14:textId="77777777" w:rsidR="002B5C26" w:rsidRPr="000B521B" w:rsidRDefault="002B5C26" w:rsidP="00990C86">
      <w:pPr>
        <w:spacing w:line="360" w:lineRule="auto"/>
        <w:jc w:val="both"/>
        <w:rPr>
          <w:rFonts w:ascii="Arial" w:hAnsi="Arial" w:cs="Arial"/>
          <w:color w:val="000000" w:themeColor="text1"/>
          <w:sz w:val="24"/>
          <w:szCs w:val="24"/>
        </w:rPr>
      </w:pPr>
    </w:p>
    <w:p w14:paraId="57E05BF1" w14:textId="77777777" w:rsidR="00363B4C" w:rsidRDefault="00363B4C" w:rsidP="00555BDB">
      <w:pPr>
        <w:spacing w:line="360" w:lineRule="auto"/>
        <w:textAlignment w:val="baseline"/>
        <w:rPr>
          <w:rFonts w:ascii="Arial" w:hAnsi="Arial" w:cs="Arial"/>
          <w:b/>
          <w:bCs/>
          <w:sz w:val="24"/>
          <w:szCs w:val="24"/>
        </w:rPr>
      </w:pPr>
    </w:p>
    <w:p w14:paraId="3709CC24" w14:textId="7B17B74F" w:rsidR="00555BDB" w:rsidRPr="000B521B" w:rsidRDefault="00555BDB" w:rsidP="00555BDB">
      <w:pPr>
        <w:spacing w:line="360" w:lineRule="auto"/>
        <w:textAlignment w:val="baseline"/>
        <w:rPr>
          <w:rFonts w:ascii="Arial" w:hAnsi="Arial" w:cs="Arial"/>
          <w:b/>
          <w:bCs/>
          <w:sz w:val="24"/>
          <w:szCs w:val="24"/>
        </w:rPr>
      </w:pPr>
      <w:r w:rsidRPr="000B521B">
        <w:rPr>
          <w:rFonts w:ascii="Arial" w:hAnsi="Arial" w:cs="Arial"/>
          <w:b/>
          <w:bCs/>
          <w:sz w:val="24"/>
          <w:szCs w:val="24"/>
        </w:rPr>
        <w:t>3.2.3.5. Demand By Sales Channel</w:t>
      </w:r>
    </w:p>
    <w:p w14:paraId="736B365B" w14:textId="0E77D435" w:rsidR="00555BDB" w:rsidRPr="000B521B" w:rsidRDefault="00555BDB" w:rsidP="00990C86">
      <w:pPr>
        <w:spacing w:line="360" w:lineRule="auto"/>
        <w:jc w:val="both"/>
        <w:rPr>
          <w:rFonts w:ascii="Arial" w:hAnsi="Arial" w:cs="Arial"/>
          <w:b/>
          <w:bCs/>
          <w:sz w:val="24"/>
          <w:szCs w:val="24"/>
        </w:rPr>
        <w:sectPr w:rsidR="00555BDB"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9E3EC7D" w14:textId="7CAF62A1" w:rsidR="00555BDB" w:rsidRPr="000B521B" w:rsidRDefault="00555BDB" w:rsidP="00555BDB">
      <w:pPr>
        <w:spacing w:line="360" w:lineRule="auto"/>
        <w:textAlignment w:val="baseline"/>
        <w:rPr>
          <w:rFonts w:ascii="Arial" w:hAnsi="Arial" w:cs="Arial"/>
          <w:b/>
          <w:bCs/>
          <w:sz w:val="24"/>
          <w:szCs w:val="24"/>
        </w:rPr>
      </w:pPr>
      <w:r w:rsidRPr="000B521B">
        <w:rPr>
          <w:rFonts w:ascii="Arial" w:hAnsi="Arial" w:cs="Arial"/>
          <w:b/>
          <w:bCs/>
          <w:sz w:val="24"/>
          <w:szCs w:val="24"/>
        </w:rPr>
        <w:t>Europe Vinyl Ester Resin Demand, By Sales Channel, By Volume</w:t>
      </w:r>
      <w:r w:rsidR="007C5B32" w:rsidRPr="000B521B">
        <w:rPr>
          <w:rFonts w:ascii="Arial" w:hAnsi="Arial" w:cs="Arial"/>
          <w:b/>
          <w:bCs/>
          <w:sz w:val="24"/>
          <w:szCs w:val="24"/>
        </w:rPr>
        <w:t xml:space="preserve"> (000’ Tonnes)</w:t>
      </w:r>
      <w:r w:rsidRPr="000B521B">
        <w:rPr>
          <w:rFonts w:ascii="Arial" w:hAnsi="Arial" w:cs="Arial"/>
          <w:b/>
          <w:bCs/>
          <w:sz w:val="24"/>
          <w:szCs w:val="24"/>
        </w:rPr>
        <w:t>, 2015–2020</w:t>
      </w:r>
    </w:p>
    <w:p w14:paraId="4ABAD24C" w14:textId="69AF19AB" w:rsidR="00023038" w:rsidRPr="000B521B" w:rsidRDefault="00E03735">
      <w:pPr>
        <w:rPr>
          <w:rFonts w:ascii="Arial" w:hAnsi="Arial" w:cs="Arial"/>
          <w:color w:val="000000" w:themeColor="text1"/>
        </w:rPr>
      </w:pPr>
      <w:r w:rsidRPr="000B521B">
        <w:rPr>
          <w:rFonts w:ascii="Arial" w:hAnsi="Arial" w:cs="Arial"/>
          <w:noProof/>
          <w:color w:val="000000" w:themeColor="text1"/>
        </w:rPr>
        <mc:AlternateContent>
          <mc:Choice Requires="wps">
            <w:drawing>
              <wp:anchor distT="0" distB="0" distL="114300" distR="114300" simplePos="0" relativeHeight="252106752" behindDoc="0" locked="0" layoutInCell="1" allowOverlap="1" wp14:anchorId="27FF9D87" wp14:editId="5C06D273">
                <wp:simplePos x="0" y="0"/>
                <wp:positionH relativeFrom="column">
                  <wp:posOffset>4343400</wp:posOffset>
                </wp:positionH>
                <wp:positionV relativeFrom="paragraph">
                  <wp:posOffset>2320290</wp:posOffset>
                </wp:positionV>
                <wp:extent cx="1864360" cy="200025"/>
                <wp:effectExtent l="0" t="0" r="0" b="0"/>
                <wp:wrapNone/>
                <wp:docPr id="167"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390B8765"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27FF9D87" id="_x0000_s1100" type="#_x0000_t202" style="position:absolute;margin-left:342pt;margin-top:182.7pt;width:146.8pt;height:15.75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" filled="f" stroked="f">
                <v:textbox style="mso-fit-shape-to-text:t">
                  <w:txbxContent>
                    <w:p w14:paraId="390B8765"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13644D" w:rsidRPr="000B521B">
        <w:rPr>
          <w:rFonts w:ascii="Arial" w:hAnsi="Arial" w:cs="Arial"/>
          <w:noProof/>
          <w:color w:val="000000" w:themeColor="text1"/>
        </w:rPr>
        <w:drawing>
          <wp:inline distT="0" distB="0" distL="0" distR="0" wp14:anchorId="10E33AFE" wp14:editId="7D78A30A">
            <wp:extent cx="6477000" cy="2314575"/>
            <wp:effectExtent l="0" t="0" r="0" b="0"/>
            <wp:docPr id="24" name="Chart 24">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10EB0B2" w14:textId="2F6B7D7D" w:rsidR="00E03735" w:rsidRPr="000B521B" w:rsidRDefault="00E03735">
      <w:pPr>
        <w:rPr>
          <w:rFonts w:ascii="Arial" w:hAnsi="Arial" w:cs="Arial"/>
          <w:color w:val="000000" w:themeColor="text1"/>
        </w:rPr>
      </w:pPr>
    </w:p>
    <w:tbl>
      <w:tblPr>
        <w:tblW w:w="10487" w:type="dxa"/>
        <w:tblInd w:w="-185" w:type="dxa"/>
        <w:tblLook w:val="04A0" w:firstRow="1" w:lastRow="0" w:firstColumn="1" w:lastColumn="0" w:noHBand="0" w:noVBand="1"/>
      </w:tblPr>
      <w:tblGrid>
        <w:gridCol w:w="2468"/>
        <w:gridCol w:w="1081"/>
        <w:gridCol w:w="1081"/>
        <w:gridCol w:w="1081"/>
        <w:gridCol w:w="1083"/>
        <w:gridCol w:w="1235"/>
        <w:gridCol w:w="1229"/>
        <w:gridCol w:w="1229"/>
      </w:tblGrid>
      <w:tr w:rsidR="00E2530D" w:rsidRPr="000B521B" w14:paraId="2F6D6FF0" w14:textId="77777777" w:rsidTr="00BF252C">
        <w:trPr>
          <w:trHeight w:val="228"/>
        </w:trPr>
        <w:tc>
          <w:tcPr>
            <w:tcW w:w="246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087F6B3" w14:textId="35096713" w:rsidR="00E2530D" w:rsidRPr="000B521B" w:rsidRDefault="00E2530D" w:rsidP="00BF252C">
            <w:pPr>
              <w:spacing w:after="0" w:line="24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 xml:space="preserve">Demand by </w:t>
            </w:r>
            <w:r w:rsidR="007C5B32" w:rsidRPr="000B521B">
              <w:rPr>
                <w:rFonts w:ascii="Arial" w:eastAsia="Times New Roman" w:hAnsi="Arial" w:cs="Arial"/>
                <w:b/>
                <w:bCs/>
                <w:color w:val="FFFFFF" w:themeColor="background1"/>
                <w:sz w:val="20"/>
                <w:szCs w:val="20"/>
                <w:lang w:val="en-US"/>
              </w:rPr>
              <w:t xml:space="preserve">Sales Channel (000’ </w:t>
            </w:r>
            <w:proofErr w:type="spellStart"/>
            <w:r w:rsidR="007C5B32" w:rsidRPr="000B521B">
              <w:rPr>
                <w:rFonts w:ascii="Arial" w:eastAsia="Times New Roman" w:hAnsi="Arial" w:cs="Arial"/>
                <w:b/>
                <w:bCs/>
                <w:color w:val="FFFFFF" w:themeColor="background1"/>
                <w:sz w:val="20"/>
                <w:szCs w:val="20"/>
                <w:lang w:val="en-US"/>
              </w:rPr>
              <w:t>Tonnes</w:t>
            </w:r>
            <w:proofErr w:type="spellEnd"/>
            <w:r w:rsidR="007C5B32" w:rsidRPr="000B521B">
              <w:rPr>
                <w:rFonts w:ascii="Arial" w:eastAsia="Times New Roman" w:hAnsi="Arial" w:cs="Arial"/>
                <w:b/>
                <w:bCs/>
                <w:color w:val="FFFFFF" w:themeColor="background1"/>
                <w:sz w:val="20"/>
                <w:szCs w:val="20"/>
                <w:lang w:val="en-US"/>
              </w:rPr>
              <w:t>)</w:t>
            </w:r>
          </w:p>
        </w:tc>
        <w:tc>
          <w:tcPr>
            <w:tcW w:w="1081" w:type="dxa"/>
            <w:tcBorders>
              <w:top w:val="single" w:sz="4" w:space="0" w:color="auto"/>
              <w:left w:val="nil"/>
              <w:bottom w:val="single" w:sz="4" w:space="0" w:color="auto"/>
              <w:right w:val="single" w:sz="4" w:space="0" w:color="auto"/>
            </w:tcBorders>
            <w:shd w:val="clear" w:color="auto" w:fill="C00000"/>
            <w:noWrap/>
            <w:vAlign w:val="center"/>
            <w:hideMark/>
          </w:tcPr>
          <w:p w14:paraId="5B102BAF" w14:textId="77777777" w:rsidR="00E2530D" w:rsidRPr="000B521B"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2015</w:t>
            </w:r>
          </w:p>
        </w:tc>
        <w:tc>
          <w:tcPr>
            <w:tcW w:w="1081" w:type="dxa"/>
            <w:tcBorders>
              <w:top w:val="single" w:sz="4" w:space="0" w:color="auto"/>
              <w:left w:val="nil"/>
              <w:bottom w:val="single" w:sz="4" w:space="0" w:color="auto"/>
              <w:right w:val="single" w:sz="4" w:space="0" w:color="auto"/>
            </w:tcBorders>
            <w:shd w:val="clear" w:color="auto" w:fill="C00000"/>
            <w:noWrap/>
            <w:vAlign w:val="center"/>
            <w:hideMark/>
          </w:tcPr>
          <w:p w14:paraId="1668BFAE" w14:textId="77777777" w:rsidR="00E2530D" w:rsidRPr="000B521B"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2016</w:t>
            </w:r>
          </w:p>
        </w:tc>
        <w:tc>
          <w:tcPr>
            <w:tcW w:w="1081" w:type="dxa"/>
            <w:tcBorders>
              <w:top w:val="single" w:sz="4" w:space="0" w:color="auto"/>
              <w:left w:val="nil"/>
              <w:bottom w:val="single" w:sz="4" w:space="0" w:color="auto"/>
              <w:right w:val="single" w:sz="4" w:space="0" w:color="auto"/>
            </w:tcBorders>
            <w:shd w:val="clear" w:color="auto" w:fill="C00000"/>
            <w:noWrap/>
            <w:vAlign w:val="bottom"/>
            <w:hideMark/>
          </w:tcPr>
          <w:p w14:paraId="4B8E274A" w14:textId="77777777" w:rsidR="00E2530D" w:rsidRPr="000B521B"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2017</w:t>
            </w:r>
          </w:p>
        </w:tc>
        <w:tc>
          <w:tcPr>
            <w:tcW w:w="1083" w:type="dxa"/>
            <w:tcBorders>
              <w:top w:val="single" w:sz="4" w:space="0" w:color="auto"/>
              <w:left w:val="nil"/>
              <w:bottom w:val="single" w:sz="4" w:space="0" w:color="auto"/>
              <w:right w:val="single" w:sz="4" w:space="0" w:color="auto"/>
            </w:tcBorders>
            <w:shd w:val="clear" w:color="auto" w:fill="C00000"/>
            <w:noWrap/>
            <w:vAlign w:val="bottom"/>
            <w:hideMark/>
          </w:tcPr>
          <w:p w14:paraId="27861AC0" w14:textId="77777777" w:rsidR="00E2530D" w:rsidRPr="000B521B"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2018</w:t>
            </w:r>
          </w:p>
        </w:tc>
        <w:tc>
          <w:tcPr>
            <w:tcW w:w="1235" w:type="dxa"/>
            <w:tcBorders>
              <w:top w:val="single" w:sz="4" w:space="0" w:color="auto"/>
              <w:left w:val="nil"/>
              <w:bottom w:val="single" w:sz="4" w:space="0" w:color="auto"/>
              <w:right w:val="single" w:sz="4" w:space="0" w:color="auto"/>
            </w:tcBorders>
            <w:shd w:val="clear" w:color="auto" w:fill="C00000"/>
            <w:noWrap/>
            <w:vAlign w:val="bottom"/>
            <w:hideMark/>
          </w:tcPr>
          <w:p w14:paraId="5EBCFB8F" w14:textId="77777777" w:rsidR="00E2530D" w:rsidRPr="000B521B"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2019</w:t>
            </w:r>
          </w:p>
        </w:tc>
        <w:tc>
          <w:tcPr>
            <w:tcW w:w="1229" w:type="dxa"/>
            <w:tcBorders>
              <w:top w:val="single" w:sz="4" w:space="0" w:color="auto"/>
              <w:left w:val="nil"/>
              <w:bottom w:val="single" w:sz="4" w:space="0" w:color="auto"/>
              <w:right w:val="single" w:sz="4" w:space="0" w:color="auto"/>
            </w:tcBorders>
            <w:shd w:val="clear" w:color="auto" w:fill="C00000"/>
            <w:noWrap/>
            <w:vAlign w:val="bottom"/>
            <w:hideMark/>
          </w:tcPr>
          <w:p w14:paraId="130B858D" w14:textId="77777777" w:rsidR="00E2530D" w:rsidRPr="000B521B"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2020</w:t>
            </w:r>
          </w:p>
        </w:tc>
        <w:tc>
          <w:tcPr>
            <w:tcW w:w="1229" w:type="dxa"/>
            <w:tcBorders>
              <w:top w:val="single" w:sz="4" w:space="0" w:color="auto"/>
              <w:left w:val="nil"/>
              <w:bottom w:val="single" w:sz="4" w:space="0" w:color="auto"/>
              <w:right w:val="single" w:sz="4" w:space="0" w:color="auto"/>
            </w:tcBorders>
            <w:shd w:val="clear" w:color="auto" w:fill="C00000"/>
            <w:noWrap/>
            <w:vAlign w:val="bottom"/>
            <w:hideMark/>
          </w:tcPr>
          <w:p w14:paraId="3C0F3B94" w14:textId="77777777" w:rsidR="00E2530D" w:rsidRPr="000B521B"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2021E</w:t>
            </w:r>
          </w:p>
        </w:tc>
      </w:tr>
      <w:tr w:rsidR="00E2530D" w:rsidRPr="000B521B" w14:paraId="6D7C300C" w14:textId="77777777" w:rsidTr="00BF252C">
        <w:trPr>
          <w:trHeight w:val="269"/>
        </w:trPr>
        <w:tc>
          <w:tcPr>
            <w:tcW w:w="2468" w:type="dxa"/>
            <w:tcBorders>
              <w:top w:val="nil"/>
              <w:left w:val="single" w:sz="4" w:space="0" w:color="auto"/>
              <w:bottom w:val="single" w:sz="4" w:space="0" w:color="auto"/>
              <w:right w:val="single" w:sz="4" w:space="0" w:color="auto"/>
            </w:tcBorders>
            <w:shd w:val="clear" w:color="000000" w:fill="FFFFFF"/>
            <w:noWrap/>
            <w:vAlign w:val="bottom"/>
            <w:hideMark/>
          </w:tcPr>
          <w:p w14:paraId="146C157E" w14:textId="77777777" w:rsidR="00E2530D" w:rsidRPr="000B521B" w:rsidRDefault="00E2530D"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 xml:space="preserve">Direct </w:t>
            </w:r>
          </w:p>
        </w:tc>
        <w:tc>
          <w:tcPr>
            <w:tcW w:w="1081" w:type="dxa"/>
            <w:tcBorders>
              <w:top w:val="nil"/>
              <w:left w:val="nil"/>
              <w:bottom w:val="single" w:sz="4" w:space="0" w:color="auto"/>
              <w:right w:val="single" w:sz="4" w:space="0" w:color="auto"/>
            </w:tcBorders>
            <w:shd w:val="clear" w:color="000000" w:fill="FFFFFF"/>
            <w:noWrap/>
            <w:vAlign w:val="bottom"/>
            <w:hideMark/>
          </w:tcPr>
          <w:p w14:paraId="11814B4F" w14:textId="67170368"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140</w:t>
            </w:r>
          </w:p>
        </w:tc>
        <w:tc>
          <w:tcPr>
            <w:tcW w:w="1081" w:type="dxa"/>
            <w:tcBorders>
              <w:top w:val="nil"/>
              <w:left w:val="nil"/>
              <w:bottom w:val="single" w:sz="4" w:space="0" w:color="auto"/>
              <w:right w:val="single" w:sz="4" w:space="0" w:color="auto"/>
            </w:tcBorders>
            <w:shd w:val="clear" w:color="000000" w:fill="FFFFFF"/>
            <w:noWrap/>
            <w:vAlign w:val="bottom"/>
            <w:hideMark/>
          </w:tcPr>
          <w:p w14:paraId="2832C295" w14:textId="5D4BD01C"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144</w:t>
            </w:r>
          </w:p>
        </w:tc>
        <w:tc>
          <w:tcPr>
            <w:tcW w:w="1081" w:type="dxa"/>
            <w:tcBorders>
              <w:top w:val="nil"/>
              <w:left w:val="nil"/>
              <w:bottom w:val="single" w:sz="4" w:space="0" w:color="auto"/>
              <w:right w:val="single" w:sz="4" w:space="0" w:color="auto"/>
            </w:tcBorders>
            <w:shd w:val="clear" w:color="000000" w:fill="FFFFFF"/>
            <w:noWrap/>
            <w:vAlign w:val="bottom"/>
            <w:hideMark/>
          </w:tcPr>
          <w:p w14:paraId="3E5FA067" w14:textId="62DD5C96"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148</w:t>
            </w:r>
          </w:p>
        </w:tc>
        <w:tc>
          <w:tcPr>
            <w:tcW w:w="1083" w:type="dxa"/>
            <w:tcBorders>
              <w:top w:val="nil"/>
              <w:left w:val="nil"/>
              <w:bottom w:val="single" w:sz="4" w:space="0" w:color="auto"/>
              <w:right w:val="single" w:sz="4" w:space="0" w:color="auto"/>
            </w:tcBorders>
            <w:shd w:val="clear" w:color="000000" w:fill="FFFFFF"/>
            <w:noWrap/>
            <w:vAlign w:val="bottom"/>
            <w:hideMark/>
          </w:tcPr>
          <w:p w14:paraId="759953D3" w14:textId="67737F4A"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152</w:t>
            </w:r>
          </w:p>
        </w:tc>
        <w:tc>
          <w:tcPr>
            <w:tcW w:w="1235" w:type="dxa"/>
            <w:tcBorders>
              <w:top w:val="nil"/>
              <w:left w:val="nil"/>
              <w:bottom w:val="single" w:sz="4" w:space="0" w:color="auto"/>
              <w:right w:val="single" w:sz="4" w:space="0" w:color="auto"/>
            </w:tcBorders>
            <w:shd w:val="clear" w:color="000000" w:fill="FFFFFF"/>
            <w:noWrap/>
            <w:vAlign w:val="bottom"/>
            <w:hideMark/>
          </w:tcPr>
          <w:p w14:paraId="1631BFA3" w14:textId="41B85D30"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156</w:t>
            </w:r>
          </w:p>
        </w:tc>
        <w:tc>
          <w:tcPr>
            <w:tcW w:w="1229" w:type="dxa"/>
            <w:tcBorders>
              <w:top w:val="nil"/>
              <w:left w:val="nil"/>
              <w:bottom w:val="single" w:sz="4" w:space="0" w:color="auto"/>
              <w:right w:val="single" w:sz="4" w:space="0" w:color="auto"/>
            </w:tcBorders>
            <w:shd w:val="clear" w:color="000000" w:fill="FFFFFF"/>
            <w:noWrap/>
            <w:vAlign w:val="bottom"/>
            <w:hideMark/>
          </w:tcPr>
          <w:p w14:paraId="0D919EF8" w14:textId="034646A9"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146</w:t>
            </w:r>
          </w:p>
        </w:tc>
        <w:tc>
          <w:tcPr>
            <w:tcW w:w="1229" w:type="dxa"/>
            <w:tcBorders>
              <w:top w:val="nil"/>
              <w:left w:val="nil"/>
              <w:bottom w:val="single" w:sz="4" w:space="0" w:color="auto"/>
              <w:right w:val="single" w:sz="4" w:space="0" w:color="auto"/>
            </w:tcBorders>
            <w:shd w:val="clear" w:color="000000" w:fill="FFFFFF"/>
            <w:noWrap/>
            <w:vAlign w:val="bottom"/>
            <w:hideMark/>
          </w:tcPr>
          <w:p w14:paraId="268C3FE6" w14:textId="2FC23C98"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140</w:t>
            </w:r>
          </w:p>
        </w:tc>
      </w:tr>
      <w:tr w:rsidR="00E2530D" w:rsidRPr="000B521B" w14:paraId="4C2A8E6B" w14:textId="77777777" w:rsidTr="00BF252C">
        <w:trPr>
          <w:trHeight w:val="269"/>
        </w:trPr>
        <w:tc>
          <w:tcPr>
            <w:tcW w:w="2468" w:type="dxa"/>
            <w:tcBorders>
              <w:top w:val="nil"/>
              <w:left w:val="single" w:sz="4" w:space="0" w:color="auto"/>
              <w:bottom w:val="single" w:sz="4" w:space="0" w:color="auto"/>
              <w:right w:val="single" w:sz="4" w:space="0" w:color="auto"/>
            </w:tcBorders>
            <w:shd w:val="clear" w:color="000000" w:fill="FFFFFF"/>
            <w:noWrap/>
            <w:vAlign w:val="bottom"/>
            <w:hideMark/>
          </w:tcPr>
          <w:p w14:paraId="504C1FDD" w14:textId="77777777" w:rsidR="00E2530D" w:rsidRPr="000B521B" w:rsidRDefault="00E2530D"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 xml:space="preserve">Indirect </w:t>
            </w:r>
          </w:p>
        </w:tc>
        <w:tc>
          <w:tcPr>
            <w:tcW w:w="1081" w:type="dxa"/>
            <w:tcBorders>
              <w:top w:val="nil"/>
              <w:left w:val="nil"/>
              <w:bottom w:val="single" w:sz="4" w:space="0" w:color="auto"/>
              <w:right w:val="single" w:sz="4" w:space="0" w:color="auto"/>
            </w:tcBorders>
            <w:shd w:val="clear" w:color="000000" w:fill="FFFFFF"/>
            <w:noWrap/>
            <w:vAlign w:val="bottom"/>
            <w:hideMark/>
          </w:tcPr>
          <w:p w14:paraId="136F4385" w14:textId="4A6CE44F"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31</w:t>
            </w:r>
          </w:p>
        </w:tc>
        <w:tc>
          <w:tcPr>
            <w:tcW w:w="1081" w:type="dxa"/>
            <w:tcBorders>
              <w:top w:val="nil"/>
              <w:left w:val="nil"/>
              <w:bottom w:val="single" w:sz="4" w:space="0" w:color="auto"/>
              <w:right w:val="single" w:sz="4" w:space="0" w:color="auto"/>
            </w:tcBorders>
            <w:shd w:val="clear" w:color="000000" w:fill="FFFFFF"/>
            <w:noWrap/>
            <w:vAlign w:val="bottom"/>
            <w:hideMark/>
          </w:tcPr>
          <w:p w14:paraId="2E7DFDD0" w14:textId="0AB96E94"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32</w:t>
            </w:r>
          </w:p>
        </w:tc>
        <w:tc>
          <w:tcPr>
            <w:tcW w:w="1081" w:type="dxa"/>
            <w:tcBorders>
              <w:top w:val="nil"/>
              <w:left w:val="nil"/>
              <w:bottom w:val="single" w:sz="4" w:space="0" w:color="auto"/>
              <w:right w:val="single" w:sz="4" w:space="0" w:color="auto"/>
            </w:tcBorders>
            <w:shd w:val="clear" w:color="000000" w:fill="FFFFFF"/>
            <w:noWrap/>
            <w:vAlign w:val="bottom"/>
            <w:hideMark/>
          </w:tcPr>
          <w:p w14:paraId="327EECC1" w14:textId="093FC854"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32</w:t>
            </w:r>
          </w:p>
        </w:tc>
        <w:tc>
          <w:tcPr>
            <w:tcW w:w="1083" w:type="dxa"/>
            <w:tcBorders>
              <w:top w:val="nil"/>
              <w:left w:val="nil"/>
              <w:bottom w:val="single" w:sz="4" w:space="0" w:color="auto"/>
              <w:right w:val="single" w:sz="4" w:space="0" w:color="auto"/>
            </w:tcBorders>
            <w:shd w:val="clear" w:color="000000" w:fill="FFFFFF"/>
            <w:noWrap/>
            <w:vAlign w:val="bottom"/>
            <w:hideMark/>
          </w:tcPr>
          <w:p w14:paraId="4A4D79EF" w14:textId="43DAE721"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34</w:t>
            </w:r>
          </w:p>
        </w:tc>
        <w:tc>
          <w:tcPr>
            <w:tcW w:w="1235" w:type="dxa"/>
            <w:tcBorders>
              <w:top w:val="nil"/>
              <w:left w:val="nil"/>
              <w:bottom w:val="single" w:sz="4" w:space="0" w:color="auto"/>
              <w:right w:val="single" w:sz="4" w:space="0" w:color="auto"/>
            </w:tcBorders>
            <w:shd w:val="clear" w:color="000000" w:fill="FFFFFF"/>
            <w:noWrap/>
            <w:vAlign w:val="bottom"/>
            <w:hideMark/>
          </w:tcPr>
          <w:p w14:paraId="194BAD27" w14:textId="51A2AF84"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34</w:t>
            </w:r>
          </w:p>
        </w:tc>
        <w:tc>
          <w:tcPr>
            <w:tcW w:w="1229" w:type="dxa"/>
            <w:tcBorders>
              <w:top w:val="nil"/>
              <w:left w:val="nil"/>
              <w:bottom w:val="single" w:sz="4" w:space="0" w:color="auto"/>
              <w:right w:val="single" w:sz="4" w:space="0" w:color="auto"/>
            </w:tcBorders>
            <w:shd w:val="clear" w:color="000000" w:fill="FFFFFF"/>
            <w:noWrap/>
            <w:vAlign w:val="bottom"/>
            <w:hideMark/>
          </w:tcPr>
          <w:p w14:paraId="073E7728" w14:textId="1113F5DB"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32</w:t>
            </w:r>
          </w:p>
        </w:tc>
        <w:tc>
          <w:tcPr>
            <w:tcW w:w="1229" w:type="dxa"/>
            <w:tcBorders>
              <w:top w:val="nil"/>
              <w:left w:val="nil"/>
              <w:bottom w:val="single" w:sz="4" w:space="0" w:color="auto"/>
              <w:right w:val="single" w:sz="4" w:space="0" w:color="auto"/>
            </w:tcBorders>
            <w:shd w:val="clear" w:color="000000" w:fill="FFFFFF"/>
            <w:noWrap/>
            <w:vAlign w:val="bottom"/>
            <w:hideMark/>
          </w:tcPr>
          <w:p w14:paraId="026DDFAD" w14:textId="68E4DEF1"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31</w:t>
            </w:r>
          </w:p>
        </w:tc>
      </w:tr>
      <w:tr w:rsidR="00E2530D" w:rsidRPr="000B521B" w14:paraId="1CFAE2F5" w14:textId="77777777" w:rsidTr="00BF252C">
        <w:trPr>
          <w:trHeight w:val="269"/>
        </w:trPr>
        <w:tc>
          <w:tcPr>
            <w:tcW w:w="2468" w:type="dxa"/>
            <w:tcBorders>
              <w:top w:val="nil"/>
              <w:left w:val="single" w:sz="4" w:space="0" w:color="auto"/>
              <w:bottom w:val="single" w:sz="4" w:space="0" w:color="auto"/>
              <w:right w:val="single" w:sz="4" w:space="0" w:color="auto"/>
            </w:tcBorders>
            <w:shd w:val="clear" w:color="000000" w:fill="FFFFFF"/>
            <w:noWrap/>
            <w:vAlign w:val="bottom"/>
            <w:hideMark/>
          </w:tcPr>
          <w:p w14:paraId="17A67CE9" w14:textId="77777777" w:rsidR="00E2530D" w:rsidRPr="000B521B" w:rsidRDefault="00E2530D"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Total</w:t>
            </w:r>
          </w:p>
        </w:tc>
        <w:tc>
          <w:tcPr>
            <w:tcW w:w="1081" w:type="dxa"/>
            <w:tcBorders>
              <w:top w:val="nil"/>
              <w:left w:val="nil"/>
              <w:bottom w:val="single" w:sz="4" w:space="0" w:color="auto"/>
              <w:right w:val="single" w:sz="4" w:space="0" w:color="auto"/>
            </w:tcBorders>
            <w:shd w:val="clear" w:color="000000" w:fill="FFFFFF"/>
            <w:noWrap/>
            <w:vAlign w:val="bottom"/>
            <w:hideMark/>
          </w:tcPr>
          <w:p w14:paraId="6912BF8C" w14:textId="2BA85B88"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171</w:t>
            </w:r>
          </w:p>
        </w:tc>
        <w:tc>
          <w:tcPr>
            <w:tcW w:w="1081" w:type="dxa"/>
            <w:tcBorders>
              <w:top w:val="nil"/>
              <w:left w:val="nil"/>
              <w:bottom w:val="single" w:sz="4" w:space="0" w:color="auto"/>
              <w:right w:val="single" w:sz="4" w:space="0" w:color="auto"/>
            </w:tcBorders>
            <w:shd w:val="clear" w:color="000000" w:fill="FFFFFF"/>
            <w:noWrap/>
            <w:vAlign w:val="bottom"/>
            <w:hideMark/>
          </w:tcPr>
          <w:p w14:paraId="0F4B53F3" w14:textId="57529DB8"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176</w:t>
            </w:r>
          </w:p>
        </w:tc>
        <w:tc>
          <w:tcPr>
            <w:tcW w:w="1081" w:type="dxa"/>
            <w:tcBorders>
              <w:top w:val="nil"/>
              <w:left w:val="nil"/>
              <w:bottom w:val="single" w:sz="4" w:space="0" w:color="auto"/>
              <w:right w:val="single" w:sz="4" w:space="0" w:color="auto"/>
            </w:tcBorders>
            <w:shd w:val="clear" w:color="000000" w:fill="FFFFFF"/>
            <w:noWrap/>
            <w:vAlign w:val="bottom"/>
            <w:hideMark/>
          </w:tcPr>
          <w:p w14:paraId="57E04EF1" w14:textId="2C566D36"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180</w:t>
            </w:r>
          </w:p>
        </w:tc>
        <w:tc>
          <w:tcPr>
            <w:tcW w:w="1083" w:type="dxa"/>
            <w:tcBorders>
              <w:top w:val="nil"/>
              <w:left w:val="nil"/>
              <w:bottom w:val="single" w:sz="4" w:space="0" w:color="auto"/>
              <w:right w:val="single" w:sz="4" w:space="0" w:color="auto"/>
            </w:tcBorders>
            <w:shd w:val="clear" w:color="000000" w:fill="FFFFFF"/>
            <w:noWrap/>
            <w:vAlign w:val="bottom"/>
            <w:hideMark/>
          </w:tcPr>
          <w:p w14:paraId="53416032" w14:textId="7A4570AE"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186</w:t>
            </w:r>
          </w:p>
        </w:tc>
        <w:tc>
          <w:tcPr>
            <w:tcW w:w="1235" w:type="dxa"/>
            <w:tcBorders>
              <w:top w:val="nil"/>
              <w:left w:val="nil"/>
              <w:bottom w:val="single" w:sz="4" w:space="0" w:color="auto"/>
              <w:right w:val="single" w:sz="4" w:space="0" w:color="auto"/>
            </w:tcBorders>
            <w:shd w:val="clear" w:color="000000" w:fill="FFFFFF"/>
            <w:noWrap/>
            <w:vAlign w:val="bottom"/>
            <w:hideMark/>
          </w:tcPr>
          <w:p w14:paraId="0E14468B" w14:textId="170B25A4"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190</w:t>
            </w:r>
          </w:p>
        </w:tc>
        <w:tc>
          <w:tcPr>
            <w:tcW w:w="1229" w:type="dxa"/>
            <w:tcBorders>
              <w:top w:val="nil"/>
              <w:left w:val="nil"/>
              <w:bottom w:val="single" w:sz="4" w:space="0" w:color="auto"/>
              <w:right w:val="single" w:sz="4" w:space="0" w:color="auto"/>
            </w:tcBorders>
            <w:shd w:val="clear" w:color="000000" w:fill="FFFFFF"/>
            <w:noWrap/>
            <w:vAlign w:val="bottom"/>
            <w:hideMark/>
          </w:tcPr>
          <w:p w14:paraId="3AE2F6F2" w14:textId="6DB05D32"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178</w:t>
            </w:r>
          </w:p>
        </w:tc>
        <w:tc>
          <w:tcPr>
            <w:tcW w:w="1229" w:type="dxa"/>
            <w:tcBorders>
              <w:top w:val="nil"/>
              <w:left w:val="nil"/>
              <w:bottom w:val="single" w:sz="4" w:space="0" w:color="auto"/>
              <w:right w:val="single" w:sz="4" w:space="0" w:color="auto"/>
            </w:tcBorders>
            <w:shd w:val="clear" w:color="000000" w:fill="FFFFFF"/>
            <w:noWrap/>
            <w:vAlign w:val="bottom"/>
            <w:hideMark/>
          </w:tcPr>
          <w:p w14:paraId="30288173" w14:textId="37C8A440"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171</w:t>
            </w:r>
          </w:p>
        </w:tc>
      </w:tr>
    </w:tbl>
    <w:p w14:paraId="47752F75" w14:textId="49B9F269" w:rsidR="00E03735" w:rsidRPr="000B521B" w:rsidRDefault="008D1421">
      <w:pPr>
        <w:rPr>
          <w:rFonts w:ascii="Arial" w:hAnsi="Arial" w:cs="Arial"/>
          <w:color w:val="000000" w:themeColor="text1"/>
        </w:rPr>
      </w:pPr>
      <w:r w:rsidRPr="000B521B">
        <w:rPr>
          <w:rFonts w:ascii="Arial" w:hAnsi="Arial" w:cs="Arial"/>
          <w:noProof/>
          <w:color w:val="000000" w:themeColor="text1"/>
        </w:rPr>
        <mc:AlternateContent>
          <mc:Choice Requires="wps">
            <w:drawing>
              <wp:anchor distT="0" distB="0" distL="114300" distR="114300" simplePos="0" relativeHeight="252481536" behindDoc="0" locked="0" layoutInCell="1" allowOverlap="1" wp14:anchorId="59D1C6ED" wp14:editId="3C6E7A21">
                <wp:simplePos x="0" y="0"/>
                <wp:positionH relativeFrom="column">
                  <wp:posOffset>4523014</wp:posOffset>
                </wp:positionH>
                <wp:positionV relativeFrom="paragraph">
                  <wp:posOffset>76439</wp:posOffset>
                </wp:positionV>
                <wp:extent cx="1952502" cy="200025"/>
                <wp:effectExtent l="0" t="0" r="0" b="0"/>
                <wp:wrapNone/>
                <wp:docPr id="1269" name="TextBox 4"/>
                <wp:cNvGraphicFramePr/>
                <a:graphic xmlns:a="http://schemas.openxmlformats.org/drawingml/2006/main">
                  <a:graphicData uri="http://schemas.microsoft.com/office/word/2010/wordprocessingShape">
                    <wps:wsp>
                      <wps:cNvSpPr txBox="1"/>
                      <wps:spPr>
                        <a:xfrm>
                          <a:off x="0" y="0"/>
                          <a:ext cx="1952502" cy="200025"/>
                        </a:xfrm>
                        <a:prstGeom prst="rect">
                          <a:avLst/>
                        </a:prstGeom>
                        <a:noFill/>
                      </wps:spPr>
                      <wps:txbx>
                        <w:txbxContent>
                          <w:p w14:paraId="09CBD7F2"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59D1C6ED" id="_x0000_s1101" type="#_x0000_t202" style="position:absolute;margin-left:356.15pt;margin-top:6pt;width:153.75pt;height:15.75pt;z-index:25248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" filled="f" stroked="f">
                <v:textbox style="mso-fit-shape-to-text:t">
                  <w:txbxContent>
                    <w:p w14:paraId="09CBD7F2"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6AD04722" w14:textId="77777777" w:rsidR="00555BDB" w:rsidRPr="000B521B" w:rsidRDefault="00555BDB" w:rsidP="00555BDB">
      <w:pPr>
        <w:spacing w:line="360" w:lineRule="auto"/>
        <w:textAlignment w:val="baseline"/>
        <w:rPr>
          <w:rFonts w:ascii="Arial" w:hAnsi="Arial" w:cs="Arial"/>
          <w:b/>
          <w:bCs/>
          <w:sz w:val="24"/>
          <w:szCs w:val="24"/>
        </w:rPr>
      </w:pPr>
      <w:r w:rsidRPr="000B521B">
        <w:rPr>
          <w:rFonts w:ascii="Arial" w:hAnsi="Arial" w:cs="Arial"/>
          <w:b/>
          <w:bCs/>
          <w:sz w:val="24"/>
          <w:szCs w:val="24"/>
        </w:rPr>
        <w:t>3.2.3.6. Sales By Company</w:t>
      </w:r>
    </w:p>
    <w:p w14:paraId="10EEC966" w14:textId="4C49B98D" w:rsidR="00555BDB" w:rsidRPr="000B521B" w:rsidRDefault="00555BDB" w:rsidP="00555BDB">
      <w:pPr>
        <w:spacing w:line="360" w:lineRule="auto"/>
        <w:textAlignment w:val="baseline"/>
        <w:rPr>
          <w:rFonts w:ascii="Arial" w:hAnsi="Arial" w:cs="Arial"/>
          <w:b/>
          <w:bCs/>
          <w:sz w:val="24"/>
          <w:szCs w:val="24"/>
        </w:rPr>
      </w:pPr>
      <w:r w:rsidRPr="000B521B">
        <w:rPr>
          <w:rFonts w:ascii="Arial" w:hAnsi="Arial" w:cs="Arial"/>
          <w:b/>
          <w:bCs/>
          <w:sz w:val="24"/>
          <w:szCs w:val="24"/>
        </w:rPr>
        <w:t>Europe Vinyl Ester Resin Sales, By Company, By Volume</w:t>
      </w:r>
      <w:r w:rsidR="007C5B32" w:rsidRPr="000B521B">
        <w:rPr>
          <w:rFonts w:ascii="Arial" w:hAnsi="Arial" w:cs="Arial"/>
          <w:b/>
          <w:bCs/>
          <w:sz w:val="24"/>
          <w:szCs w:val="24"/>
        </w:rPr>
        <w:t xml:space="preserve"> (000’ Tonnes)</w:t>
      </w:r>
      <w:r w:rsidRPr="000B521B">
        <w:rPr>
          <w:rFonts w:ascii="Arial" w:hAnsi="Arial" w:cs="Arial"/>
          <w:b/>
          <w:bCs/>
          <w:sz w:val="24"/>
          <w:szCs w:val="24"/>
        </w:rPr>
        <w:t>, 2020</w:t>
      </w:r>
    </w:p>
    <w:p w14:paraId="7DA38A01" w14:textId="77777777" w:rsidR="00C77616" w:rsidRPr="000B521B" w:rsidRDefault="00C77616" w:rsidP="00C77616">
      <w:pPr>
        <w:rPr>
          <w:rFonts w:ascii="Arial" w:eastAsia="Arial" w:hAnsi="Arial" w:cs="Arial"/>
          <w:color w:val="000000" w:themeColor="text1"/>
          <w:sz w:val="24"/>
          <w:szCs w:val="24"/>
        </w:rPr>
      </w:pPr>
    </w:p>
    <w:p w14:paraId="05F23995" w14:textId="528E63A3" w:rsidR="00C77616" w:rsidRPr="000B521B" w:rsidRDefault="00881A72" w:rsidP="00C77616">
      <w:pPr>
        <w:rPr>
          <w:rFonts w:ascii="Arial" w:eastAsia="Arial" w:hAnsi="Arial" w:cs="Arial"/>
          <w:color w:val="000000" w:themeColor="text1"/>
          <w:sz w:val="24"/>
          <w:szCs w:val="24"/>
        </w:rPr>
      </w:pPr>
      <w:r w:rsidRPr="000B521B">
        <w:rPr>
          <w:rFonts w:ascii="Arial" w:hAnsi="Arial" w:cs="Arial"/>
          <w:noProof/>
          <w:color w:val="000000" w:themeColor="text1"/>
        </w:rPr>
        <mc:AlternateContent>
          <mc:Choice Requires="wps">
            <w:drawing>
              <wp:anchor distT="0" distB="0" distL="114300" distR="114300" simplePos="0" relativeHeight="252280832" behindDoc="0" locked="0" layoutInCell="1" allowOverlap="1" wp14:anchorId="663E3152" wp14:editId="0AD15986">
                <wp:simplePos x="0" y="0"/>
                <wp:positionH relativeFrom="margin">
                  <wp:posOffset>2560955</wp:posOffset>
                </wp:positionH>
                <wp:positionV relativeFrom="paragraph">
                  <wp:posOffset>2230120</wp:posOffset>
                </wp:positionV>
                <wp:extent cx="4075237" cy="415498"/>
                <wp:effectExtent l="0" t="0" r="0" b="0"/>
                <wp:wrapNone/>
                <wp:docPr id="2077" name="TextBox 4"/>
                <wp:cNvGraphicFramePr/>
                <a:graphic xmlns:a="http://schemas.openxmlformats.org/drawingml/2006/main">
                  <a:graphicData uri="http://schemas.microsoft.com/office/word/2010/wordprocessingShape">
                    <wps:wsp>
                      <wps:cNvSpPr txBox="1"/>
                      <wps:spPr>
                        <a:xfrm>
                          <a:off x="0" y="0"/>
                          <a:ext cx="4075237" cy="415498"/>
                        </a:xfrm>
                        <a:prstGeom prst="rect">
                          <a:avLst/>
                        </a:prstGeom>
                        <a:noFill/>
                      </wps:spPr>
                      <wps:txbx>
                        <w:txbxContent>
                          <w:p w14:paraId="0FAE047F" w14:textId="596B804D"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Polynt</w:t>
                            </w:r>
                            <w:proofErr w:type="spell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S.p.A.</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Reinhold GmbH</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Ashland Global Holdings Inc.</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group</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1EF2F77"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wps:txbx>
                      <wps:bodyPr wrap="square" rtlCol="0">
                        <a:spAutoFit/>
                      </wps:bodyPr>
                    </wps:wsp>
                  </a:graphicData>
                </a:graphic>
              </wp:anchor>
            </w:drawing>
          </mc:Choice>
          <mc:Fallback>
            <w:pict>
              <v:shape w14:anchorId="663E3152" id="_x0000_s1102" type="#_x0000_t202" style="position:absolute;margin-left:201.65pt;margin-top:175.6pt;width:320.9pt;height:32.7pt;z-index:252280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" filled="f" stroked="f">
                <v:textbox style="mso-fit-shape-to-text:t">
                  <w:txbxContent>
                    <w:p w14:paraId="0FAE047F" w14:textId="596B804D"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Polynt</w:t>
                      </w:r>
                      <w:proofErr w:type="spell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S.p.A.</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Reinhold GmbH</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Ashland Global Holdings Inc.</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group</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1EF2F77"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v:textbox>
                <w10:wrap anchorx="margin"/>
              </v:shape>
            </w:pict>
          </mc:Fallback>
        </mc:AlternateContent>
      </w:r>
      <w:r w:rsidR="00C77616" w:rsidRPr="000B521B">
        <w:rPr>
          <w:rFonts w:ascii="Arial" w:hAnsi="Arial" w:cs="Arial"/>
          <w:noProof/>
          <w:color w:val="000000" w:themeColor="text1"/>
        </w:rPr>
        <w:drawing>
          <wp:inline distT="0" distB="0" distL="0" distR="0" wp14:anchorId="738A87D5" wp14:editId="021DB4AC">
            <wp:extent cx="6457950" cy="2232660"/>
            <wp:effectExtent l="0" t="0" r="0" b="0"/>
            <wp:docPr id="2078" name="Chart 2078">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1C73C4E" w14:textId="136CF472" w:rsidR="00C77616" w:rsidRPr="000B521B" w:rsidRDefault="00C77616">
      <w:pPr>
        <w:rPr>
          <w:rFonts w:ascii="Arial" w:hAnsi="Arial" w:cs="Arial"/>
          <w:color w:val="000000" w:themeColor="text1"/>
        </w:rPr>
      </w:pPr>
    </w:p>
    <w:p w14:paraId="5E9A2AB9" w14:textId="55EA6B51" w:rsidR="00E32EDF" w:rsidRPr="000B521B" w:rsidRDefault="009531BD">
      <w:pPr>
        <w:rPr>
          <w:rFonts w:ascii="Arial" w:hAnsi="Arial" w:cs="Arial"/>
          <w:color w:val="000000" w:themeColor="text1"/>
        </w:rPr>
      </w:pPr>
      <w:r w:rsidRPr="000B521B">
        <w:rPr>
          <w:rFonts w:ascii="Arial" w:hAnsi="Arial" w:cs="Arial"/>
          <w:noProof/>
          <w:color w:val="000000" w:themeColor="text1"/>
        </w:rPr>
        <w:lastRenderedPageBreak/>
        <w:drawing>
          <wp:anchor distT="0" distB="0" distL="114300" distR="114300" simplePos="0" relativeHeight="251656190" behindDoc="1" locked="0" layoutInCell="1" allowOverlap="1" wp14:anchorId="3697F5EF" wp14:editId="59A9EF52">
            <wp:simplePos x="0" y="0"/>
            <wp:positionH relativeFrom="margin">
              <wp:posOffset>-573405</wp:posOffset>
            </wp:positionH>
            <wp:positionV relativeFrom="paragraph">
              <wp:posOffset>-1335405</wp:posOffset>
            </wp:positionV>
            <wp:extent cx="7629525" cy="10915015"/>
            <wp:effectExtent l="0" t="0" r="9525" b="63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29525" cy="10915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45A6D3" w14:textId="635EF3FE" w:rsidR="00A63DF1" w:rsidRPr="000B521B" w:rsidRDefault="00A63DF1" w:rsidP="00A63DF1">
      <w:pPr>
        <w:rPr>
          <w:rFonts w:ascii="Arial" w:hAnsi="Arial" w:cs="Arial"/>
          <w:color w:val="000000" w:themeColor="text1"/>
        </w:rPr>
      </w:pPr>
    </w:p>
    <w:p w14:paraId="6C1DC763" w14:textId="6AED730A" w:rsidR="00A63DF1" w:rsidRPr="000B521B" w:rsidRDefault="00A63DF1" w:rsidP="00A63DF1">
      <w:pPr>
        <w:rPr>
          <w:rFonts w:ascii="Arial" w:hAnsi="Arial" w:cs="Arial"/>
          <w:color w:val="000000" w:themeColor="text1"/>
        </w:rPr>
      </w:pPr>
    </w:p>
    <w:p w14:paraId="4D771FE5" w14:textId="3DB14B46" w:rsidR="00A63DF1" w:rsidRPr="000B521B" w:rsidRDefault="00A63DF1" w:rsidP="00A63DF1">
      <w:pPr>
        <w:rPr>
          <w:rFonts w:ascii="Arial" w:hAnsi="Arial" w:cs="Arial"/>
          <w:color w:val="000000" w:themeColor="text1"/>
        </w:rPr>
      </w:pPr>
    </w:p>
    <w:p w14:paraId="586D5983" w14:textId="1A128FA3" w:rsidR="00A93F5E" w:rsidRPr="000B521B" w:rsidRDefault="00A93F5E" w:rsidP="00A63DF1">
      <w:pPr>
        <w:rPr>
          <w:rFonts w:ascii="Arial" w:hAnsi="Arial" w:cs="Arial"/>
          <w:color w:val="000000" w:themeColor="text1"/>
        </w:rPr>
      </w:pPr>
    </w:p>
    <w:p w14:paraId="6B639D57" w14:textId="29B437CF" w:rsidR="00A93F5E" w:rsidRPr="000B521B" w:rsidRDefault="00A93F5E" w:rsidP="00A63DF1">
      <w:pPr>
        <w:rPr>
          <w:rFonts w:ascii="Arial" w:hAnsi="Arial" w:cs="Arial"/>
          <w:color w:val="000000" w:themeColor="text1"/>
        </w:rPr>
      </w:pPr>
    </w:p>
    <w:p w14:paraId="6E10FBA2" w14:textId="36CC0271" w:rsidR="00A93F5E" w:rsidRPr="000B521B" w:rsidRDefault="00A93F5E" w:rsidP="00A63DF1">
      <w:pPr>
        <w:rPr>
          <w:rFonts w:ascii="Arial" w:hAnsi="Arial" w:cs="Arial"/>
          <w:color w:val="000000" w:themeColor="text1"/>
        </w:rPr>
      </w:pPr>
    </w:p>
    <w:p w14:paraId="4B86728E" w14:textId="29B9FF6B" w:rsidR="00A93F5E" w:rsidRPr="000B521B" w:rsidRDefault="00881A72" w:rsidP="00A63DF1">
      <w:pPr>
        <w:rPr>
          <w:rFonts w:ascii="Arial" w:hAnsi="Arial" w:cs="Arial"/>
          <w:color w:val="000000" w:themeColor="text1"/>
        </w:rPr>
      </w:pPr>
      <w:r w:rsidRPr="000B521B">
        <w:rPr>
          <w:rFonts w:ascii="Arial" w:hAnsi="Arial" w:cs="Arial"/>
          <w:noProof/>
          <w:color w:val="000000" w:themeColor="text1"/>
        </w:rPr>
        <mc:AlternateContent>
          <mc:Choice Requires="wps">
            <w:drawing>
              <wp:anchor distT="0" distB="0" distL="114300" distR="114300" simplePos="0" relativeHeight="252143616" behindDoc="0" locked="0" layoutInCell="1" allowOverlap="1" wp14:anchorId="2EAE803C" wp14:editId="13730420">
                <wp:simplePos x="0" y="0"/>
                <wp:positionH relativeFrom="page">
                  <wp:posOffset>1523365</wp:posOffset>
                </wp:positionH>
                <wp:positionV relativeFrom="paragraph">
                  <wp:posOffset>105129</wp:posOffset>
                </wp:positionV>
                <wp:extent cx="4505325" cy="2434442"/>
                <wp:effectExtent l="0" t="0" r="0" b="0"/>
                <wp:wrapNone/>
                <wp:docPr id="5" name="Content Placeholder 2">
                  <a:extLst xmlns:a="http://schemas.openxmlformats.org/drawingml/2006/main">
                    <a:ext uri="{FF2B5EF4-FFF2-40B4-BE49-F238E27FC236}">
                      <a16:creationId xmlns:a16="http://schemas.microsoft.com/office/drawing/2014/main" id="{F888F908-0425-448A-9F48-E1135DF27EB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05325" cy="2434442"/>
                        </a:xfrm>
                        <a:prstGeom prst="rect">
                          <a:avLst/>
                        </a:prstGeom>
                      </wps:spPr>
                      <wps:txbx>
                        <w:txbxContent>
                          <w:p w14:paraId="774CB842" w14:textId="4937A728" w:rsidR="00A63DF1" w:rsidRPr="00FE0EDA"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NORTH AMERICA 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2EAE803C" id="_x0000_s1103" type="#_x0000_t202" style="position:absolute;margin-left:119.95pt;margin-top:8.3pt;width:354.75pt;height:191.7pt;z-index:25214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" filled="f" stroked="f">
                <v:textbox inset="2.30908mm,1.1546mm,2.30908mm,1.1546mm">
                  <w:txbxContent>
                    <w:p w14:paraId="774CB842" w14:textId="4937A728" w:rsidR="00A63DF1" w:rsidRPr="00FE0EDA"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NORTH AMERICA 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715A6044" w14:textId="7E7031F8" w:rsidR="00A93F5E" w:rsidRPr="000B521B" w:rsidRDefault="00A93F5E" w:rsidP="00A63DF1">
      <w:pPr>
        <w:rPr>
          <w:rFonts w:ascii="Arial" w:hAnsi="Arial" w:cs="Arial"/>
          <w:color w:val="000000" w:themeColor="text1"/>
        </w:rPr>
      </w:pPr>
    </w:p>
    <w:p w14:paraId="00E872B1" w14:textId="1E1E823D" w:rsidR="00A93F5E" w:rsidRPr="000B521B" w:rsidRDefault="00A93F5E" w:rsidP="00A63DF1">
      <w:pPr>
        <w:rPr>
          <w:rFonts w:ascii="Arial" w:hAnsi="Arial" w:cs="Arial"/>
          <w:color w:val="000000" w:themeColor="text1"/>
        </w:rPr>
      </w:pPr>
    </w:p>
    <w:p w14:paraId="00655196" w14:textId="5D6854F2" w:rsidR="00A93F5E" w:rsidRPr="000B521B" w:rsidRDefault="00A93F5E" w:rsidP="00A63DF1">
      <w:pPr>
        <w:rPr>
          <w:rFonts w:ascii="Arial" w:hAnsi="Arial" w:cs="Arial"/>
          <w:color w:val="000000" w:themeColor="text1"/>
        </w:rPr>
      </w:pPr>
    </w:p>
    <w:p w14:paraId="35FFD3BC" w14:textId="249C759B" w:rsidR="00A93F5E" w:rsidRPr="000B521B" w:rsidRDefault="00A93F5E" w:rsidP="00A63DF1">
      <w:pPr>
        <w:rPr>
          <w:rFonts w:ascii="Arial" w:hAnsi="Arial" w:cs="Arial"/>
          <w:color w:val="000000" w:themeColor="text1"/>
        </w:rPr>
      </w:pPr>
    </w:p>
    <w:p w14:paraId="6E0F62A4" w14:textId="718BCE1D" w:rsidR="00A63DF1" w:rsidRPr="000B521B" w:rsidRDefault="00A63DF1" w:rsidP="00A63DF1">
      <w:pPr>
        <w:rPr>
          <w:rFonts w:ascii="Arial" w:hAnsi="Arial" w:cs="Arial"/>
          <w:color w:val="000000" w:themeColor="text1"/>
        </w:rPr>
      </w:pPr>
    </w:p>
    <w:p w14:paraId="5F480E3C" w14:textId="10E7DA9A" w:rsidR="00A63DF1" w:rsidRPr="000B521B" w:rsidRDefault="00A63DF1" w:rsidP="00A63DF1">
      <w:pPr>
        <w:rPr>
          <w:rFonts w:ascii="Arial" w:hAnsi="Arial" w:cs="Arial"/>
          <w:color w:val="000000" w:themeColor="text1"/>
        </w:rPr>
      </w:pPr>
    </w:p>
    <w:p w14:paraId="6A56F9EC" w14:textId="5E6B13AD" w:rsidR="00A63DF1" w:rsidRPr="000B521B" w:rsidRDefault="00A63DF1" w:rsidP="00A63DF1">
      <w:pPr>
        <w:rPr>
          <w:rFonts w:ascii="Arial" w:hAnsi="Arial" w:cs="Arial"/>
          <w:color w:val="000000" w:themeColor="text1"/>
        </w:rPr>
      </w:pPr>
    </w:p>
    <w:p w14:paraId="25BEC2AE" w14:textId="77777777" w:rsidR="00A63DF1" w:rsidRPr="000B521B" w:rsidRDefault="00A63DF1" w:rsidP="00A63DF1">
      <w:pPr>
        <w:rPr>
          <w:rFonts w:ascii="Arial" w:hAnsi="Arial" w:cs="Arial"/>
          <w:color w:val="000000" w:themeColor="text1"/>
        </w:rPr>
      </w:pPr>
    </w:p>
    <w:p w14:paraId="223F4EED" w14:textId="3255F650" w:rsidR="00A63DF1" w:rsidRPr="000B521B" w:rsidRDefault="00A63DF1" w:rsidP="00A63DF1">
      <w:pPr>
        <w:rPr>
          <w:rFonts w:ascii="Arial" w:hAnsi="Arial" w:cs="Arial"/>
          <w:color w:val="000000" w:themeColor="text1"/>
        </w:rPr>
      </w:pPr>
    </w:p>
    <w:p w14:paraId="71C39909" w14:textId="07A2321E" w:rsidR="00A63DF1" w:rsidRPr="000B521B" w:rsidRDefault="00A63DF1" w:rsidP="00A63DF1">
      <w:pPr>
        <w:tabs>
          <w:tab w:val="right" w:pos="9415"/>
        </w:tabs>
        <w:rPr>
          <w:rFonts w:ascii="Arial" w:hAnsi="Arial" w:cs="Arial"/>
          <w:color w:val="000000" w:themeColor="text1"/>
        </w:rPr>
      </w:pPr>
      <w:r w:rsidRPr="000B521B">
        <w:rPr>
          <w:rFonts w:ascii="Arial" w:hAnsi="Arial" w:cs="Arial"/>
          <w:color w:val="000000" w:themeColor="text1"/>
        </w:rPr>
        <w:tab/>
      </w:r>
    </w:p>
    <w:p w14:paraId="77D2DE49" w14:textId="3F81D462" w:rsidR="00A63DF1" w:rsidRPr="000B521B" w:rsidRDefault="00A63DF1" w:rsidP="00A63DF1">
      <w:pPr>
        <w:rPr>
          <w:rFonts w:ascii="Arial" w:hAnsi="Arial" w:cs="Arial"/>
          <w:color w:val="000000" w:themeColor="text1"/>
        </w:rPr>
      </w:pPr>
    </w:p>
    <w:p w14:paraId="6FA685A3" w14:textId="7BB49262" w:rsidR="00A63DF1" w:rsidRPr="000B521B" w:rsidRDefault="00A63DF1" w:rsidP="00A63DF1">
      <w:pPr>
        <w:rPr>
          <w:rFonts w:ascii="Arial" w:hAnsi="Arial" w:cs="Arial"/>
          <w:color w:val="000000" w:themeColor="text1"/>
        </w:rPr>
      </w:pPr>
    </w:p>
    <w:p w14:paraId="6261A670" w14:textId="1BFAD266" w:rsidR="00A63DF1" w:rsidRPr="000B521B" w:rsidRDefault="00A63DF1" w:rsidP="00A63DF1">
      <w:pPr>
        <w:rPr>
          <w:rFonts w:ascii="Arial" w:hAnsi="Arial" w:cs="Arial"/>
          <w:color w:val="000000" w:themeColor="text1"/>
        </w:rPr>
      </w:pPr>
      <w:r w:rsidRPr="000B521B">
        <w:rPr>
          <w:rFonts w:ascii="Arial" w:hAnsi="Arial" w:cs="Arial"/>
          <w:noProof/>
          <w:color w:val="000000" w:themeColor="text1"/>
        </w:rPr>
        <w:drawing>
          <wp:anchor distT="0" distB="0" distL="114300" distR="114300" simplePos="0" relativeHeight="252146688" behindDoc="0" locked="0" layoutInCell="1" allowOverlap="1" wp14:anchorId="3EA4B9D2" wp14:editId="70954B17">
            <wp:simplePos x="0" y="0"/>
            <wp:positionH relativeFrom="column">
              <wp:posOffset>1550035</wp:posOffset>
            </wp:positionH>
            <wp:positionV relativeFrom="paragraph">
              <wp:posOffset>125804</wp:posOffset>
            </wp:positionV>
            <wp:extent cx="3044825" cy="1974565"/>
            <wp:effectExtent l="38100" t="38100" r="98425" b="10223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4825" cy="197456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73B0A00" w14:textId="24D50A5A" w:rsidR="00A63DF1" w:rsidRPr="000B521B" w:rsidRDefault="00A63DF1" w:rsidP="00A63DF1">
      <w:pPr>
        <w:rPr>
          <w:rFonts w:ascii="Arial" w:hAnsi="Arial" w:cs="Arial"/>
          <w:color w:val="000000" w:themeColor="text1"/>
        </w:rPr>
      </w:pPr>
    </w:p>
    <w:p w14:paraId="585E2496" w14:textId="5FE8B3A2" w:rsidR="00A63DF1" w:rsidRPr="000B521B" w:rsidRDefault="00A63DF1" w:rsidP="00A63DF1">
      <w:pPr>
        <w:rPr>
          <w:rFonts w:ascii="Arial" w:hAnsi="Arial" w:cs="Arial"/>
          <w:color w:val="000000" w:themeColor="text1"/>
        </w:rPr>
      </w:pPr>
    </w:p>
    <w:p w14:paraId="7D402B5C" w14:textId="21CC5CA3" w:rsidR="009531BD" w:rsidRPr="000B521B" w:rsidRDefault="009531BD" w:rsidP="00A63DF1">
      <w:pPr>
        <w:rPr>
          <w:rFonts w:ascii="Arial" w:hAnsi="Arial" w:cs="Arial"/>
          <w:color w:val="000000" w:themeColor="text1"/>
        </w:rPr>
      </w:pPr>
    </w:p>
    <w:p w14:paraId="380AA891" w14:textId="0BF183DE" w:rsidR="009531BD" w:rsidRPr="000B521B" w:rsidRDefault="009531BD" w:rsidP="00A63DF1">
      <w:pPr>
        <w:rPr>
          <w:rFonts w:ascii="Arial" w:hAnsi="Arial" w:cs="Arial"/>
          <w:color w:val="000000" w:themeColor="text1"/>
        </w:rPr>
      </w:pPr>
    </w:p>
    <w:p w14:paraId="4B5C902C" w14:textId="3913CE7D" w:rsidR="009531BD" w:rsidRPr="000B521B" w:rsidRDefault="009531BD" w:rsidP="00A63DF1">
      <w:pPr>
        <w:rPr>
          <w:rFonts w:ascii="Arial" w:hAnsi="Arial" w:cs="Arial"/>
          <w:color w:val="000000" w:themeColor="text1"/>
        </w:rPr>
      </w:pPr>
    </w:p>
    <w:p w14:paraId="47E55778" w14:textId="44596A10" w:rsidR="009531BD" w:rsidRPr="000B521B" w:rsidRDefault="009531BD" w:rsidP="00A63DF1">
      <w:pPr>
        <w:rPr>
          <w:rFonts w:ascii="Arial" w:hAnsi="Arial" w:cs="Arial"/>
          <w:color w:val="000000" w:themeColor="text1"/>
        </w:rPr>
      </w:pPr>
    </w:p>
    <w:p w14:paraId="3546CEFD" w14:textId="787F9E51" w:rsidR="009531BD" w:rsidRPr="000B521B" w:rsidRDefault="009531BD" w:rsidP="00A63DF1">
      <w:pPr>
        <w:rPr>
          <w:rFonts w:ascii="Arial" w:hAnsi="Arial" w:cs="Arial"/>
          <w:color w:val="000000" w:themeColor="text1"/>
        </w:rPr>
      </w:pPr>
    </w:p>
    <w:p w14:paraId="52E98488" w14:textId="638E4007" w:rsidR="009531BD" w:rsidRPr="000B521B" w:rsidRDefault="009531BD" w:rsidP="00A63DF1">
      <w:pPr>
        <w:rPr>
          <w:rFonts w:ascii="Arial" w:hAnsi="Arial" w:cs="Arial"/>
          <w:color w:val="000000" w:themeColor="text1"/>
        </w:rPr>
      </w:pPr>
    </w:p>
    <w:p w14:paraId="633B3896" w14:textId="71F6CFD8" w:rsidR="009531BD" w:rsidRPr="000B521B" w:rsidRDefault="009531BD" w:rsidP="00A63DF1">
      <w:pPr>
        <w:rPr>
          <w:rFonts w:ascii="Arial" w:hAnsi="Arial" w:cs="Arial"/>
          <w:color w:val="000000" w:themeColor="text1"/>
        </w:rPr>
      </w:pPr>
    </w:p>
    <w:p w14:paraId="24908D41" w14:textId="5887ACC9" w:rsidR="009531BD" w:rsidRPr="000B521B" w:rsidRDefault="009531BD" w:rsidP="00A63DF1">
      <w:pPr>
        <w:rPr>
          <w:rFonts w:ascii="Arial" w:hAnsi="Arial" w:cs="Arial"/>
          <w:color w:val="000000" w:themeColor="text1"/>
        </w:rPr>
      </w:pPr>
    </w:p>
    <w:p w14:paraId="67FC815F" w14:textId="5CFBF7FF" w:rsidR="009531BD" w:rsidRPr="000B521B" w:rsidRDefault="009531BD" w:rsidP="00A63DF1">
      <w:pPr>
        <w:rPr>
          <w:rFonts w:ascii="Arial" w:hAnsi="Arial" w:cs="Arial"/>
          <w:color w:val="000000" w:themeColor="text1"/>
        </w:rPr>
      </w:pPr>
    </w:p>
    <w:p w14:paraId="48A3B377" w14:textId="77777777" w:rsidR="00363B4C" w:rsidRDefault="00363B4C" w:rsidP="009531BD">
      <w:pPr>
        <w:spacing w:line="360" w:lineRule="auto"/>
        <w:textAlignment w:val="baseline"/>
        <w:rPr>
          <w:rFonts w:ascii="Arial" w:hAnsi="Arial" w:cs="Arial"/>
          <w:b/>
          <w:bCs/>
          <w:sz w:val="24"/>
          <w:szCs w:val="24"/>
        </w:rPr>
      </w:pPr>
    </w:p>
    <w:p w14:paraId="6183B5C2" w14:textId="55340B56" w:rsidR="009531BD" w:rsidRPr="000B521B" w:rsidRDefault="009531BD" w:rsidP="009531BD">
      <w:pPr>
        <w:spacing w:line="360" w:lineRule="auto"/>
        <w:textAlignment w:val="baseline"/>
        <w:rPr>
          <w:rFonts w:ascii="Arial" w:hAnsi="Arial" w:cs="Arial"/>
          <w:b/>
          <w:bCs/>
          <w:sz w:val="24"/>
          <w:szCs w:val="24"/>
        </w:rPr>
        <w:sectPr w:rsidR="009531BD" w:rsidRPr="000B521B"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B521B">
        <w:rPr>
          <w:rFonts w:ascii="Arial" w:hAnsi="Arial" w:cs="Arial"/>
          <w:b/>
          <w:bCs/>
          <w:sz w:val="24"/>
          <w:szCs w:val="24"/>
        </w:rPr>
        <w:t>North America Vinyl Ester Resin Capacity &amp; Production, By Volume (000’ Tonnes), 2015 - 2030F (Thousand Tonnes</w:t>
      </w:r>
    </w:p>
    <w:p w14:paraId="006C3D7F" w14:textId="77777777" w:rsidR="009531BD" w:rsidRPr="000B521B" w:rsidRDefault="009531BD" w:rsidP="00A93F5E">
      <w:pPr>
        <w:spacing w:line="360" w:lineRule="auto"/>
        <w:jc w:val="both"/>
        <w:rPr>
          <w:rFonts w:ascii="Arial" w:hAnsi="Arial" w:cs="Arial"/>
          <w:sz w:val="24"/>
          <w:szCs w:val="24"/>
        </w:rPr>
      </w:pPr>
    </w:p>
    <w:p w14:paraId="7020EB00" w14:textId="1AE5E418" w:rsidR="00A93F5E" w:rsidRPr="000B521B" w:rsidRDefault="00A93F5E" w:rsidP="00A93F5E">
      <w:pPr>
        <w:spacing w:line="360" w:lineRule="auto"/>
        <w:jc w:val="both"/>
        <w:rPr>
          <w:rFonts w:ascii="Arial" w:hAnsi="Arial" w:cs="Arial"/>
          <w:sz w:val="24"/>
          <w:szCs w:val="24"/>
        </w:rPr>
      </w:pPr>
      <w:r w:rsidRPr="000B521B">
        <w:rPr>
          <w:rFonts w:ascii="Arial" w:hAnsi="Arial" w:cs="Arial"/>
          <w:noProof/>
        </w:rPr>
        <mc:AlternateContent>
          <mc:Choice Requires="wps">
            <w:drawing>
              <wp:anchor distT="0" distB="0" distL="114300" distR="114300" simplePos="0" relativeHeight="252445696" behindDoc="0" locked="0" layoutInCell="1" allowOverlap="1" wp14:anchorId="5D5D361E" wp14:editId="5BF2171B">
                <wp:simplePos x="0" y="0"/>
                <wp:positionH relativeFrom="column">
                  <wp:posOffset>5187315</wp:posOffset>
                </wp:positionH>
                <wp:positionV relativeFrom="paragraph">
                  <wp:posOffset>2807335</wp:posOffset>
                </wp:positionV>
                <wp:extent cx="1280160" cy="292735"/>
                <wp:effectExtent l="0" t="0" r="0" b="0"/>
                <wp:wrapNone/>
                <wp:docPr id="19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3DDBDA00" w14:textId="77777777" w:rsidR="00A93F5E" w:rsidRPr="005858C1" w:rsidRDefault="00A93F5E" w:rsidP="00A93F5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5D5D361E" id="_x0000_s1104" type="#_x0000_t202" style="position:absolute;left:0;text-align:left;margin-left:408.45pt;margin-top:221.05pt;width:100.8pt;height:23.0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" filled="f" stroked="f">
                <v:textbox style="mso-fit-shape-to-text:t">
                  <w:txbxContent>
                    <w:p w14:paraId="3DDBDA00" w14:textId="77777777" w:rsidR="00A93F5E" w:rsidRPr="005858C1" w:rsidRDefault="00A93F5E" w:rsidP="00A93F5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Pr="000B521B">
        <w:rPr>
          <w:rFonts w:ascii="Arial" w:hAnsi="Arial" w:cs="Arial"/>
          <w:noProof/>
          <w:color w:val="000000" w:themeColor="text1"/>
        </w:rPr>
        <w:drawing>
          <wp:inline distT="0" distB="0" distL="0" distR="0" wp14:anchorId="59A72A6E" wp14:editId="0264F5BB">
            <wp:extent cx="6457950" cy="3373755"/>
            <wp:effectExtent l="0" t="0" r="0" b="0"/>
            <wp:docPr id="208" name="Chart 208">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tbl>
      <w:tblPr>
        <w:tblpPr w:leftFromText="180" w:rightFromText="180" w:vertAnchor="text" w:horzAnchor="margin" w:tblpY="197"/>
        <w:tblW w:w="9868" w:type="dxa"/>
        <w:tblLook w:val="04A0" w:firstRow="1" w:lastRow="0" w:firstColumn="1" w:lastColumn="0" w:noHBand="0" w:noVBand="1"/>
      </w:tblPr>
      <w:tblGrid>
        <w:gridCol w:w="4922"/>
        <w:gridCol w:w="1714"/>
        <w:gridCol w:w="1497"/>
        <w:gridCol w:w="1735"/>
      </w:tblGrid>
      <w:tr w:rsidR="00A93F5E" w:rsidRPr="000B521B" w14:paraId="6B47173D" w14:textId="77777777" w:rsidTr="009531BD">
        <w:trPr>
          <w:trHeight w:val="153"/>
        </w:trPr>
        <w:tc>
          <w:tcPr>
            <w:tcW w:w="4922"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9E45743" w14:textId="4CEA6A38" w:rsidR="00A93F5E" w:rsidRPr="000B521B" w:rsidRDefault="00A93F5E" w:rsidP="00881A72">
            <w:pPr>
              <w:spacing w:after="0" w:line="240" w:lineRule="auto"/>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Company</w:t>
            </w:r>
            <w:r w:rsidR="007C5B32" w:rsidRPr="000B521B">
              <w:rPr>
                <w:rFonts w:ascii="Arial" w:eastAsia="Times New Roman" w:hAnsi="Arial" w:cs="Arial"/>
                <w:color w:val="FFFFFF" w:themeColor="background1"/>
                <w:sz w:val="20"/>
                <w:szCs w:val="20"/>
                <w:lang w:val="en-US"/>
              </w:rPr>
              <w:t xml:space="preserve"> (000’ </w:t>
            </w:r>
            <w:proofErr w:type="spellStart"/>
            <w:r w:rsidR="007C5B32" w:rsidRPr="000B521B">
              <w:rPr>
                <w:rFonts w:ascii="Arial" w:eastAsia="Times New Roman" w:hAnsi="Arial" w:cs="Arial"/>
                <w:color w:val="FFFFFF" w:themeColor="background1"/>
                <w:sz w:val="20"/>
                <w:szCs w:val="20"/>
                <w:lang w:val="en-US"/>
              </w:rPr>
              <w:t>Tonnes</w:t>
            </w:r>
            <w:proofErr w:type="spellEnd"/>
            <w:r w:rsidR="007C5B32" w:rsidRPr="000B521B">
              <w:rPr>
                <w:rFonts w:ascii="Arial" w:eastAsia="Times New Roman" w:hAnsi="Arial" w:cs="Arial"/>
                <w:color w:val="FFFFFF" w:themeColor="background1"/>
                <w:sz w:val="20"/>
                <w:szCs w:val="20"/>
                <w:lang w:val="en-US"/>
              </w:rPr>
              <w:t>)</w:t>
            </w:r>
          </w:p>
        </w:tc>
        <w:tc>
          <w:tcPr>
            <w:tcW w:w="1714" w:type="dxa"/>
            <w:tcBorders>
              <w:top w:val="single" w:sz="4" w:space="0" w:color="auto"/>
              <w:left w:val="nil"/>
              <w:bottom w:val="single" w:sz="4" w:space="0" w:color="auto"/>
              <w:right w:val="single" w:sz="4" w:space="0" w:color="auto"/>
            </w:tcBorders>
            <w:shd w:val="clear" w:color="auto" w:fill="C00000"/>
            <w:noWrap/>
            <w:vAlign w:val="bottom"/>
            <w:hideMark/>
          </w:tcPr>
          <w:p w14:paraId="07F46D5A" w14:textId="77777777" w:rsidR="00A93F5E" w:rsidRPr="000B521B" w:rsidRDefault="00A93F5E" w:rsidP="00881A72">
            <w:pPr>
              <w:spacing w:after="0" w:line="240" w:lineRule="auto"/>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2015</w:t>
            </w:r>
          </w:p>
        </w:tc>
        <w:tc>
          <w:tcPr>
            <w:tcW w:w="1497" w:type="dxa"/>
            <w:tcBorders>
              <w:top w:val="single" w:sz="4" w:space="0" w:color="auto"/>
              <w:left w:val="nil"/>
              <w:bottom w:val="single" w:sz="4" w:space="0" w:color="auto"/>
              <w:right w:val="single" w:sz="4" w:space="0" w:color="auto"/>
            </w:tcBorders>
            <w:shd w:val="clear" w:color="auto" w:fill="C00000"/>
            <w:noWrap/>
            <w:vAlign w:val="bottom"/>
            <w:hideMark/>
          </w:tcPr>
          <w:p w14:paraId="4713B82A" w14:textId="77777777" w:rsidR="00A93F5E" w:rsidRPr="000B521B" w:rsidRDefault="00A93F5E" w:rsidP="00881A72">
            <w:pPr>
              <w:spacing w:after="0" w:line="240" w:lineRule="auto"/>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2020</w:t>
            </w:r>
          </w:p>
        </w:tc>
        <w:tc>
          <w:tcPr>
            <w:tcW w:w="1735" w:type="dxa"/>
            <w:tcBorders>
              <w:top w:val="single" w:sz="4" w:space="0" w:color="auto"/>
              <w:left w:val="nil"/>
              <w:bottom w:val="single" w:sz="4" w:space="0" w:color="auto"/>
              <w:right w:val="single" w:sz="4" w:space="0" w:color="auto"/>
            </w:tcBorders>
            <w:shd w:val="clear" w:color="auto" w:fill="C00000"/>
            <w:noWrap/>
            <w:vAlign w:val="bottom"/>
            <w:hideMark/>
          </w:tcPr>
          <w:p w14:paraId="5A8CEC03" w14:textId="77777777" w:rsidR="00A93F5E" w:rsidRPr="000B521B" w:rsidRDefault="00A93F5E" w:rsidP="00881A72">
            <w:pPr>
              <w:spacing w:after="0" w:line="240" w:lineRule="auto"/>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2030F</w:t>
            </w:r>
          </w:p>
        </w:tc>
      </w:tr>
      <w:tr w:rsidR="00881A72" w:rsidRPr="000B521B" w14:paraId="600A3CAC" w14:textId="77777777" w:rsidTr="009531BD">
        <w:trPr>
          <w:trHeight w:val="153"/>
        </w:trPr>
        <w:tc>
          <w:tcPr>
            <w:tcW w:w="4922" w:type="dxa"/>
            <w:tcBorders>
              <w:top w:val="nil"/>
              <w:left w:val="single" w:sz="4" w:space="0" w:color="auto"/>
              <w:bottom w:val="single" w:sz="4" w:space="0" w:color="auto"/>
              <w:right w:val="single" w:sz="4" w:space="0" w:color="auto"/>
            </w:tcBorders>
            <w:shd w:val="clear" w:color="auto" w:fill="auto"/>
            <w:noWrap/>
            <w:vAlign w:val="bottom"/>
            <w:hideMark/>
          </w:tcPr>
          <w:p w14:paraId="21536B6F" w14:textId="2B5ECC92" w:rsidR="007C1CD8" w:rsidRPr="000B521B" w:rsidRDefault="007C1CD8"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 xml:space="preserve">AOC - </w:t>
            </w:r>
            <w:proofErr w:type="spellStart"/>
            <w:r w:rsidRPr="000B521B">
              <w:rPr>
                <w:rFonts w:ascii="Arial" w:hAnsi="Arial" w:cs="Arial"/>
                <w:sz w:val="20"/>
                <w:szCs w:val="20"/>
              </w:rPr>
              <w:t>Aliancys</w:t>
            </w:r>
            <w:proofErr w:type="spellEnd"/>
          </w:p>
        </w:tc>
        <w:tc>
          <w:tcPr>
            <w:tcW w:w="1714" w:type="dxa"/>
            <w:tcBorders>
              <w:top w:val="nil"/>
              <w:left w:val="nil"/>
              <w:bottom w:val="single" w:sz="4" w:space="0" w:color="auto"/>
              <w:right w:val="single" w:sz="4" w:space="0" w:color="auto"/>
            </w:tcBorders>
            <w:shd w:val="clear" w:color="auto" w:fill="auto"/>
            <w:noWrap/>
            <w:vAlign w:val="bottom"/>
            <w:hideMark/>
          </w:tcPr>
          <w:p w14:paraId="184D46EF" w14:textId="24FBE5B9" w:rsidR="007C1CD8" w:rsidRPr="000B521B" w:rsidRDefault="007C1CD8"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60</w:t>
            </w:r>
          </w:p>
        </w:tc>
        <w:tc>
          <w:tcPr>
            <w:tcW w:w="1497" w:type="dxa"/>
            <w:tcBorders>
              <w:top w:val="nil"/>
              <w:left w:val="nil"/>
              <w:bottom w:val="single" w:sz="4" w:space="0" w:color="auto"/>
              <w:right w:val="single" w:sz="4" w:space="0" w:color="auto"/>
            </w:tcBorders>
            <w:shd w:val="clear" w:color="auto" w:fill="auto"/>
            <w:noWrap/>
            <w:vAlign w:val="bottom"/>
            <w:hideMark/>
          </w:tcPr>
          <w:p w14:paraId="67A70ED8" w14:textId="58A1729F" w:rsidR="007C1CD8" w:rsidRPr="000B521B" w:rsidRDefault="007C1CD8"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70</w:t>
            </w:r>
          </w:p>
        </w:tc>
        <w:tc>
          <w:tcPr>
            <w:tcW w:w="1735" w:type="dxa"/>
            <w:tcBorders>
              <w:top w:val="nil"/>
              <w:left w:val="nil"/>
              <w:bottom w:val="single" w:sz="4" w:space="0" w:color="auto"/>
              <w:right w:val="single" w:sz="4" w:space="0" w:color="auto"/>
            </w:tcBorders>
            <w:shd w:val="clear" w:color="auto" w:fill="auto"/>
            <w:noWrap/>
            <w:vAlign w:val="bottom"/>
            <w:hideMark/>
          </w:tcPr>
          <w:p w14:paraId="0EF17460" w14:textId="3F6D3C7B" w:rsidR="007C1CD8" w:rsidRPr="000B521B" w:rsidRDefault="007C1CD8"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70</w:t>
            </w:r>
          </w:p>
        </w:tc>
      </w:tr>
      <w:tr w:rsidR="00881A72" w:rsidRPr="000B521B" w14:paraId="113F0C4C" w14:textId="77777777" w:rsidTr="009531BD">
        <w:trPr>
          <w:trHeight w:val="153"/>
        </w:trPr>
        <w:tc>
          <w:tcPr>
            <w:tcW w:w="4922" w:type="dxa"/>
            <w:tcBorders>
              <w:top w:val="nil"/>
              <w:left w:val="single" w:sz="4" w:space="0" w:color="auto"/>
              <w:bottom w:val="single" w:sz="4" w:space="0" w:color="auto"/>
              <w:right w:val="single" w:sz="4" w:space="0" w:color="auto"/>
            </w:tcBorders>
            <w:shd w:val="clear" w:color="auto" w:fill="auto"/>
            <w:noWrap/>
            <w:vAlign w:val="bottom"/>
            <w:hideMark/>
          </w:tcPr>
          <w:p w14:paraId="03C67C5D" w14:textId="5ADFD984" w:rsidR="007C1CD8" w:rsidRPr="000B521B" w:rsidRDefault="007C1CD8" w:rsidP="00881A72">
            <w:pPr>
              <w:spacing w:after="0" w:line="240" w:lineRule="auto"/>
              <w:rPr>
                <w:rFonts w:ascii="Arial" w:eastAsia="Times New Roman" w:hAnsi="Arial" w:cs="Arial"/>
                <w:color w:val="000000"/>
                <w:sz w:val="20"/>
                <w:szCs w:val="20"/>
                <w:lang w:val="en-US"/>
              </w:rPr>
            </w:pPr>
            <w:proofErr w:type="spellStart"/>
            <w:r w:rsidRPr="000B521B">
              <w:rPr>
                <w:rFonts w:ascii="Arial" w:hAnsi="Arial" w:cs="Arial"/>
                <w:sz w:val="20"/>
                <w:szCs w:val="20"/>
              </w:rPr>
              <w:t>Polynt-Reichhold</w:t>
            </w:r>
            <w:proofErr w:type="spellEnd"/>
          </w:p>
        </w:tc>
        <w:tc>
          <w:tcPr>
            <w:tcW w:w="1714" w:type="dxa"/>
            <w:tcBorders>
              <w:top w:val="nil"/>
              <w:left w:val="nil"/>
              <w:bottom w:val="single" w:sz="4" w:space="0" w:color="auto"/>
              <w:right w:val="single" w:sz="4" w:space="0" w:color="auto"/>
            </w:tcBorders>
            <w:shd w:val="clear" w:color="auto" w:fill="auto"/>
            <w:noWrap/>
            <w:vAlign w:val="bottom"/>
            <w:hideMark/>
          </w:tcPr>
          <w:p w14:paraId="709DA225" w14:textId="4DA90819" w:rsidR="007C1CD8" w:rsidRPr="000B521B" w:rsidRDefault="007C1CD8"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35</w:t>
            </w:r>
          </w:p>
        </w:tc>
        <w:tc>
          <w:tcPr>
            <w:tcW w:w="1497" w:type="dxa"/>
            <w:tcBorders>
              <w:top w:val="nil"/>
              <w:left w:val="nil"/>
              <w:bottom w:val="single" w:sz="4" w:space="0" w:color="auto"/>
              <w:right w:val="single" w:sz="4" w:space="0" w:color="auto"/>
            </w:tcBorders>
            <w:shd w:val="clear" w:color="auto" w:fill="auto"/>
            <w:noWrap/>
            <w:vAlign w:val="bottom"/>
            <w:hideMark/>
          </w:tcPr>
          <w:p w14:paraId="6A6265A4" w14:textId="21A64395" w:rsidR="007C1CD8" w:rsidRPr="000B521B" w:rsidRDefault="007C1CD8"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45</w:t>
            </w:r>
          </w:p>
        </w:tc>
        <w:tc>
          <w:tcPr>
            <w:tcW w:w="1735" w:type="dxa"/>
            <w:tcBorders>
              <w:top w:val="nil"/>
              <w:left w:val="nil"/>
              <w:bottom w:val="single" w:sz="4" w:space="0" w:color="auto"/>
              <w:right w:val="single" w:sz="4" w:space="0" w:color="auto"/>
            </w:tcBorders>
            <w:shd w:val="clear" w:color="auto" w:fill="auto"/>
            <w:noWrap/>
            <w:vAlign w:val="bottom"/>
            <w:hideMark/>
          </w:tcPr>
          <w:p w14:paraId="5BE23CB0" w14:textId="56334094" w:rsidR="007C1CD8" w:rsidRPr="000B521B" w:rsidRDefault="007C1CD8"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45</w:t>
            </w:r>
          </w:p>
        </w:tc>
      </w:tr>
      <w:tr w:rsidR="00881A72" w:rsidRPr="000B521B" w14:paraId="2BF52F19" w14:textId="77777777" w:rsidTr="009531BD">
        <w:trPr>
          <w:trHeight w:val="153"/>
        </w:trPr>
        <w:tc>
          <w:tcPr>
            <w:tcW w:w="4922" w:type="dxa"/>
            <w:tcBorders>
              <w:top w:val="nil"/>
              <w:left w:val="single" w:sz="4" w:space="0" w:color="auto"/>
              <w:bottom w:val="single" w:sz="4" w:space="0" w:color="auto"/>
              <w:right w:val="single" w:sz="4" w:space="0" w:color="auto"/>
            </w:tcBorders>
            <w:shd w:val="clear" w:color="auto" w:fill="auto"/>
            <w:noWrap/>
            <w:vAlign w:val="bottom"/>
            <w:hideMark/>
          </w:tcPr>
          <w:p w14:paraId="3AC789B7" w14:textId="52101959" w:rsidR="007C1CD8" w:rsidRPr="000B521B" w:rsidRDefault="007C1CD8"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INEOS Composites</w:t>
            </w:r>
          </w:p>
        </w:tc>
        <w:tc>
          <w:tcPr>
            <w:tcW w:w="1714" w:type="dxa"/>
            <w:tcBorders>
              <w:top w:val="nil"/>
              <w:left w:val="nil"/>
              <w:bottom w:val="single" w:sz="4" w:space="0" w:color="auto"/>
              <w:right w:val="single" w:sz="4" w:space="0" w:color="auto"/>
            </w:tcBorders>
            <w:shd w:val="clear" w:color="auto" w:fill="auto"/>
            <w:noWrap/>
            <w:vAlign w:val="bottom"/>
            <w:hideMark/>
          </w:tcPr>
          <w:p w14:paraId="13FAFD9C" w14:textId="6E1FF116" w:rsidR="007C1CD8" w:rsidRPr="000B521B" w:rsidRDefault="007C1CD8" w:rsidP="00881A72">
            <w:pPr>
              <w:spacing w:after="0" w:line="240" w:lineRule="auto"/>
              <w:rPr>
                <w:rFonts w:ascii="Arial" w:eastAsia="Times New Roman" w:hAnsi="Arial" w:cs="Arial"/>
                <w:color w:val="000000"/>
                <w:sz w:val="20"/>
                <w:szCs w:val="20"/>
                <w:lang w:val="en-US"/>
              </w:rPr>
            </w:pPr>
            <w:r w:rsidRPr="000B521B">
              <w:rPr>
                <w:rFonts w:ascii="Arial" w:hAnsi="Arial" w:cs="Arial"/>
                <w:color w:val="000000"/>
              </w:rPr>
              <w:t>0</w:t>
            </w:r>
          </w:p>
        </w:tc>
        <w:tc>
          <w:tcPr>
            <w:tcW w:w="1497" w:type="dxa"/>
            <w:tcBorders>
              <w:top w:val="nil"/>
              <w:left w:val="nil"/>
              <w:bottom w:val="single" w:sz="4" w:space="0" w:color="auto"/>
              <w:right w:val="single" w:sz="4" w:space="0" w:color="auto"/>
            </w:tcBorders>
            <w:shd w:val="clear" w:color="auto" w:fill="auto"/>
            <w:noWrap/>
            <w:vAlign w:val="bottom"/>
            <w:hideMark/>
          </w:tcPr>
          <w:p w14:paraId="1EE01221" w14:textId="326F3132" w:rsidR="007C1CD8" w:rsidRPr="000B521B" w:rsidRDefault="007C1CD8" w:rsidP="00881A72">
            <w:pPr>
              <w:spacing w:after="0" w:line="240" w:lineRule="auto"/>
              <w:rPr>
                <w:rFonts w:ascii="Arial" w:eastAsia="Times New Roman" w:hAnsi="Arial" w:cs="Arial"/>
                <w:color w:val="000000"/>
                <w:sz w:val="20"/>
                <w:szCs w:val="20"/>
                <w:lang w:val="en-US"/>
              </w:rPr>
            </w:pPr>
            <w:r w:rsidRPr="000B521B">
              <w:rPr>
                <w:rFonts w:ascii="Arial" w:hAnsi="Arial" w:cs="Arial"/>
                <w:color w:val="000000"/>
              </w:rPr>
              <w:t>35</w:t>
            </w:r>
          </w:p>
        </w:tc>
        <w:tc>
          <w:tcPr>
            <w:tcW w:w="1735" w:type="dxa"/>
            <w:tcBorders>
              <w:top w:val="nil"/>
              <w:left w:val="nil"/>
              <w:bottom w:val="single" w:sz="4" w:space="0" w:color="auto"/>
              <w:right w:val="single" w:sz="4" w:space="0" w:color="auto"/>
            </w:tcBorders>
            <w:shd w:val="clear" w:color="auto" w:fill="auto"/>
            <w:noWrap/>
            <w:vAlign w:val="bottom"/>
            <w:hideMark/>
          </w:tcPr>
          <w:p w14:paraId="15244845" w14:textId="35071407" w:rsidR="007C1CD8" w:rsidRPr="000B521B" w:rsidRDefault="007C1CD8" w:rsidP="00881A72">
            <w:pPr>
              <w:spacing w:after="0" w:line="240" w:lineRule="auto"/>
              <w:rPr>
                <w:rFonts w:ascii="Arial" w:eastAsia="Times New Roman" w:hAnsi="Arial" w:cs="Arial"/>
                <w:color w:val="000000"/>
                <w:sz w:val="20"/>
                <w:szCs w:val="20"/>
                <w:lang w:val="en-US"/>
              </w:rPr>
            </w:pPr>
            <w:r w:rsidRPr="000B521B">
              <w:rPr>
                <w:rFonts w:ascii="Arial" w:hAnsi="Arial" w:cs="Arial"/>
                <w:color w:val="000000"/>
              </w:rPr>
              <w:t>35</w:t>
            </w:r>
          </w:p>
        </w:tc>
      </w:tr>
      <w:tr w:rsidR="00881A72" w:rsidRPr="000B521B" w14:paraId="31DD17C1" w14:textId="77777777" w:rsidTr="009531BD">
        <w:trPr>
          <w:trHeight w:val="153"/>
        </w:trPr>
        <w:tc>
          <w:tcPr>
            <w:tcW w:w="4922" w:type="dxa"/>
            <w:tcBorders>
              <w:top w:val="nil"/>
              <w:left w:val="single" w:sz="4" w:space="0" w:color="auto"/>
              <w:bottom w:val="single" w:sz="4" w:space="0" w:color="auto"/>
              <w:right w:val="single" w:sz="4" w:space="0" w:color="auto"/>
            </w:tcBorders>
            <w:shd w:val="clear" w:color="auto" w:fill="auto"/>
            <w:noWrap/>
            <w:vAlign w:val="bottom"/>
            <w:hideMark/>
          </w:tcPr>
          <w:p w14:paraId="781C961D" w14:textId="505C28CF" w:rsidR="007C1CD8" w:rsidRPr="000B521B" w:rsidRDefault="007C1CD8" w:rsidP="00881A72">
            <w:pPr>
              <w:spacing w:after="0" w:line="240" w:lineRule="auto"/>
              <w:rPr>
                <w:rFonts w:ascii="Arial" w:eastAsia="Times New Roman" w:hAnsi="Arial" w:cs="Arial"/>
                <w:color w:val="000000"/>
                <w:sz w:val="20"/>
                <w:szCs w:val="20"/>
                <w:lang w:val="en-US"/>
              </w:rPr>
            </w:pPr>
            <w:proofErr w:type="spellStart"/>
            <w:r w:rsidRPr="000B521B">
              <w:rPr>
                <w:rFonts w:ascii="Arial" w:hAnsi="Arial" w:cs="Arial"/>
                <w:sz w:val="20"/>
                <w:szCs w:val="20"/>
              </w:rPr>
              <w:t>Interplastic</w:t>
            </w:r>
            <w:proofErr w:type="spellEnd"/>
            <w:r w:rsidRPr="000B521B">
              <w:rPr>
                <w:rFonts w:ascii="Arial" w:hAnsi="Arial" w:cs="Arial"/>
                <w:sz w:val="20"/>
                <w:szCs w:val="20"/>
              </w:rPr>
              <w:t xml:space="preserve"> Corporation</w:t>
            </w:r>
          </w:p>
        </w:tc>
        <w:tc>
          <w:tcPr>
            <w:tcW w:w="1714" w:type="dxa"/>
            <w:tcBorders>
              <w:top w:val="nil"/>
              <w:left w:val="nil"/>
              <w:bottom w:val="single" w:sz="4" w:space="0" w:color="auto"/>
              <w:right w:val="single" w:sz="4" w:space="0" w:color="auto"/>
            </w:tcBorders>
            <w:shd w:val="clear" w:color="auto" w:fill="auto"/>
            <w:noWrap/>
            <w:vAlign w:val="bottom"/>
            <w:hideMark/>
          </w:tcPr>
          <w:p w14:paraId="7BB7D409" w14:textId="4850FB41" w:rsidR="007C1CD8" w:rsidRPr="000B521B" w:rsidRDefault="007C1CD8"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20</w:t>
            </w:r>
          </w:p>
        </w:tc>
        <w:tc>
          <w:tcPr>
            <w:tcW w:w="1497" w:type="dxa"/>
            <w:tcBorders>
              <w:top w:val="nil"/>
              <w:left w:val="nil"/>
              <w:bottom w:val="single" w:sz="4" w:space="0" w:color="auto"/>
              <w:right w:val="single" w:sz="4" w:space="0" w:color="auto"/>
            </w:tcBorders>
            <w:shd w:val="clear" w:color="auto" w:fill="auto"/>
            <w:noWrap/>
            <w:vAlign w:val="bottom"/>
            <w:hideMark/>
          </w:tcPr>
          <w:p w14:paraId="564E6710" w14:textId="24840C16" w:rsidR="007C1CD8" w:rsidRPr="000B521B" w:rsidRDefault="007C1CD8"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20</w:t>
            </w:r>
          </w:p>
        </w:tc>
        <w:tc>
          <w:tcPr>
            <w:tcW w:w="1735" w:type="dxa"/>
            <w:tcBorders>
              <w:top w:val="nil"/>
              <w:left w:val="nil"/>
              <w:bottom w:val="single" w:sz="4" w:space="0" w:color="auto"/>
              <w:right w:val="single" w:sz="4" w:space="0" w:color="auto"/>
            </w:tcBorders>
            <w:shd w:val="clear" w:color="auto" w:fill="auto"/>
            <w:noWrap/>
            <w:vAlign w:val="bottom"/>
            <w:hideMark/>
          </w:tcPr>
          <w:p w14:paraId="18D4AC27" w14:textId="71BB5DEE" w:rsidR="007C1CD8" w:rsidRPr="000B521B" w:rsidRDefault="007C1CD8" w:rsidP="00881A72">
            <w:pPr>
              <w:spacing w:after="0" w:line="240" w:lineRule="auto"/>
              <w:rPr>
                <w:rFonts w:ascii="Arial" w:eastAsia="Times New Roman" w:hAnsi="Arial" w:cs="Arial"/>
                <w:color w:val="000000"/>
                <w:sz w:val="20"/>
                <w:szCs w:val="20"/>
                <w:lang w:val="en-US"/>
              </w:rPr>
            </w:pPr>
            <w:r w:rsidRPr="000B521B">
              <w:rPr>
                <w:rFonts w:ascii="Arial" w:hAnsi="Arial" w:cs="Arial"/>
                <w:sz w:val="20"/>
                <w:szCs w:val="20"/>
              </w:rPr>
              <w:t>20</w:t>
            </w:r>
          </w:p>
        </w:tc>
      </w:tr>
      <w:tr w:rsidR="007C1CD8" w:rsidRPr="000B521B" w14:paraId="01B71D8B" w14:textId="77777777" w:rsidTr="009531BD">
        <w:trPr>
          <w:trHeight w:val="153"/>
        </w:trPr>
        <w:tc>
          <w:tcPr>
            <w:tcW w:w="4922" w:type="dxa"/>
            <w:tcBorders>
              <w:top w:val="nil"/>
              <w:left w:val="single" w:sz="4" w:space="0" w:color="auto"/>
              <w:bottom w:val="single" w:sz="4" w:space="0" w:color="auto"/>
              <w:right w:val="single" w:sz="4" w:space="0" w:color="auto"/>
            </w:tcBorders>
            <w:shd w:val="clear" w:color="auto" w:fill="auto"/>
            <w:noWrap/>
            <w:vAlign w:val="bottom"/>
          </w:tcPr>
          <w:p w14:paraId="795F86EC" w14:textId="7A966D54" w:rsidR="007C1CD8" w:rsidRPr="000B521B" w:rsidRDefault="007C1CD8" w:rsidP="00881A72">
            <w:pPr>
              <w:spacing w:after="0" w:line="240" w:lineRule="auto"/>
              <w:rPr>
                <w:rFonts w:ascii="Arial" w:hAnsi="Arial" w:cs="Arial"/>
              </w:rPr>
            </w:pPr>
            <w:r w:rsidRPr="000B521B">
              <w:rPr>
                <w:rFonts w:ascii="Arial" w:hAnsi="Arial" w:cs="Arial"/>
                <w:sz w:val="20"/>
                <w:szCs w:val="20"/>
              </w:rPr>
              <w:t>Ashland Global Holdings Inc.</w:t>
            </w:r>
          </w:p>
        </w:tc>
        <w:tc>
          <w:tcPr>
            <w:tcW w:w="1714" w:type="dxa"/>
            <w:tcBorders>
              <w:top w:val="nil"/>
              <w:left w:val="nil"/>
              <w:bottom w:val="single" w:sz="4" w:space="0" w:color="auto"/>
              <w:right w:val="single" w:sz="4" w:space="0" w:color="auto"/>
            </w:tcBorders>
            <w:shd w:val="clear" w:color="auto" w:fill="auto"/>
            <w:noWrap/>
            <w:vAlign w:val="bottom"/>
          </w:tcPr>
          <w:p w14:paraId="60C8141A" w14:textId="334BC6C1" w:rsidR="007C1CD8" w:rsidRPr="000B521B" w:rsidRDefault="007C1CD8" w:rsidP="00881A72">
            <w:pPr>
              <w:spacing w:after="0" w:line="240" w:lineRule="auto"/>
              <w:rPr>
                <w:rFonts w:ascii="Arial" w:hAnsi="Arial" w:cs="Arial"/>
              </w:rPr>
            </w:pPr>
            <w:r w:rsidRPr="000B521B">
              <w:rPr>
                <w:rFonts w:ascii="Arial" w:hAnsi="Arial" w:cs="Arial"/>
                <w:sz w:val="20"/>
                <w:szCs w:val="20"/>
              </w:rPr>
              <w:t>30</w:t>
            </w:r>
          </w:p>
        </w:tc>
        <w:tc>
          <w:tcPr>
            <w:tcW w:w="1497" w:type="dxa"/>
            <w:tcBorders>
              <w:top w:val="nil"/>
              <w:left w:val="nil"/>
              <w:bottom w:val="single" w:sz="4" w:space="0" w:color="auto"/>
              <w:right w:val="single" w:sz="4" w:space="0" w:color="auto"/>
            </w:tcBorders>
            <w:shd w:val="clear" w:color="auto" w:fill="auto"/>
            <w:noWrap/>
            <w:vAlign w:val="bottom"/>
          </w:tcPr>
          <w:p w14:paraId="76B819C3" w14:textId="1BCD25E5" w:rsidR="007C1CD8" w:rsidRPr="000B521B" w:rsidRDefault="007C1CD8" w:rsidP="00881A72">
            <w:pPr>
              <w:spacing w:after="0" w:line="240" w:lineRule="auto"/>
              <w:rPr>
                <w:rFonts w:ascii="Arial" w:hAnsi="Arial" w:cs="Arial"/>
              </w:rPr>
            </w:pPr>
            <w:r w:rsidRPr="000B521B">
              <w:rPr>
                <w:rFonts w:ascii="Arial" w:hAnsi="Arial" w:cs="Arial"/>
                <w:sz w:val="20"/>
                <w:szCs w:val="20"/>
              </w:rPr>
              <w:t>0</w:t>
            </w:r>
          </w:p>
        </w:tc>
        <w:tc>
          <w:tcPr>
            <w:tcW w:w="1735" w:type="dxa"/>
            <w:tcBorders>
              <w:top w:val="nil"/>
              <w:left w:val="nil"/>
              <w:bottom w:val="single" w:sz="4" w:space="0" w:color="auto"/>
              <w:right w:val="single" w:sz="4" w:space="0" w:color="auto"/>
            </w:tcBorders>
            <w:shd w:val="clear" w:color="auto" w:fill="auto"/>
            <w:noWrap/>
            <w:vAlign w:val="bottom"/>
          </w:tcPr>
          <w:p w14:paraId="0FC13266" w14:textId="5D69026C" w:rsidR="007C1CD8" w:rsidRPr="000B521B" w:rsidRDefault="007C1CD8" w:rsidP="00881A72">
            <w:pPr>
              <w:spacing w:after="0" w:line="240" w:lineRule="auto"/>
              <w:rPr>
                <w:rFonts w:ascii="Arial" w:hAnsi="Arial" w:cs="Arial"/>
                <w:sz w:val="20"/>
                <w:szCs w:val="20"/>
              </w:rPr>
            </w:pPr>
            <w:r w:rsidRPr="000B521B">
              <w:rPr>
                <w:rFonts w:ascii="Arial" w:hAnsi="Arial" w:cs="Arial"/>
                <w:sz w:val="20"/>
                <w:szCs w:val="20"/>
              </w:rPr>
              <w:t>0</w:t>
            </w:r>
          </w:p>
        </w:tc>
      </w:tr>
      <w:tr w:rsidR="007C1CD8" w:rsidRPr="000B521B" w14:paraId="270241BA" w14:textId="77777777" w:rsidTr="009531BD">
        <w:trPr>
          <w:trHeight w:val="153"/>
        </w:trPr>
        <w:tc>
          <w:tcPr>
            <w:tcW w:w="4922" w:type="dxa"/>
            <w:tcBorders>
              <w:top w:val="nil"/>
              <w:left w:val="single" w:sz="4" w:space="0" w:color="auto"/>
              <w:bottom w:val="single" w:sz="4" w:space="0" w:color="auto"/>
              <w:right w:val="single" w:sz="4" w:space="0" w:color="auto"/>
            </w:tcBorders>
            <w:shd w:val="clear" w:color="auto" w:fill="auto"/>
            <w:noWrap/>
            <w:vAlign w:val="bottom"/>
          </w:tcPr>
          <w:p w14:paraId="0E945214" w14:textId="2D8164D9" w:rsidR="007C1CD8" w:rsidRPr="000B521B" w:rsidRDefault="007C1CD8" w:rsidP="00881A72">
            <w:pPr>
              <w:spacing w:after="0" w:line="240" w:lineRule="auto"/>
              <w:rPr>
                <w:rFonts w:ascii="Arial" w:hAnsi="Arial" w:cs="Arial"/>
                <w:sz w:val="20"/>
                <w:szCs w:val="20"/>
              </w:rPr>
            </w:pPr>
            <w:r w:rsidRPr="000B521B">
              <w:rPr>
                <w:rFonts w:ascii="Arial" w:hAnsi="Arial" w:cs="Arial"/>
                <w:sz w:val="20"/>
                <w:szCs w:val="20"/>
              </w:rPr>
              <w:t>Others</w:t>
            </w:r>
          </w:p>
        </w:tc>
        <w:tc>
          <w:tcPr>
            <w:tcW w:w="1714" w:type="dxa"/>
            <w:tcBorders>
              <w:top w:val="nil"/>
              <w:left w:val="nil"/>
              <w:bottom w:val="single" w:sz="4" w:space="0" w:color="auto"/>
              <w:right w:val="single" w:sz="4" w:space="0" w:color="auto"/>
            </w:tcBorders>
            <w:shd w:val="clear" w:color="auto" w:fill="auto"/>
            <w:noWrap/>
            <w:vAlign w:val="bottom"/>
          </w:tcPr>
          <w:p w14:paraId="6B1D90E5" w14:textId="3221D7A5" w:rsidR="007C1CD8" w:rsidRPr="000B521B" w:rsidRDefault="007C1CD8" w:rsidP="00881A72">
            <w:pPr>
              <w:spacing w:after="0" w:line="240" w:lineRule="auto"/>
              <w:rPr>
                <w:rFonts w:ascii="Arial" w:hAnsi="Arial" w:cs="Arial"/>
                <w:sz w:val="20"/>
                <w:szCs w:val="20"/>
              </w:rPr>
            </w:pPr>
            <w:r w:rsidRPr="000B521B">
              <w:rPr>
                <w:rFonts w:ascii="Arial" w:hAnsi="Arial" w:cs="Arial"/>
                <w:color w:val="000000"/>
              </w:rPr>
              <w:t>55</w:t>
            </w:r>
          </w:p>
        </w:tc>
        <w:tc>
          <w:tcPr>
            <w:tcW w:w="1497" w:type="dxa"/>
            <w:tcBorders>
              <w:top w:val="nil"/>
              <w:left w:val="nil"/>
              <w:bottom w:val="single" w:sz="4" w:space="0" w:color="auto"/>
              <w:right w:val="single" w:sz="4" w:space="0" w:color="auto"/>
            </w:tcBorders>
            <w:shd w:val="clear" w:color="auto" w:fill="auto"/>
            <w:noWrap/>
            <w:vAlign w:val="bottom"/>
          </w:tcPr>
          <w:p w14:paraId="684C93E8" w14:textId="4991A720" w:rsidR="007C1CD8" w:rsidRPr="000B521B" w:rsidRDefault="007C1CD8" w:rsidP="00881A72">
            <w:pPr>
              <w:spacing w:after="0" w:line="240" w:lineRule="auto"/>
              <w:rPr>
                <w:rFonts w:ascii="Arial" w:hAnsi="Arial" w:cs="Arial"/>
                <w:sz w:val="20"/>
                <w:szCs w:val="20"/>
              </w:rPr>
            </w:pPr>
            <w:r w:rsidRPr="000B521B">
              <w:rPr>
                <w:rFonts w:ascii="Arial" w:hAnsi="Arial" w:cs="Arial"/>
                <w:color w:val="000000"/>
              </w:rPr>
              <w:t>55</w:t>
            </w:r>
          </w:p>
        </w:tc>
        <w:tc>
          <w:tcPr>
            <w:tcW w:w="1735" w:type="dxa"/>
            <w:tcBorders>
              <w:top w:val="nil"/>
              <w:left w:val="nil"/>
              <w:bottom w:val="single" w:sz="4" w:space="0" w:color="auto"/>
              <w:right w:val="single" w:sz="4" w:space="0" w:color="auto"/>
            </w:tcBorders>
            <w:shd w:val="clear" w:color="auto" w:fill="auto"/>
            <w:noWrap/>
            <w:vAlign w:val="bottom"/>
          </w:tcPr>
          <w:p w14:paraId="5CD308B7" w14:textId="74E8E8AC" w:rsidR="007C1CD8" w:rsidRPr="000B521B" w:rsidRDefault="007C1CD8" w:rsidP="00881A72">
            <w:pPr>
              <w:spacing w:after="0" w:line="240" w:lineRule="auto"/>
              <w:rPr>
                <w:rFonts w:ascii="Arial" w:hAnsi="Arial" w:cs="Arial"/>
                <w:sz w:val="20"/>
                <w:szCs w:val="20"/>
              </w:rPr>
            </w:pPr>
            <w:r w:rsidRPr="000B521B">
              <w:rPr>
                <w:rFonts w:ascii="Arial" w:hAnsi="Arial" w:cs="Arial"/>
                <w:color w:val="000000"/>
              </w:rPr>
              <w:t>55</w:t>
            </w:r>
          </w:p>
        </w:tc>
      </w:tr>
      <w:tr w:rsidR="007C1CD8" w:rsidRPr="000B521B" w14:paraId="3DA165A5" w14:textId="77777777" w:rsidTr="009531BD">
        <w:trPr>
          <w:trHeight w:val="153"/>
        </w:trPr>
        <w:tc>
          <w:tcPr>
            <w:tcW w:w="4922" w:type="dxa"/>
            <w:tcBorders>
              <w:top w:val="nil"/>
              <w:left w:val="single" w:sz="4" w:space="0" w:color="auto"/>
              <w:bottom w:val="single" w:sz="4" w:space="0" w:color="auto"/>
              <w:right w:val="single" w:sz="4" w:space="0" w:color="auto"/>
            </w:tcBorders>
            <w:shd w:val="clear" w:color="auto" w:fill="C00000"/>
            <w:noWrap/>
            <w:vAlign w:val="bottom"/>
            <w:hideMark/>
          </w:tcPr>
          <w:p w14:paraId="09E51AD0" w14:textId="77777777" w:rsidR="007C1CD8" w:rsidRPr="000B521B" w:rsidRDefault="007C1CD8" w:rsidP="00881A72">
            <w:pPr>
              <w:spacing w:after="0" w:line="240" w:lineRule="auto"/>
              <w:rPr>
                <w:rFonts w:ascii="Arial" w:eastAsia="Times New Roman" w:hAnsi="Arial" w:cs="Arial"/>
                <w:color w:val="FFFFFF" w:themeColor="background1"/>
                <w:sz w:val="20"/>
                <w:szCs w:val="20"/>
                <w:lang w:val="en-US"/>
              </w:rPr>
            </w:pPr>
            <w:r w:rsidRPr="000B521B">
              <w:rPr>
                <w:rFonts w:ascii="Arial" w:eastAsia="Times New Roman" w:hAnsi="Arial" w:cs="Arial"/>
                <w:color w:val="FFFFFF" w:themeColor="background1"/>
                <w:sz w:val="20"/>
                <w:szCs w:val="20"/>
                <w:lang w:val="en-US"/>
              </w:rPr>
              <w:t>Total</w:t>
            </w:r>
          </w:p>
        </w:tc>
        <w:tc>
          <w:tcPr>
            <w:tcW w:w="1714" w:type="dxa"/>
            <w:tcBorders>
              <w:top w:val="nil"/>
              <w:left w:val="nil"/>
              <w:bottom w:val="single" w:sz="4" w:space="0" w:color="auto"/>
              <w:right w:val="single" w:sz="4" w:space="0" w:color="auto"/>
            </w:tcBorders>
            <w:shd w:val="clear" w:color="auto" w:fill="C00000"/>
            <w:noWrap/>
            <w:vAlign w:val="bottom"/>
            <w:hideMark/>
          </w:tcPr>
          <w:p w14:paraId="35424CEB" w14:textId="58AABBBB" w:rsidR="007C1CD8" w:rsidRPr="000B521B" w:rsidRDefault="007C1CD8" w:rsidP="00881A72">
            <w:pPr>
              <w:spacing w:after="0" w:line="240" w:lineRule="auto"/>
              <w:rPr>
                <w:rFonts w:ascii="Arial" w:eastAsia="Times New Roman" w:hAnsi="Arial" w:cs="Arial"/>
                <w:color w:val="FFFFFF" w:themeColor="background1"/>
                <w:sz w:val="20"/>
                <w:szCs w:val="20"/>
                <w:lang w:val="en-US"/>
              </w:rPr>
            </w:pPr>
            <w:r w:rsidRPr="000B521B">
              <w:rPr>
                <w:rFonts w:ascii="Arial" w:hAnsi="Arial" w:cs="Arial"/>
                <w:b/>
                <w:bCs/>
                <w:color w:val="FFFFFF" w:themeColor="background1"/>
              </w:rPr>
              <w:t>200</w:t>
            </w:r>
          </w:p>
        </w:tc>
        <w:tc>
          <w:tcPr>
            <w:tcW w:w="1497" w:type="dxa"/>
            <w:tcBorders>
              <w:top w:val="nil"/>
              <w:left w:val="nil"/>
              <w:bottom w:val="single" w:sz="4" w:space="0" w:color="auto"/>
              <w:right w:val="single" w:sz="4" w:space="0" w:color="auto"/>
            </w:tcBorders>
            <w:shd w:val="clear" w:color="auto" w:fill="C00000"/>
            <w:noWrap/>
            <w:vAlign w:val="bottom"/>
            <w:hideMark/>
          </w:tcPr>
          <w:p w14:paraId="4B8DA56B" w14:textId="3C69AEE0" w:rsidR="007C1CD8" w:rsidRPr="000B521B" w:rsidRDefault="007C1CD8" w:rsidP="00881A72">
            <w:pPr>
              <w:spacing w:after="0" w:line="240" w:lineRule="auto"/>
              <w:rPr>
                <w:rFonts w:ascii="Arial" w:eastAsia="Times New Roman" w:hAnsi="Arial" w:cs="Arial"/>
                <w:color w:val="FFFFFF" w:themeColor="background1"/>
                <w:sz w:val="20"/>
                <w:szCs w:val="20"/>
                <w:lang w:val="en-US"/>
              </w:rPr>
            </w:pPr>
            <w:r w:rsidRPr="000B521B">
              <w:rPr>
                <w:rFonts w:ascii="Arial" w:hAnsi="Arial" w:cs="Arial"/>
                <w:color w:val="FFFFFF" w:themeColor="background1"/>
              </w:rPr>
              <w:t>225</w:t>
            </w:r>
          </w:p>
        </w:tc>
        <w:tc>
          <w:tcPr>
            <w:tcW w:w="1735" w:type="dxa"/>
            <w:tcBorders>
              <w:top w:val="nil"/>
              <w:left w:val="nil"/>
              <w:bottom w:val="single" w:sz="4" w:space="0" w:color="auto"/>
              <w:right w:val="single" w:sz="4" w:space="0" w:color="auto"/>
            </w:tcBorders>
            <w:shd w:val="clear" w:color="auto" w:fill="C00000"/>
            <w:noWrap/>
            <w:vAlign w:val="bottom"/>
            <w:hideMark/>
          </w:tcPr>
          <w:p w14:paraId="140FCFBE" w14:textId="2246EF0E" w:rsidR="007C1CD8" w:rsidRPr="000B521B" w:rsidRDefault="007C1CD8" w:rsidP="00881A72">
            <w:pPr>
              <w:spacing w:after="0" w:line="240" w:lineRule="auto"/>
              <w:rPr>
                <w:rFonts w:ascii="Arial" w:eastAsia="Times New Roman" w:hAnsi="Arial" w:cs="Arial"/>
                <w:color w:val="FFFFFF" w:themeColor="background1"/>
                <w:sz w:val="20"/>
                <w:szCs w:val="20"/>
                <w:lang w:val="en-US"/>
              </w:rPr>
            </w:pPr>
            <w:r w:rsidRPr="000B521B">
              <w:rPr>
                <w:rFonts w:ascii="Arial" w:hAnsi="Arial" w:cs="Arial"/>
                <w:color w:val="FFFFFF" w:themeColor="background1"/>
              </w:rPr>
              <w:t>225</w:t>
            </w:r>
          </w:p>
        </w:tc>
      </w:tr>
    </w:tbl>
    <w:p w14:paraId="73C53890" w14:textId="1F1BEACF" w:rsidR="00A93F5E" w:rsidRPr="000B521B" w:rsidRDefault="00881A72" w:rsidP="00A93F5E">
      <w:pPr>
        <w:jc w:val="both"/>
        <w:rPr>
          <w:rFonts w:ascii="Arial" w:hAnsi="Arial" w:cs="Arial"/>
          <w:sz w:val="24"/>
          <w:szCs w:val="24"/>
        </w:rPr>
      </w:pPr>
      <w:r w:rsidRPr="000B521B">
        <w:rPr>
          <w:rFonts w:ascii="Arial" w:hAnsi="Arial" w:cs="Arial"/>
          <w:noProof/>
        </w:rPr>
        <mc:AlternateContent>
          <mc:Choice Requires="wps">
            <w:drawing>
              <wp:anchor distT="0" distB="0" distL="114300" distR="114300" simplePos="0" relativeHeight="252528640" behindDoc="0" locked="0" layoutInCell="1" allowOverlap="1" wp14:anchorId="0D0BBE33" wp14:editId="19541801">
                <wp:simplePos x="0" y="0"/>
                <wp:positionH relativeFrom="column">
                  <wp:posOffset>5177502</wp:posOffset>
                </wp:positionH>
                <wp:positionV relativeFrom="paragraph">
                  <wp:posOffset>1538605</wp:posOffset>
                </wp:positionV>
                <wp:extent cx="1280160" cy="292735"/>
                <wp:effectExtent l="0" t="0" r="0" b="0"/>
                <wp:wrapNone/>
                <wp:docPr id="219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4FB64903" w14:textId="77777777" w:rsidR="00881A72" w:rsidRPr="005858C1" w:rsidRDefault="00881A72" w:rsidP="00881A7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D0BBE33" id="_x0000_s1105" type="#_x0000_t202" style="position:absolute;left:0;text-align:left;margin-left:407.7pt;margin-top:121.15pt;width:100.8pt;height:23.05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" filled="f" stroked="f">
                <v:textbox style="mso-fit-shape-to-text:t">
                  <w:txbxContent>
                    <w:p w14:paraId="4FB64903" w14:textId="77777777" w:rsidR="00881A72" w:rsidRPr="005858C1" w:rsidRDefault="00881A72" w:rsidP="00881A7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p>
    <w:p w14:paraId="3B0F8BDC" w14:textId="77777777" w:rsidR="009531BD" w:rsidRPr="000B521B" w:rsidRDefault="009531BD" w:rsidP="00555BDB">
      <w:pPr>
        <w:spacing w:line="360" w:lineRule="auto"/>
        <w:textAlignment w:val="baseline"/>
        <w:rPr>
          <w:rFonts w:ascii="Arial" w:hAnsi="Arial" w:cs="Arial"/>
          <w:b/>
          <w:bCs/>
          <w:sz w:val="24"/>
          <w:szCs w:val="24"/>
        </w:rPr>
      </w:pPr>
    </w:p>
    <w:p w14:paraId="539A122D" w14:textId="77777777" w:rsidR="009531BD" w:rsidRPr="000B521B" w:rsidRDefault="009531BD" w:rsidP="00555BDB">
      <w:pPr>
        <w:spacing w:line="360" w:lineRule="auto"/>
        <w:textAlignment w:val="baseline"/>
        <w:rPr>
          <w:rFonts w:ascii="Arial" w:hAnsi="Arial" w:cs="Arial"/>
          <w:b/>
          <w:bCs/>
          <w:sz w:val="24"/>
          <w:szCs w:val="24"/>
        </w:rPr>
      </w:pPr>
    </w:p>
    <w:p w14:paraId="2EBBD24E" w14:textId="77777777" w:rsidR="009531BD" w:rsidRPr="000B521B" w:rsidRDefault="009531BD" w:rsidP="00555BDB">
      <w:pPr>
        <w:spacing w:line="360" w:lineRule="auto"/>
        <w:textAlignment w:val="baseline"/>
        <w:rPr>
          <w:rFonts w:ascii="Arial" w:hAnsi="Arial" w:cs="Arial"/>
          <w:b/>
          <w:bCs/>
          <w:sz w:val="24"/>
          <w:szCs w:val="24"/>
        </w:rPr>
      </w:pPr>
    </w:p>
    <w:p w14:paraId="1DB719A8" w14:textId="77777777" w:rsidR="009531BD" w:rsidRPr="000B521B" w:rsidRDefault="009531BD" w:rsidP="00555BDB">
      <w:pPr>
        <w:spacing w:line="360" w:lineRule="auto"/>
        <w:textAlignment w:val="baseline"/>
        <w:rPr>
          <w:rFonts w:ascii="Arial" w:hAnsi="Arial" w:cs="Arial"/>
          <w:b/>
          <w:bCs/>
          <w:sz w:val="24"/>
          <w:szCs w:val="24"/>
        </w:rPr>
      </w:pPr>
    </w:p>
    <w:p w14:paraId="41CA3D58" w14:textId="77777777" w:rsidR="009531BD" w:rsidRPr="000B521B" w:rsidRDefault="009531BD" w:rsidP="00555BDB">
      <w:pPr>
        <w:spacing w:line="360" w:lineRule="auto"/>
        <w:textAlignment w:val="baseline"/>
        <w:rPr>
          <w:rFonts w:ascii="Arial" w:hAnsi="Arial" w:cs="Arial"/>
          <w:b/>
          <w:bCs/>
          <w:sz w:val="24"/>
          <w:szCs w:val="24"/>
        </w:rPr>
      </w:pPr>
    </w:p>
    <w:p w14:paraId="4C28B118" w14:textId="77777777" w:rsidR="009531BD" w:rsidRPr="000B521B" w:rsidRDefault="009531BD" w:rsidP="00555BDB">
      <w:pPr>
        <w:spacing w:line="360" w:lineRule="auto"/>
        <w:textAlignment w:val="baseline"/>
        <w:rPr>
          <w:rFonts w:ascii="Arial" w:hAnsi="Arial" w:cs="Arial"/>
          <w:b/>
          <w:bCs/>
          <w:sz w:val="24"/>
          <w:szCs w:val="24"/>
        </w:rPr>
      </w:pPr>
    </w:p>
    <w:p w14:paraId="3D68E53A" w14:textId="77777777" w:rsidR="009531BD" w:rsidRPr="000B521B" w:rsidRDefault="009531BD" w:rsidP="00555BDB">
      <w:pPr>
        <w:spacing w:line="360" w:lineRule="auto"/>
        <w:textAlignment w:val="baseline"/>
        <w:rPr>
          <w:rFonts w:ascii="Arial" w:hAnsi="Arial" w:cs="Arial"/>
          <w:b/>
          <w:bCs/>
          <w:sz w:val="24"/>
          <w:szCs w:val="24"/>
        </w:rPr>
      </w:pPr>
    </w:p>
    <w:p w14:paraId="488F1226" w14:textId="7C2EC14D" w:rsidR="00555BDB" w:rsidRPr="000B521B" w:rsidRDefault="00555BDB" w:rsidP="00555BDB">
      <w:pPr>
        <w:spacing w:line="360" w:lineRule="auto"/>
        <w:textAlignment w:val="baseline"/>
        <w:rPr>
          <w:rFonts w:ascii="Arial" w:hAnsi="Arial" w:cs="Arial"/>
          <w:b/>
          <w:bCs/>
          <w:sz w:val="24"/>
          <w:szCs w:val="24"/>
        </w:rPr>
      </w:pPr>
      <w:r w:rsidRPr="000B521B">
        <w:rPr>
          <w:rFonts w:ascii="Arial" w:hAnsi="Arial" w:cs="Arial"/>
          <w:b/>
          <w:bCs/>
          <w:sz w:val="24"/>
          <w:szCs w:val="24"/>
        </w:rPr>
        <w:t>3.2.4. North America Vinyl Ester Resin Demand Supply Outlook</w:t>
      </w:r>
    </w:p>
    <w:p w14:paraId="0A5A0141" w14:textId="0A9AB0CB" w:rsidR="00555BDB" w:rsidRPr="000B521B" w:rsidRDefault="00555BDB" w:rsidP="00555BDB">
      <w:pPr>
        <w:spacing w:line="360" w:lineRule="auto"/>
        <w:textAlignment w:val="baseline"/>
        <w:rPr>
          <w:rFonts w:ascii="Arial" w:hAnsi="Arial" w:cs="Arial"/>
          <w:b/>
          <w:bCs/>
          <w:sz w:val="24"/>
          <w:szCs w:val="24"/>
        </w:rPr>
      </w:pPr>
      <w:r w:rsidRPr="000B521B">
        <w:rPr>
          <w:rFonts w:ascii="Arial" w:hAnsi="Arial" w:cs="Arial"/>
          <w:b/>
          <w:bCs/>
          <w:sz w:val="24"/>
          <w:szCs w:val="24"/>
        </w:rPr>
        <w:t>North America Vinyl Ester Resin Demand, By Volume (</w:t>
      </w:r>
      <w:r w:rsidR="007C5B32" w:rsidRPr="000B521B">
        <w:rPr>
          <w:rFonts w:ascii="Arial" w:hAnsi="Arial" w:cs="Arial"/>
          <w:b/>
          <w:bCs/>
          <w:sz w:val="24"/>
          <w:szCs w:val="24"/>
        </w:rPr>
        <w:t>000’</w:t>
      </w:r>
      <w:r w:rsidRPr="000B521B">
        <w:rPr>
          <w:rFonts w:ascii="Arial" w:hAnsi="Arial" w:cs="Arial"/>
          <w:b/>
          <w:bCs/>
          <w:sz w:val="24"/>
          <w:szCs w:val="24"/>
        </w:rPr>
        <w:t xml:space="preserve"> Tonnes), 2015–2030F</w:t>
      </w:r>
    </w:p>
    <w:p w14:paraId="5B042715" w14:textId="0F73C7E0" w:rsidR="00023038" w:rsidRPr="000B521B" w:rsidRDefault="00881A72">
      <w:pPr>
        <w:rPr>
          <w:rFonts w:ascii="Arial" w:hAnsi="Arial" w:cs="Arial"/>
          <w:color w:val="000000" w:themeColor="text1"/>
        </w:rPr>
      </w:pPr>
      <w:r w:rsidRPr="000B521B">
        <w:rPr>
          <w:rFonts w:ascii="Arial" w:hAnsi="Arial" w:cs="Arial"/>
          <w:noProof/>
        </w:rPr>
        <mc:AlternateContent>
          <mc:Choice Requires="wps">
            <w:drawing>
              <wp:anchor distT="0" distB="0" distL="114300" distR="114300" simplePos="0" relativeHeight="252530688" behindDoc="0" locked="0" layoutInCell="1" allowOverlap="1" wp14:anchorId="088A68A4" wp14:editId="4B29E1B2">
                <wp:simplePos x="0" y="0"/>
                <wp:positionH relativeFrom="column">
                  <wp:posOffset>5189516</wp:posOffset>
                </wp:positionH>
                <wp:positionV relativeFrom="paragraph">
                  <wp:posOffset>2315466</wp:posOffset>
                </wp:positionV>
                <wp:extent cx="1280160" cy="292735"/>
                <wp:effectExtent l="0" t="0" r="0" b="0"/>
                <wp:wrapNone/>
                <wp:docPr id="219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0BE8AFF5" w14:textId="77777777" w:rsidR="00881A72" w:rsidRPr="005858C1" w:rsidRDefault="00881A72" w:rsidP="00881A7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88A68A4" id="_x0000_s1106" type="#_x0000_t202" style="position:absolute;margin-left:408.6pt;margin-top:182.3pt;width:100.8pt;height:23.05pt;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" filled="f" stroked="f">
                <v:textbox style="mso-fit-shape-to-text:t">
                  <w:txbxContent>
                    <w:p w14:paraId="0BE8AFF5" w14:textId="77777777" w:rsidR="00881A72" w:rsidRPr="005858C1" w:rsidRDefault="00881A72" w:rsidP="00881A7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2A5D60" w:rsidRPr="000B521B">
        <w:rPr>
          <w:rFonts w:ascii="Arial" w:hAnsi="Arial" w:cs="Arial"/>
          <w:noProof/>
          <w:color w:val="000000" w:themeColor="text1"/>
        </w:rPr>
        <w:drawing>
          <wp:inline distT="0" distB="0" distL="0" distR="0" wp14:anchorId="7B4135F3" wp14:editId="734828EF">
            <wp:extent cx="6410325" cy="2238375"/>
            <wp:effectExtent l="0" t="0" r="0" b="9525"/>
            <wp:docPr id="27" name="Chart 27">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49F0649" w14:textId="62CE8DD5" w:rsidR="00BF7D58" w:rsidRPr="000B521B" w:rsidRDefault="00BF7D58" w:rsidP="00AB7B64">
      <w:pPr>
        <w:spacing w:line="360" w:lineRule="auto"/>
        <w:jc w:val="both"/>
        <w:rPr>
          <w:rFonts w:ascii="Arial" w:hAnsi="Arial" w:cs="Arial"/>
          <w:color w:val="000000" w:themeColor="text1"/>
          <w:sz w:val="24"/>
          <w:szCs w:val="24"/>
        </w:rPr>
      </w:pPr>
      <w:r w:rsidRPr="000B521B">
        <w:rPr>
          <w:rFonts w:ascii="Arial" w:hAnsi="Arial" w:cs="Arial"/>
          <w:noProof/>
          <w:color w:val="000000" w:themeColor="text1"/>
          <w:sz w:val="24"/>
          <w:szCs w:val="24"/>
        </w:rPr>
        <mc:AlternateContent>
          <mc:Choice Requires="wps">
            <w:drawing>
              <wp:anchor distT="45720" distB="45720" distL="114300" distR="114300" simplePos="0" relativeHeight="252532736" behindDoc="0" locked="0" layoutInCell="1" allowOverlap="1" wp14:anchorId="29241406" wp14:editId="10DF6C79">
                <wp:simplePos x="0" y="0"/>
                <wp:positionH relativeFrom="column">
                  <wp:posOffset>-1905</wp:posOffset>
                </wp:positionH>
                <wp:positionV relativeFrom="paragraph">
                  <wp:posOffset>180340</wp:posOffset>
                </wp:positionV>
                <wp:extent cx="6477000" cy="1404620"/>
                <wp:effectExtent l="95250" t="57150" r="95250" b="107950"/>
                <wp:wrapSquare wrapText="bothSides"/>
                <wp:docPr id="2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1404620"/>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4"/>
                        </a:lnRef>
                        <a:fillRef idx="2">
                          <a:schemeClr val="accent4"/>
                        </a:fillRef>
                        <a:effectRef idx="1">
                          <a:schemeClr val="accent4"/>
                        </a:effectRef>
                        <a:fontRef idx="minor">
                          <a:schemeClr val="dk1"/>
                        </a:fontRef>
                      </wps:style>
                      <wps:txbx>
                        <w:txbxContent>
                          <w:p w14:paraId="32849304" w14:textId="77777777" w:rsidR="00BF7D58" w:rsidRPr="00BF7D58" w:rsidRDefault="00BF7D58" w:rsidP="002B5226">
                            <w:pPr>
                              <w:pStyle w:val="ListParagraph"/>
                              <w:numPr>
                                <w:ilvl w:val="0"/>
                                <w:numId w:val="11"/>
                              </w:numPr>
                              <w:spacing w:line="360" w:lineRule="auto"/>
                              <w:jc w:val="both"/>
                              <w:rPr>
                                <w:color w:val="000000" w:themeColor="text1"/>
                                <w:sz w:val="24"/>
                                <w:szCs w:val="24"/>
                              </w:rPr>
                            </w:pPr>
                            <w:r w:rsidRPr="00BF7D58">
                              <w:rPr>
                                <w:color w:val="000000" w:themeColor="text1"/>
                                <w:sz w:val="24"/>
                                <w:szCs w:val="24"/>
                              </w:rPr>
                              <w:t xml:space="preserve">This increase in demand is attributed to growing infrastructure projects and increasing investment in renewable energy sector. </w:t>
                            </w:r>
                          </w:p>
                          <w:p w14:paraId="6289FD7D" w14:textId="6FEE01CF" w:rsidR="00BF7D58" w:rsidRDefault="00BF7D58" w:rsidP="002B5226">
                            <w:pPr>
                              <w:pStyle w:val="ListParagraph"/>
                              <w:numPr>
                                <w:ilvl w:val="0"/>
                                <w:numId w:val="11"/>
                              </w:numPr>
                              <w:spacing w:line="360" w:lineRule="auto"/>
                              <w:jc w:val="both"/>
                            </w:pPr>
                            <w:r w:rsidRPr="00BF7D58">
                              <w:rPr>
                                <w:color w:val="000000" w:themeColor="text1"/>
                                <w:sz w:val="24"/>
                                <w:szCs w:val="24"/>
                              </w:rPr>
                              <w:t>Several manufacturers are investing heavily in capacity expansion and new technology development to meet the growing demand for vinyl ester resin in the region.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241406" id="_x0000_s1107" type="#_x0000_t202" style="position:absolute;left:0;text-align:left;margin-left:-.15pt;margin-top:14.2pt;width:510pt;height:110.6pt;z-index:252532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" fillcolor="#ffd555 [2167]" stroked="f" strokeweight=".5pt">
                <v:fill color2="#ffcc31 [2615]" rotate="t" colors="0 #ffdd9c;.5 #ffd78e;1 #ffd479" focus="100%" type="gradient">
                  <o:fill v:ext="view" type="gradientUnscaled"/>
                </v:fill>
                <v:shadow on="t" color="black" opacity="20971f" offset="0,2.2pt"/>
                <v:textbox style="mso-fit-shape-to-text:t">
                  <w:txbxContent>
                    <w:p w14:paraId="32849304" w14:textId="77777777" w:rsidR="00BF7D58" w:rsidRPr="00BF7D58" w:rsidRDefault="00BF7D58" w:rsidP="002B5226">
                      <w:pPr>
                        <w:pStyle w:val="ListParagraph"/>
                        <w:numPr>
                          <w:ilvl w:val="0"/>
                          <w:numId w:val="11"/>
                        </w:numPr>
                        <w:spacing w:line="360" w:lineRule="auto"/>
                        <w:jc w:val="both"/>
                        <w:rPr>
                          <w:color w:val="000000" w:themeColor="text1"/>
                          <w:sz w:val="24"/>
                          <w:szCs w:val="24"/>
                        </w:rPr>
                      </w:pPr>
                      <w:r w:rsidRPr="00BF7D58">
                        <w:rPr>
                          <w:color w:val="000000" w:themeColor="text1"/>
                          <w:sz w:val="24"/>
                          <w:szCs w:val="24"/>
                        </w:rPr>
                        <w:t xml:space="preserve">This increase in demand is attributed to growing infrastructure projects and increasing investment in renewable energy sector. </w:t>
                      </w:r>
                    </w:p>
                    <w:p w14:paraId="6289FD7D" w14:textId="6FEE01CF" w:rsidR="00BF7D58" w:rsidRDefault="00BF7D58" w:rsidP="002B5226">
                      <w:pPr>
                        <w:pStyle w:val="ListParagraph"/>
                        <w:numPr>
                          <w:ilvl w:val="0"/>
                          <w:numId w:val="11"/>
                        </w:numPr>
                        <w:spacing w:line="360" w:lineRule="auto"/>
                        <w:jc w:val="both"/>
                      </w:pPr>
                      <w:r w:rsidRPr="00BF7D58">
                        <w:rPr>
                          <w:color w:val="000000" w:themeColor="text1"/>
                          <w:sz w:val="24"/>
                          <w:szCs w:val="24"/>
                        </w:rPr>
                        <w:t>Several manufacturers are investing heavily in capacity expansion and new technology development to meet the growing demand for vinyl ester resin in the region.</w:t>
                      </w:r>
                    </w:p>
                  </w:txbxContent>
                </v:textbox>
                <w10:wrap type="square"/>
              </v:shape>
            </w:pict>
          </mc:Fallback>
        </mc:AlternateContent>
      </w:r>
    </w:p>
    <w:p w14:paraId="6FA3341A" w14:textId="77777777" w:rsidR="00555BDB" w:rsidRPr="000B521B" w:rsidRDefault="00555BDB" w:rsidP="00555BDB">
      <w:pPr>
        <w:spacing w:line="360" w:lineRule="auto"/>
        <w:textAlignment w:val="baseline"/>
        <w:rPr>
          <w:rFonts w:ascii="Arial" w:hAnsi="Arial" w:cs="Arial"/>
          <w:b/>
          <w:bCs/>
          <w:sz w:val="24"/>
          <w:szCs w:val="24"/>
        </w:rPr>
      </w:pPr>
      <w:r w:rsidRPr="000B521B">
        <w:rPr>
          <w:rFonts w:ascii="Arial" w:hAnsi="Arial" w:cs="Arial"/>
          <w:b/>
          <w:bCs/>
          <w:sz w:val="24"/>
          <w:szCs w:val="24"/>
        </w:rPr>
        <w:t>3.2.4.2. Operating Efficiency</w:t>
      </w:r>
    </w:p>
    <w:p w14:paraId="06A979D0" w14:textId="24EBB198" w:rsidR="00755D0C" w:rsidRPr="000B521B" w:rsidRDefault="008D1421" w:rsidP="0061645E">
      <w:pPr>
        <w:spacing w:line="360" w:lineRule="auto"/>
        <w:textAlignment w:val="baseline"/>
        <w:rPr>
          <w:rFonts w:ascii="Arial" w:hAnsi="Arial" w:cs="Arial"/>
          <w:color w:val="000000" w:themeColor="text1"/>
        </w:rPr>
      </w:pPr>
      <w:r w:rsidRPr="000B521B">
        <w:rPr>
          <w:rFonts w:ascii="Arial" w:hAnsi="Arial" w:cs="Arial"/>
          <w:noProof/>
          <w:color w:val="000000" w:themeColor="text1"/>
        </w:rPr>
        <mc:AlternateContent>
          <mc:Choice Requires="wps">
            <w:drawing>
              <wp:anchor distT="0" distB="0" distL="114300" distR="114300" simplePos="0" relativeHeight="252112896" behindDoc="0" locked="0" layoutInCell="1" allowOverlap="1" wp14:anchorId="27D9FAA9" wp14:editId="03DE703A">
                <wp:simplePos x="0" y="0"/>
                <wp:positionH relativeFrom="column">
                  <wp:posOffset>3781425</wp:posOffset>
                </wp:positionH>
                <wp:positionV relativeFrom="paragraph">
                  <wp:posOffset>2256197</wp:posOffset>
                </wp:positionV>
                <wp:extent cx="2588458" cy="200055"/>
                <wp:effectExtent l="0" t="0" r="0" b="0"/>
                <wp:wrapNone/>
                <wp:docPr id="171"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1F077394"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27D9FAA9" id="_x0000_s1108" type="#_x0000_t202" style="position:absolute;margin-left:297.75pt;margin-top:177.65pt;width:203.8pt;height:15.7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" filled="f" stroked="f">
                <v:textbox style="mso-fit-shape-to-text:t">
                  <w:txbxContent>
                    <w:p w14:paraId="1F077394"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555BDB" w:rsidRPr="000B521B">
        <w:rPr>
          <w:rFonts w:ascii="Arial" w:hAnsi="Arial" w:cs="Arial"/>
          <w:b/>
          <w:bCs/>
          <w:sz w:val="24"/>
          <w:szCs w:val="24"/>
        </w:rPr>
        <w:t>North America Vinyl Ester Resin Operating Efficiency (Percentage), 2015-2030F</w:t>
      </w:r>
      <w:r w:rsidR="002A5D60" w:rsidRPr="000B521B">
        <w:rPr>
          <w:rFonts w:ascii="Arial" w:hAnsi="Arial" w:cs="Arial"/>
          <w:noProof/>
          <w:color w:val="000000" w:themeColor="text1"/>
        </w:rPr>
        <w:drawing>
          <wp:inline distT="0" distB="0" distL="0" distR="0" wp14:anchorId="58CC8384" wp14:editId="2E3AE9D2">
            <wp:extent cx="6477000" cy="2257425"/>
            <wp:effectExtent l="0" t="0" r="0" b="0"/>
            <wp:docPr id="31" name="Chart 31">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335D118" w14:textId="77777777" w:rsidR="00653B9A" w:rsidRPr="000B521B" w:rsidRDefault="00653B9A" w:rsidP="0061645E">
      <w:pPr>
        <w:spacing w:line="360" w:lineRule="auto"/>
        <w:rPr>
          <w:rFonts w:ascii="Arial" w:hAnsi="Arial" w:cs="Arial"/>
          <w:b/>
          <w:bCs/>
          <w:sz w:val="24"/>
          <w:szCs w:val="24"/>
        </w:rPr>
      </w:pPr>
    </w:p>
    <w:p w14:paraId="05B1A7EE" w14:textId="77777777" w:rsidR="00653B9A" w:rsidRPr="000B521B" w:rsidRDefault="00653B9A" w:rsidP="0061645E">
      <w:pPr>
        <w:spacing w:line="360" w:lineRule="auto"/>
        <w:rPr>
          <w:rFonts w:ascii="Arial" w:hAnsi="Arial" w:cs="Arial"/>
          <w:b/>
          <w:bCs/>
          <w:sz w:val="24"/>
          <w:szCs w:val="24"/>
        </w:rPr>
      </w:pPr>
    </w:p>
    <w:p w14:paraId="14D4B3AE" w14:textId="72A381A6" w:rsidR="00555BDB" w:rsidRPr="000B521B" w:rsidRDefault="00555BDB" w:rsidP="0061645E">
      <w:pPr>
        <w:spacing w:line="360" w:lineRule="auto"/>
        <w:rPr>
          <w:rFonts w:ascii="Arial" w:hAnsi="Arial" w:cs="Arial"/>
          <w:b/>
          <w:bCs/>
          <w:sz w:val="24"/>
          <w:szCs w:val="24"/>
        </w:rPr>
      </w:pPr>
      <w:r w:rsidRPr="000B521B">
        <w:rPr>
          <w:rFonts w:ascii="Arial" w:hAnsi="Arial" w:cs="Arial"/>
          <w:b/>
          <w:bCs/>
          <w:sz w:val="24"/>
          <w:szCs w:val="24"/>
        </w:rPr>
        <w:t>3.2.4.3. Demand By Application</w:t>
      </w:r>
    </w:p>
    <w:p w14:paraId="756A42A9" w14:textId="6115F2E0" w:rsidR="00F112AA" w:rsidRPr="000B521B" w:rsidRDefault="00555BDB" w:rsidP="0061645E">
      <w:pPr>
        <w:spacing w:line="360" w:lineRule="auto"/>
        <w:rPr>
          <w:rFonts w:ascii="Arial" w:hAnsi="Arial" w:cs="Arial"/>
          <w:b/>
          <w:bCs/>
          <w:sz w:val="24"/>
          <w:szCs w:val="24"/>
        </w:rPr>
      </w:pPr>
      <w:r w:rsidRPr="000B521B">
        <w:rPr>
          <w:rFonts w:ascii="Arial" w:hAnsi="Arial" w:cs="Arial"/>
          <w:b/>
          <w:bCs/>
          <w:sz w:val="24"/>
          <w:szCs w:val="24"/>
        </w:rPr>
        <w:t>North America Vinyl Ester Resin Demand, By Application, By Volume</w:t>
      </w:r>
      <w:r w:rsidR="007C5B32" w:rsidRPr="000B521B">
        <w:rPr>
          <w:rFonts w:ascii="Arial" w:hAnsi="Arial" w:cs="Arial"/>
          <w:b/>
          <w:bCs/>
          <w:sz w:val="24"/>
          <w:szCs w:val="24"/>
        </w:rPr>
        <w:t xml:space="preserve"> (000’ Tonnes)</w:t>
      </w:r>
      <w:r w:rsidRPr="000B521B">
        <w:rPr>
          <w:rFonts w:ascii="Arial" w:hAnsi="Arial" w:cs="Arial"/>
          <w:b/>
          <w:bCs/>
          <w:sz w:val="24"/>
          <w:szCs w:val="24"/>
        </w:rPr>
        <w:t>, 2015–2030F</w:t>
      </w:r>
    </w:p>
    <w:p w14:paraId="7FCA1370" w14:textId="251F370D" w:rsidR="00E544BF" w:rsidRPr="000B521B" w:rsidRDefault="009006A2" w:rsidP="006721C8">
      <w:pPr>
        <w:spacing w:line="360" w:lineRule="auto"/>
        <w:jc w:val="both"/>
        <w:rPr>
          <w:rFonts w:ascii="Arial" w:hAnsi="Arial" w:cs="Arial"/>
          <w:color w:val="000000" w:themeColor="text1"/>
          <w:sz w:val="24"/>
          <w:szCs w:val="24"/>
        </w:rPr>
      </w:pPr>
      <w:r w:rsidRPr="000B521B">
        <w:rPr>
          <w:rFonts w:ascii="Arial" w:hAnsi="Arial" w:cs="Arial"/>
          <w:b/>
          <w:noProof/>
          <w:color w:val="000000" w:themeColor="text1"/>
        </w:rPr>
        <mc:AlternateContent>
          <mc:Choice Requires="wps">
            <w:drawing>
              <wp:anchor distT="0" distB="0" distL="114300" distR="114300" simplePos="0" relativeHeight="252018688" behindDoc="0" locked="0" layoutInCell="1" allowOverlap="1" wp14:anchorId="5C79D0F8" wp14:editId="2ABA55F7">
                <wp:simplePos x="0" y="0"/>
                <wp:positionH relativeFrom="margin">
                  <wp:posOffset>3095625</wp:posOffset>
                </wp:positionH>
                <wp:positionV relativeFrom="paragraph">
                  <wp:posOffset>2505710</wp:posOffset>
                </wp:positionV>
                <wp:extent cx="3259455" cy="409575"/>
                <wp:effectExtent l="0" t="0" r="0" b="0"/>
                <wp:wrapNone/>
                <wp:docPr id="249" name="TextBox 4"/>
                <wp:cNvGraphicFramePr/>
                <a:graphic xmlns:a="http://schemas.openxmlformats.org/drawingml/2006/main">
                  <a:graphicData uri="http://schemas.microsoft.com/office/word/2010/wordprocessingShape">
                    <wps:wsp>
                      <wps:cNvSpPr txBox="1"/>
                      <wps:spPr>
                        <a:xfrm>
                          <a:off x="0" y="0"/>
                          <a:ext cx="3259455" cy="409575"/>
                        </a:xfrm>
                        <a:prstGeom prst="rect">
                          <a:avLst/>
                        </a:prstGeom>
                        <a:noFill/>
                      </wps:spPr>
                      <wps:txbx>
                        <w:txbxContent>
                          <w:p w14:paraId="44B0ED40"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528A99D3"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79D0F8" id="_x0000_s1109" type="#_x0000_t202" style="position:absolute;left:0;text-align:left;margin-left:243.75pt;margin-top:197.3pt;width:256.65pt;height:32.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" filled="f" stroked="f">
                <v:textbox>
                  <w:txbxContent>
                    <w:p w14:paraId="44B0ED40"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528A99D3"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69198A" w:rsidRPr="000B521B">
        <w:rPr>
          <w:rFonts w:ascii="Arial" w:hAnsi="Arial" w:cs="Arial"/>
          <w:noProof/>
          <w:color w:val="000000" w:themeColor="text1"/>
        </w:rPr>
        <w:drawing>
          <wp:inline distT="0" distB="0" distL="0" distR="0" wp14:anchorId="0C1B9794" wp14:editId="2A8E4905">
            <wp:extent cx="6419850" cy="2921330"/>
            <wp:effectExtent l="0" t="0" r="0" b="0"/>
            <wp:docPr id="39" name="Chart 39">
              <a:extLst xmlns:a="http://schemas.openxmlformats.org/drawingml/2006/main">
                <a:ext uri="{FF2B5EF4-FFF2-40B4-BE49-F238E27FC236}">
                  <a16:creationId xmlns:a16="http://schemas.microsoft.com/office/drawing/2014/main" id="{98957A00-1C1A-4E47-A034-0AD2D8408E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bl>
      <w:tblPr>
        <w:tblW w:w="10408" w:type="dxa"/>
        <w:tblInd w:w="-185" w:type="dxa"/>
        <w:tblLook w:val="04A0" w:firstRow="1" w:lastRow="0" w:firstColumn="1" w:lastColumn="0" w:noHBand="0" w:noVBand="1"/>
      </w:tblPr>
      <w:tblGrid>
        <w:gridCol w:w="1994"/>
        <w:gridCol w:w="872"/>
        <w:gridCol w:w="872"/>
        <w:gridCol w:w="872"/>
        <w:gridCol w:w="874"/>
        <w:gridCol w:w="997"/>
        <w:gridCol w:w="992"/>
        <w:gridCol w:w="992"/>
        <w:gridCol w:w="992"/>
        <w:gridCol w:w="951"/>
      </w:tblGrid>
      <w:tr w:rsidR="008D1421" w:rsidRPr="000B521B" w14:paraId="36302D42" w14:textId="77777777" w:rsidTr="009531BD">
        <w:trPr>
          <w:trHeight w:val="495"/>
        </w:trPr>
        <w:tc>
          <w:tcPr>
            <w:tcW w:w="1994"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D959AD5" w14:textId="026E9FE1" w:rsidR="008D1421" w:rsidRPr="000B521B"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 xml:space="preserve">Demand by </w:t>
            </w:r>
            <w:r w:rsidR="007C5B32" w:rsidRPr="000B521B">
              <w:rPr>
                <w:rFonts w:ascii="Arial" w:eastAsia="Times New Roman" w:hAnsi="Arial" w:cs="Arial"/>
                <w:b/>
                <w:bCs/>
                <w:color w:val="FFFFFF" w:themeColor="background1"/>
                <w:sz w:val="20"/>
                <w:szCs w:val="20"/>
                <w:lang w:val="en-US"/>
              </w:rPr>
              <w:t xml:space="preserve">Application (000’ </w:t>
            </w:r>
            <w:proofErr w:type="spellStart"/>
            <w:r w:rsidR="007C5B32" w:rsidRPr="000B521B">
              <w:rPr>
                <w:rFonts w:ascii="Arial" w:eastAsia="Times New Roman" w:hAnsi="Arial" w:cs="Arial"/>
                <w:b/>
                <w:bCs/>
                <w:color w:val="FFFFFF" w:themeColor="background1"/>
                <w:sz w:val="20"/>
                <w:szCs w:val="20"/>
                <w:lang w:val="en-US"/>
              </w:rPr>
              <w:t>Tonnes</w:t>
            </w:r>
            <w:proofErr w:type="spellEnd"/>
            <w:r w:rsidR="007C5B32" w:rsidRPr="000B521B">
              <w:rPr>
                <w:rFonts w:ascii="Arial" w:eastAsia="Times New Roman" w:hAnsi="Arial" w:cs="Arial"/>
                <w:b/>
                <w:bCs/>
                <w:color w:val="FFFFFF" w:themeColor="background1"/>
                <w:sz w:val="20"/>
                <w:szCs w:val="20"/>
                <w:lang w:val="en-US"/>
              </w:rPr>
              <w:t>)</w:t>
            </w:r>
          </w:p>
        </w:tc>
        <w:tc>
          <w:tcPr>
            <w:tcW w:w="872" w:type="dxa"/>
            <w:tcBorders>
              <w:top w:val="single" w:sz="4" w:space="0" w:color="auto"/>
              <w:left w:val="nil"/>
              <w:bottom w:val="single" w:sz="4" w:space="0" w:color="auto"/>
              <w:right w:val="single" w:sz="4" w:space="0" w:color="auto"/>
            </w:tcBorders>
            <w:shd w:val="clear" w:color="auto" w:fill="C00000"/>
            <w:noWrap/>
            <w:vAlign w:val="center"/>
            <w:hideMark/>
          </w:tcPr>
          <w:p w14:paraId="1F61DA70"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2015</w:t>
            </w:r>
          </w:p>
        </w:tc>
        <w:tc>
          <w:tcPr>
            <w:tcW w:w="872" w:type="dxa"/>
            <w:tcBorders>
              <w:top w:val="single" w:sz="4" w:space="0" w:color="auto"/>
              <w:left w:val="nil"/>
              <w:bottom w:val="single" w:sz="4" w:space="0" w:color="auto"/>
              <w:right w:val="single" w:sz="4" w:space="0" w:color="auto"/>
            </w:tcBorders>
            <w:shd w:val="clear" w:color="auto" w:fill="C00000"/>
            <w:noWrap/>
            <w:vAlign w:val="center"/>
            <w:hideMark/>
          </w:tcPr>
          <w:p w14:paraId="0805B450"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2016</w:t>
            </w:r>
          </w:p>
        </w:tc>
        <w:tc>
          <w:tcPr>
            <w:tcW w:w="872" w:type="dxa"/>
            <w:tcBorders>
              <w:top w:val="single" w:sz="4" w:space="0" w:color="auto"/>
              <w:left w:val="nil"/>
              <w:bottom w:val="single" w:sz="4" w:space="0" w:color="auto"/>
              <w:right w:val="single" w:sz="4" w:space="0" w:color="auto"/>
            </w:tcBorders>
            <w:shd w:val="clear" w:color="auto" w:fill="C00000"/>
            <w:noWrap/>
            <w:vAlign w:val="bottom"/>
            <w:hideMark/>
          </w:tcPr>
          <w:p w14:paraId="5DE30853"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2017</w:t>
            </w:r>
          </w:p>
        </w:tc>
        <w:tc>
          <w:tcPr>
            <w:tcW w:w="874" w:type="dxa"/>
            <w:tcBorders>
              <w:top w:val="single" w:sz="4" w:space="0" w:color="auto"/>
              <w:left w:val="nil"/>
              <w:bottom w:val="single" w:sz="4" w:space="0" w:color="auto"/>
              <w:right w:val="single" w:sz="4" w:space="0" w:color="auto"/>
            </w:tcBorders>
            <w:shd w:val="clear" w:color="auto" w:fill="C00000"/>
            <w:noWrap/>
            <w:vAlign w:val="bottom"/>
            <w:hideMark/>
          </w:tcPr>
          <w:p w14:paraId="69C338E2"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2018</w:t>
            </w:r>
          </w:p>
        </w:tc>
        <w:tc>
          <w:tcPr>
            <w:tcW w:w="997" w:type="dxa"/>
            <w:tcBorders>
              <w:top w:val="single" w:sz="4" w:space="0" w:color="auto"/>
              <w:left w:val="nil"/>
              <w:bottom w:val="single" w:sz="4" w:space="0" w:color="auto"/>
              <w:right w:val="single" w:sz="4" w:space="0" w:color="auto"/>
            </w:tcBorders>
            <w:shd w:val="clear" w:color="auto" w:fill="C00000"/>
            <w:noWrap/>
            <w:vAlign w:val="bottom"/>
            <w:hideMark/>
          </w:tcPr>
          <w:p w14:paraId="016A230D"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2019</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5FCF613E"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2020</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31D27838"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2021E</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62A19D0F"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2025F</w:t>
            </w:r>
          </w:p>
        </w:tc>
        <w:tc>
          <w:tcPr>
            <w:tcW w:w="951"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8DECB76"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2030F</w:t>
            </w:r>
          </w:p>
        </w:tc>
      </w:tr>
      <w:tr w:rsidR="008D1421" w:rsidRPr="000B521B" w14:paraId="7FB95DB6" w14:textId="77777777" w:rsidTr="009531BD">
        <w:trPr>
          <w:trHeight w:val="583"/>
        </w:trPr>
        <w:tc>
          <w:tcPr>
            <w:tcW w:w="1994" w:type="dxa"/>
            <w:tcBorders>
              <w:top w:val="nil"/>
              <w:left w:val="single" w:sz="4" w:space="0" w:color="auto"/>
              <w:bottom w:val="single" w:sz="4" w:space="0" w:color="auto"/>
              <w:right w:val="single" w:sz="4" w:space="0" w:color="auto"/>
            </w:tcBorders>
            <w:shd w:val="clear" w:color="000000" w:fill="FFFFFF"/>
            <w:noWrap/>
            <w:vAlign w:val="bottom"/>
            <w:hideMark/>
          </w:tcPr>
          <w:p w14:paraId="71450A13" w14:textId="77777777" w:rsidR="008D1421" w:rsidRPr="000B521B" w:rsidRDefault="008D1421"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Pipes &amp; Tanks</w:t>
            </w:r>
          </w:p>
        </w:tc>
        <w:tc>
          <w:tcPr>
            <w:tcW w:w="872" w:type="dxa"/>
            <w:tcBorders>
              <w:top w:val="nil"/>
              <w:left w:val="nil"/>
              <w:bottom w:val="single" w:sz="4" w:space="0" w:color="auto"/>
              <w:right w:val="single" w:sz="4" w:space="0" w:color="auto"/>
            </w:tcBorders>
            <w:shd w:val="clear" w:color="000000" w:fill="FFFFFF"/>
            <w:noWrap/>
            <w:vAlign w:val="bottom"/>
            <w:hideMark/>
          </w:tcPr>
          <w:p w14:paraId="00A07796" w14:textId="49391870"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91</w:t>
            </w:r>
          </w:p>
        </w:tc>
        <w:tc>
          <w:tcPr>
            <w:tcW w:w="872" w:type="dxa"/>
            <w:tcBorders>
              <w:top w:val="nil"/>
              <w:left w:val="nil"/>
              <w:bottom w:val="single" w:sz="4" w:space="0" w:color="auto"/>
              <w:right w:val="single" w:sz="4" w:space="0" w:color="auto"/>
            </w:tcBorders>
            <w:shd w:val="clear" w:color="000000" w:fill="FFFFFF"/>
            <w:noWrap/>
            <w:vAlign w:val="bottom"/>
            <w:hideMark/>
          </w:tcPr>
          <w:p w14:paraId="27187290" w14:textId="650FDAA6"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93</w:t>
            </w:r>
          </w:p>
        </w:tc>
        <w:tc>
          <w:tcPr>
            <w:tcW w:w="872" w:type="dxa"/>
            <w:tcBorders>
              <w:top w:val="nil"/>
              <w:left w:val="nil"/>
              <w:bottom w:val="single" w:sz="4" w:space="0" w:color="auto"/>
              <w:right w:val="single" w:sz="4" w:space="0" w:color="auto"/>
            </w:tcBorders>
            <w:shd w:val="clear" w:color="000000" w:fill="FFFFFF"/>
            <w:noWrap/>
            <w:vAlign w:val="bottom"/>
            <w:hideMark/>
          </w:tcPr>
          <w:p w14:paraId="6FEFB336" w14:textId="45E0CC70"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96</w:t>
            </w:r>
          </w:p>
        </w:tc>
        <w:tc>
          <w:tcPr>
            <w:tcW w:w="874" w:type="dxa"/>
            <w:tcBorders>
              <w:top w:val="nil"/>
              <w:left w:val="nil"/>
              <w:bottom w:val="single" w:sz="4" w:space="0" w:color="auto"/>
              <w:right w:val="single" w:sz="4" w:space="0" w:color="auto"/>
            </w:tcBorders>
            <w:shd w:val="clear" w:color="000000" w:fill="FFFFFF"/>
            <w:noWrap/>
            <w:vAlign w:val="bottom"/>
            <w:hideMark/>
          </w:tcPr>
          <w:p w14:paraId="59BB0D19" w14:textId="65B37431"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101</w:t>
            </w:r>
          </w:p>
        </w:tc>
        <w:tc>
          <w:tcPr>
            <w:tcW w:w="997" w:type="dxa"/>
            <w:tcBorders>
              <w:top w:val="nil"/>
              <w:left w:val="nil"/>
              <w:bottom w:val="single" w:sz="4" w:space="0" w:color="auto"/>
              <w:right w:val="single" w:sz="4" w:space="0" w:color="auto"/>
            </w:tcBorders>
            <w:shd w:val="clear" w:color="000000" w:fill="FFFFFF"/>
            <w:noWrap/>
            <w:vAlign w:val="bottom"/>
            <w:hideMark/>
          </w:tcPr>
          <w:p w14:paraId="77F25EA8" w14:textId="56F45C17"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104</w:t>
            </w:r>
          </w:p>
        </w:tc>
        <w:tc>
          <w:tcPr>
            <w:tcW w:w="992" w:type="dxa"/>
            <w:tcBorders>
              <w:top w:val="nil"/>
              <w:left w:val="nil"/>
              <w:bottom w:val="single" w:sz="4" w:space="0" w:color="auto"/>
              <w:right w:val="single" w:sz="4" w:space="0" w:color="auto"/>
            </w:tcBorders>
            <w:shd w:val="clear" w:color="000000" w:fill="FFFFFF"/>
            <w:noWrap/>
            <w:vAlign w:val="bottom"/>
            <w:hideMark/>
          </w:tcPr>
          <w:p w14:paraId="2826466C" w14:textId="2CE229E8"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97</w:t>
            </w:r>
          </w:p>
        </w:tc>
        <w:tc>
          <w:tcPr>
            <w:tcW w:w="992" w:type="dxa"/>
            <w:tcBorders>
              <w:top w:val="nil"/>
              <w:left w:val="nil"/>
              <w:bottom w:val="single" w:sz="4" w:space="0" w:color="auto"/>
              <w:right w:val="single" w:sz="4" w:space="0" w:color="auto"/>
            </w:tcBorders>
            <w:shd w:val="clear" w:color="000000" w:fill="FFFFFF"/>
            <w:noWrap/>
            <w:vAlign w:val="bottom"/>
            <w:hideMark/>
          </w:tcPr>
          <w:p w14:paraId="5F686C95" w14:textId="57FFA113"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103</w:t>
            </w:r>
          </w:p>
        </w:tc>
        <w:tc>
          <w:tcPr>
            <w:tcW w:w="992" w:type="dxa"/>
            <w:tcBorders>
              <w:top w:val="nil"/>
              <w:left w:val="nil"/>
              <w:bottom w:val="single" w:sz="4" w:space="0" w:color="auto"/>
              <w:right w:val="single" w:sz="4" w:space="0" w:color="auto"/>
            </w:tcBorders>
            <w:shd w:val="clear" w:color="000000" w:fill="FFFFFF"/>
            <w:noWrap/>
            <w:vAlign w:val="bottom"/>
            <w:hideMark/>
          </w:tcPr>
          <w:p w14:paraId="2070628D" w14:textId="3AD75030"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129</w:t>
            </w:r>
          </w:p>
        </w:tc>
        <w:tc>
          <w:tcPr>
            <w:tcW w:w="951" w:type="dxa"/>
            <w:tcBorders>
              <w:top w:val="nil"/>
              <w:left w:val="nil"/>
              <w:bottom w:val="single" w:sz="4" w:space="0" w:color="auto"/>
              <w:right w:val="single" w:sz="4" w:space="0" w:color="auto"/>
            </w:tcBorders>
            <w:shd w:val="clear" w:color="000000" w:fill="FFFFFF"/>
            <w:noWrap/>
            <w:vAlign w:val="bottom"/>
            <w:hideMark/>
          </w:tcPr>
          <w:p w14:paraId="55B0EE78" w14:textId="3B2A3DD8"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167</w:t>
            </w:r>
          </w:p>
        </w:tc>
      </w:tr>
      <w:tr w:rsidR="008D1421" w:rsidRPr="000B521B" w14:paraId="4ACE9EAB" w14:textId="77777777" w:rsidTr="009531BD">
        <w:trPr>
          <w:trHeight w:val="583"/>
        </w:trPr>
        <w:tc>
          <w:tcPr>
            <w:tcW w:w="1994" w:type="dxa"/>
            <w:tcBorders>
              <w:top w:val="nil"/>
              <w:left w:val="single" w:sz="4" w:space="0" w:color="auto"/>
              <w:bottom w:val="single" w:sz="4" w:space="0" w:color="auto"/>
              <w:right w:val="single" w:sz="4" w:space="0" w:color="auto"/>
            </w:tcBorders>
            <w:shd w:val="clear" w:color="000000" w:fill="FFFFFF"/>
            <w:noWrap/>
            <w:vAlign w:val="bottom"/>
            <w:hideMark/>
          </w:tcPr>
          <w:p w14:paraId="054D1372" w14:textId="77777777" w:rsidR="008D1421" w:rsidRPr="000B521B" w:rsidRDefault="008D1421"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Marine Components</w:t>
            </w:r>
          </w:p>
        </w:tc>
        <w:tc>
          <w:tcPr>
            <w:tcW w:w="872" w:type="dxa"/>
            <w:tcBorders>
              <w:top w:val="nil"/>
              <w:left w:val="nil"/>
              <w:bottom w:val="single" w:sz="4" w:space="0" w:color="auto"/>
              <w:right w:val="single" w:sz="4" w:space="0" w:color="auto"/>
            </w:tcBorders>
            <w:shd w:val="clear" w:color="000000" w:fill="FFFFFF"/>
            <w:noWrap/>
            <w:vAlign w:val="bottom"/>
            <w:hideMark/>
          </w:tcPr>
          <w:p w14:paraId="78EFA77F" w14:textId="57F49AC4"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31</w:t>
            </w:r>
          </w:p>
        </w:tc>
        <w:tc>
          <w:tcPr>
            <w:tcW w:w="872" w:type="dxa"/>
            <w:tcBorders>
              <w:top w:val="nil"/>
              <w:left w:val="nil"/>
              <w:bottom w:val="single" w:sz="4" w:space="0" w:color="auto"/>
              <w:right w:val="single" w:sz="4" w:space="0" w:color="auto"/>
            </w:tcBorders>
            <w:shd w:val="clear" w:color="000000" w:fill="FFFFFF"/>
            <w:noWrap/>
            <w:vAlign w:val="bottom"/>
            <w:hideMark/>
          </w:tcPr>
          <w:p w14:paraId="1CF99DFD" w14:textId="49A28AC5"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32</w:t>
            </w:r>
          </w:p>
        </w:tc>
        <w:tc>
          <w:tcPr>
            <w:tcW w:w="872" w:type="dxa"/>
            <w:tcBorders>
              <w:top w:val="nil"/>
              <w:left w:val="nil"/>
              <w:bottom w:val="single" w:sz="4" w:space="0" w:color="auto"/>
              <w:right w:val="single" w:sz="4" w:space="0" w:color="auto"/>
            </w:tcBorders>
            <w:shd w:val="clear" w:color="000000" w:fill="FFFFFF"/>
            <w:noWrap/>
            <w:vAlign w:val="bottom"/>
            <w:hideMark/>
          </w:tcPr>
          <w:p w14:paraId="2F2EA749" w14:textId="0AB67D79"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33</w:t>
            </w:r>
          </w:p>
        </w:tc>
        <w:tc>
          <w:tcPr>
            <w:tcW w:w="874" w:type="dxa"/>
            <w:tcBorders>
              <w:top w:val="nil"/>
              <w:left w:val="nil"/>
              <w:bottom w:val="single" w:sz="4" w:space="0" w:color="auto"/>
              <w:right w:val="single" w:sz="4" w:space="0" w:color="auto"/>
            </w:tcBorders>
            <w:shd w:val="clear" w:color="000000" w:fill="FFFFFF"/>
            <w:noWrap/>
            <w:vAlign w:val="bottom"/>
            <w:hideMark/>
          </w:tcPr>
          <w:p w14:paraId="2BD47416" w14:textId="7093ED94"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34</w:t>
            </w:r>
          </w:p>
        </w:tc>
        <w:tc>
          <w:tcPr>
            <w:tcW w:w="997" w:type="dxa"/>
            <w:tcBorders>
              <w:top w:val="nil"/>
              <w:left w:val="nil"/>
              <w:bottom w:val="single" w:sz="4" w:space="0" w:color="auto"/>
              <w:right w:val="single" w:sz="4" w:space="0" w:color="auto"/>
            </w:tcBorders>
            <w:shd w:val="clear" w:color="000000" w:fill="FFFFFF"/>
            <w:noWrap/>
            <w:vAlign w:val="bottom"/>
            <w:hideMark/>
          </w:tcPr>
          <w:p w14:paraId="10763E4C" w14:textId="1AE83F50"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35</w:t>
            </w:r>
          </w:p>
        </w:tc>
        <w:tc>
          <w:tcPr>
            <w:tcW w:w="992" w:type="dxa"/>
            <w:tcBorders>
              <w:top w:val="nil"/>
              <w:left w:val="nil"/>
              <w:bottom w:val="single" w:sz="4" w:space="0" w:color="auto"/>
              <w:right w:val="single" w:sz="4" w:space="0" w:color="auto"/>
            </w:tcBorders>
            <w:shd w:val="clear" w:color="000000" w:fill="FFFFFF"/>
            <w:noWrap/>
            <w:vAlign w:val="bottom"/>
            <w:hideMark/>
          </w:tcPr>
          <w:p w14:paraId="234095F8" w14:textId="351BA68C"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33</w:t>
            </w:r>
          </w:p>
        </w:tc>
        <w:tc>
          <w:tcPr>
            <w:tcW w:w="992" w:type="dxa"/>
            <w:tcBorders>
              <w:top w:val="nil"/>
              <w:left w:val="nil"/>
              <w:bottom w:val="single" w:sz="4" w:space="0" w:color="auto"/>
              <w:right w:val="single" w:sz="4" w:space="0" w:color="auto"/>
            </w:tcBorders>
            <w:shd w:val="clear" w:color="000000" w:fill="FFFFFF"/>
            <w:noWrap/>
            <w:vAlign w:val="bottom"/>
            <w:hideMark/>
          </w:tcPr>
          <w:p w14:paraId="7FC612F2" w14:textId="70DF8DB3"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35</w:t>
            </w:r>
          </w:p>
        </w:tc>
        <w:tc>
          <w:tcPr>
            <w:tcW w:w="992" w:type="dxa"/>
            <w:tcBorders>
              <w:top w:val="nil"/>
              <w:left w:val="nil"/>
              <w:bottom w:val="single" w:sz="4" w:space="0" w:color="auto"/>
              <w:right w:val="single" w:sz="4" w:space="0" w:color="auto"/>
            </w:tcBorders>
            <w:shd w:val="clear" w:color="000000" w:fill="FFFFFF"/>
            <w:noWrap/>
            <w:vAlign w:val="bottom"/>
            <w:hideMark/>
          </w:tcPr>
          <w:p w14:paraId="4D1A69E9" w14:textId="65BF3F05"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44</w:t>
            </w:r>
          </w:p>
        </w:tc>
        <w:tc>
          <w:tcPr>
            <w:tcW w:w="951" w:type="dxa"/>
            <w:tcBorders>
              <w:top w:val="nil"/>
              <w:left w:val="nil"/>
              <w:bottom w:val="single" w:sz="4" w:space="0" w:color="auto"/>
              <w:right w:val="single" w:sz="4" w:space="0" w:color="auto"/>
            </w:tcBorders>
            <w:shd w:val="clear" w:color="000000" w:fill="FFFFFF"/>
            <w:noWrap/>
            <w:vAlign w:val="bottom"/>
            <w:hideMark/>
          </w:tcPr>
          <w:p w14:paraId="2B788D39" w14:textId="482CA0F0"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56</w:t>
            </w:r>
          </w:p>
        </w:tc>
      </w:tr>
      <w:tr w:rsidR="008D1421" w:rsidRPr="000B521B" w14:paraId="098208E1" w14:textId="77777777" w:rsidTr="009531BD">
        <w:trPr>
          <w:trHeight w:val="583"/>
        </w:trPr>
        <w:tc>
          <w:tcPr>
            <w:tcW w:w="1994" w:type="dxa"/>
            <w:tcBorders>
              <w:top w:val="nil"/>
              <w:left w:val="single" w:sz="4" w:space="0" w:color="auto"/>
              <w:bottom w:val="single" w:sz="4" w:space="0" w:color="auto"/>
              <w:right w:val="single" w:sz="4" w:space="0" w:color="auto"/>
            </w:tcBorders>
            <w:shd w:val="clear" w:color="000000" w:fill="FFFFFF"/>
            <w:noWrap/>
            <w:vAlign w:val="bottom"/>
            <w:hideMark/>
          </w:tcPr>
          <w:p w14:paraId="73A9F397" w14:textId="77777777" w:rsidR="008D1421" w:rsidRPr="000B521B" w:rsidRDefault="008D1421"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Renewables</w:t>
            </w:r>
          </w:p>
        </w:tc>
        <w:tc>
          <w:tcPr>
            <w:tcW w:w="872" w:type="dxa"/>
            <w:tcBorders>
              <w:top w:val="nil"/>
              <w:left w:val="nil"/>
              <w:bottom w:val="single" w:sz="4" w:space="0" w:color="auto"/>
              <w:right w:val="single" w:sz="4" w:space="0" w:color="auto"/>
            </w:tcBorders>
            <w:shd w:val="clear" w:color="000000" w:fill="FFFFFF"/>
            <w:noWrap/>
            <w:vAlign w:val="bottom"/>
            <w:hideMark/>
          </w:tcPr>
          <w:p w14:paraId="59F2D028" w14:textId="3748A322"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w:t>
            </w:r>
          </w:p>
        </w:tc>
        <w:tc>
          <w:tcPr>
            <w:tcW w:w="872" w:type="dxa"/>
            <w:tcBorders>
              <w:top w:val="nil"/>
              <w:left w:val="nil"/>
              <w:bottom w:val="single" w:sz="4" w:space="0" w:color="auto"/>
              <w:right w:val="single" w:sz="4" w:space="0" w:color="auto"/>
            </w:tcBorders>
            <w:shd w:val="clear" w:color="000000" w:fill="FFFFFF"/>
            <w:noWrap/>
            <w:vAlign w:val="bottom"/>
            <w:hideMark/>
          </w:tcPr>
          <w:p w14:paraId="53286260" w14:textId="3D0FAF10"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w:t>
            </w:r>
          </w:p>
        </w:tc>
        <w:tc>
          <w:tcPr>
            <w:tcW w:w="872" w:type="dxa"/>
            <w:tcBorders>
              <w:top w:val="nil"/>
              <w:left w:val="nil"/>
              <w:bottom w:val="single" w:sz="4" w:space="0" w:color="auto"/>
              <w:right w:val="single" w:sz="4" w:space="0" w:color="auto"/>
            </w:tcBorders>
            <w:shd w:val="clear" w:color="000000" w:fill="FFFFFF"/>
            <w:noWrap/>
            <w:vAlign w:val="bottom"/>
            <w:hideMark/>
          </w:tcPr>
          <w:p w14:paraId="4F52E087" w14:textId="49E91E33"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w:t>
            </w:r>
          </w:p>
        </w:tc>
        <w:tc>
          <w:tcPr>
            <w:tcW w:w="874" w:type="dxa"/>
            <w:tcBorders>
              <w:top w:val="nil"/>
              <w:left w:val="nil"/>
              <w:bottom w:val="single" w:sz="4" w:space="0" w:color="auto"/>
              <w:right w:val="single" w:sz="4" w:space="0" w:color="auto"/>
            </w:tcBorders>
            <w:shd w:val="clear" w:color="000000" w:fill="FFFFFF"/>
            <w:noWrap/>
            <w:vAlign w:val="bottom"/>
            <w:hideMark/>
          </w:tcPr>
          <w:p w14:paraId="397C8B36" w14:textId="0499D75B"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w:t>
            </w:r>
          </w:p>
        </w:tc>
        <w:tc>
          <w:tcPr>
            <w:tcW w:w="997" w:type="dxa"/>
            <w:tcBorders>
              <w:top w:val="nil"/>
              <w:left w:val="nil"/>
              <w:bottom w:val="single" w:sz="4" w:space="0" w:color="auto"/>
              <w:right w:val="single" w:sz="4" w:space="0" w:color="auto"/>
            </w:tcBorders>
            <w:shd w:val="clear" w:color="000000" w:fill="FFFFFF"/>
            <w:noWrap/>
            <w:vAlign w:val="bottom"/>
            <w:hideMark/>
          </w:tcPr>
          <w:p w14:paraId="79F56D3B" w14:textId="743AFA9D"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w:t>
            </w:r>
          </w:p>
        </w:tc>
        <w:tc>
          <w:tcPr>
            <w:tcW w:w="992" w:type="dxa"/>
            <w:tcBorders>
              <w:top w:val="nil"/>
              <w:left w:val="nil"/>
              <w:bottom w:val="single" w:sz="4" w:space="0" w:color="auto"/>
              <w:right w:val="single" w:sz="4" w:space="0" w:color="auto"/>
            </w:tcBorders>
            <w:shd w:val="clear" w:color="000000" w:fill="FFFFFF"/>
            <w:noWrap/>
            <w:vAlign w:val="bottom"/>
            <w:hideMark/>
          </w:tcPr>
          <w:p w14:paraId="576C6FBC" w14:textId="34CF9BB8"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w:t>
            </w:r>
          </w:p>
        </w:tc>
        <w:tc>
          <w:tcPr>
            <w:tcW w:w="992" w:type="dxa"/>
            <w:tcBorders>
              <w:top w:val="nil"/>
              <w:left w:val="nil"/>
              <w:bottom w:val="single" w:sz="4" w:space="0" w:color="auto"/>
              <w:right w:val="single" w:sz="4" w:space="0" w:color="auto"/>
            </w:tcBorders>
            <w:shd w:val="clear" w:color="000000" w:fill="FFFFFF"/>
            <w:noWrap/>
            <w:vAlign w:val="bottom"/>
            <w:hideMark/>
          </w:tcPr>
          <w:p w14:paraId="76077083" w14:textId="5B145152"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w:t>
            </w:r>
          </w:p>
        </w:tc>
        <w:tc>
          <w:tcPr>
            <w:tcW w:w="992" w:type="dxa"/>
            <w:tcBorders>
              <w:top w:val="nil"/>
              <w:left w:val="nil"/>
              <w:bottom w:val="single" w:sz="4" w:space="0" w:color="auto"/>
              <w:right w:val="single" w:sz="4" w:space="0" w:color="auto"/>
            </w:tcBorders>
            <w:shd w:val="clear" w:color="000000" w:fill="FFFFFF"/>
            <w:noWrap/>
            <w:vAlign w:val="bottom"/>
            <w:hideMark/>
          </w:tcPr>
          <w:p w14:paraId="5FA4782E" w14:textId="02ADFDEF"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14</w:t>
            </w:r>
          </w:p>
        </w:tc>
        <w:tc>
          <w:tcPr>
            <w:tcW w:w="951" w:type="dxa"/>
            <w:tcBorders>
              <w:top w:val="nil"/>
              <w:left w:val="nil"/>
              <w:bottom w:val="single" w:sz="4" w:space="0" w:color="auto"/>
              <w:right w:val="single" w:sz="4" w:space="0" w:color="auto"/>
            </w:tcBorders>
            <w:shd w:val="clear" w:color="000000" w:fill="FFFFFF"/>
            <w:noWrap/>
            <w:vAlign w:val="bottom"/>
            <w:hideMark/>
          </w:tcPr>
          <w:p w14:paraId="64EA3F0F" w14:textId="4CDF44F3"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18</w:t>
            </w:r>
          </w:p>
        </w:tc>
      </w:tr>
      <w:tr w:rsidR="008D1421" w:rsidRPr="000B521B" w14:paraId="3C66C6AF" w14:textId="77777777" w:rsidTr="009531BD">
        <w:trPr>
          <w:trHeight w:val="583"/>
        </w:trPr>
        <w:tc>
          <w:tcPr>
            <w:tcW w:w="1994" w:type="dxa"/>
            <w:tcBorders>
              <w:top w:val="nil"/>
              <w:left w:val="single" w:sz="4" w:space="0" w:color="auto"/>
              <w:bottom w:val="single" w:sz="4" w:space="0" w:color="auto"/>
              <w:right w:val="single" w:sz="4" w:space="0" w:color="auto"/>
            </w:tcBorders>
            <w:shd w:val="clear" w:color="000000" w:fill="FFFFFF"/>
            <w:noWrap/>
            <w:vAlign w:val="bottom"/>
            <w:hideMark/>
          </w:tcPr>
          <w:p w14:paraId="5C9B5ED4" w14:textId="77777777" w:rsidR="008D1421" w:rsidRPr="000B521B" w:rsidRDefault="008D1421"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Others</w:t>
            </w:r>
          </w:p>
        </w:tc>
        <w:tc>
          <w:tcPr>
            <w:tcW w:w="872" w:type="dxa"/>
            <w:tcBorders>
              <w:top w:val="nil"/>
              <w:left w:val="nil"/>
              <w:bottom w:val="single" w:sz="4" w:space="0" w:color="auto"/>
              <w:right w:val="single" w:sz="4" w:space="0" w:color="auto"/>
            </w:tcBorders>
            <w:shd w:val="clear" w:color="000000" w:fill="FFFFFF"/>
            <w:noWrap/>
            <w:vAlign w:val="bottom"/>
            <w:hideMark/>
          </w:tcPr>
          <w:p w14:paraId="4F91C29B" w14:textId="37619626"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22</w:t>
            </w:r>
          </w:p>
        </w:tc>
        <w:tc>
          <w:tcPr>
            <w:tcW w:w="872" w:type="dxa"/>
            <w:tcBorders>
              <w:top w:val="nil"/>
              <w:left w:val="nil"/>
              <w:bottom w:val="single" w:sz="4" w:space="0" w:color="auto"/>
              <w:right w:val="single" w:sz="4" w:space="0" w:color="auto"/>
            </w:tcBorders>
            <w:shd w:val="clear" w:color="000000" w:fill="FFFFFF"/>
            <w:noWrap/>
            <w:vAlign w:val="bottom"/>
            <w:hideMark/>
          </w:tcPr>
          <w:p w14:paraId="25E39B1D" w14:textId="246A9EE6"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22</w:t>
            </w:r>
          </w:p>
        </w:tc>
        <w:tc>
          <w:tcPr>
            <w:tcW w:w="872" w:type="dxa"/>
            <w:tcBorders>
              <w:top w:val="nil"/>
              <w:left w:val="nil"/>
              <w:bottom w:val="single" w:sz="4" w:space="0" w:color="auto"/>
              <w:right w:val="single" w:sz="4" w:space="0" w:color="auto"/>
            </w:tcBorders>
            <w:shd w:val="clear" w:color="000000" w:fill="FFFFFF"/>
            <w:noWrap/>
            <w:vAlign w:val="bottom"/>
            <w:hideMark/>
          </w:tcPr>
          <w:p w14:paraId="27C2631B" w14:textId="2D7E3F9A"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23</w:t>
            </w:r>
          </w:p>
        </w:tc>
        <w:tc>
          <w:tcPr>
            <w:tcW w:w="874" w:type="dxa"/>
            <w:tcBorders>
              <w:top w:val="nil"/>
              <w:left w:val="nil"/>
              <w:bottom w:val="single" w:sz="4" w:space="0" w:color="auto"/>
              <w:right w:val="single" w:sz="4" w:space="0" w:color="auto"/>
            </w:tcBorders>
            <w:shd w:val="clear" w:color="000000" w:fill="FFFFFF"/>
            <w:noWrap/>
            <w:vAlign w:val="bottom"/>
            <w:hideMark/>
          </w:tcPr>
          <w:p w14:paraId="6760C5CB" w14:textId="3A5BDCF1"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24</w:t>
            </w:r>
          </w:p>
        </w:tc>
        <w:tc>
          <w:tcPr>
            <w:tcW w:w="997" w:type="dxa"/>
            <w:tcBorders>
              <w:top w:val="nil"/>
              <w:left w:val="nil"/>
              <w:bottom w:val="single" w:sz="4" w:space="0" w:color="auto"/>
              <w:right w:val="single" w:sz="4" w:space="0" w:color="auto"/>
            </w:tcBorders>
            <w:shd w:val="clear" w:color="000000" w:fill="FFFFFF"/>
            <w:noWrap/>
            <w:vAlign w:val="bottom"/>
            <w:hideMark/>
          </w:tcPr>
          <w:p w14:paraId="0690E56D" w14:textId="07606D69"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24</w:t>
            </w:r>
          </w:p>
        </w:tc>
        <w:tc>
          <w:tcPr>
            <w:tcW w:w="992" w:type="dxa"/>
            <w:tcBorders>
              <w:top w:val="nil"/>
              <w:left w:val="nil"/>
              <w:bottom w:val="single" w:sz="4" w:space="0" w:color="auto"/>
              <w:right w:val="single" w:sz="4" w:space="0" w:color="auto"/>
            </w:tcBorders>
            <w:shd w:val="clear" w:color="000000" w:fill="FFFFFF"/>
            <w:noWrap/>
            <w:vAlign w:val="bottom"/>
            <w:hideMark/>
          </w:tcPr>
          <w:p w14:paraId="7FBE308E" w14:textId="7AF94F3E"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23</w:t>
            </w:r>
          </w:p>
        </w:tc>
        <w:tc>
          <w:tcPr>
            <w:tcW w:w="992" w:type="dxa"/>
            <w:tcBorders>
              <w:top w:val="nil"/>
              <w:left w:val="nil"/>
              <w:bottom w:val="single" w:sz="4" w:space="0" w:color="auto"/>
              <w:right w:val="single" w:sz="4" w:space="0" w:color="auto"/>
            </w:tcBorders>
            <w:shd w:val="clear" w:color="000000" w:fill="FFFFFF"/>
            <w:noWrap/>
            <w:vAlign w:val="bottom"/>
            <w:hideMark/>
          </w:tcPr>
          <w:p w14:paraId="3E59AD00" w14:textId="4C643BF1"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24</w:t>
            </w:r>
          </w:p>
        </w:tc>
        <w:tc>
          <w:tcPr>
            <w:tcW w:w="992" w:type="dxa"/>
            <w:tcBorders>
              <w:top w:val="nil"/>
              <w:left w:val="nil"/>
              <w:bottom w:val="single" w:sz="4" w:space="0" w:color="auto"/>
              <w:right w:val="single" w:sz="4" w:space="0" w:color="auto"/>
            </w:tcBorders>
            <w:shd w:val="clear" w:color="000000" w:fill="FFFFFF"/>
            <w:noWrap/>
            <w:vAlign w:val="bottom"/>
            <w:hideMark/>
          </w:tcPr>
          <w:p w14:paraId="3798CBAE" w14:textId="57C9B678"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28</w:t>
            </w:r>
          </w:p>
        </w:tc>
        <w:tc>
          <w:tcPr>
            <w:tcW w:w="951" w:type="dxa"/>
            <w:tcBorders>
              <w:top w:val="nil"/>
              <w:left w:val="nil"/>
              <w:bottom w:val="single" w:sz="4" w:space="0" w:color="auto"/>
              <w:right w:val="single" w:sz="4" w:space="0" w:color="auto"/>
            </w:tcBorders>
            <w:shd w:val="clear" w:color="000000" w:fill="FFFFFF"/>
            <w:noWrap/>
            <w:vAlign w:val="bottom"/>
            <w:hideMark/>
          </w:tcPr>
          <w:p w14:paraId="6581B76D" w14:textId="2B51C91B"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34</w:t>
            </w:r>
          </w:p>
        </w:tc>
      </w:tr>
      <w:tr w:rsidR="008D1421" w:rsidRPr="000B521B" w14:paraId="7A5F42C1" w14:textId="77777777" w:rsidTr="009531BD">
        <w:trPr>
          <w:trHeight w:val="583"/>
        </w:trPr>
        <w:tc>
          <w:tcPr>
            <w:tcW w:w="1994" w:type="dxa"/>
            <w:tcBorders>
              <w:top w:val="nil"/>
              <w:left w:val="single" w:sz="4" w:space="0" w:color="auto"/>
              <w:bottom w:val="single" w:sz="4" w:space="0" w:color="auto"/>
              <w:right w:val="single" w:sz="4" w:space="0" w:color="auto"/>
            </w:tcBorders>
            <w:shd w:val="clear" w:color="000000" w:fill="FFFFFF"/>
            <w:noWrap/>
            <w:vAlign w:val="bottom"/>
            <w:hideMark/>
          </w:tcPr>
          <w:p w14:paraId="4DE10B9A" w14:textId="77777777" w:rsidR="008D1421" w:rsidRPr="000B521B" w:rsidRDefault="008D1421"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Total</w:t>
            </w:r>
          </w:p>
        </w:tc>
        <w:tc>
          <w:tcPr>
            <w:tcW w:w="872" w:type="dxa"/>
            <w:tcBorders>
              <w:top w:val="nil"/>
              <w:left w:val="nil"/>
              <w:bottom w:val="single" w:sz="4" w:space="0" w:color="auto"/>
              <w:right w:val="single" w:sz="4" w:space="0" w:color="auto"/>
            </w:tcBorders>
            <w:shd w:val="clear" w:color="000000" w:fill="FFFFFF"/>
            <w:noWrap/>
            <w:vAlign w:val="bottom"/>
            <w:hideMark/>
          </w:tcPr>
          <w:p w14:paraId="4D86FF97" w14:textId="4992E5A3"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153</w:t>
            </w:r>
          </w:p>
        </w:tc>
        <w:tc>
          <w:tcPr>
            <w:tcW w:w="872" w:type="dxa"/>
            <w:tcBorders>
              <w:top w:val="nil"/>
              <w:left w:val="nil"/>
              <w:bottom w:val="single" w:sz="4" w:space="0" w:color="auto"/>
              <w:right w:val="single" w:sz="4" w:space="0" w:color="auto"/>
            </w:tcBorders>
            <w:shd w:val="clear" w:color="000000" w:fill="FFFFFF"/>
            <w:noWrap/>
            <w:vAlign w:val="bottom"/>
            <w:hideMark/>
          </w:tcPr>
          <w:p w14:paraId="4F082C3B" w14:textId="13EEF2B9"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157</w:t>
            </w:r>
          </w:p>
        </w:tc>
        <w:tc>
          <w:tcPr>
            <w:tcW w:w="872" w:type="dxa"/>
            <w:tcBorders>
              <w:top w:val="nil"/>
              <w:left w:val="nil"/>
              <w:bottom w:val="single" w:sz="4" w:space="0" w:color="auto"/>
              <w:right w:val="single" w:sz="4" w:space="0" w:color="auto"/>
            </w:tcBorders>
            <w:shd w:val="clear" w:color="000000" w:fill="FFFFFF"/>
            <w:noWrap/>
            <w:vAlign w:val="bottom"/>
            <w:hideMark/>
          </w:tcPr>
          <w:p w14:paraId="0795AE40" w14:textId="19FB5D05"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162</w:t>
            </w:r>
          </w:p>
        </w:tc>
        <w:tc>
          <w:tcPr>
            <w:tcW w:w="874" w:type="dxa"/>
            <w:tcBorders>
              <w:top w:val="nil"/>
              <w:left w:val="nil"/>
              <w:bottom w:val="single" w:sz="4" w:space="0" w:color="auto"/>
              <w:right w:val="single" w:sz="4" w:space="0" w:color="auto"/>
            </w:tcBorders>
            <w:shd w:val="clear" w:color="000000" w:fill="FFFFFF"/>
            <w:noWrap/>
            <w:vAlign w:val="bottom"/>
            <w:hideMark/>
          </w:tcPr>
          <w:p w14:paraId="144A866C" w14:textId="4C81CA5D"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169</w:t>
            </w:r>
          </w:p>
        </w:tc>
        <w:tc>
          <w:tcPr>
            <w:tcW w:w="997" w:type="dxa"/>
            <w:tcBorders>
              <w:top w:val="nil"/>
              <w:left w:val="nil"/>
              <w:bottom w:val="single" w:sz="4" w:space="0" w:color="auto"/>
              <w:right w:val="single" w:sz="4" w:space="0" w:color="auto"/>
            </w:tcBorders>
            <w:shd w:val="clear" w:color="000000" w:fill="FFFFFF"/>
            <w:noWrap/>
            <w:vAlign w:val="bottom"/>
            <w:hideMark/>
          </w:tcPr>
          <w:p w14:paraId="0A13A76B" w14:textId="091E1B06"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174</w:t>
            </w:r>
          </w:p>
        </w:tc>
        <w:tc>
          <w:tcPr>
            <w:tcW w:w="992" w:type="dxa"/>
            <w:tcBorders>
              <w:top w:val="nil"/>
              <w:left w:val="nil"/>
              <w:bottom w:val="single" w:sz="4" w:space="0" w:color="auto"/>
              <w:right w:val="single" w:sz="4" w:space="0" w:color="auto"/>
            </w:tcBorders>
            <w:shd w:val="clear" w:color="000000" w:fill="FFFFFF"/>
            <w:noWrap/>
            <w:vAlign w:val="bottom"/>
            <w:hideMark/>
          </w:tcPr>
          <w:p w14:paraId="2F0A609B" w14:textId="7AB24E76"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164</w:t>
            </w:r>
          </w:p>
        </w:tc>
        <w:tc>
          <w:tcPr>
            <w:tcW w:w="992" w:type="dxa"/>
            <w:tcBorders>
              <w:top w:val="nil"/>
              <w:left w:val="nil"/>
              <w:bottom w:val="single" w:sz="4" w:space="0" w:color="auto"/>
              <w:right w:val="single" w:sz="4" w:space="0" w:color="auto"/>
            </w:tcBorders>
            <w:shd w:val="clear" w:color="000000" w:fill="FFFFFF"/>
            <w:noWrap/>
            <w:vAlign w:val="bottom"/>
            <w:hideMark/>
          </w:tcPr>
          <w:p w14:paraId="3C28DEA5" w14:textId="2B82BACB"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173</w:t>
            </w:r>
          </w:p>
        </w:tc>
        <w:tc>
          <w:tcPr>
            <w:tcW w:w="992" w:type="dxa"/>
            <w:tcBorders>
              <w:top w:val="nil"/>
              <w:left w:val="nil"/>
              <w:bottom w:val="single" w:sz="4" w:space="0" w:color="auto"/>
              <w:right w:val="single" w:sz="4" w:space="0" w:color="auto"/>
            </w:tcBorders>
            <w:shd w:val="clear" w:color="000000" w:fill="FFFFFF"/>
            <w:noWrap/>
            <w:vAlign w:val="bottom"/>
            <w:hideMark/>
          </w:tcPr>
          <w:p w14:paraId="716D78D1" w14:textId="55E0A243"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215</w:t>
            </w:r>
          </w:p>
        </w:tc>
        <w:tc>
          <w:tcPr>
            <w:tcW w:w="951" w:type="dxa"/>
            <w:tcBorders>
              <w:top w:val="nil"/>
              <w:left w:val="nil"/>
              <w:bottom w:val="single" w:sz="4" w:space="0" w:color="auto"/>
              <w:right w:val="single" w:sz="4" w:space="0" w:color="auto"/>
            </w:tcBorders>
            <w:shd w:val="clear" w:color="000000" w:fill="FFFFFF"/>
            <w:noWrap/>
            <w:vAlign w:val="bottom"/>
            <w:hideMark/>
          </w:tcPr>
          <w:p w14:paraId="3F1DEECF" w14:textId="33E44BC1"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275</w:t>
            </w:r>
          </w:p>
        </w:tc>
      </w:tr>
    </w:tbl>
    <w:p w14:paraId="3C357753" w14:textId="516C9477" w:rsidR="009531BD" w:rsidRPr="000B521B" w:rsidRDefault="009531BD" w:rsidP="006721C8">
      <w:pPr>
        <w:spacing w:line="360" w:lineRule="auto"/>
        <w:jc w:val="both"/>
        <w:rPr>
          <w:rFonts w:ascii="Arial" w:hAnsi="Arial" w:cs="Arial"/>
          <w:color w:val="000000" w:themeColor="text1"/>
          <w:sz w:val="24"/>
          <w:szCs w:val="24"/>
        </w:rPr>
      </w:pPr>
    </w:p>
    <w:p w14:paraId="395BF4FC" w14:textId="5B3F0F34" w:rsidR="009531BD" w:rsidRPr="000B521B" w:rsidRDefault="009531BD" w:rsidP="006721C8">
      <w:pPr>
        <w:spacing w:line="360" w:lineRule="auto"/>
        <w:jc w:val="both"/>
        <w:rPr>
          <w:rFonts w:ascii="Arial" w:hAnsi="Arial" w:cs="Arial"/>
          <w:color w:val="000000" w:themeColor="text1"/>
          <w:sz w:val="24"/>
          <w:szCs w:val="24"/>
        </w:rPr>
      </w:pPr>
      <w:r w:rsidRPr="000B521B">
        <w:rPr>
          <w:rFonts w:ascii="Arial" w:hAnsi="Arial" w:cs="Arial"/>
          <w:b/>
          <w:noProof/>
          <w:color w:val="000000" w:themeColor="text1"/>
        </w:rPr>
        <mc:AlternateContent>
          <mc:Choice Requires="wps">
            <w:drawing>
              <wp:anchor distT="0" distB="0" distL="114300" distR="114300" simplePos="0" relativeHeight="252483584" behindDoc="0" locked="0" layoutInCell="1" allowOverlap="1" wp14:anchorId="08928A63" wp14:editId="4D70670A">
                <wp:simplePos x="0" y="0"/>
                <wp:positionH relativeFrom="margin">
                  <wp:posOffset>3282640</wp:posOffset>
                </wp:positionH>
                <wp:positionV relativeFrom="paragraph">
                  <wp:posOffset>15904</wp:posOffset>
                </wp:positionV>
                <wp:extent cx="3259455" cy="409575"/>
                <wp:effectExtent l="0" t="0" r="0" b="0"/>
                <wp:wrapNone/>
                <wp:docPr id="1270" name="TextBox 4"/>
                <wp:cNvGraphicFramePr/>
                <a:graphic xmlns:a="http://schemas.openxmlformats.org/drawingml/2006/main">
                  <a:graphicData uri="http://schemas.microsoft.com/office/word/2010/wordprocessingShape">
                    <wps:wsp>
                      <wps:cNvSpPr txBox="1"/>
                      <wps:spPr>
                        <a:xfrm>
                          <a:off x="0" y="0"/>
                          <a:ext cx="3259455" cy="409575"/>
                        </a:xfrm>
                        <a:prstGeom prst="rect">
                          <a:avLst/>
                        </a:prstGeom>
                        <a:noFill/>
                      </wps:spPr>
                      <wps:txbx>
                        <w:txbxContent>
                          <w:p w14:paraId="4B9123D1"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1A17F37A"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8928A63" id="_x0000_s1110" type="#_x0000_t202" style="position:absolute;left:0;text-align:left;margin-left:258.5pt;margin-top:1.25pt;width:256.65pt;height:32.25pt;z-index:25248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" filled="f" stroked="f">
                <v:textbox>
                  <w:txbxContent>
                    <w:p w14:paraId="4B9123D1"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1A17F37A"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76D013E5" w14:textId="2CC567A2" w:rsidR="009531BD" w:rsidRPr="000B521B" w:rsidRDefault="009531BD" w:rsidP="006721C8">
      <w:pPr>
        <w:spacing w:line="360" w:lineRule="auto"/>
        <w:jc w:val="both"/>
        <w:rPr>
          <w:rFonts w:ascii="Arial" w:hAnsi="Arial" w:cs="Arial"/>
          <w:color w:val="000000" w:themeColor="text1"/>
          <w:sz w:val="24"/>
          <w:szCs w:val="24"/>
        </w:rPr>
      </w:pPr>
    </w:p>
    <w:p w14:paraId="13C9E2AF" w14:textId="740CBE8A" w:rsidR="009531BD" w:rsidRPr="000B521B" w:rsidRDefault="009531BD" w:rsidP="006721C8">
      <w:pPr>
        <w:spacing w:line="360" w:lineRule="auto"/>
        <w:jc w:val="both"/>
        <w:rPr>
          <w:rFonts w:ascii="Arial" w:hAnsi="Arial" w:cs="Arial"/>
          <w:color w:val="000000" w:themeColor="text1"/>
          <w:sz w:val="24"/>
          <w:szCs w:val="24"/>
        </w:rPr>
      </w:pPr>
    </w:p>
    <w:p w14:paraId="7674C496" w14:textId="456313EF" w:rsidR="009531BD" w:rsidRPr="000B521B" w:rsidRDefault="009531BD" w:rsidP="006721C8">
      <w:pPr>
        <w:spacing w:line="360" w:lineRule="auto"/>
        <w:jc w:val="both"/>
        <w:rPr>
          <w:rFonts w:ascii="Arial" w:hAnsi="Arial" w:cs="Arial"/>
          <w:color w:val="000000" w:themeColor="text1"/>
          <w:sz w:val="24"/>
          <w:szCs w:val="24"/>
        </w:rPr>
      </w:pPr>
    </w:p>
    <w:p w14:paraId="398FBB33" w14:textId="0CA2C3D2" w:rsidR="00E2530D" w:rsidRPr="000B521B" w:rsidRDefault="00E2530D" w:rsidP="006721C8">
      <w:pPr>
        <w:spacing w:line="360" w:lineRule="auto"/>
        <w:jc w:val="both"/>
        <w:rPr>
          <w:rFonts w:ascii="Arial" w:hAnsi="Arial" w:cs="Arial"/>
          <w:color w:val="000000" w:themeColor="text1"/>
          <w:sz w:val="24"/>
          <w:szCs w:val="24"/>
        </w:rPr>
      </w:pPr>
    </w:p>
    <w:p w14:paraId="353B6C15" w14:textId="77777777" w:rsidR="00363B4C" w:rsidRDefault="00363B4C" w:rsidP="00555BDB">
      <w:pPr>
        <w:spacing w:line="360" w:lineRule="auto"/>
        <w:textAlignment w:val="baseline"/>
        <w:rPr>
          <w:rFonts w:ascii="Arial" w:hAnsi="Arial" w:cs="Arial"/>
          <w:b/>
          <w:bCs/>
          <w:sz w:val="24"/>
          <w:szCs w:val="24"/>
        </w:rPr>
      </w:pPr>
    </w:p>
    <w:p w14:paraId="3316C860" w14:textId="6C2DD46E" w:rsidR="00555BDB" w:rsidRPr="000B521B" w:rsidRDefault="00555BDB" w:rsidP="00555BDB">
      <w:pPr>
        <w:spacing w:line="360" w:lineRule="auto"/>
        <w:textAlignment w:val="baseline"/>
        <w:rPr>
          <w:rFonts w:ascii="Arial" w:hAnsi="Arial" w:cs="Arial"/>
          <w:b/>
          <w:bCs/>
          <w:sz w:val="24"/>
          <w:szCs w:val="24"/>
        </w:rPr>
      </w:pPr>
      <w:r w:rsidRPr="000B521B">
        <w:rPr>
          <w:rFonts w:ascii="Arial" w:hAnsi="Arial" w:cs="Arial"/>
          <w:b/>
          <w:bCs/>
          <w:sz w:val="24"/>
          <w:szCs w:val="24"/>
        </w:rPr>
        <w:t>3.2.4.4. Demand By Type</w:t>
      </w:r>
    </w:p>
    <w:p w14:paraId="56B6839E" w14:textId="40672276" w:rsidR="006721C8" w:rsidRPr="000B521B" w:rsidRDefault="00555BDB" w:rsidP="00555BDB">
      <w:pPr>
        <w:spacing w:line="360" w:lineRule="auto"/>
        <w:textAlignment w:val="baseline"/>
        <w:rPr>
          <w:rFonts w:ascii="Arial" w:hAnsi="Arial" w:cs="Arial"/>
          <w:b/>
          <w:bCs/>
          <w:sz w:val="24"/>
          <w:szCs w:val="24"/>
        </w:rPr>
      </w:pPr>
      <w:r w:rsidRPr="000B521B">
        <w:rPr>
          <w:rFonts w:ascii="Arial" w:hAnsi="Arial" w:cs="Arial"/>
          <w:b/>
          <w:bCs/>
          <w:sz w:val="24"/>
          <w:szCs w:val="24"/>
        </w:rPr>
        <w:t>North America Vinyl Ester Resin Demand, By Type, By Volume</w:t>
      </w:r>
      <w:r w:rsidR="007C5B32" w:rsidRPr="000B521B">
        <w:rPr>
          <w:rFonts w:ascii="Arial" w:hAnsi="Arial" w:cs="Arial"/>
          <w:b/>
          <w:bCs/>
          <w:sz w:val="24"/>
          <w:szCs w:val="24"/>
        </w:rPr>
        <w:t xml:space="preserve"> (000’ Tonnes)</w:t>
      </w:r>
      <w:r w:rsidRPr="000B521B">
        <w:rPr>
          <w:rFonts w:ascii="Arial" w:hAnsi="Arial" w:cs="Arial"/>
          <w:b/>
          <w:bCs/>
          <w:sz w:val="24"/>
          <w:szCs w:val="24"/>
        </w:rPr>
        <w:t>, 2015</w:t>
      </w:r>
      <w:r w:rsidR="000B7482" w:rsidRPr="000B521B">
        <w:rPr>
          <w:rFonts w:ascii="Arial" w:hAnsi="Arial" w:cs="Arial"/>
          <w:b/>
          <w:bCs/>
          <w:sz w:val="24"/>
          <w:szCs w:val="24"/>
        </w:rPr>
        <w:t>-</w:t>
      </w:r>
      <w:r w:rsidRPr="000B521B">
        <w:rPr>
          <w:rFonts w:ascii="Arial" w:hAnsi="Arial" w:cs="Arial"/>
          <w:b/>
          <w:bCs/>
          <w:sz w:val="24"/>
          <w:szCs w:val="24"/>
        </w:rPr>
        <w:t>2030F</w:t>
      </w:r>
    </w:p>
    <w:p w14:paraId="424F28EB" w14:textId="3FA23EDA" w:rsidR="00755D0C" w:rsidRPr="000B521B" w:rsidRDefault="00755D0C" w:rsidP="00447C32">
      <w:pPr>
        <w:rPr>
          <w:rFonts w:ascii="Arial" w:hAnsi="Arial" w:cs="Arial"/>
          <w:color w:val="000000" w:themeColor="text1"/>
        </w:rPr>
      </w:pPr>
      <w:r w:rsidRPr="000B521B">
        <w:rPr>
          <w:rFonts w:ascii="Arial" w:hAnsi="Arial" w:cs="Arial"/>
          <w:noProof/>
          <w:color w:val="000000" w:themeColor="text1"/>
        </w:rPr>
        <mc:AlternateContent>
          <mc:Choice Requires="wps">
            <w:drawing>
              <wp:anchor distT="0" distB="0" distL="114300" distR="114300" simplePos="0" relativeHeight="251697152" behindDoc="0" locked="0" layoutInCell="1" allowOverlap="1" wp14:anchorId="5F1B51E1" wp14:editId="0FFAB4AB">
                <wp:simplePos x="0" y="0"/>
                <wp:positionH relativeFrom="margin">
                  <wp:posOffset>-85725</wp:posOffset>
                </wp:positionH>
                <wp:positionV relativeFrom="paragraph">
                  <wp:posOffset>165100</wp:posOffset>
                </wp:positionV>
                <wp:extent cx="6543675" cy="3895725"/>
                <wp:effectExtent l="0" t="0" r="0" b="0"/>
                <wp:wrapNone/>
                <wp:docPr id="40" name="TextBox 13"/>
                <wp:cNvGraphicFramePr/>
                <a:graphic xmlns:a="http://schemas.openxmlformats.org/drawingml/2006/main">
                  <a:graphicData uri="http://schemas.microsoft.com/office/word/2010/wordprocessingShape">
                    <wps:wsp>
                      <wps:cNvSpPr txBox="1"/>
                      <wps:spPr>
                        <a:xfrm>
                          <a:off x="0" y="0"/>
                          <a:ext cx="6543675" cy="3895725"/>
                        </a:xfrm>
                        <a:prstGeom prst="rect">
                          <a:avLst/>
                        </a:prstGeom>
                        <a:noFill/>
                      </wps:spPr>
                      <wps:txbx>
                        <w:txbxContent>
                          <w:p w14:paraId="22B48AA5" w14:textId="34B09570" w:rsidR="00C556F0" w:rsidRDefault="00AB7B64"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C556F0">
                              <w:rPr>
                                <w:noProof/>
                              </w:rPr>
                              <w:drawing>
                                <wp:inline distT="0" distB="0" distL="0" distR="0" wp14:anchorId="68ADE254" wp14:editId="4EEDCD91">
                                  <wp:extent cx="6360795" cy="3333750"/>
                                  <wp:effectExtent l="0" t="0" r="1905" b="0"/>
                                  <wp:docPr id="1261" name="Chart 1261">
                                    <a:extLst xmlns:a="http://schemas.openxmlformats.org/drawingml/2006/main">
                                      <a:ext uri="{FF2B5EF4-FFF2-40B4-BE49-F238E27FC236}">
                                        <a16:creationId xmlns:a16="http://schemas.microsoft.com/office/drawing/2014/main" id="{65355A62-1760-4F06-9154-3FE08D9A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F1B51E1" id="_x0000_s1111" type="#_x0000_t202" style="position:absolute;margin-left:-6.75pt;margin-top:13pt;width:515.25pt;height:306.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" filled="f" stroked="f">
                <v:textbox>
                  <w:txbxContent>
                    <w:p w14:paraId="22B48AA5" w14:textId="34B09570" w:rsidR="00C556F0" w:rsidRDefault="00AB7B64"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C556F0">
                        <w:rPr>
                          <w:noProof/>
                        </w:rPr>
                        <w:drawing>
                          <wp:inline distT="0" distB="0" distL="0" distR="0" wp14:anchorId="68ADE254" wp14:editId="4EEDCD91">
                            <wp:extent cx="6360795" cy="3333750"/>
                            <wp:effectExtent l="0" t="0" r="1905" b="0"/>
                            <wp:docPr id="1261" name="Chart 1261">
                              <a:extLst xmlns:a="http://schemas.openxmlformats.org/drawingml/2006/main">
                                <a:ext uri="{FF2B5EF4-FFF2-40B4-BE49-F238E27FC236}">
                                  <a16:creationId xmlns:a16="http://schemas.microsoft.com/office/drawing/2014/main" id="{65355A62-1760-4F06-9154-3FE08D9A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xbxContent>
                </v:textbox>
                <w10:wrap anchorx="margin"/>
              </v:shape>
            </w:pict>
          </mc:Fallback>
        </mc:AlternateContent>
      </w:r>
    </w:p>
    <w:p w14:paraId="76832100" w14:textId="1F9606A5" w:rsidR="00755D0C" w:rsidRPr="000B521B" w:rsidRDefault="00755D0C" w:rsidP="00447C32">
      <w:pPr>
        <w:rPr>
          <w:rFonts w:ascii="Arial" w:hAnsi="Arial" w:cs="Arial"/>
          <w:color w:val="000000" w:themeColor="text1"/>
        </w:rPr>
      </w:pPr>
    </w:p>
    <w:p w14:paraId="5989B557" w14:textId="1AEC0F9B" w:rsidR="00755D0C" w:rsidRPr="000B521B" w:rsidRDefault="00755D0C" w:rsidP="00447C32">
      <w:pPr>
        <w:rPr>
          <w:rFonts w:ascii="Arial" w:hAnsi="Arial" w:cs="Arial"/>
          <w:color w:val="000000" w:themeColor="text1"/>
        </w:rPr>
      </w:pPr>
    </w:p>
    <w:p w14:paraId="519DB10E" w14:textId="299E42D9" w:rsidR="00755D0C" w:rsidRPr="000B521B" w:rsidRDefault="00755D0C" w:rsidP="00447C32">
      <w:pPr>
        <w:rPr>
          <w:rFonts w:ascii="Arial" w:hAnsi="Arial" w:cs="Arial"/>
          <w:color w:val="000000" w:themeColor="text1"/>
        </w:rPr>
      </w:pPr>
    </w:p>
    <w:p w14:paraId="377753BA" w14:textId="77FEEEB1" w:rsidR="00755D0C" w:rsidRPr="000B521B" w:rsidRDefault="00755D0C" w:rsidP="00447C32">
      <w:pPr>
        <w:rPr>
          <w:rFonts w:ascii="Arial" w:hAnsi="Arial" w:cs="Arial"/>
          <w:color w:val="000000" w:themeColor="text1"/>
        </w:rPr>
      </w:pPr>
    </w:p>
    <w:p w14:paraId="152CDB24" w14:textId="60E1BA15" w:rsidR="00755D0C" w:rsidRPr="000B521B" w:rsidRDefault="00755D0C" w:rsidP="00447C32">
      <w:pPr>
        <w:rPr>
          <w:rFonts w:ascii="Arial" w:hAnsi="Arial" w:cs="Arial"/>
          <w:color w:val="000000" w:themeColor="text1"/>
        </w:rPr>
      </w:pPr>
    </w:p>
    <w:p w14:paraId="437C40A3" w14:textId="6124F18D" w:rsidR="00755D0C" w:rsidRPr="000B521B" w:rsidRDefault="00755D0C" w:rsidP="00447C32">
      <w:pPr>
        <w:rPr>
          <w:rFonts w:ascii="Arial" w:hAnsi="Arial" w:cs="Arial"/>
          <w:color w:val="000000" w:themeColor="text1"/>
        </w:rPr>
      </w:pPr>
    </w:p>
    <w:p w14:paraId="77DAF6CA" w14:textId="7E08105E" w:rsidR="00755D0C" w:rsidRPr="000B521B" w:rsidRDefault="00755D0C" w:rsidP="00447C32">
      <w:pPr>
        <w:rPr>
          <w:rFonts w:ascii="Arial" w:hAnsi="Arial" w:cs="Arial"/>
          <w:color w:val="000000" w:themeColor="text1"/>
        </w:rPr>
      </w:pPr>
    </w:p>
    <w:p w14:paraId="31C24D54" w14:textId="051D9FC3" w:rsidR="00755D0C" w:rsidRPr="000B521B" w:rsidRDefault="00755D0C" w:rsidP="00447C32">
      <w:pPr>
        <w:rPr>
          <w:rFonts w:ascii="Arial" w:hAnsi="Arial" w:cs="Arial"/>
          <w:color w:val="000000" w:themeColor="text1"/>
        </w:rPr>
      </w:pPr>
    </w:p>
    <w:p w14:paraId="2EC7979B" w14:textId="0DDA499F" w:rsidR="00755D0C" w:rsidRPr="000B521B" w:rsidRDefault="00755D0C" w:rsidP="00447C32">
      <w:pPr>
        <w:rPr>
          <w:rFonts w:ascii="Arial" w:hAnsi="Arial" w:cs="Arial"/>
          <w:color w:val="000000" w:themeColor="text1"/>
        </w:rPr>
      </w:pPr>
    </w:p>
    <w:p w14:paraId="0F34038B" w14:textId="0A4705B9" w:rsidR="00755D0C" w:rsidRPr="000B521B" w:rsidRDefault="002B05D4" w:rsidP="00447C32">
      <w:pPr>
        <w:rPr>
          <w:rFonts w:ascii="Arial" w:hAnsi="Arial" w:cs="Arial"/>
          <w:color w:val="000000" w:themeColor="text1"/>
        </w:rPr>
      </w:pPr>
      <w:r w:rsidRPr="000B521B">
        <w:rPr>
          <w:rFonts w:ascii="Arial" w:hAnsi="Arial" w:cs="Arial"/>
          <w:bCs/>
          <w:noProof/>
          <w:color w:val="000000" w:themeColor="text1"/>
        </w:rPr>
        <mc:AlternateContent>
          <mc:Choice Requires="wps">
            <w:drawing>
              <wp:anchor distT="0" distB="0" distL="114300" distR="114300" simplePos="0" relativeHeight="252026880" behindDoc="0" locked="0" layoutInCell="1" allowOverlap="1" wp14:anchorId="1CA65830" wp14:editId="61D2A664">
                <wp:simplePos x="0" y="0"/>
                <wp:positionH relativeFrom="margin">
                  <wp:posOffset>1871980</wp:posOffset>
                </wp:positionH>
                <wp:positionV relativeFrom="paragraph">
                  <wp:posOffset>255905</wp:posOffset>
                </wp:positionV>
                <wp:extent cx="4400550" cy="307340"/>
                <wp:effectExtent l="0" t="0" r="0" b="0"/>
                <wp:wrapNone/>
                <wp:docPr id="1089" name="TextBox 22"/>
                <wp:cNvGraphicFramePr/>
                <a:graphic xmlns:a="http://schemas.openxmlformats.org/drawingml/2006/main">
                  <a:graphicData uri="http://schemas.microsoft.com/office/word/2010/wordprocessingShape">
                    <wps:wsp>
                      <wps:cNvSpPr txBox="1"/>
                      <wps:spPr>
                        <a:xfrm>
                          <a:off x="0" y="0"/>
                          <a:ext cx="4400550" cy="307340"/>
                        </a:xfrm>
                        <a:prstGeom prst="rect">
                          <a:avLst/>
                        </a:prstGeom>
                        <a:noFill/>
                      </wps:spPr>
                      <wps:txbx>
                        <w:txbxContent>
                          <w:p w14:paraId="2359B07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42D35231"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1CA65830" id="_x0000_s1112" type="#_x0000_t202" style="position:absolute;margin-left:147.4pt;margin-top:20.15pt;width:346.5pt;height:24.2pt;z-index:252026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" filled="f" stroked="f">
                <v:textbox style="mso-fit-shape-to-text:t">
                  <w:txbxContent>
                    <w:p w14:paraId="2359B07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42D35231"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F5E77B7" w14:textId="17588668" w:rsidR="00447C32" w:rsidRPr="000B521B" w:rsidRDefault="00447C32" w:rsidP="00447C32">
      <w:pPr>
        <w:rPr>
          <w:rFonts w:ascii="Arial" w:hAnsi="Arial" w:cs="Arial"/>
          <w:color w:val="000000" w:themeColor="text1"/>
        </w:rPr>
      </w:pPr>
    </w:p>
    <w:p w14:paraId="3B1797DA" w14:textId="42112399" w:rsidR="00755D0C" w:rsidRPr="000B521B" w:rsidRDefault="00755D0C" w:rsidP="00447C32">
      <w:pPr>
        <w:rPr>
          <w:rFonts w:ascii="Arial" w:hAnsi="Arial" w:cs="Arial"/>
          <w:color w:val="000000" w:themeColor="text1"/>
        </w:rPr>
      </w:pPr>
    </w:p>
    <w:tbl>
      <w:tblPr>
        <w:tblW w:w="10285" w:type="dxa"/>
        <w:tblInd w:w="-185" w:type="dxa"/>
        <w:tblLook w:val="04A0" w:firstRow="1" w:lastRow="0" w:firstColumn="1" w:lastColumn="0" w:noHBand="0" w:noVBand="1"/>
      </w:tblPr>
      <w:tblGrid>
        <w:gridCol w:w="1970"/>
        <w:gridCol w:w="862"/>
        <w:gridCol w:w="862"/>
        <w:gridCol w:w="862"/>
        <w:gridCol w:w="864"/>
        <w:gridCol w:w="985"/>
        <w:gridCol w:w="980"/>
        <w:gridCol w:w="980"/>
        <w:gridCol w:w="980"/>
        <w:gridCol w:w="940"/>
      </w:tblGrid>
      <w:tr w:rsidR="008D1421" w:rsidRPr="000B521B" w14:paraId="58946F1C" w14:textId="77777777" w:rsidTr="009531BD">
        <w:trPr>
          <w:trHeight w:val="493"/>
        </w:trPr>
        <w:tc>
          <w:tcPr>
            <w:tcW w:w="197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56E1531" w14:textId="4D81BCB6" w:rsidR="008D1421" w:rsidRPr="000B521B"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Demand by Type</w:t>
            </w:r>
            <w:r w:rsidR="007C5B32" w:rsidRPr="000B521B">
              <w:rPr>
                <w:rFonts w:ascii="Arial" w:eastAsia="Times New Roman" w:hAnsi="Arial" w:cs="Arial"/>
                <w:b/>
                <w:bCs/>
                <w:color w:val="FFFFFF" w:themeColor="background1"/>
                <w:sz w:val="20"/>
                <w:szCs w:val="20"/>
                <w:lang w:val="en-US"/>
              </w:rPr>
              <w:t xml:space="preserve"> (000’ </w:t>
            </w:r>
            <w:proofErr w:type="spellStart"/>
            <w:r w:rsidR="007C5B32" w:rsidRPr="000B521B">
              <w:rPr>
                <w:rFonts w:ascii="Arial" w:eastAsia="Times New Roman" w:hAnsi="Arial" w:cs="Arial"/>
                <w:b/>
                <w:bCs/>
                <w:color w:val="FFFFFF" w:themeColor="background1"/>
                <w:sz w:val="20"/>
                <w:szCs w:val="20"/>
                <w:lang w:val="en-US"/>
              </w:rPr>
              <w:t>Tonnes</w:t>
            </w:r>
            <w:proofErr w:type="spellEnd"/>
            <w:r w:rsidR="007C5B32" w:rsidRPr="000B521B">
              <w:rPr>
                <w:rFonts w:ascii="Arial" w:eastAsia="Times New Roman" w:hAnsi="Arial" w:cs="Arial"/>
                <w:b/>
                <w:bCs/>
                <w:color w:val="FFFFFF" w:themeColor="background1"/>
                <w:sz w:val="20"/>
                <w:szCs w:val="20"/>
                <w:lang w:val="en-US"/>
              </w:rPr>
              <w:t>)</w:t>
            </w:r>
          </w:p>
        </w:tc>
        <w:tc>
          <w:tcPr>
            <w:tcW w:w="862" w:type="dxa"/>
            <w:tcBorders>
              <w:top w:val="single" w:sz="4" w:space="0" w:color="auto"/>
              <w:left w:val="nil"/>
              <w:bottom w:val="single" w:sz="4" w:space="0" w:color="auto"/>
              <w:right w:val="single" w:sz="4" w:space="0" w:color="auto"/>
            </w:tcBorders>
            <w:shd w:val="clear" w:color="auto" w:fill="C00000"/>
            <w:noWrap/>
            <w:vAlign w:val="center"/>
            <w:hideMark/>
          </w:tcPr>
          <w:p w14:paraId="7B2FE811"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2015</w:t>
            </w:r>
          </w:p>
        </w:tc>
        <w:tc>
          <w:tcPr>
            <w:tcW w:w="862" w:type="dxa"/>
            <w:tcBorders>
              <w:top w:val="single" w:sz="4" w:space="0" w:color="auto"/>
              <w:left w:val="nil"/>
              <w:bottom w:val="single" w:sz="4" w:space="0" w:color="auto"/>
              <w:right w:val="single" w:sz="4" w:space="0" w:color="auto"/>
            </w:tcBorders>
            <w:shd w:val="clear" w:color="auto" w:fill="C00000"/>
            <w:noWrap/>
            <w:vAlign w:val="center"/>
            <w:hideMark/>
          </w:tcPr>
          <w:p w14:paraId="77E6CA42"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2016</w:t>
            </w:r>
          </w:p>
        </w:tc>
        <w:tc>
          <w:tcPr>
            <w:tcW w:w="862" w:type="dxa"/>
            <w:tcBorders>
              <w:top w:val="single" w:sz="4" w:space="0" w:color="auto"/>
              <w:left w:val="nil"/>
              <w:bottom w:val="single" w:sz="4" w:space="0" w:color="auto"/>
              <w:right w:val="single" w:sz="4" w:space="0" w:color="auto"/>
            </w:tcBorders>
            <w:shd w:val="clear" w:color="auto" w:fill="C00000"/>
            <w:noWrap/>
            <w:vAlign w:val="bottom"/>
            <w:hideMark/>
          </w:tcPr>
          <w:p w14:paraId="6BEA505E"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2017</w:t>
            </w:r>
          </w:p>
        </w:tc>
        <w:tc>
          <w:tcPr>
            <w:tcW w:w="864" w:type="dxa"/>
            <w:tcBorders>
              <w:top w:val="single" w:sz="4" w:space="0" w:color="auto"/>
              <w:left w:val="nil"/>
              <w:bottom w:val="single" w:sz="4" w:space="0" w:color="auto"/>
              <w:right w:val="single" w:sz="4" w:space="0" w:color="auto"/>
            </w:tcBorders>
            <w:shd w:val="clear" w:color="auto" w:fill="C00000"/>
            <w:noWrap/>
            <w:vAlign w:val="bottom"/>
            <w:hideMark/>
          </w:tcPr>
          <w:p w14:paraId="171A12DF"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2018</w:t>
            </w:r>
          </w:p>
        </w:tc>
        <w:tc>
          <w:tcPr>
            <w:tcW w:w="985" w:type="dxa"/>
            <w:tcBorders>
              <w:top w:val="single" w:sz="4" w:space="0" w:color="auto"/>
              <w:left w:val="nil"/>
              <w:bottom w:val="single" w:sz="4" w:space="0" w:color="auto"/>
              <w:right w:val="single" w:sz="4" w:space="0" w:color="auto"/>
            </w:tcBorders>
            <w:shd w:val="clear" w:color="auto" w:fill="C00000"/>
            <w:noWrap/>
            <w:vAlign w:val="bottom"/>
            <w:hideMark/>
          </w:tcPr>
          <w:p w14:paraId="5E52BE11"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2019</w:t>
            </w:r>
          </w:p>
        </w:tc>
        <w:tc>
          <w:tcPr>
            <w:tcW w:w="980" w:type="dxa"/>
            <w:tcBorders>
              <w:top w:val="single" w:sz="4" w:space="0" w:color="auto"/>
              <w:left w:val="nil"/>
              <w:bottom w:val="single" w:sz="4" w:space="0" w:color="auto"/>
              <w:right w:val="single" w:sz="4" w:space="0" w:color="auto"/>
            </w:tcBorders>
            <w:shd w:val="clear" w:color="auto" w:fill="C00000"/>
            <w:noWrap/>
            <w:vAlign w:val="bottom"/>
            <w:hideMark/>
          </w:tcPr>
          <w:p w14:paraId="27526FD7"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2020</w:t>
            </w:r>
          </w:p>
        </w:tc>
        <w:tc>
          <w:tcPr>
            <w:tcW w:w="980" w:type="dxa"/>
            <w:tcBorders>
              <w:top w:val="single" w:sz="4" w:space="0" w:color="auto"/>
              <w:left w:val="nil"/>
              <w:bottom w:val="single" w:sz="4" w:space="0" w:color="auto"/>
              <w:right w:val="single" w:sz="4" w:space="0" w:color="auto"/>
            </w:tcBorders>
            <w:shd w:val="clear" w:color="auto" w:fill="C00000"/>
            <w:noWrap/>
            <w:vAlign w:val="bottom"/>
            <w:hideMark/>
          </w:tcPr>
          <w:p w14:paraId="20994088"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2021E</w:t>
            </w:r>
          </w:p>
        </w:tc>
        <w:tc>
          <w:tcPr>
            <w:tcW w:w="980" w:type="dxa"/>
            <w:tcBorders>
              <w:top w:val="single" w:sz="4" w:space="0" w:color="auto"/>
              <w:left w:val="nil"/>
              <w:bottom w:val="single" w:sz="4" w:space="0" w:color="auto"/>
              <w:right w:val="single" w:sz="4" w:space="0" w:color="auto"/>
            </w:tcBorders>
            <w:shd w:val="clear" w:color="auto" w:fill="C00000"/>
            <w:noWrap/>
            <w:vAlign w:val="bottom"/>
            <w:hideMark/>
          </w:tcPr>
          <w:p w14:paraId="271438F0"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2025F</w:t>
            </w:r>
          </w:p>
        </w:tc>
        <w:tc>
          <w:tcPr>
            <w:tcW w:w="940"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07941FCB"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2030F</w:t>
            </w:r>
          </w:p>
        </w:tc>
      </w:tr>
      <w:tr w:rsidR="008D1421" w:rsidRPr="000B521B" w14:paraId="3C57EA8A" w14:textId="77777777" w:rsidTr="009531BD">
        <w:trPr>
          <w:trHeight w:val="581"/>
        </w:trPr>
        <w:tc>
          <w:tcPr>
            <w:tcW w:w="1970" w:type="dxa"/>
            <w:tcBorders>
              <w:top w:val="nil"/>
              <w:left w:val="single" w:sz="4" w:space="0" w:color="auto"/>
              <w:bottom w:val="single" w:sz="4" w:space="0" w:color="auto"/>
              <w:right w:val="single" w:sz="4" w:space="0" w:color="auto"/>
            </w:tcBorders>
            <w:shd w:val="clear" w:color="000000" w:fill="FFFFFF"/>
            <w:noWrap/>
            <w:vAlign w:val="bottom"/>
            <w:hideMark/>
          </w:tcPr>
          <w:p w14:paraId="51776BA3" w14:textId="77777777" w:rsidR="008D1421" w:rsidRPr="000B521B" w:rsidRDefault="008D1421"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Bisphenol-</w:t>
            </w:r>
            <w:proofErr w:type="gramStart"/>
            <w:r w:rsidRPr="000B521B">
              <w:rPr>
                <w:rFonts w:ascii="Arial" w:hAnsi="Arial" w:cs="Arial"/>
                <w:color w:val="000000"/>
                <w:sz w:val="20"/>
                <w:szCs w:val="20"/>
              </w:rPr>
              <w:t>A,F</w:t>
            </w:r>
            <w:proofErr w:type="gramEnd"/>
            <w:r w:rsidRPr="000B521B">
              <w:rPr>
                <w:rFonts w:ascii="Arial" w:hAnsi="Arial" w:cs="Arial"/>
                <w:color w:val="000000"/>
                <w:sz w:val="20"/>
                <w:szCs w:val="20"/>
              </w:rPr>
              <w:t>,S vinyl ester resin</w:t>
            </w:r>
          </w:p>
        </w:tc>
        <w:tc>
          <w:tcPr>
            <w:tcW w:w="862" w:type="dxa"/>
            <w:tcBorders>
              <w:top w:val="nil"/>
              <w:left w:val="nil"/>
              <w:bottom w:val="single" w:sz="4" w:space="0" w:color="auto"/>
              <w:right w:val="single" w:sz="4" w:space="0" w:color="auto"/>
            </w:tcBorders>
            <w:shd w:val="clear" w:color="000000" w:fill="FFFFFF"/>
            <w:noWrap/>
            <w:vAlign w:val="bottom"/>
            <w:hideMark/>
          </w:tcPr>
          <w:p w14:paraId="6D6921EE" w14:textId="2792B28C"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77</w:t>
            </w:r>
          </w:p>
        </w:tc>
        <w:tc>
          <w:tcPr>
            <w:tcW w:w="862" w:type="dxa"/>
            <w:tcBorders>
              <w:top w:val="nil"/>
              <w:left w:val="nil"/>
              <w:bottom w:val="single" w:sz="4" w:space="0" w:color="auto"/>
              <w:right w:val="single" w:sz="4" w:space="0" w:color="auto"/>
            </w:tcBorders>
            <w:shd w:val="clear" w:color="000000" w:fill="FFFFFF"/>
            <w:noWrap/>
            <w:vAlign w:val="bottom"/>
            <w:hideMark/>
          </w:tcPr>
          <w:p w14:paraId="75479FDE" w14:textId="2781C1B9"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79</w:t>
            </w:r>
          </w:p>
        </w:tc>
        <w:tc>
          <w:tcPr>
            <w:tcW w:w="862" w:type="dxa"/>
            <w:tcBorders>
              <w:top w:val="nil"/>
              <w:left w:val="nil"/>
              <w:bottom w:val="single" w:sz="4" w:space="0" w:color="auto"/>
              <w:right w:val="single" w:sz="4" w:space="0" w:color="auto"/>
            </w:tcBorders>
            <w:shd w:val="clear" w:color="000000" w:fill="FFFFFF"/>
            <w:noWrap/>
            <w:vAlign w:val="bottom"/>
            <w:hideMark/>
          </w:tcPr>
          <w:p w14:paraId="57CD03F4" w14:textId="48DCC901"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81</w:t>
            </w:r>
          </w:p>
        </w:tc>
        <w:tc>
          <w:tcPr>
            <w:tcW w:w="864" w:type="dxa"/>
            <w:tcBorders>
              <w:top w:val="nil"/>
              <w:left w:val="nil"/>
              <w:bottom w:val="single" w:sz="4" w:space="0" w:color="auto"/>
              <w:right w:val="single" w:sz="4" w:space="0" w:color="auto"/>
            </w:tcBorders>
            <w:shd w:val="clear" w:color="000000" w:fill="FFFFFF"/>
            <w:noWrap/>
            <w:vAlign w:val="bottom"/>
            <w:hideMark/>
          </w:tcPr>
          <w:p w14:paraId="6F1D8EAA" w14:textId="09642F60"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85</w:t>
            </w:r>
          </w:p>
        </w:tc>
        <w:tc>
          <w:tcPr>
            <w:tcW w:w="985" w:type="dxa"/>
            <w:tcBorders>
              <w:top w:val="nil"/>
              <w:left w:val="nil"/>
              <w:bottom w:val="single" w:sz="4" w:space="0" w:color="auto"/>
              <w:right w:val="single" w:sz="4" w:space="0" w:color="auto"/>
            </w:tcBorders>
            <w:shd w:val="clear" w:color="000000" w:fill="FFFFFF"/>
            <w:noWrap/>
            <w:vAlign w:val="bottom"/>
            <w:hideMark/>
          </w:tcPr>
          <w:p w14:paraId="5BF70698" w14:textId="636592C6"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88</w:t>
            </w:r>
          </w:p>
        </w:tc>
        <w:tc>
          <w:tcPr>
            <w:tcW w:w="980" w:type="dxa"/>
            <w:tcBorders>
              <w:top w:val="nil"/>
              <w:left w:val="nil"/>
              <w:bottom w:val="single" w:sz="4" w:space="0" w:color="auto"/>
              <w:right w:val="single" w:sz="4" w:space="0" w:color="auto"/>
            </w:tcBorders>
            <w:shd w:val="clear" w:color="000000" w:fill="FFFFFF"/>
            <w:noWrap/>
            <w:vAlign w:val="bottom"/>
            <w:hideMark/>
          </w:tcPr>
          <w:p w14:paraId="2EC4D25B" w14:textId="442B4D75"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83</w:t>
            </w:r>
          </w:p>
        </w:tc>
        <w:tc>
          <w:tcPr>
            <w:tcW w:w="980" w:type="dxa"/>
            <w:tcBorders>
              <w:top w:val="nil"/>
              <w:left w:val="nil"/>
              <w:bottom w:val="single" w:sz="4" w:space="0" w:color="auto"/>
              <w:right w:val="single" w:sz="4" w:space="0" w:color="auto"/>
            </w:tcBorders>
            <w:shd w:val="clear" w:color="000000" w:fill="FFFFFF"/>
            <w:noWrap/>
            <w:vAlign w:val="bottom"/>
            <w:hideMark/>
          </w:tcPr>
          <w:p w14:paraId="4FC6BE6E" w14:textId="65A831BF"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87</w:t>
            </w:r>
          </w:p>
        </w:tc>
        <w:tc>
          <w:tcPr>
            <w:tcW w:w="980" w:type="dxa"/>
            <w:tcBorders>
              <w:top w:val="nil"/>
              <w:left w:val="nil"/>
              <w:bottom w:val="single" w:sz="4" w:space="0" w:color="auto"/>
              <w:right w:val="single" w:sz="4" w:space="0" w:color="auto"/>
            </w:tcBorders>
            <w:shd w:val="clear" w:color="000000" w:fill="FFFFFF"/>
            <w:noWrap/>
            <w:vAlign w:val="bottom"/>
            <w:hideMark/>
          </w:tcPr>
          <w:p w14:paraId="2E6429DA" w14:textId="2DF8B021"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109</w:t>
            </w:r>
          </w:p>
        </w:tc>
        <w:tc>
          <w:tcPr>
            <w:tcW w:w="940" w:type="dxa"/>
            <w:tcBorders>
              <w:top w:val="nil"/>
              <w:left w:val="nil"/>
              <w:bottom w:val="single" w:sz="4" w:space="0" w:color="auto"/>
              <w:right w:val="single" w:sz="4" w:space="0" w:color="auto"/>
            </w:tcBorders>
            <w:shd w:val="clear" w:color="000000" w:fill="FFFFFF"/>
            <w:noWrap/>
            <w:vAlign w:val="bottom"/>
            <w:hideMark/>
          </w:tcPr>
          <w:p w14:paraId="11A9DB8A" w14:textId="546B36FB"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141</w:t>
            </w:r>
          </w:p>
        </w:tc>
      </w:tr>
      <w:tr w:rsidR="008D1421" w:rsidRPr="000B521B" w14:paraId="0FAB9F9A" w14:textId="77777777" w:rsidTr="009531BD">
        <w:trPr>
          <w:trHeight w:val="581"/>
        </w:trPr>
        <w:tc>
          <w:tcPr>
            <w:tcW w:w="1970" w:type="dxa"/>
            <w:tcBorders>
              <w:top w:val="nil"/>
              <w:left w:val="single" w:sz="4" w:space="0" w:color="auto"/>
              <w:bottom w:val="single" w:sz="4" w:space="0" w:color="auto"/>
              <w:right w:val="single" w:sz="4" w:space="0" w:color="auto"/>
            </w:tcBorders>
            <w:shd w:val="clear" w:color="000000" w:fill="FFFFFF"/>
            <w:noWrap/>
            <w:vAlign w:val="bottom"/>
            <w:hideMark/>
          </w:tcPr>
          <w:p w14:paraId="13CD8CD2" w14:textId="77777777" w:rsidR="008D1421" w:rsidRPr="000B521B" w:rsidRDefault="008D1421" w:rsidP="00E2530D">
            <w:pPr>
              <w:spacing w:after="0" w:line="240" w:lineRule="auto"/>
              <w:rPr>
                <w:rFonts w:ascii="Arial" w:eastAsia="Times New Roman" w:hAnsi="Arial" w:cs="Arial"/>
                <w:color w:val="000000"/>
                <w:sz w:val="20"/>
                <w:szCs w:val="20"/>
                <w:lang w:val="en-US"/>
              </w:rPr>
            </w:pPr>
            <w:proofErr w:type="spellStart"/>
            <w:r w:rsidRPr="000B521B">
              <w:rPr>
                <w:rFonts w:ascii="Arial" w:hAnsi="Arial" w:cs="Arial"/>
                <w:color w:val="000000"/>
                <w:sz w:val="20"/>
                <w:szCs w:val="20"/>
              </w:rPr>
              <w:t>Novolac</w:t>
            </w:r>
            <w:proofErr w:type="spellEnd"/>
            <w:r w:rsidRPr="000B521B">
              <w:rPr>
                <w:rFonts w:ascii="Arial" w:hAnsi="Arial" w:cs="Arial"/>
                <w:color w:val="000000"/>
                <w:sz w:val="20"/>
                <w:szCs w:val="20"/>
              </w:rPr>
              <w:t xml:space="preserve"> vinyl ester resin</w:t>
            </w:r>
          </w:p>
        </w:tc>
        <w:tc>
          <w:tcPr>
            <w:tcW w:w="862" w:type="dxa"/>
            <w:tcBorders>
              <w:top w:val="nil"/>
              <w:left w:val="nil"/>
              <w:bottom w:val="single" w:sz="4" w:space="0" w:color="auto"/>
              <w:right w:val="single" w:sz="4" w:space="0" w:color="auto"/>
            </w:tcBorders>
            <w:shd w:val="clear" w:color="000000" w:fill="FFFFFF"/>
            <w:noWrap/>
            <w:vAlign w:val="bottom"/>
            <w:hideMark/>
          </w:tcPr>
          <w:p w14:paraId="4FA02237" w14:textId="32941ECD"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38</w:t>
            </w:r>
          </w:p>
        </w:tc>
        <w:tc>
          <w:tcPr>
            <w:tcW w:w="862" w:type="dxa"/>
            <w:tcBorders>
              <w:top w:val="nil"/>
              <w:left w:val="nil"/>
              <w:bottom w:val="single" w:sz="4" w:space="0" w:color="auto"/>
              <w:right w:val="single" w:sz="4" w:space="0" w:color="auto"/>
            </w:tcBorders>
            <w:shd w:val="clear" w:color="000000" w:fill="FFFFFF"/>
            <w:noWrap/>
            <w:vAlign w:val="bottom"/>
            <w:hideMark/>
          </w:tcPr>
          <w:p w14:paraId="4D4D6E39" w14:textId="63A2EB63"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40</w:t>
            </w:r>
          </w:p>
        </w:tc>
        <w:tc>
          <w:tcPr>
            <w:tcW w:w="862" w:type="dxa"/>
            <w:tcBorders>
              <w:top w:val="nil"/>
              <w:left w:val="nil"/>
              <w:bottom w:val="single" w:sz="4" w:space="0" w:color="auto"/>
              <w:right w:val="single" w:sz="4" w:space="0" w:color="auto"/>
            </w:tcBorders>
            <w:shd w:val="clear" w:color="000000" w:fill="FFFFFF"/>
            <w:noWrap/>
            <w:vAlign w:val="bottom"/>
            <w:hideMark/>
          </w:tcPr>
          <w:p w14:paraId="2E8A5D2C" w14:textId="6C8E8D9A"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41</w:t>
            </w:r>
          </w:p>
        </w:tc>
        <w:tc>
          <w:tcPr>
            <w:tcW w:w="864" w:type="dxa"/>
            <w:tcBorders>
              <w:top w:val="nil"/>
              <w:left w:val="nil"/>
              <w:bottom w:val="single" w:sz="4" w:space="0" w:color="auto"/>
              <w:right w:val="single" w:sz="4" w:space="0" w:color="auto"/>
            </w:tcBorders>
            <w:shd w:val="clear" w:color="000000" w:fill="FFFFFF"/>
            <w:noWrap/>
            <w:vAlign w:val="bottom"/>
            <w:hideMark/>
          </w:tcPr>
          <w:p w14:paraId="0D251A02" w14:textId="7D990EA7"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43</w:t>
            </w:r>
          </w:p>
        </w:tc>
        <w:tc>
          <w:tcPr>
            <w:tcW w:w="985" w:type="dxa"/>
            <w:tcBorders>
              <w:top w:val="nil"/>
              <w:left w:val="nil"/>
              <w:bottom w:val="single" w:sz="4" w:space="0" w:color="auto"/>
              <w:right w:val="single" w:sz="4" w:space="0" w:color="auto"/>
            </w:tcBorders>
            <w:shd w:val="clear" w:color="000000" w:fill="FFFFFF"/>
            <w:noWrap/>
            <w:vAlign w:val="bottom"/>
            <w:hideMark/>
          </w:tcPr>
          <w:p w14:paraId="63637AF8" w14:textId="2C97FAFF"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45</w:t>
            </w:r>
          </w:p>
        </w:tc>
        <w:tc>
          <w:tcPr>
            <w:tcW w:w="980" w:type="dxa"/>
            <w:tcBorders>
              <w:top w:val="nil"/>
              <w:left w:val="nil"/>
              <w:bottom w:val="single" w:sz="4" w:space="0" w:color="auto"/>
              <w:right w:val="single" w:sz="4" w:space="0" w:color="auto"/>
            </w:tcBorders>
            <w:shd w:val="clear" w:color="000000" w:fill="FFFFFF"/>
            <w:noWrap/>
            <w:vAlign w:val="bottom"/>
            <w:hideMark/>
          </w:tcPr>
          <w:p w14:paraId="7A71576E" w14:textId="4D223D4E"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42</w:t>
            </w:r>
          </w:p>
        </w:tc>
        <w:tc>
          <w:tcPr>
            <w:tcW w:w="980" w:type="dxa"/>
            <w:tcBorders>
              <w:top w:val="nil"/>
              <w:left w:val="nil"/>
              <w:bottom w:val="single" w:sz="4" w:space="0" w:color="auto"/>
              <w:right w:val="single" w:sz="4" w:space="0" w:color="auto"/>
            </w:tcBorders>
            <w:shd w:val="clear" w:color="000000" w:fill="FFFFFF"/>
            <w:noWrap/>
            <w:vAlign w:val="bottom"/>
            <w:hideMark/>
          </w:tcPr>
          <w:p w14:paraId="693400E8" w14:textId="6FCC6962"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45</w:t>
            </w:r>
          </w:p>
        </w:tc>
        <w:tc>
          <w:tcPr>
            <w:tcW w:w="980" w:type="dxa"/>
            <w:tcBorders>
              <w:top w:val="nil"/>
              <w:left w:val="nil"/>
              <w:bottom w:val="single" w:sz="4" w:space="0" w:color="auto"/>
              <w:right w:val="single" w:sz="4" w:space="0" w:color="auto"/>
            </w:tcBorders>
            <w:shd w:val="clear" w:color="000000" w:fill="FFFFFF"/>
            <w:noWrap/>
            <w:vAlign w:val="bottom"/>
            <w:hideMark/>
          </w:tcPr>
          <w:p w14:paraId="396BE1CD" w14:textId="03EEDE73"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56</w:t>
            </w:r>
          </w:p>
        </w:tc>
        <w:tc>
          <w:tcPr>
            <w:tcW w:w="940" w:type="dxa"/>
            <w:tcBorders>
              <w:top w:val="nil"/>
              <w:left w:val="nil"/>
              <w:bottom w:val="single" w:sz="4" w:space="0" w:color="auto"/>
              <w:right w:val="single" w:sz="4" w:space="0" w:color="auto"/>
            </w:tcBorders>
            <w:shd w:val="clear" w:color="000000" w:fill="FFFFFF"/>
            <w:noWrap/>
            <w:vAlign w:val="bottom"/>
            <w:hideMark/>
          </w:tcPr>
          <w:p w14:paraId="25E2FA5E" w14:textId="0029E4C5"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73</w:t>
            </w:r>
          </w:p>
        </w:tc>
      </w:tr>
      <w:tr w:rsidR="008D1421" w:rsidRPr="000B521B" w14:paraId="2A9A4A71" w14:textId="77777777" w:rsidTr="009531BD">
        <w:trPr>
          <w:trHeight w:val="581"/>
        </w:trPr>
        <w:tc>
          <w:tcPr>
            <w:tcW w:w="1970" w:type="dxa"/>
            <w:tcBorders>
              <w:top w:val="nil"/>
              <w:left w:val="single" w:sz="4" w:space="0" w:color="auto"/>
              <w:bottom w:val="single" w:sz="4" w:space="0" w:color="auto"/>
              <w:right w:val="single" w:sz="4" w:space="0" w:color="auto"/>
            </w:tcBorders>
            <w:shd w:val="clear" w:color="000000" w:fill="FFFFFF"/>
            <w:noWrap/>
            <w:vAlign w:val="bottom"/>
            <w:hideMark/>
          </w:tcPr>
          <w:p w14:paraId="46167F72" w14:textId="77777777" w:rsidR="008D1421" w:rsidRPr="000B521B" w:rsidRDefault="008D1421"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Brominated vinyl ester resin</w:t>
            </w:r>
          </w:p>
        </w:tc>
        <w:tc>
          <w:tcPr>
            <w:tcW w:w="862" w:type="dxa"/>
            <w:tcBorders>
              <w:top w:val="nil"/>
              <w:left w:val="nil"/>
              <w:bottom w:val="single" w:sz="4" w:space="0" w:color="auto"/>
              <w:right w:val="single" w:sz="4" w:space="0" w:color="auto"/>
            </w:tcBorders>
            <w:shd w:val="clear" w:color="000000" w:fill="FFFFFF"/>
            <w:noWrap/>
            <w:vAlign w:val="bottom"/>
            <w:hideMark/>
          </w:tcPr>
          <w:p w14:paraId="682405DA" w14:textId="67A315B6"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15</w:t>
            </w:r>
          </w:p>
        </w:tc>
        <w:tc>
          <w:tcPr>
            <w:tcW w:w="862" w:type="dxa"/>
            <w:tcBorders>
              <w:top w:val="nil"/>
              <w:left w:val="nil"/>
              <w:bottom w:val="single" w:sz="4" w:space="0" w:color="auto"/>
              <w:right w:val="single" w:sz="4" w:space="0" w:color="auto"/>
            </w:tcBorders>
            <w:shd w:val="clear" w:color="000000" w:fill="FFFFFF"/>
            <w:noWrap/>
            <w:vAlign w:val="bottom"/>
            <w:hideMark/>
          </w:tcPr>
          <w:p w14:paraId="49015EA7" w14:textId="6118C413"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15</w:t>
            </w:r>
          </w:p>
        </w:tc>
        <w:tc>
          <w:tcPr>
            <w:tcW w:w="862" w:type="dxa"/>
            <w:tcBorders>
              <w:top w:val="nil"/>
              <w:left w:val="nil"/>
              <w:bottom w:val="single" w:sz="4" w:space="0" w:color="auto"/>
              <w:right w:val="single" w:sz="4" w:space="0" w:color="auto"/>
            </w:tcBorders>
            <w:shd w:val="clear" w:color="000000" w:fill="FFFFFF"/>
            <w:noWrap/>
            <w:vAlign w:val="bottom"/>
            <w:hideMark/>
          </w:tcPr>
          <w:p w14:paraId="5498FA11" w14:textId="08D2F1A4"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15</w:t>
            </w:r>
          </w:p>
        </w:tc>
        <w:tc>
          <w:tcPr>
            <w:tcW w:w="864" w:type="dxa"/>
            <w:tcBorders>
              <w:top w:val="nil"/>
              <w:left w:val="nil"/>
              <w:bottom w:val="single" w:sz="4" w:space="0" w:color="auto"/>
              <w:right w:val="single" w:sz="4" w:space="0" w:color="auto"/>
            </w:tcBorders>
            <w:shd w:val="clear" w:color="000000" w:fill="FFFFFF"/>
            <w:noWrap/>
            <w:vAlign w:val="bottom"/>
            <w:hideMark/>
          </w:tcPr>
          <w:p w14:paraId="0BBE505F" w14:textId="7BD4CA8B"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w:t>
            </w:r>
          </w:p>
        </w:tc>
        <w:tc>
          <w:tcPr>
            <w:tcW w:w="985" w:type="dxa"/>
            <w:tcBorders>
              <w:top w:val="nil"/>
              <w:left w:val="nil"/>
              <w:bottom w:val="single" w:sz="4" w:space="0" w:color="auto"/>
              <w:right w:val="single" w:sz="4" w:space="0" w:color="auto"/>
            </w:tcBorders>
            <w:shd w:val="clear" w:color="000000" w:fill="FFFFFF"/>
            <w:noWrap/>
            <w:vAlign w:val="bottom"/>
            <w:hideMark/>
          </w:tcPr>
          <w:p w14:paraId="1F1DF919" w14:textId="049A08BA"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w:t>
            </w:r>
          </w:p>
        </w:tc>
        <w:tc>
          <w:tcPr>
            <w:tcW w:w="980" w:type="dxa"/>
            <w:tcBorders>
              <w:top w:val="nil"/>
              <w:left w:val="nil"/>
              <w:bottom w:val="single" w:sz="4" w:space="0" w:color="auto"/>
              <w:right w:val="single" w:sz="4" w:space="0" w:color="auto"/>
            </w:tcBorders>
            <w:shd w:val="clear" w:color="000000" w:fill="FFFFFF"/>
            <w:noWrap/>
            <w:vAlign w:val="bottom"/>
            <w:hideMark/>
          </w:tcPr>
          <w:p w14:paraId="5BE9EA7B" w14:textId="4C1A25A9"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15</w:t>
            </w:r>
          </w:p>
        </w:tc>
        <w:tc>
          <w:tcPr>
            <w:tcW w:w="980" w:type="dxa"/>
            <w:tcBorders>
              <w:top w:val="nil"/>
              <w:left w:val="nil"/>
              <w:bottom w:val="single" w:sz="4" w:space="0" w:color="auto"/>
              <w:right w:val="single" w:sz="4" w:space="0" w:color="auto"/>
            </w:tcBorders>
            <w:shd w:val="clear" w:color="000000" w:fill="FFFFFF"/>
            <w:noWrap/>
            <w:vAlign w:val="bottom"/>
            <w:hideMark/>
          </w:tcPr>
          <w:p w14:paraId="37D54594" w14:textId="4AB3DE64"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w:t>
            </w:r>
          </w:p>
        </w:tc>
        <w:tc>
          <w:tcPr>
            <w:tcW w:w="980" w:type="dxa"/>
            <w:tcBorders>
              <w:top w:val="nil"/>
              <w:left w:val="nil"/>
              <w:bottom w:val="single" w:sz="4" w:space="0" w:color="auto"/>
              <w:right w:val="single" w:sz="4" w:space="0" w:color="auto"/>
            </w:tcBorders>
            <w:shd w:val="clear" w:color="000000" w:fill="FFFFFF"/>
            <w:noWrap/>
            <w:vAlign w:val="bottom"/>
            <w:hideMark/>
          </w:tcPr>
          <w:p w14:paraId="74BA89E4" w14:textId="73325E13"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19</w:t>
            </w:r>
          </w:p>
        </w:tc>
        <w:tc>
          <w:tcPr>
            <w:tcW w:w="940" w:type="dxa"/>
            <w:tcBorders>
              <w:top w:val="nil"/>
              <w:left w:val="nil"/>
              <w:bottom w:val="single" w:sz="4" w:space="0" w:color="auto"/>
              <w:right w:val="single" w:sz="4" w:space="0" w:color="auto"/>
            </w:tcBorders>
            <w:shd w:val="clear" w:color="000000" w:fill="FFFFFF"/>
            <w:noWrap/>
            <w:vAlign w:val="bottom"/>
            <w:hideMark/>
          </w:tcPr>
          <w:p w14:paraId="5C7FB6F2" w14:textId="33E9D8EA"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24</w:t>
            </w:r>
          </w:p>
        </w:tc>
      </w:tr>
      <w:tr w:rsidR="008D1421" w:rsidRPr="000B521B" w14:paraId="276FA008" w14:textId="77777777" w:rsidTr="009531BD">
        <w:trPr>
          <w:trHeight w:val="581"/>
        </w:trPr>
        <w:tc>
          <w:tcPr>
            <w:tcW w:w="1970" w:type="dxa"/>
            <w:tcBorders>
              <w:top w:val="nil"/>
              <w:left w:val="single" w:sz="4" w:space="0" w:color="auto"/>
              <w:bottom w:val="single" w:sz="4" w:space="0" w:color="auto"/>
              <w:right w:val="single" w:sz="4" w:space="0" w:color="auto"/>
            </w:tcBorders>
            <w:shd w:val="clear" w:color="000000" w:fill="FFFFFF"/>
            <w:noWrap/>
            <w:vAlign w:val="bottom"/>
            <w:hideMark/>
          </w:tcPr>
          <w:p w14:paraId="7C26936F" w14:textId="77777777" w:rsidR="008D1421" w:rsidRPr="000B521B" w:rsidRDefault="008D1421"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Other chemistry</w:t>
            </w:r>
          </w:p>
        </w:tc>
        <w:tc>
          <w:tcPr>
            <w:tcW w:w="862" w:type="dxa"/>
            <w:tcBorders>
              <w:top w:val="nil"/>
              <w:left w:val="nil"/>
              <w:bottom w:val="single" w:sz="4" w:space="0" w:color="auto"/>
              <w:right w:val="single" w:sz="4" w:space="0" w:color="auto"/>
            </w:tcBorders>
            <w:shd w:val="clear" w:color="000000" w:fill="FFFFFF"/>
            <w:noWrap/>
            <w:vAlign w:val="bottom"/>
            <w:hideMark/>
          </w:tcPr>
          <w:p w14:paraId="6EF306FA" w14:textId="23D7995F"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22</w:t>
            </w:r>
          </w:p>
        </w:tc>
        <w:tc>
          <w:tcPr>
            <w:tcW w:w="862" w:type="dxa"/>
            <w:tcBorders>
              <w:top w:val="nil"/>
              <w:left w:val="nil"/>
              <w:bottom w:val="single" w:sz="4" w:space="0" w:color="auto"/>
              <w:right w:val="single" w:sz="4" w:space="0" w:color="auto"/>
            </w:tcBorders>
            <w:shd w:val="clear" w:color="000000" w:fill="FFFFFF"/>
            <w:noWrap/>
            <w:vAlign w:val="bottom"/>
            <w:hideMark/>
          </w:tcPr>
          <w:p w14:paraId="7C5F962F" w14:textId="700FB1C3"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24</w:t>
            </w:r>
          </w:p>
        </w:tc>
        <w:tc>
          <w:tcPr>
            <w:tcW w:w="862" w:type="dxa"/>
            <w:tcBorders>
              <w:top w:val="nil"/>
              <w:left w:val="nil"/>
              <w:bottom w:val="single" w:sz="4" w:space="0" w:color="auto"/>
              <w:right w:val="single" w:sz="4" w:space="0" w:color="auto"/>
            </w:tcBorders>
            <w:shd w:val="clear" w:color="000000" w:fill="FFFFFF"/>
            <w:noWrap/>
            <w:vAlign w:val="bottom"/>
            <w:hideMark/>
          </w:tcPr>
          <w:p w14:paraId="7A118288" w14:textId="5CC93D8A"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26</w:t>
            </w:r>
          </w:p>
        </w:tc>
        <w:tc>
          <w:tcPr>
            <w:tcW w:w="864" w:type="dxa"/>
            <w:tcBorders>
              <w:top w:val="nil"/>
              <w:left w:val="nil"/>
              <w:bottom w:val="single" w:sz="4" w:space="0" w:color="auto"/>
              <w:right w:val="single" w:sz="4" w:space="0" w:color="auto"/>
            </w:tcBorders>
            <w:shd w:val="clear" w:color="000000" w:fill="FFFFFF"/>
            <w:noWrap/>
            <w:vAlign w:val="bottom"/>
            <w:hideMark/>
          </w:tcPr>
          <w:p w14:paraId="0CC9862F" w14:textId="5F153665"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25</w:t>
            </w:r>
          </w:p>
        </w:tc>
        <w:tc>
          <w:tcPr>
            <w:tcW w:w="985" w:type="dxa"/>
            <w:tcBorders>
              <w:top w:val="nil"/>
              <w:left w:val="nil"/>
              <w:bottom w:val="single" w:sz="4" w:space="0" w:color="auto"/>
              <w:right w:val="single" w:sz="4" w:space="0" w:color="auto"/>
            </w:tcBorders>
            <w:shd w:val="clear" w:color="000000" w:fill="FFFFFF"/>
            <w:noWrap/>
            <w:vAlign w:val="bottom"/>
            <w:hideMark/>
          </w:tcPr>
          <w:p w14:paraId="2A2D6668" w14:textId="3949E1C6"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26</w:t>
            </w:r>
          </w:p>
        </w:tc>
        <w:tc>
          <w:tcPr>
            <w:tcW w:w="980" w:type="dxa"/>
            <w:tcBorders>
              <w:top w:val="nil"/>
              <w:left w:val="nil"/>
              <w:bottom w:val="single" w:sz="4" w:space="0" w:color="auto"/>
              <w:right w:val="single" w:sz="4" w:space="0" w:color="auto"/>
            </w:tcBorders>
            <w:shd w:val="clear" w:color="000000" w:fill="FFFFFF"/>
            <w:noWrap/>
            <w:vAlign w:val="bottom"/>
            <w:hideMark/>
          </w:tcPr>
          <w:p w14:paraId="2ABE7980" w14:textId="2C88079D"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24</w:t>
            </w:r>
          </w:p>
        </w:tc>
        <w:tc>
          <w:tcPr>
            <w:tcW w:w="980" w:type="dxa"/>
            <w:tcBorders>
              <w:top w:val="nil"/>
              <w:left w:val="nil"/>
              <w:bottom w:val="single" w:sz="4" w:space="0" w:color="auto"/>
              <w:right w:val="single" w:sz="4" w:space="0" w:color="auto"/>
            </w:tcBorders>
            <w:shd w:val="clear" w:color="000000" w:fill="FFFFFF"/>
            <w:noWrap/>
            <w:vAlign w:val="bottom"/>
            <w:hideMark/>
          </w:tcPr>
          <w:p w14:paraId="6847F58B" w14:textId="78283E5E"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25</w:t>
            </w:r>
          </w:p>
        </w:tc>
        <w:tc>
          <w:tcPr>
            <w:tcW w:w="980" w:type="dxa"/>
            <w:tcBorders>
              <w:top w:val="nil"/>
              <w:left w:val="nil"/>
              <w:bottom w:val="single" w:sz="4" w:space="0" w:color="auto"/>
              <w:right w:val="single" w:sz="4" w:space="0" w:color="auto"/>
            </w:tcBorders>
            <w:shd w:val="clear" w:color="000000" w:fill="FFFFFF"/>
            <w:noWrap/>
            <w:vAlign w:val="bottom"/>
            <w:hideMark/>
          </w:tcPr>
          <w:p w14:paraId="0710A55A" w14:textId="5D930229"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30</w:t>
            </w:r>
          </w:p>
        </w:tc>
        <w:tc>
          <w:tcPr>
            <w:tcW w:w="940" w:type="dxa"/>
            <w:tcBorders>
              <w:top w:val="nil"/>
              <w:left w:val="nil"/>
              <w:bottom w:val="single" w:sz="4" w:space="0" w:color="auto"/>
              <w:right w:val="single" w:sz="4" w:space="0" w:color="auto"/>
            </w:tcBorders>
            <w:shd w:val="clear" w:color="000000" w:fill="FFFFFF"/>
            <w:noWrap/>
            <w:vAlign w:val="bottom"/>
            <w:hideMark/>
          </w:tcPr>
          <w:p w14:paraId="09629EB8" w14:textId="0035D398"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37</w:t>
            </w:r>
          </w:p>
        </w:tc>
      </w:tr>
      <w:tr w:rsidR="008D1421" w:rsidRPr="000B521B" w14:paraId="00056799" w14:textId="77777777" w:rsidTr="009531BD">
        <w:trPr>
          <w:trHeight w:val="581"/>
        </w:trPr>
        <w:tc>
          <w:tcPr>
            <w:tcW w:w="1970" w:type="dxa"/>
            <w:tcBorders>
              <w:top w:val="nil"/>
              <w:left w:val="single" w:sz="4" w:space="0" w:color="auto"/>
              <w:bottom w:val="single" w:sz="4" w:space="0" w:color="auto"/>
              <w:right w:val="single" w:sz="4" w:space="0" w:color="auto"/>
            </w:tcBorders>
            <w:shd w:val="clear" w:color="000000" w:fill="FFFFFF"/>
            <w:noWrap/>
            <w:vAlign w:val="bottom"/>
            <w:hideMark/>
          </w:tcPr>
          <w:p w14:paraId="005B2CAD" w14:textId="77777777" w:rsidR="008D1421" w:rsidRPr="000B521B" w:rsidRDefault="008D1421"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Total</w:t>
            </w:r>
          </w:p>
        </w:tc>
        <w:tc>
          <w:tcPr>
            <w:tcW w:w="862" w:type="dxa"/>
            <w:tcBorders>
              <w:top w:val="nil"/>
              <w:left w:val="nil"/>
              <w:bottom w:val="single" w:sz="4" w:space="0" w:color="auto"/>
              <w:right w:val="single" w:sz="4" w:space="0" w:color="auto"/>
            </w:tcBorders>
            <w:shd w:val="clear" w:color="000000" w:fill="FFFFFF"/>
            <w:noWrap/>
            <w:vAlign w:val="bottom"/>
            <w:hideMark/>
          </w:tcPr>
          <w:p w14:paraId="44CD8D30" w14:textId="1113659D"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153</w:t>
            </w:r>
          </w:p>
        </w:tc>
        <w:tc>
          <w:tcPr>
            <w:tcW w:w="862" w:type="dxa"/>
            <w:tcBorders>
              <w:top w:val="nil"/>
              <w:left w:val="nil"/>
              <w:bottom w:val="single" w:sz="4" w:space="0" w:color="auto"/>
              <w:right w:val="single" w:sz="4" w:space="0" w:color="auto"/>
            </w:tcBorders>
            <w:shd w:val="clear" w:color="000000" w:fill="FFFFFF"/>
            <w:noWrap/>
            <w:vAlign w:val="bottom"/>
            <w:hideMark/>
          </w:tcPr>
          <w:p w14:paraId="1CAE47F4" w14:textId="6E827D4F"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157</w:t>
            </w:r>
          </w:p>
        </w:tc>
        <w:tc>
          <w:tcPr>
            <w:tcW w:w="862" w:type="dxa"/>
            <w:tcBorders>
              <w:top w:val="nil"/>
              <w:left w:val="nil"/>
              <w:bottom w:val="single" w:sz="4" w:space="0" w:color="auto"/>
              <w:right w:val="single" w:sz="4" w:space="0" w:color="auto"/>
            </w:tcBorders>
            <w:shd w:val="clear" w:color="000000" w:fill="FFFFFF"/>
            <w:noWrap/>
            <w:vAlign w:val="bottom"/>
            <w:hideMark/>
          </w:tcPr>
          <w:p w14:paraId="650B1183" w14:textId="7E54EE14"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162</w:t>
            </w:r>
          </w:p>
        </w:tc>
        <w:tc>
          <w:tcPr>
            <w:tcW w:w="864" w:type="dxa"/>
            <w:tcBorders>
              <w:top w:val="nil"/>
              <w:left w:val="nil"/>
              <w:bottom w:val="single" w:sz="4" w:space="0" w:color="auto"/>
              <w:right w:val="single" w:sz="4" w:space="0" w:color="auto"/>
            </w:tcBorders>
            <w:shd w:val="clear" w:color="000000" w:fill="FFFFFF"/>
            <w:noWrap/>
            <w:vAlign w:val="bottom"/>
            <w:hideMark/>
          </w:tcPr>
          <w:p w14:paraId="74ABBF6E" w14:textId="45D9F22A"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169</w:t>
            </w:r>
          </w:p>
        </w:tc>
        <w:tc>
          <w:tcPr>
            <w:tcW w:w="985" w:type="dxa"/>
            <w:tcBorders>
              <w:top w:val="nil"/>
              <w:left w:val="nil"/>
              <w:bottom w:val="single" w:sz="4" w:space="0" w:color="auto"/>
              <w:right w:val="single" w:sz="4" w:space="0" w:color="auto"/>
            </w:tcBorders>
            <w:shd w:val="clear" w:color="000000" w:fill="FFFFFF"/>
            <w:noWrap/>
            <w:vAlign w:val="bottom"/>
            <w:hideMark/>
          </w:tcPr>
          <w:p w14:paraId="7BDBCDED" w14:textId="18FB04D9"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174</w:t>
            </w:r>
          </w:p>
        </w:tc>
        <w:tc>
          <w:tcPr>
            <w:tcW w:w="980" w:type="dxa"/>
            <w:tcBorders>
              <w:top w:val="nil"/>
              <w:left w:val="nil"/>
              <w:bottom w:val="single" w:sz="4" w:space="0" w:color="auto"/>
              <w:right w:val="single" w:sz="4" w:space="0" w:color="auto"/>
            </w:tcBorders>
            <w:shd w:val="clear" w:color="000000" w:fill="FFFFFF"/>
            <w:noWrap/>
            <w:vAlign w:val="bottom"/>
            <w:hideMark/>
          </w:tcPr>
          <w:p w14:paraId="3A77FDC0" w14:textId="1DAEEF8D"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164</w:t>
            </w:r>
          </w:p>
        </w:tc>
        <w:tc>
          <w:tcPr>
            <w:tcW w:w="980" w:type="dxa"/>
            <w:tcBorders>
              <w:top w:val="nil"/>
              <w:left w:val="nil"/>
              <w:bottom w:val="single" w:sz="4" w:space="0" w:color="auto"/>
              <w:right w:val="single" w:sz="4" w:space="0" w:color="auto"/>
            </w:tcBorders>
            <w:shd w:val="clear" w:color="000000" w:fill="FFFFFF"/>
            <w:noWrap/>
            <w:vAlign w:val="bottom"/>
            <w:hideMark/>
          </w:tcPr>
          <w:p w14:paraId="284E83F2" w14:textId="5E18FBAC"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173</w:t>
            </w:r>
          </w:p>
        </w:tc>
        <w:tc>
          <w:tcPr>
            <w:tcW w:w="980" w:type="dxa"/>
            <w:tcBorders>
              <w:top w:val="nil"/>
              <w:left w:val="nil"/>
              <w:bottom w:val="single" w:sz="4" w:space="0" w:color="auto"/>
              <w:right w:val="single" w:sz="4" w:space="0" w:color="auto"/>
            </w:tcBorders>
            <w:shd w:val="clear" w:color="000000" w:fill="FFFFFF"/>
            <w:noWrap/>
            <w:vAlign w:val="bottom"/>
            <w:hideMark/>
          </w:tcPr>
          <w:p w14:paraId="0CD26A1A" w14:textId="0823D854"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215</w:t>
            </w:r>
          </w:p>
        </w:tc>
        <w:tc>
          <w:tcPr>
            <w:tcW w:w="940" w:type="dxa"/>
            <w:tcBorders>
              <w:top w:val="nil"/>
              <w:left w:val="nil"/>
              <w:bottom w:val="single" w:sz="4" w:space="0" w:color="auto"/>
              <w:right w:val="single" w:sz="4" w:space="0" w:color="auto"/>
            </w:tcBorders>
            <w:shd w:val="clear" w:color="000000" w:fill="FFFFFF"/>
            <w:noWrap/>
            <w:vAlign w:val="bottom"/>
            <w:hideMark/>
          </w:tcPr>
          <w:p w14:paraId="2B5892D3" w14:textId="636A4180"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275</w:t>
            </w:r>
          </w:p>
        </w:tc>
      </w:tr>
    </w:tbl>
    <w:p w14:paraId="52CA2772" w14:textId="77E168F4" w:rsidR="009531BD" w:rsidRPr="000B521B" w:rsidRDefault="009531BD" w:rsidP="00260328">
      <w:pPr>
        <w:spacing w:line="360" w:lineRule="auto"/>
        <w:jc w:val="both"/>
        <w:rPr>
          <w:rFonts w:ascii="Arial" w:hAnsi="Arial" w:cs="Arial"/>
          <w:color w:val="000000" w:themeColor="text1"/>
          <w:sz w:val="24"/>
          <w:szCs w:val="24"/>
        </w:rPr>
      </w:pPr>
      <w:r w:rsidRPr="000B521B">
        <w:rPr>
          <w:rFonts w:ascii="Arial" w:hAnsi="Arial" w:cs="Arial"/>
          <w:bCs/>
          <w:noProof/>
          <w:color w:val="000000" w:themeColor="text1"/>
        </w:rPr>
        <mc:AlternateContent>
          <mc:Choice Requires="wps">
            <w:drawing>
              <wp:anchor distT="0" distB="0" distL="114300" distR="114300" simplePos="0" relativeHeight="252485632" behindDoc="0" locked="0" layoutInCell="1" allowOverlap="1" wp14:anchorId="50EF9E60" wp14:editId="0A2702EA">
                <wp:simplePos x="0" y="0"/>
                <wp:positionH relativeFrom="margin">
                  <wp:posOffset>2117090</wp:posOffset>
                </wp:positionH>
                <wp:positionV relativeFrom="paragraph">
                  <wp:posOffset>134620</wp:posOffset>
                </wp:positionV>
                <wp:extent cx="4400550" cy="307340"/>
                <wp:effectExtent l="0" t="0" r="0" b="0"/>
                <wp:wrapNone/>
                <wp:docPr id="1271" name="TextBox 22"/>
                <wp:cNvGraphicFramePr/>
                <a:graphic xmlns:a="http://schemas.openxmlformats.org/drawingml/2006/main">
                  <a:graphicData uri="http://schemas.microsoft.com/office/word/2010/wordprocessingShape">
                    <wps:wsp>
                      <wps:cNvSpPr txBox="1"/>
                      <wps:spPr>
                        <a:xfrm>
                          <a:off x="0" y="0"/>
                          <a:ext cx="4400550" cy="307340"/>
                        </a:xfrm>
                        <a:prstGeom prst="rect">
                          <a:avLst/>
                        </a:prstGeom>
                        <a:noFill/>
                      </wps:spPr>
                      <wps:txbx>
                        <w:txbxContent>
                          <w:p w14:paraId="2FCB22F2"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1F087668"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0EF9E60" id="_x0000_s1113" type="#_x0000_t202" style="position:absolute;left:0;text-align:left;margin-left:166.7pt;margin-top:10.6pt;width:346.5pt;height:24.2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" filled="f" stroked="f">
                <v:textbox style="mso-fit-shape-to-text:t">
                  <w:txbxContent>
                    <w:p w14:paraId="2FCB22F2"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1F087668"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40A04E04" w14:textId="77777777" w:rsidR="009531BD" w:rsidRPr="000B521B" w:rsidRDefault="009531BD" w:rsidP="00260328">
      <w:pPr>
        <w:spacing w:line="360" w:lineRule="auto"/>
        <w:jc w:val="both"/>
        <w:rPr>
          <w:rFonts w:ascii="Arial" w:hAnsi="Arial" w:cs="Arial"/>
          <w:color w:val="000000" w:themeColor="text1"/>
          <w:sz w:val="24"/>
          <w:szCs w:val="24"/>
        </w:rPr>
      </w:pPr>
    </w:p>
    <w:p w14:paraId="0F2E1A11" w14:textId="32D6DCCD" w:rsidR="00E544BF" w:rsidRPr="000B521B" w:rsidRDefault="00E544BF" w:rsidP="00260328">
      <w:pPr>
        <w:spacing w:line="360" w:lineRule="auto"/>
        <w:jc w:val="both"/>
        <w:rPr>
          <w:rFonts w:ascii="Arial" w:hAnsi="Arial" w:cs="Arial"/>
          <w:color w:val="000000" w:themeColor="text1"/>
          <w:sz w:val="24"/>
          <w:szCs w:val="24"/>
        </w:rPr>
        <w:sectPr w:rsidR="00E544BF"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96DE6EB" w14:textId="77777777" w:rsidR="00E544BF" w:rsidRPr="000B521B" w:rsidRDefault="00E544BF" w:rsidP="00260328">
      <w:pPr>
        <w:spacing w:line="360" w:lineRule="auto"/>
        <w:jc w:val="both"/>
        <w:rPr>
          <w:rFonts w:ascii="Arial" w:hAnsi="Arial" w:cs="Arial"/>
          <w:color w:val="000000" w:themeColor="text1"/>
          <w:sz w:val="24"/>
          <w:szCs w:val="24"/>
        </w:rPr>
      </w:pPr>
    </w:p>
    <w:p w14:paraId="0AE7A083" w14:textId="77777777" w:rsidR="009531BD" w:rsidRPr="000B521B" w:rsidRDefault="009531BD" w:rsidP="00260328">
      <w:pPr>
        <w:spacing w:line="360" w:lineRule="auto"/>
        <w:jc w:val="both"/>
        <w:rPr>
          <w:rFonts w:ascii="Arial" w:hAnsi="Arial" w:cs="Arial"/>
          <w:color w:val="000000" w:themeColor="text1"/>
          <w:sz w:val="24"/>
          <w:szCs w:val="24"/>
        </w:rPr>
      </w:pPr>
    </w:p>
    <w:p w14:paraId="36BBB891" w14:textId="77777777" w:rsidR="009531BD" w:rsidRPr="000B521B" w:rsidRDefault="009531BD" w:rsidP="00260328">
      <w:pPr>
        <w:spacing w:line="360" w:lineRule="auto"/>
        <w:jc w:val="both"/>
        <w:rPr>
          <w:rFonts w:ascii="Arial" w:hAnsi="Arial" w:cs="Arial"/>
          <w:color w:val="000000" w:themeColor="text1"/>
          <w:sz w:val="24"/>
          <w:szCs w:val="24"/>
        </w:rPr>
      </w:pPr>
    </w:p>
    <w:p w14:paraId="0E513B20" w14:textId="73058B3E" w:rsidR="009531BD" w:rsidRPr="000B521B" w:rsidRDefault="009531BD" w:rsidP="00260328">
      <w:pPr>
        <w:spacing w:line="360" w:lineRule="auto"/>
        <w:jc w:val="both"/>
        <w:rPr>
          <w:rFonts w:ascii="Arial" w:hAnsi="Arial" w:cs="Arial"/>
          <w:color w:val="000000" w:themeColor="text1"/>
          <w:sz w:val="24"/>
          <w:szCs w:val="24"/>
        </w:rPr>
        <w:sectPr w:rsidR="009531BD"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ECD3507" w14:textId="77777777" w:rsidR="00363B4C" w:rsidRDefault="00363B4C" w:rsidP="00555BDB">
      <w:pPr>
        <w:spacing w:line="360" w:lineRule="auto"/>
        <w:textAlignment w:val="baseline"/>
        <w:rPr>
          <w:rFonts w:ascii="Arial" w:hAnsi="Arial" w:cs="Arial"/>
          <w:b/>
          <w:bCs/>
          <w:sz w:val="24"/>
          <w:szCs w:val="24"/>
        </w:rPr>
      </w:pPr>
    </w:p>
    <w:p w14:paraId="754B4957" w14:textId="43AE3FAA" w:rsidR="00555BDB" w:rsidRPr="000B521B" w:rsidRDefault="00555BDB" w:rsidP="00555BDB">
      <w:pPr>
        <w:spacing w:line="360" w:lineRule="auto"/>
        <w:textAlignment w:val="baseline"/>
        <w:rPr>
          <w:rFonts w:ascii="Arial" w:hAnsi="Arial" w:cs="Arial"/>
          <w:b/>
          <w:bCs/>
          <w:sz w:val="24"/>
          <w:szCs w:val="24"/>
        </w:rPr>
      </w:pPr>
      <w:r w:rsidRPr="000B521B">
        <w:rPr>
          <w:rFonts w:ascii="Arial" w:hAnsi="Arial" w:cs="Arial"/>
          <w:b/>
          <w:bCs/>
          <w:sz w:val="24"/>
          <w:szCs w:val="24"/>
        </w:rPr>
        <w:t>3.2.4.5. Demand By Sales Channel</w:t>
      </w:r>
    </w:p>
    <w:p w14:paraId="26BA887D" w14:textId="66E78A82" w:rsidR="00447C32" w:rsidRPr="000B521B" w:rsidRDefault="00555BDB" w:rsidP="00D9344F">
      <w:pPr>
        <w:spacing w:line="360" w:lineRule="auto"/>
        <w:textAlignment w:val="baseline"/>
        <w:rPr>
          <w:rFonts w:ascii="Arial" w:hAnsi="Arial" w:cs="Arial"/>
          <w:b/>
          <w:bCs/>
          <w:sz w:val="24"/>
          <w:szCs w:val="24"/>
        </w:rPr>
      </w:pPr>
      <w:r w:rsidRPr="000B521B">
        <w:rPr>
          <w:rFonts w:ascii="Arial" w:hAnsi="Arial" w:cs="Arial"/>
          <w:b/>
          <w:bCs/>
          <w:sz w:val="24"/>
          <w:szCs w:val="24"/>
        </w:rPr>
        <w:t>North America Vinyl Ester Resin Demand, By Sales Channel, By Volume</w:t>
      </w:r>
      <w:r w:rsidR="007C5B32" w:rsidRPr="000B521B">
        <w:rPr>
          <w:rFonts w:ascii="Arial" w:hAnsi="Arial" w:cs="Arial"/>
          <w:b/>
          <w:bCs/>
          <w:sz w:val="24"/>
          <w:szCs w:val="24"/>
        </w:rPr>
        <w:t xml:space="preserve"> (000’ Tonnes)</w:t>
      </w:r>
      <w:r w:rsidRPr="000B521B">
        <w:rPr>
          <w:rFonts w:ascii="Arial" w:hAnsi="Arial" w:cs="Arial"/>
          <w:b/>
          <w:bCs/>
          <w:sz w:val="24"/>
          <w:szCs w:val="24"/>
        </w:rPr>
        <w:t>, 2015–2020</w:t>
      </w:r>
    </w:p>
    <w:p w14:paraId="00FBD12E" w14:textId="385910A0" w:rsidR="002A5D60" w:rsidRPr="000B521B" w:rsidRDefault="00C77616">
      <w:pPr>
        <w:rPr>
          <w:rFonts w:ascii="Arial" w:hAnsi="Arial" w:cs="Arial"/>
          <w:color w:val="000000" w:themeColor="text1"/>
        </w:rPr>
      </w:pPr>
      <w:r w:rsidRPr="000B521B">
        <w:rPr>
          <w:rFonts w:ascii="Arial" w:hAnsi="Arial" w:cs="Arial"/>
          <w:noProof/>
          <w:color w:val="000000" w:themeColor="text1"/>
        </w:rPr>
        <mc:AlternateContent>
          <mc:Choice Requires="wps">
            <w:drawing>
              <wp:anchor distT="0" distB="0" distL="114300" distR="114300" simplePos="0" relativeHeight="252116992" behindDoc="0" locked="0" layoutInCell="1" allowOverlap="1" wp14:anchorId="71E79125" wp14:editId="3584BA5A">
                <wp:simplePos x="0" y="0"/>
                <wp:positionH relativeFrom="margin">
                  <wp:posOffset>3676650</wp:posOffset>
                </wp:positionH>
                <wp:positionV relativeFrom="paragraph">
                  <wp:posOffset>2314575</wp:posOffset>
                </wp:positionV>
                <wp:extent cx="2588458" cy="200055"/>
                <wp:effectExtent l="0" t="0" r="0" b="0"/>
                <wp:wrapNone/>
                <wp:docPr id="173"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767CA0DD" w14:textId="77777777" w:rsidR="00447C32" w:rsidRPr="00687E98" w:rsidRDefault="00447C32" w:rsidP="00447C32">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71E79125" id="_x0000_s1114" type="#_x0000_t202" style="position:absolute;margin-left:289.5pt;margin-top:182.25pt;width:203.8pt;height:15.75pt;z-index:252116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" filled="f" stroked="f">
                <v:textbox style="mso-fit-shape-to-text:t">
                  <w:txbxContent>
                    <w:p w14:paraId="767CA0DD" w14:textId="77777777" w:rsidR="00447C32" w:rsidRPr="00687E98" w:rsidRDefault="00447C32" w:rsidP="00447C32">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C556F0" w:rsidRPr="000B521B">
        <w:rPr>
          <w:rFonts w:ascii="Arial" w:hAnsi="Arial" w:cs="Arial"/>
          <w:noProof/>
          <w:color w:val="000000" w:themeColor="text1"/>
        </w:rPr>
        <w:drawing>
          <wp:inline distT="0" distB="0" distL="0" distR="0" wp14:anchorId="32161D2E" wp14:editId="68364E2A">
            <wp:extent cx="6410325" cy="2600000"/>
            <wp:effectExtent l="0" t="0" r="0" b="0"/>
            <wp:docPr id="43" name="Chart 43">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tbl>
      <w:tblPr>
        <w:tblW w:w="10430" w:type="dxa"/>
        <w:tblInd w:w="-185" w:type="dxa"/>
        <w:tblLook w:val="04A0" w:firstRow="1" w:lastRow="0" w:firstColumn="1" w:lastColumn="0" w:noHBand="0" w:noVBand="1"/>
      </w:tblPr>
      <w:tblGrid>
        <w:gridCol w:w="2456"/>
        <w:gridCol w:w="1075"/>
        <w:gridCol w:w="1075"/>
        <w:gridCol w:w="1075"/>
        <w:gridCol w:w="1077"/>
        <w:gridCol w:w="1228"/>
        <w:gridCol w:w="1222"/>
        <w:gridCol w:w="1222"/>
      </w:tblGrid>
      <w:tr w:rsidR="00E2530D" w:rsidRPr="000B521B" w14:paraId="4608362A" w14:textId="77777777" w:rsidTr="009531BD">
        <w:trPr>
          <w:trHeight w:val="579"/>
        </w:trPr>
        <w:tc>
          <w:tcPr>
            <w:tcW w:w="245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340F52AF" w14:textId="4EAC1947" w:rsidR="00E2530D" w:rsidRPr="000B521B" w:rsidRDefault="00E2530D" w:rsidP="00BF252C">
            <w:pPr>
              <w:spacing w:after="0" w:line="24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 xml:space="preserve">Demand by </w:t>
            </w:r>
            <w:r w:rsidR="007C5B32" w:rsidRPr="000B521B">
              <w:rPr>
                <w:rFonts w:ascii="Arial" w:eastAsia="Times New Roman" w:hAnsi="Arial" w:cs="Arial"/>
                <w:b/>
                <w:bCs/>
                <w:color w:val="FFFFFF" w:themeColor="background1"/>
                <w:sz w:val="20"/>
                <w:szCs w:val="20"/>
                <w:lang w:val="en-US"/>
              </w:rPr>
              <w:t xml:space="preserve">Sales Channel (000’ </w:t>
            </w:r>
            <w:proofErr w:type="spellStart"/>
            <w:r w:rsidR="007C5B32" w:rsidRPr="000B521B">
              <w:rPr>
                <w:rFonts w:ascii="Arial" w:eastAsia="Times New Roman" w:hAnsi="Arial" w:cs="Arial"/>
                <w:b/>
                <w:bCs/>
                <w:color w:val="FFFFFF" w:themeColor="background1"/>
                <w:sz w:val="20"/>
                <w:szCs w:val="20"/>
                <w:lang w:val="en-US"/>
              </w:rPr>
              <w:t>Tonnes</w:t>
            </w:r>
            <w:proofErr w:type="spellEnd"/>
            <w:r w:rsidR="007C5B32" w:rsidRPr="000B521B">
              <w:rPr>
                <w:rFonts w:ascii="Arial" w:eastAsia="Times New Roman" w:hAnsi="Arial" w:cs="Arial"/>
                <w:b/>
                <w:bCs/>
                <w:color w:val="FFFFFF" w:themeColor="background1"/>
                <w:sz w:val="20"/>
                <w:szCs w:val="20"/>
                <w:lang w:val="en-US"/>
              </w:rPr>
              <w:t>)</w:t>
            </w:r>
          </w:p>
        </w:tc>
        <w:tc>
          <w:tcPr>
            <w:tcW w:w="1075" w:type="dxa"/>
            <w:tcBorders>
              <w:top w:val="single" w:sz="4" w:space="0" w:color="auto"/>
              <w:left w:val="nil"/>
              <w:bottom w:val="single" w:sz="4" w:space="0" w:color="auto"/>
              <w:right w:val="single" w:sz="4" w:space="0" w:color="auto"/>
            </w:tcBorders>
            <w:shd w:val="clear" w:color="auto" w:fill="C00000"/>
            <w:noWrap/>
            <w:vAlign w:val="center"/>
            <w:hideMark/>
          </w:tcPr>
          <w:p w14:paraId="4AE3D8C4" w14:textId="77777777" w:rsidR="00E2530D" w:rsidRPr="000B521B"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2015</w:t>
            </w:r>
          </w:p>
        </w:tc>
        <w:tc>
          <w:tcPr>
            <w:tcW w:w="1075" w:type="dxa"/>
            <w:tcBorders>
              <w:top w:val="single" w:sz="4" w:space="0" w:color="auto"/>
              <w:left w:val="nil"/>
              <w:bottom w:val="single" w:sz="4" w:space="0" w:color="auto"/>
              <w:right w:val="single" w:sz="4" w:space="0" w:color="auto"/>
            </w:tcBorders>
            <w:shd w:val="clear" w:color="auto" w:fill="C00000"/>
            <w:noWrap/>
            <w:vAlign w:val="center"/>
            <w:hideMark/>
          </w:tcPr>
          <w:p w14:paraId="21FFC533" w14:textId="77777777" w:rsidR="00E2530D" w:rsidRPr="000B521B"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2016</w:t>
            </w:r>
          </w:p>
        </w:tc>
        <w:tc>
          <w:tcPr>
            <w:tcW w:w="1075" w:type="dxa"/>
            <w:tcBorders>
              <w:top w:val="single" w:sz="4" w:space="0" w:color="auto"/>
              <w:left w:val="nil"/>
              <w:bottom w:val="single" w:sz="4" w:space="0" w:color="auto"/>
              <w:right w:val="single" w:sz="4" w:space="0" w:color="auto"/>
            </w:tcBorders>
            <w:shd w:val="clear" w:color="auto" w:fill="C00000"/>
            <w:noWrap/>
            <w:vAlign w:val="bottom"/>
            <w:hideMark/>
          </w:tcPr>
          <w:p w14:paraId="6C3D01E0" w14:textId="77777777" w:rsidR="00E2530D" w:rsidRPr="000B521B"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2017</w:t>
            </w:r>
          </w:p>
        </w:tc>
        <w:tc>
          <w:tcPr>
            <w:tcW w:w="1077" w:type="dxa"/>
            <w:tcBorders>
              <w:top w:val="single" w:sz="4" w:space="0" w:color="auto"/>
              <w:left w:val="nil"/>
              <w:bottom w:val="single" w:sz="4" w:space="0" w:color="auto"/>
              <w:right w:val="single" w:sz="4" w:space="0" w:color="auto"/>
            </w:tcBorders>
            <w:shd w:val="clear" w:color="auto" w:fill="C00000"/>
            <w:noWrap/>
            <w:vAlign w:val="bottom"/>
            <w:hideMark/>
          </w:tcPr>
          <w:p w14:paraId="7B7DF218" w14:textId="77777777" w:rsidR="00E2530D" w:rsidRPr="000B521B"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2018</w:t>
            </w:r>
          </w:p>
        </w:tc>
        <w:tc>
          <w:tcPr>
            <w:tcW w:w="1228" w:type="dxa"/>
            <w:tcBorders>
              <w:top w:val="single" w:sz="4" w:space="0" w:color="auto"/>
              <w:left w:val="nil"/>
              <w:bottom w:val="single" w:sz="4" w:space="0" w:color="auto"/>
              <w:right w:val="single" w:sz="4" w:space="0" w:color="auto"/>
            </w:tcBorders>
            <w:shd w:val="clear" w:color="auto" w:fill="C00000"/>
            <w:noWrap/>
            <w:vAlign w:val="bottom"/>
            <w:hideMark/>
          </w:tcPr>
          <w:p w14:paraId="29BD8F83" w14:textId="77777777" w:rsidR="00E2530D" w:rsidRPr="000B521B"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2019</w:t>
            </w:r>
          </w:p>
        </w:tc>
        <w:tc>
          <w:tcPr>
            <w:tcW w:w="1222" w:type="dxa"/>
            <w:tcBorders>
              <w:top w:val="single" w:sz="4" w:space="0" w:color="auto"/>
              <w:left w:val="nil"/>
              <w:bottom w:val="single" w:sz="4" w:space="0" w:color="auto"/>
              <w:right w:val="single" w:sz="4" w:space="0" w:color="auto"/>
            </w:tcBorders>
            <w:shd w:val="clear" w:color="auto" w:fill="C00000"/>
            <w:noWrap/>
            <w:vAlign w:val="bottom"/>
            <w:hideMark/>
          </w:tcPr>
          <w:p w14:paraId="683753C1" w14:textId="77777777" w:rsidR="00E2530D" w:rsidRPr="000B521B"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2020</w:t>
            </w:r>
          </w:p>
        </w:tc>
        <w:tc>
          <w:tcPr>
            <w:tcW w:w="1222" w:type="dxa"/>
            <w:tcBorders>
              <w:top w:val="single" w:sz="4" w:space="0" w:color="auto"/>
              <w:left w:val="nil"/>
              <w:bottom w:val="single" w:sz="4" w:space="0" w:color="auto"/>
              <w:right w:val="single" w:sz="4" w:space="0" w:color="auto"/>
            </w:tcBorders>
            <w:shd w:val="clear" w:color="auto" w:fill="C00000"/>
            <w:noWrap/>
            <w:vAlign w:val="bottom"/>
            <w:hideMark/>
          </w:tcPr>
          <w:p w14:paraId="2D94F1AD" w14:textId="77777777" w:rsidR="00E2530D" w:rsidRPr="000B521B"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2021E</w:t>
            </w:r>
          </w:p>
        </w:tc>
      </w:tr>
      <w:tr w:rsidR="00E2530D" w:rsidRPr="000B521B" w14:paraId="1C6D6832" w14:textId="77777777" w:rsidTr="009531BD">
        <w:trPr>
          <w:trHeight w:val="682"/>
        </w:trPr>
        <w:tc>
          <w:tcPr>
            <w:tcW w:w="2456" w:type="dxa"/>
            <w:tcBorders>
              <w:top w:val="nil"/>
              <w:left w:val="single" w:sz="4" w:space="0" w:color="auto"/>
              <w:bottom w:val="single" w:sz="4" w:space="0" w:color="auto"/>
              <w:right w:val="single" w:sz="4" w:space="0" w:color="auto"/>
            </w:tcBorders>
            <w:shd w:val="clear" w:color="000000" w:fill="FFFFFF"/>
            <w:noWrap/>
            <w:vAlign w:val="bottom"/>
            <w:hideMark/>
          </w:tcPr>
          <w:p w14:paraId="4412CB90" w14:textId="77777777" w:rsidR="00E2530D" w:rsidRPr="000B521B" w:rsidRDefault="00E2530D"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 xml:space="preserve">Direct </w:t>
            </w:r>
          </w:p>
        </w:tc>
        <w:tc>
          <w:tcPr>
            <w:tcW w:w="1075" w:type="dxa"/>
            <w:tcBorders>
              <w:top w:val="nil"/>
              <w:left w:val="nil"/>
              <w:bottom w:val="single" w:sz="4" w:space="0" w:color="auto"/>
              <w:right w:val="single" w:sz="4" w:space="0" w:color="auto"/>
            </w:tcBorders>
            <w:shd w:val="clear" w:color="000000" w:fill="FFFFFF"/>
            <w:noWrap/>
            <w:vAlign w:val="bottom"/>
            <w:hideMark/>
          </w:tcPr>
          <w:p w14:paraId="20183924" w14:textId="5BA87E0C"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122</w:t>
            </w:r>
          </w:p>
        </w:tc>
        <w:tc>
          <w:tcPr>
            <w:tcW w:w="1075" w:type="dxa"/>
            <w:tcBorders>
              <w:top w:val="nil"/>
              <w:left w:val="nil"/>
              <w:bottom w:val="single" w:sz="4" w:space="0" w:color="auto"/>
              <w:right w:val="single" w:sz="4" w:space="0" w:color="auto"/>
            </w:tcBorders>
            <w:shd w:val="clear" w:color="000000" w:fill="FFFFFF"/>
            <w:noWrap/>
            <w:vAlign w:val="bottom"/>
            <w:hideMark/>
          </w:tcPr>
          <w:p w14:paraId="5C54EE25" w14:textId="79BD994F"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125</w:t>
            </w:r>
          </w:p>
        </w:tc>
        <w:tc>
          <w:tcPr>
            <w:tcW w:w="1075" w:type="dxa"/>
            <w:tcBorders>
              <w:top w:val="nil"/>
              <w:left w:val="nil"/>
              <w:bottom w:val="single" w:sz="4" w:space="0" w:color="auto"/>
              <w:right w:val="single" w:sz="4" w:space="0" w:color="auto"/>
            </w:tcBorders>
            <w:shd w:val="clear" w:color="000000" w:fill="FFFFFF"/>
            <w:noWrap/>
            <w:vAlign w:val="bottom"/>
            <w:hideMark/>
          </w:tcPr>
          <w:p w14:paraId="4140FA00" w14:textId="5932F598"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129</w:t>
            </w:r>
          </w:p>
        </w:tc>
        <w:tc>
          <w:tcPr>
            <w:tcW w:w="1077" w:type="dxa"/>
            <w:tcBorders>
              <w:top w:val="nil"/>
              <w:left w:val="nil"/>
              <w:bottom w:val="single" w:sz="4" w:space="0" w:color="auto"/>
              <w:right w:val="single" w:sz="4" w:space="0" w:color="auto"/>
            </w:tcBorders>
            <w:shd w:val="clear" w:color="000000" w:fill="FFFFFF"/>
            <w:noWrap/>
            <w:vAlign w:val="bottom"/>
            <w:hideMark/>
          </w:tcPr>
          <w:p w14:paraId="74C3B5CD" w14:textId="340EE805"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135</w:t>
            </w:r>
          </w:p>
        </w:tc>
        <w:tc>
          <w:tcPr>
            <w:tcW w:w="1228" w:type="dxa"/>
            <w:tcBorders>
              <w:top w:val="nil"/>
              <w:left w:val="nil"/>
              <w:bottom w:val="single" w:sz="4" w:space="0" w:color="auto"/>
              <w:right w:val="single" w:sz="4" w:space="0" w:color="auto"/>
            </w:tcBorders>
            <w:shd w:val="clear" w:color="000000" w:fill="FFFFFF"/>
            <w:noWrap/>
            <w:vAlign w:val="bottom"/>
            <w:hideMark/>
          </w:tcPr>
          <w:p w14:paraId="13227794" w14:textId="6964A2C2"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140</w:t>
            </w:r>
          </w:p>
        </w:tc>
        <w:tc>
          <w:tcPr>
            <w:tcW w:w="1222" w:type="dxa"/>
            <w:tcBorders>
              <w:top w:val="nil"/>
              <w:left w:val="nil"/>
              <w:bottom w:val="single" w:sz="4" w:space="0" w:color="auto"/>
              <w:right w:val="single" w:sz="4" w:space="0" w:color="auto"/>
            </w:tcBorders>
            <w:shd w:val="clear" w:color="000000" w:fill="FFFFFF"/>
            <w:noWrap/>
            <w:vAlign w:val="bottom"/>
            <w:hideMark/>
          </w:tcPr>
          <w:p w14:paraId="2C523738" w14:textId="1E7146A6"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130</w:t>
            </w:r>
          </w:p>
        </w:tc>
        <w:tc>
          <w:tcPr>
            <w:tcW w:w="1222" w:type="dxa"/>
            <w:tcBorders>
              <w:top w:val="nil"/>
              <w:left w:val="nil"/>
              <w:bottom w:val="single" w:sz="4" w:space="0" w:color="auto"/>
              <w:right w:val="single" w:sz="4" w:space="0" w:color="auto"/>
            </w:tcBorders>
            <w:shd w:val="clear" w:color="000000" w:fill="FFFFFF"/>
            <w:noWrap/>
            <w:vAlign w:val="bottom"/>
            <w:hideMark/>
          </w:tcPr>
          <w:p w14:paraId="691D19A3" w14:textId="57995EBB"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122</w:t>
            </w:r>
          </w:p>
        </w:tc>
      </w:tr>
      <w:tr w:rsidR="00E2530D" w:rsidRPr="000B521B" w14:paraId="52FED3E5" w14:textId="77777777" w:rsidTr="009531BD">
        <w:trPr>
          <w:trHeight w:val="682"/>
        </w:trPr>
        <w:tc>
          <w:tcPr>
            <w:tcW w:w="2456" w:type="dxa"/>
            <w:tcBorders>
              <w:top w:val="nil"/>
              <w:left w:val="single" w:sz="4" w:space="0" w:color="auto"/>
              <w:bottom w:val="single" w:sz="4" w:space="0" w:color="auto"/>
              <w:right w:val="single" w:sz="4" w:space="0" w:color="auto"/>
            </w:tcBorders>
            <w:shd w:val="clear" w:color="000000" w:fill="FFFFFF"/>
            <w:noWrap/>
            <w:vAlign w:val="bottom"/>
            <w:hideMark/>
          </w:tcPr>
          <w:p w14:paraId="2C4301CF" w14:textId="77777777" w:rsidR="00E2530D" w:rsidRPr="000B521B" w:rsidRDefault="00E2530D"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 xml:space="preserve">Indirect </w:t>
            </w:r>
          </w:p>
        </w:tc>
        <w:tc>
          <w:tcPr>
            <w:tcW w:w="1075" w:type="dxa"/>
            <w:tcBorders>
              <w:top w:val="nil"/>
              <w:left w:val="nil"/>
              <w:bottom w:val="single" w:sz="4" w:space="0" w:color="auto"/>
              <w:right w:val="single" w:sz="4" w:space="0" w:color="auto"/>
            </w:tcBorders>
            <w:shd w:val="clear" w:color="000000" w:fill="FFFFFF"/>
            <w:noWrap/>
            <w:vAlign w:val="bottom"/>
            <w:hideMark/>
          </w:tcPr>
          <w:p w14:paraId="21A92C28" w14:textId="4F4C4FCA"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31</w:t>
            </w:r>
          </w:p>
        </w:tc>
        <w:tc>
          <w:tcPr>
            <w:tcW w:w="1075" w:type="dxa"/>
            <w:tcBorders>
              <w:top w:val="nil"/>
              <w:left w:val="nil"/>
              <w:bottom w:val="single" w:sz="4" w:space="0" w:color="auto"/>
              <w:right w:val="single" w:sz="4" w:space="0" w:color="auto"/>
            </w:tcBorders>
            <w:shd w:val="clear" w:color="000000" w:fill="FFFFFF"/>
            <w:noWrap/>
            <w:vAlign w:val="bottom"/>
            <w:hideMark/>
          </w:tcPr>
          <w:p w14:paraId="720FB8B8" w14:textId="6D1A8968"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32</w:t>
            </w:r>
          </w:p>
        </w:tc>
        <w:tc>
          <w:tcPr>
            <w:tcW w:w="1075" w:type="dxa"/>
            <w:tcBorders>
              <w:top w:val="nil"/>
              <w:left w:val="nil"/>
              <w:bottom w:val="single" w:sz="4" w:space="0" w:color="auto"/>
              <w:right w:val="single" w:sz="4" w:space="0" w:color="auto"/>
            </w:tcBorders>
            <w:shd w:val="clear" w:color="000000" w:fill="FFFFFF"/>
            <w:noWrap/>
            <w:vAlign w:val="bottom"/>
            <w:hideMark/>
          </w:tcPr>
          <w:p w14:paraId="602E61E7" w14:textId="2A400C36"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33</w:t>
            </w:r>
          </w:p>
        </w:tc>
        <w:tc>
          <w:tcPr>
            <w:tcW w:w="1077" w:type="dxa"/>
            <w:tcBorders>
              <w:top w:val="nil"/>
              <w:left w:val="nil"/>
              <w:bottom w:val="single" w:sz="4" w:space="0" w:color="auto"/>
              <w:right w:val="single" w:sz="4" w:space="0" w:color="auto"/>
            </w:tcBorders>
            <w:shd w:val="clear" w:color="000000" w:fill="FFFFFF"/>
            <w:noWrap/>
            <w:vAlign w:val="bottom"/>
            <w:hideMark/>
          </w:tcPr>
          <w:p w14:paraId="6E6ECCE2" w14:textId="725864B4"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35</w:t>
            </w:r>
          </w:p>
        </w:tc>
        <w:tc>
          <w:tcPr>
            <w:tcW w:w="1228" w:type="dxa"/>
            <w:tcBorders>
              <w:top w:val="nil"/>
              <w:left w:val="nil"/>
              <w:bottom w:val="single" w:sz="4" w:space="0" w:color="auto"/>
              <w:right w:val="single" w:sz="4" w:space="0" w:color="auto"/>
            </w:tcBorders>
            <w:shd w:val="clear" w:color="000000" w:fill="FFFFFF"/>
            <w:noWrap/>
            <w:vAlign w:val="bottom"/>
            <w:hideMark/>
          </w:tcPr>
          <w:p w14:paraId="2BB6DE82" w14:textId="0D9D092D"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35</w:t>
            </w:r>
          </w:p>
        </w:tc>
        <w:tc>
          <w:tcPr>
            <w:tcW w:w="1222" w:type="dxa"/>
            <w:tcBorders>
              <w:top w:val="nil"/>
              <w:left w:val="nil"/>
              <w:bottom w:val="single" w:sz="4" w:space="0" w:color="auto"/>
              <w:right w:val="single" w:sz="4" w:space="0" w:color="auto"/>
            </w:tcBorders>
            <w:shd w:val="clear" w:color="000000" w:fill="FFFFFF"/>
            <w:noWrap/>
            <w:vAlign w:val="bottom"/>
            <w:hideMark/>
          </w:tcPr>
          <w:p w14:paraId="2182E3FD" w14:textId="2A2D3740"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33</w:t>
            </w:r>
          </w:p>
        </w:tc>
        <w:tc>
          <w:tcPr>
            <w:tcW w:w="1222" w:type="dxa"/>
            <w:tcBorders>
              <w:top w:val="nil"/>
              <w:left w:val="nil"/>
              <w:bottom w:val="single" w:sz="4" w:space="0" w:color="auto"/>
              <w:right w:val="single" w:sz="4" w:space="0" w:color="auto"/>
            </w:tcBorders>
            <w:shd w:val="clear" w:color="000000" w:fill="FFFFFF"/>
            <w:noWrap/>
            <w:vAlign w:val="bottom"/>
            <w:hideMark/>
          </w:tcPr>
          <w:p w14:paraId="357134AE" w14:textId="2D4A75F9"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31</w:t>
            </w:r>
          </w:p>
        </w:tc>
      </w:tr>
      <w:tr w:rsidR="00E2530D" w:rsidRPr="000B521B" w14:paraId="043A519D" w14:textId="77777777" w:rsidTr="009531BD">
        <w:trPr>
          <w:trHeight w:val="682"/>
        </w:trPr>
        <w:tc>
          <w:tcPr>
            <w:tcW w:w="2456" w:type="dxa"/>
            <w:tcBorders>
              <w:top w:val="nil"/>
              <w:left w:val="single" w:sz="4" w:space="0" w:color="auto"/>
              <w:bottom w:val="single" w:sz="4" w:space="0" w:color="auto"/>
              <w:right w:val="single" w:sz="4" w:space="0" w:color="auto"/>
            </w:tcBorders>
            <w:shd w:val="clear" w:color="000000" w:fill="FFFFFF"/>
            <w:noWrap/>
            <w:vAlign w:val="bottom"/>
            <w:hideMark/>
          </w:tcPr>
          <w:p w14:paraId="1513EC7C" w14:textId="77777777" w:rsidR="00E2530D" w:rsidRPr="000B521B" w:rsidRDefault="00E2530D"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Total</w:t>
            </w:r>
          </w:p>
        </w:tc>
        <w:tc>
          <w:tcPr>
            <w:tcW w:w="1075" w:type="dxa"/>
            <w:tcBorders>
              <w:top w:val="nil"/>
              <w:left w:val="nil"/>
              <w:bottom w:val="single" w:sz="4" w:space="0" w:color="auto"/>
              <w:right w:val="single" w:sz="4" w:space="0" w:color="auto"/>
            </w:tcBorders>
            <w:shd w:val="clear" w:color="000000" w:fill="FFFFFF"/>
            <w:noWrap/>
            <w:vAlign w:val="bottom"/>
            <w:hideMark/>
          </w:tcPr>
          <w:p w14:paraId="386400ED" w14:textId="4BA607BB"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153</w:t>
            </w:r>
          </w:p>
        </w:tc>
        <w:tc>
          <w:tcPr>
            <w:tcW w:w="1075" w:type="dxa"/>
            <w:tcBorders>
              <w:top w:val="nil"/>
              <w:left w:val="nil"/>
              <w:bottom w:val="single" w:sz="4" w:space="0" w:color="auto"/>
              <w:right w:val="single" w:sz="4" w:space="0" w:color="auto"/>
            </w:tcBorders>
            <w:shd w:val="clear" w:color="000000" w:fill="FFFFFF"/>
            <w:noWrap/>
            <w:vAlign w:val="bottom"/>
            <w:hideMark/>
          </w:tcPr>
          <w:p w14:paraId="6F84608E" w14:textId="3B7321CD"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157</w:t>
            </w:r>
          </w:p>
        </w:tc>
        <w:tc>
          <w:tcPr>
            <w:tcW w:w="1075" w:type="dxa"/>
            <w:tcBorders>
              <w:top w:val="nil"/>
              <w:left w:val="nil"/>
              <w:bottom w:val="single" w:sz="4" w:space="0" w:color="auto"/>
              <w:right w:val="single" w:sz="4" w:space="0" w:color="auto"/>
            </w:tcBorders>
            <w:shd w:val="clear" w:color="000000" w:fill="FFFFFF"/>
            <w:noWrap/>
            <w:vAlign w:val="bottom"/>
            <w:hideMark/>
          </w:tcPr>
          <w:p w14:paraId="44792D55" w14:textId="3C49AE05"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162</w:t>
            </w:r>
          </w:p>
        </w:tc>
        <w:tc>
          <w:tcPr>
            <w:tcW w:w="1077" w:type="dxa"/>
            <w:tcBorders>
              <w:top w:val="nil"/>
              <w:left w:val="nil"/>
              <w:bottom w:val="single" w:sz="4" w:space="0" w:color="auto"/>
              <w:right w:val="single" w:sz="4" w:space="0" w:color="auto"/>
            </w:tcBorders>
            <w:shd w:val="clear" w:color="000000" w:fill="FFFFFF"/>
            <w:noWrap/>
            <w:vAlign w:val="bottom"/>
            <w:hideMark/>
          </w:tcPr>
          <w:p w14:paraId="77CCF88E" w14:textId="0238C4E7"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169</w:t>
            </w:r>
          </w:p>
        </w:tc>
        <w:tc>
          <w:tcPr>
            <w:tcW w:w="1228" w:type="dxa"/>
            <w:tcBorders>
              <w:top w:val="nil"/>
              <w:left w:val="nil"/>
              <w:bottom w:val="single" w:sz="4" w:space="0" w:color="auto"/>
              <w:right w:val="single" w:sz="4" w:space="0" w:color="auto"/>
            </w:tcBorders>
            <w:shd w:val="clear" w:color="000000" w:fill="FFFFFF"/>
            <w:noWrap/>
            <w:vAlign w:val="bottom"/>
            <w:hideMark/>
          </w:tcPr>
          <w:p w14:paraId="0D686842" w14:textId="66A36DD4"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174</w:t>
            </w:r>
          </w:p>
        </w:tc>
        <w:tc>
          <w:tcPr>
            <w:tcW w:w="1222" w:type="dxa"/>
            <w:tcBorders>
              <w:top w:val="nil"/>
              <w:left w:val="nil"/>
              <w:bottom w:val="single" w:sz="4" w:space="0" w:color="auto"/>
              <w:right w:val="single" w:sz="4" w:space="0" w:color="auto"/>
            </w:tcBorders>
            <w:shd w:val="clear" w:color="000000" w:fill="FFFFFF"/>
            <w:noWrap/>
            <w:vAlign w:val="bottom"/>
            <w:hideMark/>
          </w:tcPr>
          <w:p w14:paraId="79746B70" w14:textId="2AD73BC6"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164</w:t>
            </w:r>
          </w:p>
        </w:tc>
        <w:tc>
          <w:tcPr>
            <w:tcW w:w="1222" w:type="dxa"/>
            <w:tcBorders>
              <w:top w:val="nil"/>
              <w:left w:val="nil"/>
              <w:bottom w:val="single" w:sz="4" w:space="0" w:color="auto"/>
              <w:right w:val="single" w:sz="4" w:space="0" w:color="auto"/>
            </w:tcBorders>
            <w:shd w:val="clear" w:color="000000" w:fill="FFFFFF"/>
            <w:noWrap/>
            <w:vAlign w:val="bottom"/>
            <w:hideMark/>
          </w:tcPr>
          <w:p w14:paraId="024AA220" w14:textId="42082CE9"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153</w:t>
            </w:r>
          </w:p>
        </w:tc>
      </w:tr>
    </w:tbl>
    <w:p w14:paraId="720348B1" w14:textId="12B1D8E1" w:rsidR="009531BD" w:rsidRPr="000B521B" w:rsidRDefault="009531BD">
      <w:pPr>
        <w:rPr>
          <w:rFonts w:ascii="Arial" w:hAnsi="Arial" w:cs="Arial"/>
          <w:color w:val="000000" w:themeColor="text1"/>
        </w:rPr>
      </w:pPr>
      <w:r w:rsidRPr="000B521B">
        <w:rPr>
          <w:rFonts w:ascii="Arial" w:hAnsi="Arial" w:cs="Arial"/>
          <w:noProof/>
          <w:color w:val="000000" w:themeColor="text1"/>
        </w:rPr>
        <mc:AlternateContent>
          <mc:Choice Requires="wps">
            <w:drawing>
              <wp:anchor distT="0" distB="0" distL="114300" distR="114300" simplePos="0" relativeHeight="252487680" behindDoc="0" locked="0" layoutInCell="1" allowOverlap="1" wp14:anchorId="1BBF0984" wp14:editId="08CB960C">
                <wp:simplePos x="0" y="0"/>
                <wp:positionH relativeFrom="margin">
                  <wp:posOffset>3907790</wp:posOffset>
                </wp:positionH>
                <wp:positionV relativeFrom="paragraph">
                  <wp:posOffset>214630</wp:posOffset>
                </wp:positionV>
                <wp:extent cx="2588260" cy="200025"/>
                <wp:effectExtent l="0" t="0" r="0" b="0"/>
                <wp:wrapNone/>
                <wp:docPr id="1272" name="TextBox 4"/>
                <wp:cNvGraphicFramePr/>
                <a:graphic xmlns:a="http://schemas.openxmlformats.org/drawingml/2006/main">
                  <a:graphicData uri="http://schemas.microsoft.com/office/word/2010/wordprocessingShape">
                    <wps:wsp>
                      <wps:cNvSpPr txBox="1"/>
                      <wps:spPr>
                        <a:xfrm>
                          <a:off x="0" y="0"/>
                          <a:ext cx="2588260" cy="200025"/>
                        </a:xfrm>
                        <a:prstGeom prst="rect">
                          <a:avLst/>
                        </a:prstGeom>
                        <a:noFill/>
                      </wps:spPr>
                      <wps:txbx>
                        <w:txbxContent>
                          <w:p w14:paraId="128EA688"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1BBF0984" id="_x0000_s1115" type="#_x0000_t202" style="position:absolute;margin-left:307.7pt;margin-top:16.9pt;width:203.8pt;height:15.75pt;z-index:2524876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" filled="f" stroked="f">
                <v:textbox style="mso-fit-shape-to-text:t">
                  <w:txbxContent>
                    <w:p w14:paraId="128EA688"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487AC40" w14:textId="1B9ED8F4" w:rsidR="009531BD" w:rsidRPr="000B521B" w:rsidRDefault="009531BD">
      <w:pPr>
        <w:rPr>
          <w:rFonts w:ascii="Arial" w:hAnsi="Arial" w:cs="Arial"/>
          <w:color w:val="000000" w:themeColor="text1"/>
        </w:rPr>
      </w:pPr>
    </w:p>
    <w:p w14:paraId="7032F234" w14:textId="06FAFD84" w:rsidR="00555BDB" w:rsidRPr="000B521B" w:rsidRDefault="00555BDB" w:rsidP="00555BDB">
      <w:pPr>
        <w:spacing w:line="360" w:lineRule="auto"/>
        <w:textAlignment w:val="baseline"/>
        <w:rPr>
          <w:rFonts w:ascii="Arial" w:hAnsi="Arial" w:cs="Arial"/>
          <w:b/>
          <w:bCs/>
          <w:sz w:val="24"/>
          <w:szCs w:val="24"/>
        </w:rPr>
      </w:pPr>
      <w:r w:rsidRPr="000B521B">
        <w:rPr>
          <w:rFonts w:ascii="Arial" w:hAnsi="Arial" w:cs="Arial"/>
          <w:b/>
          <w:bCs/>
          <w:sz w:val="24"/>
          <w:szCs w:val="24"/>
        </w:rPr>
        <w:t>3.2.4.6. Sales By Company</w:t>
      </w:r>
    </w:p>
    <w:p w14:paraId="477D6AE8" w14:textId="65DC5E48" w:rsidR="00555BDB" w:rsidRPr="000B521B" w:rsidRDefault="00D9344F" w:rsidP="00555BDB">
      <w:pPr>
        <w:spacing w:line="360" w:lineRule="auto"/>
        <w:textAlignment w:val="baseline"/>
        <w:rPr>
          <w:rFonts w:ascii="Arial" w:hAnsi="Arial" w:cs="Arial"/>
          <w:b/>
          <w:bCs/>
          <w:sz w:val="24"/>
          <w:szCs w:val="24"/>
        </w:rPr>
      </w:pPr>
      <w:r w:rsidRPr="000B521B">
        <w:rPr>
          <w:rFonts w:ascii="Arial" w:hAnsi="Arial" w:cs="Arial"/>
          <w:noProof/>
          <w:color w:val="000000" w:themeColor="text1"/>
        </w:rPr>
        <w:drawing>
          <wp:anchor distT="0" distB="0" distL="114300" distR="114300" simplePos="0" relativeHeight="252662784" behindDoc="0" locked="0" layoutInCell="1" allowOverlap="1" wp14:anchorId="47F33BEB" wp14:editId="281AAD93">
            <wp:simplePos x="0" y="0"/>
            <wp:positionH relativeFrom="page">
              <wp:align>center</wp:align>
            </wp:positionH>
            <wp:positionV relativeFrom="paragraph">
              <wp:posOffset>260985</wp:posOffset>
            </wp:positionV>
            <wp:extent cx="5362575" cy="1832851"/>
            <wp:effectExtent l="0" t="0" r="0" b="0"/>
            <wp:wrapNone/>
            <wp:docPr id="2082" name="Chart 2082">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H relativeFrom="margin">
              <wp14:pctWidth>0</wp14:pctWidth>
            </wp14:sizeRelH>
            <wp14:sizeRelV relativeFrom="margin">
              <wp14:pctHeight>0</wp14:pctHeight>
            </wp14:sizeRelV>
          </wp:anchor>
        </w:drawing>
      </w:r>
      <w:r w:rsidR="00555BDB" w:rsidRPr="000B521B">
        <w:rPr>
          <w:rFonts w:ascii="Arial" w:hAnsi="Arial" w:cs="Arial"/>
          <w:b/>
          <w:bCs/>
          <w:sz w:val="24"/>
          <w:szCs w:val="24"/>
        </w:rPr>
        <w:t>North America Vinyl Ester Resin Sales, By Company, By Volume</w:t>
      </w:r>
      <w:r w:rsidR="007C5B32" w:rsidRPr="000B521B">
        <w:rPr>
          <w:rFonts w:ascii="Arial" w:hAnsi="Arial" w:cs="Arial"/>
          <w:b/>
          <w:bCs/>
          <w:sz w:val="24"/>
          <w:szCs w:val="24"/>
        </w:rPr>
        <w:t xml:space="preserve"> (000’ Tonnes)</w:t>
      </w:r>
      <w:r w:rsidR="00555BDB" w:rsidRPr="000B521B">
        <w:rPr>
          <w:rFonts w:ascii="Arial" w:hAnsi="Arial" w:cs="Arial"/>
          <w:b/>
          <w:bCs/>
          <w:sz w:val="24"/>
          <w:szCs w:val="24"/>
        </w:rPr>
        <w:t>, 2020</w:t>
      </w:r>
    </w:p>
    <w:p w14:paraId="107AC5F7" w14:textId="0B470A5B" w:rsidR="00C77616" w:rsidRPr="000B521B" w:rsidRDefault="00C77616">
      <w:pPr>
        <w:rPr>
          <w:rFonts w:ascii="Arial" w:hAnsi="Arial" w:cs="Arial"/>
          <w:color w:val="000000" w:themeColor="text1"/>
        </w:rPr>
      </w:pPr>
    </w:p>
    <w:p w14:paraId="0227568F" w14:textId="0C192051" w:rsidR="00C77616" w:rsidRPr="000B521B" w:rsidRDefault="00967807" w:rsidP="00C77616">
      <w:pPr>
        <w:rPr>
          <w:rFonts w:ascii="Arial" w:eastAsia="Arial" w:hAnsi="Arial" w:cs="Arial"/>
          <w:color w:val="000000" w:themeColor="text1"/>
          <w:sz w:val="24"/>
          <w:szCs w:val="24"/>
        </w:rPr>
      </w:pPr>
      <w:r w:rsidRPr="000B521B">
        <w:rPr>
          <w:rFonts w:ascii="Arial" w:hAnsi="Arial" w:cs="Arial"/>
          <w:noProof/>
          <w:color w:val="000000" w:themeColor="text1"/>
        </w:rPr>
        <mc:AlternateContent>
          <mc:Choice Requires="wps">
            <w:drawing>
              <wp:anchor distT="0" distB="0" distL="114300" distR="114300" simplePos="0" relativeHeight="252284928" behindDoc="0" locked="0" layoutInCell="1" allowOverlap="1" wp14:anchorId="69FCA973" wp14:editId="46EA5AFB">
                <wp:simplePos x="0" y="0"/>
                <wp:positionH relativeFrom="margin">
                  <wp:posOffset>4757849</wp:posOffset>
                </wp:positionH>
                <wp:positionV relativeFrom="paragraph">
                  <wp:posOffset>2215573</wp:posOffset>
                </wp:positionV>
                <wp:extent cx="1655445" cy="323850"/>
                <wp:effectExtent l="0" t="0" r="0" b="0"/>
                <wp:wrapNone/>
                <wp:docPr id="2081" name="TextBox 4"/>
                <wp:cNvGraphicFramePr/>
                <a:graphic xmlns:a="http://schemas.openxmlformats.org/drawingml/2006/main">
                  <a:graphicData uri="http://schemas.microsoft.com/office/word/2010/wordprocessingShape">
                    <wps:wsp>
                      <wps:cNvSpPr txBox="1"/>
                      <wps:spPr>
                        <a:xfrm>
                          <a:off x="0" y="0"/>
                          <a:ext cx="1655445" cy="323850"/>
                        </a:xfrm>
                        <a:prstGeom prst="rect">
                          <a:avLst/>
                        </a:prstGeom>
                        <a:noFill/>
                      </wps:spPr>
                      <wps:txbx>
                        <w:txbxContent>
                          <w:p w14:paraId="79968550" w14:textId="55E23F43"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FCA973" id="_x0000_s1116" type="#_x0000_t202" style="position:absolute;margin-left:374.65pt;margin-top:174.45pt;width:130.35pt;height:25.5pt;z-index:25228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" filled="f" stroked="f">
                <v:textbox>
                  <w:txbxContent>
                    <w:p w14:paraId="79968550" w14:textId="55E23F43"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3A305EFA" w14:textId="0A7BFB86" w:rsidR="00C77616" w:rsidRPr="000B521B" w:rsidRDefault="00C77616" w:rsidP="00C77616">
      <w:pPr>
        <w:rPr>
          <w:rFonts w:ascii="Arial" w:hAnsi="Arial" w:cs="Arial"/>
          <w:color w:val="000000" w:themeColor="text1"/>
        </w:rPr>
      </w:pPr>
    </w:p>
    <w:p w14:paraId="74C116E5" w14:textId="32437B42" w:rsidR="002A5D60" w:rsidRPr="000B521B" w:rsidRDefault="002A5D60">
      <w:pPr>
        <w:rPr>
          <w:rFonts w:ascii="Arial" w:hAnsi="Arial" w:cs="Arial"/>
          <w:color w:val="000000" w:themeColor="text1"/>
        </w:rPr>
      </w:pPr>
    </w:p>
    <w:p w14:paraId="07E7CEC4" w14:textId="2934213B" w:rsidR="00447C32" w:rsidRPr="000B521B" w:rsidRDefault="00447C32">
      <w:pPr>
        <w:rPr>
          <w:rFonts w:ascii="Arial" w:hAnsi="Arial" w:cs="Arial"/>
          <w:color w:val="000000" w:themeColor="text1"/>
        </w:rPr>
      </w:pPr>
    </w:p>
    <w:p w14:paraId="4FEBAB81" w14:textId="0200E6DD" w:rsidR="009531BD" w:rsidRPr="000B521B" w:rsidRDefault="001C6629">
      <w:pPr>
        <w:rPr>
          <w:rFonts w:ascii="Arial" w:hAnsi="Arial" w:cs="Arial"/>
          <w:color w:val="000000" w:themeColor="text1"/>
        </w:rPr>
      </w:pPr>
      <w:r w:rsidRPr="000B521B">
        <w:rPr>
          <w:rFonts w:ascii="Arial" w:hAnsi="Arial" w:cs="Arial"/>
          <w:noProof/>
          <w:color w:val="000000" w:themeColor="text1"/>
        </w:rPr>
        <mc:AlternateContent>
          <mc:Choice Requires="wps">
            <w:drawing>
              <wp:anchor distT="0" distB="0" distL="114300" distR="114300" simplePos="0" relativeHeight="252684288" behindDoc="0" locked="0" layoutInCell="1" allowOverlap="1" wp14:anchorId="77A54A8E" wp14:editId="018685EC">
                <wp:simplePos x="0" y="0"/>
                <wp:positionH relativeFrom="margin">
                  <wp:posOffset>3676650</wp:posOffset>
                </wp:positionH>
                <wp:positionV relativeFrom="paragraph">
                  <wp:posOffset>428625</wp:posOffset>
                </wp:positionV>
                <wp:extent cx="2588260" cy="200025"/>
                <wp:effectExtent l="0" t="0" r="0" b="0"/>
                <wp:wrapNone/>
                <wp:docPr id="100" name="TextBox 4"/>
                <wp:cNvGraphicFramePr/>
                <a:graphic xmlns:a="http://schemas.openxmlformats.org/drawingml/2006/main">
                  <a:graphicData uri="http://schemas.microsoft.com/office/word/2010/wordprocessingShape">
                    <wps:wsp>
                      <wps:cNvSpPr txBox="1"/>
                      <wps:spPr>
                        <a:xfrm>
                          <a:off x="0" y="0"/>
                          <a:ext cx="2588260" cy="200025"/>
                        </a:xfrm>
                        <a:prstGeom prst="rect">
                          <a:avLst/>
                        </a:prstGeom>
                        <a:noFill/>
                      </wps:spPr>
                      <wps:txbx>
                        <w:txbxContent>
                          <w:p w14:paraId="76922C0E" w14:textId="77777777" w:rsidR="001C6629" w:rsidRPr="00687E98" w:rsidRDefault="001C6629" w:rsidP="001C6629">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77A54A8E" id="_x0000_s1117" type="#_x0000_t202" style="position:absolute;margin-left:289.5pt;margin-top:33.75pt;width:203.8pt;height:15.75pt;z-index:252684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" filled="f" stroked="f">
                <v:textbox style="mso-fit-shape-to-text:t">
                  <w:txbxContent>
                    <w:p w14:paraId="76922C0E" w14:textId="77777777" w:rsidR="001C6629" w:rsidRPr="00687E98" w:rsidRDefault="001C6629" w:rsidP="001C6629">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0D093A2E" w14:textId="6EF8304C" w:rsidR="009531BD" w:rsidRPr="000B521B" w:rsidRDefault="00084DAB">
      <w:pPr>
        <w:rPr>
          <w:rFonts w:ascii="Arial" w:hAnsi="Arial" w:cs="Arial"/>
          <w:color w:val="000000" w:themeColor="text1"/>
        </w:rPr>
      </w:pPr>
      <w:r w:rsidRPr="000B521B">
        <w:rPr>
          <w:rFonts w:ascii="Arial" w:hAnsi="Arial" w:cs="Arial"/>
          <w:noProof/>
          <w:color w:val="000000" w:themeColor="text1"/>
        </w:rPr>
        <w:lastRenderedPageBreak/>
        <w:drawing>
          <wp:anchor distT="0" distB="0" distL="114300" distR="114300" simplePos="0" relativeHeight="251655165" behindDoc="1" locked="0" layoutInCell="1" allowOverlap="1" wp14:anchorId="3A92DBF0" wp14:editId="4B04C6AD">
            <wp:simplePos x="0" y="0"/>
            <wp:positionH relativeFrom="page">
              <wp:posOffset>-53502</wp:posOffset>
            </wp:positionH>
            <wp:positionV relativeFrom="paragraph">
              <wp:posOffset>-1093470</wp:posOffset>
            </wp:positionV>
            <wp:extent cx="7606665" cy="11085195"/>
            <wp:effectExtent l="0" t="0" r="0" b="190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06665" cy="11085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E0CD72" w14:textId="4D43F386" w:rsidR="009531BD" w:rsidRPr="000B521B" w:rsidRDefault="009531BD">
      <w:pPr>
        <w:rPr>
          <w:rFonts w:ascii="Arial" w:hAnsi="Arial" w:cs="Arial"/>
          <w:color w:val="000000" w:themeColor="text1"/>
        </w:rPr>
      </w:pPr>
    </w:p>
    <w:p w14:paraId="527063A5" w14:textId="7A6BAC0D" w:rsidR="009531BD" w:rsidRPr="000B521B" w:rsidRDefault="009531BD">
      <w:pPr>
        <w:rPr>
          <w:rFonts w:ascii="Arial" w:hAnsi="Arial" w:cs="Arial"/>
          <w:color w:val="000000" w:themeColor="text1"/>
        </w:rPr>
      </w:pPr>
    </w:p>
    <w:p w14:paraId="1B039753" w14:textId="65CAA59B" w:rsidR="009531BD" w:rsidRPr="000B521B" w:rsidRDefault="009531BD">
      <w:pPr>
        <w:rPr>
          <w:rFonts w:ascii="Arial" w:hAnsi="Arial" w:cs="Arial"/>
          <w:color w:val="000000" w:themeColor="text1"/>
        </w:rPr>
      </w:pPr>
    </w:p>
    <w:p w14:paraId="34749046" w14:textId="136AD815" w:rsidR="009531BD" w:rsidRPr="000B521B" w:rsidRDefault="00084DAB">
      <w:pPr>
        <w:rPr>
          <w:rFonts w:ascii="Arial" w:hAnsi="Arial" w:cs="Arial"/>
          <w:color w:val="000000" w:themeColor="text1"/>
        </w:rPr>
      </w:pPr>
      <w:r w:rsidRPr="000B521B">
        <w:rPr>
          <w:rFonts w:ascii="Arial" w:hAnsi="Arial" w:cs="Arial"/>
          <w:noProof/>
          <w:color w:val="000000" w:themeColor="text1"/>
        </w:rPr>
        <mc:AlternateContent>
          <mc:Choice Requires="wps">
            <w:drawing>
              <wp:anchor distT="0" distB="0" distL="114300" distR="114300" simplePos="0" relativeHeight="252148736" behindDoc="0" locked="0" layoutInCell="1" allowOverlap="1" wp14:anchorId="17CC0F70" wp14:editId="23195919">
                <wp:simplePos x="0" y="0"/>
                <wp:positionH relativeFrom="page">
                  <wp:posOffset>2180590</wp:posOffset>
                </wp:positionH>
                <wp:positionV relativeFrom="paragraph">
                  <wp:posOffset>17780</wp:posOffset>
                </wp:positionV>
                <wp:extent cx="3254375" cy="3027680"/>
                <wp:effectExtent l="0" t="0" r="0" b="0"/>
                <wp:wrapNone/>
                <wp:docPr id="4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4375" cy="3027680"/>
                        </a:xfrm>
                        <a:prstGeom prst="rect">
                          <a:avLst/>
                        </a:prstGeom>
                      </wps:spPr>
                      <wps:txbx>
                        <w:txbxContent>
                          <w:p w14:paraId="3A6D8247"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SOUTH AMERICA VINYL ESTER RESIN MARKET</w:t>
                            </w:r>
                          </w:p>
                          <w:p w14:paraId="162BC173"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17CC0F70" id="_x0000_s1118" type="#_x0000_t202" style="position:absolute;margin-left:171.7pt;margin-top:1.4pt;width:256.25pt;height:238.4pt;z-index:25214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" filled="f" stroked="f">
                <v:textbox inset="2.30908mm,1.1546mm,2.30908mm,1.1546mm">
                  <w:txbxContent>
                    <w:p w14:paraId="3A6D8247"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SOUTH AMERICA VINYL ESTER RESIN MARKET</w:t>
                      </w:r>
                    </w:p>
                    <w:p w14:paraId="162BC173"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1414F8FD" w14:textId="7883C4FA" w:rsidR="009531BD" w:rsidRPr="000B521B" w:rsidRDefault="009531BD">
      <w:pPr>
        <w:rPr>
          <w:rFonts w:ascii="Arial" w:hAnsi="Arial" w:cs="Arial"/>
          <w:color w:val="000000" w:themeColor="text1"/>
        </w:rPr>
      </w:pPr>
    </w:p>
    <w:p w14:paraId="46F3ED4B" w14:textId="1BADA356" w:rsidR="009531BD" w:rsidRPr="000B521B" w:rsidRDefault="009531BD">
      <w:pPr>
        <w:rPr>
          <w:rFonts w:ascii="Arial" w:hAnsi="Arial" w:cs="Arial"/>
          <w:color w:val="000000" w:themeColor="text1"/>
        </w:rPr>
      </w:pPr>
    </w:p>
    <w:p w14:paraId="23E3D73C" w14:textId="76C4F03C" w:rsidR="009531BD" w:rsidRPr="000B521B" w:rsidRDefault="009531BD">
      <w:pPr>
        <w:rPr>
          <w:rFonts w:ascii="Arial" w:hAnsi="Arial" w:cs="Arial"/>
          <w:color w:val="000000" w:themeColor="text1"/>
        </w:rPr>
      </w:pPr>
    </w:p>
    <w:p w14:paraId="7C412D06" w14:textId="744D367A" w:rsidR="009531BD" w:rsidRPr="000B521B" w:rsidRDefault="009531BD">
      <w:pPr>
        <w:rPr>
          <w:rFonts w:ascii="Arial" w:hAnsi="Arial" w:cs="Arial"/>
          <w:color w:val="000000" w:themeColor="text1"/>
        </w:rPr>
      </w:pPr>
    </w:p>
    <w:p w14:paraId="3C6A0A1D" w14:textId="474030C7" w:rsidR="009531BD" w:rsidRPr="000B521B" w:rsidRDefault="009531BD">
      <w:pPr>
        <w:rPr>
          <w:rFonts w:ascii="Arial" w:hAnsi="Arial" w:cs="Arial"/>
          <w:color w:val="000000" w:themeColor="text1"/>
        </w:rPr>
      </w:pPr>
    </w:p>
    <w:p w14:paraId="29C3D712" w14:textId="7E6C14E7" w:rsidR="009531BD" w:rsidRPr="000B521B" w:rsidRDefault="009531BD">
      <w:pPr>
        <w:rPr>
          <w:rFonts w:ascii="Arial" w:hAnsi="Arial" w:cs="Arial"/>
          <w:color w:val="000000" w:themeColor="text1"/>
        </w:rPr>
      </w:pPr>
    </w:p>
    <w:p w14:paraId="043C71A0" w14:textId="1DDFC5FE" w:rsidR="009531BD" w:rsidRPr="000B521B" w:rsidRDefault="009531BD">
      <w:pPr>
        <w:rPr>
          <w:rFonts w:ascii="Arial" w:hAnsi="Arial" w:cs="Arial"/>
          <w:color w:val="000000" w:themeColor="text1"/>
        </w:rPr>
      </w:pPr>
    </w:p>
    <w:p w14:paraId="2CBB63F6" w14:textId="6F1A8618" w:rsidR="009531BD" w:rsidRPr="000B521B" w:rsidRDefault="009531BD">
      <w:pPr>
        <w:rPr>
          <w:rFonts w:ascii="Arial" w:hAnsi="Arial" w:cs="Arial"/>
          <w:color w:val="000000" w:themeColor="text1"/>
        </w:rPr>
      </w:pPr>
    </w:p>
    <w:p w14:paraId="2F91CF6E" w14:textId="6055BCF9" w:rsidR="009531BD" w:rsidRPr="000B521B" w:rsidRDefault="009531BD">
      <w:pPr>
        <w:rPr>
          <w:rFonts w:ascii="Arial" w:hAnsi="Arial" w:cs="Arial"/>
          <w:color w:val="000000" w:themeColor="text1"/>
        </w:rPr>
      </w:pPr>
    </w:p>
    <w:p w14:paraId="3DE8875B" w14:textId="1BD346B7" w:rsidR="009531BD" w:rsidRPr="000B521B" w:rsidRDefault="009531BD">
      <w:pPr>
        <w:rPr>
          <w:rFonts w:ascii="Arial" w:hAnsi="Arial" w:cs="Arial"/>
          <w:color w:val="000000" w:themeColor="text1"/>
        </w:rPr>
      </w:pPr>
    </w:p>
    <w:p w14:paraId="602EAE59" w14:textId="57EF668E" w:rsidR="009531BD" w:rsidRPr="000B521B" w:rsidRDefault="009531BD">
      <w:pPr>
        <w:rPr>
          <w:rFonts w:ascii="Arial" w:hAnsi="Arial" w:cs="Arial"/>
          <w:color w:val="000000" w:themeColor="text1"/>
        </w:rPr>
      </w:pPr>
    </w:p>
    <w:p w14:paraId="265CAFC7" w14:textId="7695033D" w:rsidR="00447C32" w:rsidRPr="000B521B" w:rsidRDefault="00447C32">
      <w:pPr>
        <w:rPr>
          <w:rFonts w:ascii="Arial" w:hAnsi="Arial" w:cs="Arial"/>
          <w:color w:val="000000" w:themeColor="text1"/>
        </w:rPr>
      </w:pPr>
    </w:p>
    <w:p w14:paraId="6BDF0F59" w14:textId="79772B2C" w:rsidR="00447C32" w:rsidRPr="000B521B" w:rsidRDefault="00447C32">
      <w:pPr>
        <w:rPr>
          <w:rFonts w:ascii="Arial" w:hAnsi="Arial" w:cs="Arial"/>
          <w:color w:val="000000" w:themeColor="text1"/>
        </w:rPr>
      </w:pPr>
    </w:p>
    <w:p w14:paraId="6D3963B0" w14:textId="15EF7D2B" w:rsidR="00447C32" w:rsidRPr="000B521B" w:rsidRDefault="00084DAB">
      <w:pPr>
        <w:rPr>
          <w:rFonts w:ascii="Arial" w:hAnsi="Arial" w:cs="Arial"/>
          <w:color w:val="000000" w:themeColor="text1"/>
        </w:rPr>
      </w:pPr>
      <w:r w:rsidRPr="000B521B">
        <w:rPr>
          <w:rFonts w:ascii="Arial" w:hAnsi="Arial" w:cs="Arial"/>
          <w:noProof/>
          <w:color w:val="000000" w:themeColor="text1"/>
        </w:rPr>
        <w:drawing>
          <wp:anchor distT="0" distB="0" distL="114300" distR="114300" simplePos="0" relativeHeight="252151808" behindDoc="0" locked="0" layoutInCell="1" allowOverlap="1" wp14:anchorId="4E349354" wp14:editId="1A235C28">
            <wp:simplePos x="0" y="0"/>
            <wp:positionH relativeFrom="column">
              <wp:posOffset>1797685</wp:posOffset>
            </wp:positionH>
            <wp:positionV relativeFrom="paragraph">
              <wp:posOffset>44568</wp:posOffset>
            </wp:positionV>
            <wp:extent cx="3062176" cy="1953541"/>
            <wp:effectExtent l="38100" t="38100" r="100330" b="10414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62176" cy="1953541"/>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AB51535" w14:textId="5DE42F17" w:rsidR="00447C32" w:rsidRPr="000B521B" w:rsidRDefault="00447C32">
      <w:pPr>
        <w:rPr>
          <w:rFonts w:ascii="Arial" w:hAnsi="Arial" w:cs="Arial"/>
          <w:color w:val="000000" w:themeColor="text1"/>
        </w:rPr>
      </w:pPr>
    </w:p>
    <w:p w14:paraId="10DB2ADD" w14:textId="3F87CDED" w:rsidR="00260328" w:rsidRPr="000B521B" w:rsidRDefault="00260328">
      <w:pPr>
        <w:rPr>
          <w:rFonts w:ascii="Arial" w:hAnsi="Arial" w:cs="Arial"/>
          <w:color w:val="000000" w:themeColor="text1"/>
        </w:rPr>
      </w:pPr>
    </w:p>
    <w:p w14:paraId="26AEF29B" w14:textId="246259CA" w:rsidR="00260328" w:rsidRPr="000B521B" w:rsidRDefault="00260328">
      <w:pPr>
        <w:rPr>
          <w:rFonts w:ascii="Arial" w:hAnsi="Arial" w:cs="Arial"/>
          <w:color w:val="000000" w:themeColor="text1"/>
        </w:rPr>
      </w:pPr>
    </w:p>
    <w:p w14:paraId="66AD7AAD" w14:textId="70B1E1A7" w:rsidR="00260328" w:rsidRPr="000B521B" w:rsidRDefault="00260328">
      <w:pPr>
        <w:rPr>
          <w:rFonts w:ascii="Arial" w:hAnsi="Arial" w:cs="Arial"/>
          <w:color w:val="000000" w:themeColor="text1"/>
        </w:rPr>
      </w:pPr>
    </w:p>
    <w:p w14:paraId="727D375F" w14:textId="7093124A" w:rsidR="00260328" w:rsidRPr="000B521B" w:rsidRDefault="00260328">
      <w:pPr>
        <w:rPr>
          <w:rFonts w:ascii="Arial" w:hAnsi="Arial" w:cs="Arial"/>
          <w:color w:val="000000" w:themeColor="text1"/>
        </w:rPr>
      </w:pPr>
    </w:p>
    <w:p w14:paraId="5CF763C7" w14:textId="0F984168" w:rsidR="00260328" w:rsidRPr="000B521B" w:rsidRDefault="00260328">
      <w:pPr>
        <w:rPr>
          <w:rFonts w:ascii="Arial" w:hAnsi="Arial" w:cs="Arial"/>
          <w:color w:val="000000" w:themeColor="text1"/>
        </w:rPr>
      </w:pPr>
    </w:p>
    <w:p w14:paraId="4EBBBD88" w14:textId="7662D3BC" w:rsidR="00260328" w:rsidRPr="000B521B" w:rsidRDefault="00260328">
      <w:pPr>
        <w:rPr>
          <w:rFonts w:ascii="Arial" w:hAnsi="Arial" w:cs="Arial"/>
          <w:color w:val="000000" w:themeColor="text1"/>
        </w:rPr>
      </w:pPr>
    </w:p>
    <w:p w14:paraId="545C70BD" w14:textId="2628E79A" w:rsidR="00260328" w:rsidRPr="000B521B" w:rsidRDefault="00260328">
      <w:pPr>
        <w:rPr>
          <w:rFonts w:ascii="Arial" w:hAnsi="Arial" w:cs="Arial"/>
          <w:color w:val="000000" w:themeColor="text1"/>
        </w:rPr>
      </w:pPr>
    </w:p>
    <w:p w14:paraId="21C401F5" w14:textId="778BDACF" w:rsidR="00260328" w:rsidRPr="000B521B" w:rsidRDefault="00260328">
      <w:pPr>
        <w:rPr>
          <w:rFonts w:ascii="Arial" w:hAnsi="Arial" w:cs="Arial"/>
          <w:color w:val="000000" w:themeColor="text1"/>
        </w:rPr>
      </w:pPr>
    </w:p>
    <w:p w14:paraId="4B5629FD" w14:textId="7C635B8F" w:rsidR="00260328" w:rsidRPr="000B521B" w:rsidRDefault="00260328">
      <w:pPr>
        <w:rPr>
          <w:rFonts w:ascii="Arial" w:hAnsi="Arial" w:cs="Arial"/>
          <w:color w:val="000000" w:themeColor="text1"/>
        </w:rPr>
      </w:pPr>
    </w:p>
    <w:p w14:paraId="610A0D51" w14:textId="1808D9D1" w:rsidR="00260328" w:rsidRPr="000B521B" w:rsidRDefault="00260328">
      <w:pPr>
        <w:rPr>
          <w:rFonts w:ascii="Arial" w:hAnsi="Arial" w:cs="Arial"/>
          <w:color w:val="000000" w:themeColor="text1"/>
        </w:rPr>
      </w:pPr>
    </w:p>
    <w:p w14:paraId="77EB63BC" w14:textId="6D2B89AC" w:rsidR="00260328" w:rsidRPr="000B521B" w:rsidRDefault="00260328">
      <w:pPr>
        <w:rPr>
          <w:rFonts w:ascii="Arial" w:hAnsi="Arial" w:cs="Arial"/>
          <w:color w:val="000000" w:themeColor="text1"/>
        </w:rPr>
      </w:pPr>
    </w:p>
    <w:p w14:paraId="73455F7F" w14:textId="44304387" w:rsidR="00653B9A" w:rsidRPr="000B521B" w:rsidRDefault="00653B9A" w:rsidP="000F070A">
      <w:pPr>
        <w:tabs>
          <w:tab w:val="left" w:pos="1935"/>
          <w:tab w:val="left" w:pos="2370"/>
        </w:tabs>
        <w:rPr>
          <w:rFonts w:ascii="Arial" w:hAnsi="Arial" w:cs="Arial"/>
          <w:color w:val="000000" w:themeColor="text1"/>
        </w:rPr>
      </w:pPr>
    </w:p>
    <w:p w14:paraId="23A3B04D" w14:textId="77777777" w:rsidR="00363B4C" w:rsidRDefault="00363B4C" w:rsidP="00A93F5E">
      <w:pPr>
        <w:rPr>
          <w:rFonts w:ascii="Arial" w:hAnsi="Arial" w:cs="Arial"/>
          <w:b/>
          <w:bCs/>
          <w:sz w:val="24"/>
          <w:szCs w:val="24"/>
        </w:rPr>
      </w:pPr>
    </w:p>
    <w:p w14:paraId="6C19902D" w14:textId="7177FFF8" w:rsidR="00A93F5E" w:rsidRPr="000B521B" w:rsidRDefault="00A93F5E" w:rsidP="00A93F5E">
      <w:pPr>
        <w:rPr>
          <w:rFonts w:ascii="Arial" w:hAnsi="Arial" w:cs="Arial"/>
          <w:b/>
          <w:bCs/>
          <w:sz w:val="24"/>
          <w:szCs w:val="24"/>
        </w:rPr>
        <w:sectPr w:rsidR="00A93F5E" w:rsidRPr="000B521B"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B521B">
        <w:rPr>
          <w:rFonts w:ascii="Arial" w:hAnsi="Arial" w:cs="Arial"/>
          <w:b/>
          <w:bCs/>
          <w:sz w:val="24"/>
          <w:szCs w:val="24"/>
        </w:rPr>
        <w:t>South America</w:t>
      </w:r>
      <w:r w:rsidR="00555BDB" w:rsidRPr="000B521B">
        <w:rPr>
          <w:rFonts w:ascii="Arial" w:hAnsi="Arial" w:cs="Arial"/>
          <w:b/>
          <w:bCs/>
          <w:sz w:val="24"/>
          <w:szCs w:val="24"/>
        </w:rPr>
        <w:t xml:space="preserve"> Vinyl Ester</w:t>
      </w:r>
      <w:r w:rsidRPr="000B521B">
        <w:rPr>
          <w:rFonts w:ascii="Arial" w:hAnsi="Arial" w:cs="Arial"/>
          <w:b/>
          <w:bCs/>
          <w:sz w:val="24"/>
          <w:szCs w:val="24"/>
        </w:rPr>
        <w:t xml:space="preserve"> Resin Capacity</w:t>
      </w:r>
      <w:r w:rsidR="007C1CD8" w:rsidRPr="000B521B">
        <w:rPr>
          <w:rFonts w:ascii="Arial" w:hAnsi="Arial" w:cs="Arial"/>
          <w:b/>
          <w:bCs/>
          <w:sz w:val="24"/>
          <w:szCs w:val="24"/>
        </w:rPr>
        <w:t xml:space="preserve"> &amp;</w:t>
      </w:r>
      <w:r w:rsidRPr="000B521B">
        <w:rPr>
          <w:rFonts w:ascii="Arial" w:hAnsi="Arial" w:cs="Arial"/>
          <w:b/>
          <w:bCs/>
          <w:sz w:val="24"/>
          <w:szCs w:val="24"/>
        </w:rPr>
        <w:t xml:space="preserve"> Production, By Volume</w:t>
      </w:r>
      <w:r w:rsidR="007C5B32" w:rsidRPr="000B521B">
        <w:rPr>
          <w:rFonts w:ascii="Arial" w:hAnsi="Arial" w:cs="Arial"/>
          <w:b/>
          <w:bCs/>
          <w:sz w:val="24"/>
          <w:szCs w:val="24"/>
        </w:rPr>
        <w:t xml:space="preserve"> (000’ Tonnes)</w:t>
      </w:r>
      <w:r w:rsidRPr="000B521B">
        <w:rPr>
          <w:rFonts w:ascii="Arial" w:hAnsi="Arial" w:cs="Arial"/>
          <w:b/>
          <w:bCs/>
          <w:sz w:val="24"/>
          <w:szCs w:val="24"/>
        </w:rPr>
        <w:t xml:space="preserve">, 2015 - 2030F </w:t>
      </w:r>
    </w:p>
    <w:p w14:paraId="2BBCFC32" w14:textId="74DD6518" w:rsidR="00A93F5E" w:rsidRPr="000B521B" w:rsidRDefault="00A93F5E" w:rsidP="00A93F5E">
      <w:pPr>
        <w:spacing w:line="360" w:lineRule="auto"/>
        <w:jc w:val="both"/>
        <w:rPr>
          <w:rFonts w:ascii="Arial" w:hAnsi="Arial" w:cs="Arial"/>
          <w:sz w:val="24"/>
          <w:szCs w:val="24"/>
        </w:rPr>
      </w:pPr>
      <w:r w:rsidRPr="000B521B">
        <w:rPr>
          <w:rFonts w:ascii="Arial" w:hAnsi="Arial" w:cs="Arial"/>
          <w:noProof/>
        </w:rPr>
        <mc:AlternateContent>
          <mc:Choice Requires="wps">
            <w:drawing>
              <wp:anchor distT="0" distB="0" distL="114300" distR="114300" simplePos="0" relativeHeight="252447744" behindDoc="0" locked="0" layoutInCell="1" allowOverlap="1" wp14:anchorId="77AC479F" wp14:editId="7C56D18C">
                <wp:simplePos x="0" y="0"/>
                <wp:positionH relativeFrom="column">
                  <wp:posOffset>5116063</wp:posOffset>
                </wp:positionH>
                <wp:positionV relativeFrom="paragraph">
                  <wp:posOffset>1797932</wp:posOffset>
                </wp:positionV>
                <wp:extent cx="1280160" cy="292735"/>
                <wp:effectExtent l="0" t="0" r="0" b="0"/>
                <wp:wrapNone/>
                <wp:docPr id="211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0A96BC4D" w14:textId="77777777" w:rsidR="00A93F5E" w:rsidRPr="005858C1" w:rsidRDefault="00A93F5E" w:rsidP="00A93F5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7AC479F" id="_x0000_s1119" type="#_x0000_t202" style="position:absolute;left:0;text-align:left;margin-left:402.85pt;margin-top:141.55pt;width:100.8pt;height:23.05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" filled="f" stroked="f">
                <v:textbox style="mso-fit-shape-to-text:t">
                  <w:txbxContent>
                    <w:p w14:paraId="0A96BC4D" w14:textId="77777777" w:rsidR="00A93F5E" w:rsidRPr="005858C1" w:rsidRDefault="00A93F5E" w:rsidP="00A93F5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Pr="000B521B">
        <w:rPr>
          <w:rFonts w:ascii="Arial" w:hAnsi="Arial" w:cs="Arial"/>
          <w:noProof/>
          <w:color w:val="000000" w:themeColor="text1"/>
        </w:rPr>
        <w:drawing>
          <wp:inline distT="0" distB="0" distL="0" distR="0" wp14:anchorId="6C7C4CEA" wp14:editId="5354E65B">
            <wp:extent cx="6457950" cy="1883172"/>
            <wp:effectExtent l="0" t="0" r="0" b="3175"/>
            <wp:docPr id="220" name="Chart 220">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651A5B2" w14:textId="77777777" w:rsidR="00A93F5E" w:rsidRPr="000B521B" w:rsidRDefault="00A93F5E" w:rsidP="00A93F5E">
      <w:pPr>
        <w:jc w:val="both"/>
        <w:rPr>
          <w:rFonts w:ascii="Arial" w:hAnsi="Arial" w:cs="Arial"/>
          <w:sz w:val="24"/>
          <w:szCs w:val="24"/>
        </w:rPr>
      </w:pPr>
    </w:p>
    <w:p w14:paraId="77947D67" w14:textId="77777777" w:rsidR="00555BDB" w:rsidRPr="000B521B" w:rsidRDefault="00555BDB" w:rsidP="0061645E">
      <w:pPr>
        <w:rPr>
          <w:rFonts w:ascii="Arial" w:hAnsi="Arial" w:cs="Arial"/>
          <w:b/>
          <w:bCs/>
          <w:sz w:val="24"/>
          <w:szCs w:val="24"/>
        </w:rPr>
      </w:pPr>
      <w:r w:rsidRPr="000B521B">
        <w:rPr>
          <w:rFonts w:ascii="Arial" w:hAnsi="Arial" w:cs="Arial"/>
          <w:b/>
          <w:bCs/>
          <w:sz w:val="24"/>
          <w:szCs w:val="24"/>
        </w:rPr>
        <w:t>3.2.5. South America Vinyl Ester Resin Demand Supply Outlook</w:t>
      </w:r>
    </w:p>
    <w:p w14:paraId="637BB5F6" w14:textId="4ED9FAE6" w:rsidR="00555BDB" w:rsidRPr="000B521B" w:rsidRDefault="00555BDB" w:rsidP="0061645E">
      <w:pPr>
        <w:rPr>
          <w:rFonts w:ascii="Arial" w:hAnsi="Arial" w:cs="Arial"/>
          <w:b/>
          <w:bCs/>
          <w:sz w:val="24"/>
          <w:szCs w:val="24"/>
        </w:rPr>
      </w:pPr>
      <w:r w:rsidRPr="000B521B">
        <w:rPr>
          <w:rFonts w:ascii="Arial" w:hAnsi="Arial" w:cs="Arial"/>
          <w:b/>
          <w:bCs/>
          <w:sz w:val="24"/>
          <w:szCs w:val="24"/>
        </w:rPr>
        <w:t>South America Vinyl Ester Resin Demand, By Volume (</w:t>
      </w:r>
      <w:r w:rsidR="007C5B32" w:rsidRPr="000B521B">
        <w:rPr>
          <w:rFonts w:ascii="Arial" w:hAnsi="Arial" w:cs="Arial"/>
          <w:b/>
          <w:bCs/>
          <w:sz w:val="24"/>
          <w:szCs w:val="24"/>
        </w:rPr>
        <w:t>000’</w:t>
      </w:r>
      <w:r w:rsidRPr="000B521B">
        <w:rPr>
          <w:rFonts w:ascii="Arial" w:hAnsi="Arial" w:cs="Arial"/>
          <w:b/>
          <w:bCs/>
          <w:sz w:val="24"/>
          <w:szCs w:val="24"/>
        </w:rPr>
        <w:t xml:space="preserve"> Tonnes), 2015–2030F</w:t>
      </w:r>
    </w:p>
    <w:p w14:paraId="3B2B5C8E" w14:textId="2FDB54FA" w:rsidR="002A5D60" w:rsidRPr="000B521B" w:rsidRDefault="00BF7D58">
      <w:pPr>
        <w:rPr>
          <w:rFonts w:ascii="Arial" w:hAnsi="Arial" w:cs="Arial"/>
          <w:color w:val="000000" w:themeColor="text1"/>
        </w:rPr>
      </w:pPr>
      <w:r w:rsidRPr="000B521B">
        <w:rPr>
          <w:rFonts w:ascii="Arial" w:hAnsi="Arial" w:cs="Arial"/>
          <w:noProof/>
          <w:color w:val="000000" w:themeColor="text1"/>
        </w:rPr>
        <mc:AlternateContent>
          <mc:Choice Requires="wps">
            <w:drawing>
              <wp:anchor distT="0" distB="0" distL="114300" distR="114300" simplePos="0" relativeHeight="252195840" behindDoc="0" locked="0" layoutInCell="1" allowOverlap="1" wp14:anchorId="3440ED88" wp14:editId="5E2530DD">
                <wp:simplePos x="0" y="0"/>
                <wp:positionH relativeFrom="column">
                  <wp:posOffset>4733867</wp:posOffset>
                </wp:positionH>
                <wp:positionV relativeFrom="paragraph">
                  <wp:posOffset>3639300</wp:posOffset>
                </wp:positionV>
                <wp:extent cx="1864360" cy="200025"/>
                <wp:effectExtent l="0" t="0" r="0" b="0"/>
                <wp:wrapNone/>
                <wp:docPr id="210"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1F19AA6B"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3440ED88" id="_x0000_s1120" type="#_x0000_t202" style="position:absolute;margin-left:372.75pt;margin-top:286.55pt;width:146.8pt;height:15.7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" filled="f" stroked="f">
                <v:textbox style="mso-fit-shape-to-text:t">
                  <w:txbxContent>
                    <w:p w14:paraId="1F19AA6B"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447C32" w:rsidRPr="000B521B">
        <w:rPr>
          <w:rFonts w:ascii="Arial" w:hAnsi="Arial" w:cs="Arial"/>
          <w:noProof/>
          <w:color w:val="000000" w:themeColor="text1"/>
        </w:rPr>
        <mc:AlternateContent>
          <mc:Choice Requires="wps">
            <w:drawing>
              <wp:anchor distT="0" distB="0" distL="114300" distR="114300" simplePos="0" relativeHeight="251708416" behindDoc="0" locked="0" layoutInCell="1" allowOverlap="1" wp14:anchorId="65557FA0" wp14:editId="754091B5">
                <wp:simplePos x="0" y="0"/>
                <wp:positionH relativeFrom="column">
                  <wp:posOffset>4369435</wp:posOffset>
                </wp:positionH>
                <wp:positionV relativeFrom="paragraph">
                  <wp:posOffset>2657475</wp:posOffset>
                </wp:positionV>
                <wp:extent cx="1651000" cy="934720"/>
                <wp:effectExtent l="0" t="0" r="0" b="0"/>
                <wp:wrapNone/>
                <wp:docPr id="50" name="Rectangle 35"/>
                <wp:cNvGraphicFramePr/>
                <a:graphic xmlns:a="http://schemas.openxmlformats.org/drawingml/2006/main">
                  <a:graphicData uri="http://schemas.microsoft.com/office/word/2010/wordprocessingShape">
                    <wps:wsp>
                      <wps:cNvSpPr/>
                      <wps:spPr>
                        <a:xfrm>
                          <a:off x="0" y="0"/>
                          <a:ext cx="1651000" cy="9347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03880D7"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2021E-2030F</w:t>
                            </w:r>
                          </w:p>
                          <w:p w14:paraId="52B38A60"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 xml:space="preserve">CAGR </w:t>
                            </w:r>
                          </w:p>
                          <w:p w14:paraId="4CD06FA6" w14:textId="0C6D0675" w:rsidR="00C556F0" w:rsidRDefault="003723C4" w:rsidP="007C1CD8">
                            <w:pPr>
                              <w:spacing w:line="360" w:lineRule="auto"/>
                              <w:jc w:val="center"/>
                              <w:textAlignment w:val="baseline"/>
                              <w:rPr>
                                <w:rFonts w:ascii="Verdana" w:eastAsia="Verdana" w:hAnsi="Verdana" w:cs="Verdana"/>
                                <w:b/>
                                <w:bCs/>
                                <w:color w:val="000000"/>
                                <w:kern w:val="24"/>
                                <w:sz w:val="18"/>
                                <w:szCs w:val="18"/>
                                <w:lang w:val="en-US"/>
                              </w:rPr>
                            </w:pPr>
                            <w:r w:rsidRPr="007C1CD8">
                              <w:rPr>
                                <w:rFonts w:ascii="Arial" w:eastAsia="Verdana" w:hAnsi="Arial" w:cs="Arial"/>
                                <w:b/>
                                <w:bCs/>
                                <w:color w:val="000000"/>
                                <w:kern w:val="24"/>
                                <w:sz w:val="20"/>
                                <w:szCs w:val="20"/>
                                <w:lang w:val="en-US"/>
                              </w:rPr>
                              <w:t>4.31</w:t>
                            </w:r>
                            <w:r w:rsidR="00C556F0" w:rsidRPr="007C1CD8">
                              <w:rPr>
                                <w:rFonts w:ascii="Arial" w:eastAsia="Verdana" w:hAnsi="Arial" w:cs="Arial"/>
                                <w:b/>
                                <w:bCs/>
                                <w:color w:val="000000"/>
                                <w:kern w:val="24"/>
                                <w:sz w:val="20"/>
                                <w:szCs w:val="20"/>
                                <w:lang w:val="en-US"/>
                              </w:rPr>
                              <w:t>% By Volume</w:t>
                            </w:r>
                          </w:p>
                        </w:txbxContent>
                      </wps:txbx>
                      <wps:bodyPr rtlCol="0" anchor="ctr">
                        <a:noAutofit/>
                      </wps:bodyPr>
                    </wps:wsp>
                  </a:graphicData>
                </a:graphic>
                <wp14:sizeRelV relativeFrom="margin">
                  <wp14:pctHeight>0</wp14:pctHeight>
                </wp14:sizeRelV>
              </wp:anchor>
            </w:drawing>
          </mc:Choice>
          <mc:Fallback>
            <w:pict>
              <v:rect w14:anchorId="65557FA0" id="_x0000_s1121" style="position:absolute;margin-left:344.05pt;margin-top:209.25pt;width:130pt;height:73.6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" filled="f" stroked="f" strokeweight="1pt">
                <v:textbox>
                  <w:txbxContent>
                    <w:p w14:paraId="403880D7"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2021E-2030F</w:t>
                      </w:r>
                    </w:p>
                    <w:p w14:paraId="52B38A60"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 xml:space="preserve">CAGR </w:t>
                      </w:r>
                    </w:p>
                    <w:p w14:paraId="4CD06FA6" w14:textId="0C6D0675" w:rsidR="00C556F0" w:rsidRDefault="003723C4" w:rsidP="007C1CD8">
                      <w:pPr>
                        <w:spacing w:line="360" w:lineRule="auto"/>
                        <w:jc w:val="center"/>
                        <w:textAlignment w:val="baseline"/>
                        <w:rPr>
                          <w:rFonts w:ascii="Verdana" w:eastAsia="Verdana" w:hAnsi="Verdana" w:cs="Verdana"/>
                          <w:b/>
                          <w:bCs/>
                          <w:color w:val="000000"/>
                          <w:kern w:val="24"/>
                          <w:sz w:val="18"/>
                          <w:szCs w:val="18"/>
                          <w:lang w:val="en-US"/>
                        </w:rPr>
                      </w:pPr>
                      <w:r w:rsidRPr="007C1CD8">
                        <w:rPr>
                          <w:rFonts w:ascii="Arial" w:eastAsia="Verdana" w:hAnsi="Arial" w:cs="Arial"/>
                          <w:b/>
                          <w:bCs/>
                          <w:color w:val="000000"/>
                          <w:kern w:val="24"/>
                          <w:sz w:val="20"/>
                          <w:szCs w:val="20"/>
                          <w:lang w:val="en-US"/>
                        </w:rPr>
                        <w:t>4.31</w:t>
                      </w:r>
                      <w:r w:rsidR="00C556F0" w:rsidRPr="007C1CD8">
                        <w:rPr>
                          <w:rFonts w:ascii="Arial" w:eastAsia="Verdana" w:hAnsi="Arial" w:cs="Arial"/>
                          <w:b/>
                          <w:bCs/>
                          <w:color w:val="000000"/>
                          <w:kern w:val="24"/>
                          <w:sz w:val="20"/>
                          <w:szCs w:val="20"/>
                          <w:lang w:val="en-US"/>
                        </w:rPr>
                        <w:t>% By Volume</w:t>
                      </w:r>
                    </w:p>
                  </w:txbxContent>
                </v:textbox>
              </v:rect>
            </w:pict>
          </mc:Fallback>
        </mc:AlternateContent>
      </w:r>
      <w:r w:rsidR="00447C32" w:rsidRPr="000B521B">
        <w:rPr>
          <w:rFonts w:ascii="Arial" w:hAnsi="Arial" w:cs="Arial"/>
          <w:noProof/>
          <w:color w:val="000000" w:themeColor="text1"/>
        </w:rPr>
        <mc:AlternateContent>
          <mc:Choice Requires="wps">
            <w:drawing>
              <wp:anchor distT="0" distB="0" distL="114300" distR="114300" simplePos="0" relativeHeight="251707392" behindDoc="0" locked="0" layoutInCell="1" allowOverlap="1" wp14:anchorId="6939EB68" wp14:editId="6AC4AD77">
                <wp:simplePos x="0" y="0"/>
                <wp:positionH relativeFrom="column">
                  <wp:posOffset>575310</wp:posOffset>
                </wp:positionH>
                <wp:positionV relativeFrom="paragraph">
                  <wp:posOffset>2616200</wp:posOffset>
                </wp:positionV>
                <wp:extent cx="1651000" cy="934720"/>
                <wp:effectExtent l="0" t="0" r="0" b="0"/>
                <wp:wrapNone/>
                <wp:docPr id="49" name="Rectangle 33"/>
                <wp:cNvGraphicFramePr/>
                <a:graphic xmlns:a="http://schemas.openxmlformats.org/drawingml/2006/main">
                  <a:graphicData uri="http://schemas.microsoft.com/office/word/2010/wordprocessingShape">
                    <wps:wsp>
                      <wps:cNvSpPr/>
                      <wps:spPr>
                        <a:xfrm>
                          <a:off x="0" y="0"/>
                          <a:ext cx="1651000" cy="9347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FF79746"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2015-2020</w:t>
                            </w:r>
                          </w:p>
                          <w:p w14:paraId="587352C9"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 xml:space="preserve">CAGR </w:t>
                            </w:r>
                          </w:p>
                          <w:p w14:paraId="5B3BDAAF" w14:textId="77777777" w:rsidR="00C556F0" w:rsidRPr="007C1CD8" w:rsidRDefault="00C556F0" w:rsidP="00C556F0">
                            <w:pPr>
                              <w:spacing w:line="360" w:lineRule="auto"/>
                              <w:jc w:val="center"/>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0.67% By Volume</w:t>
                            </w:r>
                          </w:p>
                        </w:txbxContent>
                      </wps:txbx>
                      <wps:bodyPr rtlCol="0" anchor="ctr">
                        <a:noAutofit/>
                      </wps:bodyPr>
                    </wps:wsp>
                  </a:graphicData>
                </a:graphic>
                <wp14:sizeRelV relativeFrom="margin">
                  <wp14:pctHeight>0</wp14:pctHeight>
                </wp14:sizeRelV>
              </wp:anchor>
            </w:drawing>
          </mc:Choice>
          <mc:Fallback>
            <w:pict>
              <v:rect w14:anchorId="6939EB68" id="_x0000_s1122" style="position:absolute;margin-left:45.3pt;margin-top:206pt;width:130pt;height:73.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" filled="f" stroked="f" strokeweight="1pt">
                <v:textbox>
                  <w:txbxContent>
                    <w:p w14:paraId="7FF79746"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2015-2020</w:t>
                      </w:r>
                    </w:p>
                    <w:p w14:paraId="587352C9"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 xml:space="preserve">CAGR </w:t>
                      </w:r>
                    </w:p>
                    <w:p w14:paraId="5B3BDAAF" w14:textId="77777777" w:rsidR="00C556F0" w:rsidRPr="007C1CD8" w:rsidRDefault="00C556F0" w:rsidP="00C556F0">
                      <w:pPr>
                        <w:spacing w:line="360" w:lineRule="auto"/>
                        <w:jc w:val="center"/>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0.67% By Volume</w:t>
                      </w:r>
                    </w:p>
                  </w:txbxContent>
                </v:textbox>
              </v:rect>
            </w:pict>
          </mc:Fallback>
        </mc:AlternateContent>
      </w:r>
      <w:r w:rsidR="00C556F0" w:rsidRPr="000B521B">
        <w:rPr>
          <w:rFonts w:ascii="Arial" w:hAnsi="Arial" w:cs="Arial"/>
          <w:noProof/>
          <w:color w:val="000000" w:themeColor="text1"/>
        </w:rPr>
        <w:drawing>
          <wp:inline distT="0" distB="0" distL="0" distR="0" wp14:anchorId="27A356F6" wp14:editId="17F71C5A">
            <wp:extent cx="6515100" cy="3383915"/>
            <wp:effectExtent l="0" t="0" r="0" b="6985"/>
            <wp:docPr id="46" name="Chart 46">
              <a:extLst xmlns:a="http://schemas.openxmlformats.org/drawingml/2006/main">
                <a:ext uri="{FF2B5EF4-FFF2-40B4-BE49-F238E27FC236}">
                  <a16:creationId xmlns:a16="http://schemas.microsoft.com/office/drawing/2014/main" id="{F7D8D6AF-5B16-49B0-85F3-AE66370D1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D73064C" w14:textId="77777777" w:rsidR="00653B9A" w:rsidRPr="000B521B" w:rsidRDefault="00653B9A" w:rsidP="002B5C26">
      <w:pPr>
        <w:jc w:val="both"/>
        <w:rPr>
          <w:rFonts w:ascii="Arial" w:hAnsi="Arial" w:cs="Arial"/>
          <w:b/>
          <w:bCs/>
          <w:color w:val="000000" w:themeColor="text1"/>
          <w:sz w:val="24"/>
          <w:szCs w:val="24"/>
        </w:rPr>
      </w:pPr>
    </w:p>
    <w:p w14:paraId="0B9367AF" w14:textId="77777777" w:rsidR="00653B9A" w:rsidRPr="000B521B" w:rsidRDefault="00653B9A" w:rsidP="002B5C26">
      <w:pPr>
        <w:jc w:val="both"/>
        <w:rPr>
          <w:rFonts w:ascii="Arial" w:hAnsi="Arial" w:cs="Arial"/>
          <w:b/>
          <w:bCs/>
          <w:color w:val="000000" w:themeColor="text1"/>
          <w:sz w:val="24"/>
          <w:szCs w:val="24"/>
        </w:rPr>
      </w:pPr>
    </w:p>
    <w:p w14:paraId="033BAFFC" w14:textId="77777777" w:rsidR="00653B9A" w:rsidRPr="000B521B" w:rsidRDefault="00653B9A" w:rsidP="002B5C26">
      <w:pPr>
        <w:jc w:val="both"/>
        <w:rPr>
          <w:rFonts w:ascii="Arial" w:hAnsi="Arial" w:cs="Arial"/>
          <w:b/>
          <w:bCs/>
          <w:color w:val="000000" w:themeColor="text1"/>
          <w:sz w:val="24"/>
          <w:szCs w:val="24"/>
        </w:rPr>
      </w:pPr>
    </w:p>
    <w:p w14:paraId="233F2F53" w14:textId="77777777" w:rsidR="00653B9A" w:rsidRPr="000B521B" w:rsidRDefault="00653B9A" w:rsidP="002B5C26">
      <w:pPr>
        <w:jc w:val="both"/>
        <w:rPr>
          <w:rFonts w:ascii="Arial" w:hAnsi="Arial" w:cs="Arial"/>
          <w:b/>
          <w:bCs/>
          <w:color w:val="000000" w:themeColor="text1"/>
          <w:sz w:val="24"/>
          <w:szCs w:val="24"/>
        </w:rPr>
      </w:pPr>
    </w:p>
    <w:p w14:paraId="1431945C" w14:textId="77777777" w:rsidR="00653B9A" w:rsidRPr="000B521B" w:rsidRDefault="00653B9A" w:rsidP="002B5C26">
      <w:pPr>
        <w:jc w:val="both"/>
        <w:rPr>
          <w:rFonts w:ascii="Arial" w:hAnsi="Arial" w:cs="Arial"/>
          <w:b/>
          <w:bCs/>
          <w:color w:val="000000" w:themeColor="text1"/>
          <w:sz w:val="24"/>
          <w:szCs w:val="24"/>
        </w:rPr>
      </w:pPr>
    </w:p>
    <w:p w14:paraId="42C97057" w14:textId="76C6A888" w:rsidR="00653B9A" w:rsidRPr="000B521B" w:rsidRDefault="00653B9A" w:rsidP="002B5C26">
      <w:pPr>
        <w:jc w:val="both"/>
        <w:rPr>
          <w:rFonts w:ascii="Arial" w:hAnsi="Arial" w:cs="Arial"/>
          <w:b/>
          <w:bCs/>
          <w:color w:val="000000" w:themeColor="text1"/>
          <w:sz w:val="24"/>
          <w:szCs w:val="24"/>
        </w:rPr>
      </w:pPr>
      <w:r w:rsidRPr="000B521B">
        <w:rPr>
          <w:rFonts w:ascii="Arial" w:hAnsi="Arial" w:cs="Arial"/>
          <w:noProof/>
          <w:color w:val="000000" w:themeColor="text1"/>
          <w:sz w:val="24"/>
          <w:szCs w:val="24"/>
        </w:rPr>
        <w:lastRenderedPageBreak/>
        <mc:AlternateContent>
          <mc:Choice Requires="wps">
            <w:drawing>
              <wp:anchor distT="45720" distB="45720" distL="114300" distR="114300" simplePos="0" relativeHeight="252536832" behindDoc="0" locked="0" layoutInCell="1" allowOverlap="1" wp14:anchorId="710B8CE4" wp14:editId="482C2638">
                <wp:simplePos x="0" y="0"/>
                <wp:positionH relativeFrom="column">
                  <wp:posOffset>-96520</wp:posOffset>
                </wp:positionH>
                <wp:positionV relativeFrom="paragraph">
                  <wp:posOffset>393700</wp:posOffset>
                </wp:positionV>
                <wp:extent cx="6638290" cy="1958975"/>
                <wp:effectExtent l="76200" t="57150" r="86360" b="117475"/>
                <wp:wrapSquare wrapText="bothSides"/>
                <wp:docPr id="2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290" cy="1958975"/>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2"/>
                        </a:lnRef>
                        <a:fillRef idx="3">
                          <a:schemeClr val="accent2"/>
                        </a:fillRef>
                        <a:effectRef idx="3">
                          <a:schemeClr val="accent2"/>
                        </a:effectRef>
                        <a:fontRef idx="minor">
                          <a:schemeClr val="lt1"/>
                        </a:fontRef>
                      </wps:style>
                      <wps:txbx>
                        <w:txbxContent>
                          <w:p w14:paraId="3017D9BC" w14:textId="77777777" w:rsidR="00BF7D58" w:rsidRPr="00BF7D58" w:rsidRDefault="00BF7D58" w:rsidP="002B5226">
                            <w:pPr>
                              <w:pStyle w:val="ListParagraph"/>
                              <w:numPr>
                                <w:ilvl w:val="0"/>
                                <w:numId w:val="12"/>
                              </w:numPr>
                              <w:spacing w:line="360" w:lineRule="auto"/>
                              <w:jc w:val="both"/>
                              <w:rPr>
                                <w:color w:val="000000" w:themeColor="text1"/>
                                <w:sz w:val="24"/>
                                <w:szCs w:val="24"/>
                              </w:rPr>
                            </w:pPr>
                            <w:r w:rsidRPr="00BF7D58">
                              <w:rPr>
                                <w:color w:val="000000" w:themeColor="text1"/>
                                <w:sz w:val="24"/>
                                <w:szCs w:val="24"/>
                              </w:rPr>
                              <w:t xml:space="preserve">This increase in demand is led by strong demand growth in fiber reinforced plastics (FRP), marine components and wind energy sector. </w:t>
                            </w:r>
                          </w:p>
                          <w:p w14:paraId="5715A685" w14:textId="77777777" w:rsidR="00BF7D58" w:rsidRPr="00BF7D58" w:rsidRDefault="00BF7D58" w:rsidP="002B5226">
                            <w:pPr>
                              <w:pStyle w:val="ListParagraph"/>
                              <w:numPr>
                                <w:ilvl w:val="0"/>
                                <w:numId w:val="12"/>
                              </w:numPr>
                              <w:spacing w:line="360" w:lineRule="auto"/>
                              <w:jc w:val="both"/>
                              <w:rPr>
                                <w:color w:val="000000" w:themeColor="text1"/>
                                <w:sz w:val="24"/>
                                <w:szCs w:val="24"/>
                              </w:rPr>
                            </w:pPr>
                            <w:r w:rsidRPr="00BF7D58">
                              <w:rPr>
                                <w:color w:val="000000" w:themeColor="text1"/>
                                <w:sz w:val="24"/>
                                <w:szCs w:val="24"/>
                              </w:rPr>
                              <w:t xml:space="preserve">Rising industrialization and urbanization have also contributed to the rising demand of the product in the region. </w:t>
                            </w:r>
                          </w:p>
                          <w:p w14:paraId="7B93385B" w14:textId="75158ED6" w:rsidR="00BF7D58" w:rsidRPr="00BF7D58" w:rsidRDefault="00BF7D58" w:rsidP="002B5226">
                            <w:pPr>
                              <w:pStyle w:val="ListParagraph"/>
                              <w:numPr>
                                <w:ilvl w:val="0"/>
                                <w:numId w:val="12"/>
                              </w:numPr>
                              <w:spacing w:line="360" w:lineRule="auto"/>
                              <w:jc w:val="both"/>
                              <w:rPr>
                                <w:color w:val="000000" w:themeColor="text1"/>
                                <w:sz w:val="24"/>
                                <w:szCs w:val="24"/>
                              </w:rPr>
                            </w:pPr>
                            <w:r w:rsidRPr="00BF7D58">
                              <w:rPr>
                                <w:color w:val="000000" w:themeColor="text1"/>
                                <w:sz w:val="24"/>
                                <w:szCs w:val="24"/>
                              </w:rPr>
                              <w:t xml:space="preserve">The increase in demand in industrial applications where it is used as a lining system for water treatment, air pollution, chemical processing and mineral processing providing resistance from corrosion stimulated the market of vinyl ester resin in the region. </w:t>
                            </w:r>
                          </w:p>
                          <w:p w14:paraId="5C77464C" w14:textId="0B5A470E" w:rsidR="00BF7D58" w:rsidRDefault="00BF7D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B8CE4" id="_x0000_s1123" type="#_x0000_t202" style="position:absolute;left:0;text-align:left;margin-left:-7.6pt;margin-top:31pt;width:522.7pt;height:154.25pt;z-index:25253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" fillcolor="#ee853d [3029]" stroked="f">
                <v:fill color2="#ec7a2d [3173]" rotate="t" colors="0 #f18c55;.5 #f67b28;1 #e56b17" focus="100%" type="gradient">
                  <o:fill v:ext="view" type="gradientUnscaled"/>
                </v:fill>
                <v:shadow on="t" color="black" opacity="20971f" offset="0,2.2pt"/>
                <v:textbox>
                  <w:txbxContent>
                    <w:p w14:paraId="3017D9BC" w14:textId="77777777" w:rsidR="00BF7D58" w:rsidRPr="00BF7D58" w:rsidRDefault="00BF7D58" w:rsidP="002B5226">
                      <w:pPr>
                        <w:pStyle w:val="ListParagraph"/>
                        <w:numPr>
                          <w:ilvl w:val="0"/>
                          <w:numId w:val="12"/>
                        </w:numPr>
                        <w:spacing w:line="360" w:lineRule="auto"/>
                        <w:jc w:val="both"/>
                        <w:rPr>
                          <w:color w:val="000000" w:themeColor="text1"/>
                          <w:sz w:val="24"/>
                          <w:szCs w:val="24"/>
                        </w:rPr>
                      </w:pPr>
                      <w:r w:rsidRPr="00BF7D58">
                        <w:rPr>
                          <w:color w:val="000000" w:themeColor="text1"/>
                          <w:sz w:val="24"/>
                          <w:szCs w:val="24"/>
                        </w:rPr>
                        <w:t xml:space="preserve">This increase in demand is led by strong demand growth in fiber reinforced plastics (FRP), marine components and wind energy sector. </w:t>
                      </w:r>
                    </w:p>
                    <w:p w14:paraId="5715A685" w14:textId="77777777" w:rsidR="00BF7D58" w:rsidRPr="00BF7D58" w:rsidRDefault="00BF7D58" w:rsidP="002B5226">
                      <w:pPr>
                        <w:pStyle w:val="ListParagraph"/>
                        <w:numPr>
                          <w:ilvl w:val="0"/>
                          <w:numId w:val="12"/>
                        </w:numPr>
                        <w:spacing w:line="360" w:lineRule="auto"/>
                        <w:jc w:val="both"/>
                        <w:rPr>
                          <w:color w:val="000000" w:themeColor="text1"/>
                          <w:sz w:val="24"/>
                          <w:szCs w:val="24"/>
                        </w:rPr>
                      </w:pPr>
                      <w:r w:rsidRPr="00BF7D58">
                        <w:rPr>
                          <w:color w:val="000000" w:themeColor="text1"/>
                          <w:sz w:val="24"/>
                          <w:szCs w:val="24"/>
                        </w:rPr>
                        <w:t xml:space="preserve">Rising industrialization and urbanization have also contributed to the rising demand of the product in the region. </w:t>
                      </w:r>
                    </w:p>
                    <w:p w14:paraId="7B93385B" w14:textId="75158ED6" w:rsidR="00BF7D58" w:rsidRPr="00BF7D58" w:rsidRDefault="00BF7D58" w:rsidP="002B5226">
                      <w:pPr>
                        <w:pStyle w:val="ListParagraph"/>
                        <w:numPr>
                          <w:ilvl w:val="0"/>
                          <w:numId w:val="12"/>
                        </w:numPr>
                        <w:spacing w:line="360" w:lineRule="auto"/>
                        <w:jc w:val="both"/>
                        <w:rPr>
                          <w:color w:val="000000" w:themeColor="text1"/>
                          <w:sz w:val="24"/>
                          <w:szCs w:val="24"/>
                        </w:rPr>
                      </w:pPr>
                      <w:r w:rsidRPr="00BF7D58">
                        <w:rPr>
                          <w:color w:val="000000" w:themeColor="text1"/>
                          <w:sz w:val="24"/>
                          <w:szCs w:val="24"/>
                        </w:rPr>
                        <w:t xml:space="preserve">The increase in demand in industrial applications where it is used as a lining system for water treatment, air pollution, chemical processing and mineral processing providing resistance from corrosion stimulated the market of vinyl ester resin in the region. </w:t>
                      </w:r>
                    </w:p>
                    <w:p w14:paraId="5C77464C" w14:textId="0B5A470E" w:rsidR="00BF7D58" w:rsidRDefault="00BF7D58"/>
                  </w:txbxContent>
                </v:textbox>
                <w10:wrap type="square"/>
              </v:shape>
            </w:pict>
          </mc:Fallback>
        </mc:AlternateContent>
      </w:r>
    </w:p>
    <w:p w14:paraId="0277F4F2" w14:textId="1B0E05A4" w:rsidR="00653B9A" w:rsidRPr="000B521B" w:rsidRDefault="00653B9A" w:rsidP="002B5C26">
      <w:pPr>
        <w:jc w:val="both"/>
        <w:rPr>
          <w:rFonts w:ascii="Arial" w:hAnsi="Arial" w:cs="Arial"/>
          <w:b/>
          <w:bCs/>
          <w:color w:val="000000" w:themeColor="text1"/>
          <w:sz w:val="24"/>
          <w:szCs w:val="24"/>
        </w:rPr>
      </w:pPr>
    </w:p>
    <w:p w14:paraId="67C9CBCC" w14:textId="7E72DFE5" w:rsidR="00653B9A" w:rsidRPr="000B521B" w:rsidRDefault="00653B9A" w:rsidP="002B5C26">
      <w:pPr>
        <w:jc w:val="both"/>
        <w:rPr>
          <w:rFonts w:ascii="Arial" w:hAnsi="Arial" w:cs="Arial"/>
          <w:b/>
          <w:bCs/>
          <w:color w:val="000000" w:themeColor="text1"/>
          <w:sz w:val="24"/>
          <w:szCs w:val="24"/>
        </w:rPr>
      </w:pPr>
    </w:p>
    <w:p w14:paraId="2BA5B738" w14:textId="77363CC7" w:rsidR="003B1BF5" w:rsidRPr="000B521B" w:rsidRDefault="002B5C26" w:rsidP="002B5C26">
      <w:pPr>
        <w:jc w:val="both"/>
        <w:rPr>
          <w:rFonts w:ascii="Arial" w:hAnsi="Arial" w:cs="Arial"/>
          <w:color w:val="000000" w:themeColor="text1"/>
          <w:sz w:val="24"/>
          <w:szCs w:val="24"/>
        </w:rPr>
      </w:pPr>
      <w:r w:rsidRPr="000B521B">
        <w:rPr>
          <w:rFonts w:ascii="Arial" w:hAnsi="Arial" w:cs="Arial"/>
          <w:b/>
          <w:bCs/>
          <w:color w:val="000000" w:themeColor="text1"/>
          <w:sz w:val="24"/>
          <w:szCs w:val="24"/>
        </w:rPr>
        <w:t xml:space="preserve">Brazil Renewable Energy Production Percentage Share, By types of </w:t>
      </w:r>
      <w:r w:rsidR="006D4425" w:rsidRPr="000B521B">
        <w:rPr>
          <w:rFonts w:ascii="Arial" w:hAnsi="Arial" w:cs="Arial"/>
          <w:b/>
          <w:bCs/>
          <w:color w:val="000000" w:themeColor="text1"/>
          <w:sz w:val="24"/>
          <w:szCs w:val="24"/>
        </w:rPr>
        <w:t>Sources</w:t>
      </w:r>
      <w:r w:rsidRPr="000B521B">
        <w:rPr>
          <w:rFonts w:ascii="Arial" w:hAnsi="Arial" w:cs="Arial"/>
          <w:b/>
          <w:bCs/>
          <w:color w:val="000000" w:themeColor="text1"/>
          <w:sz w:val="24"/>
          <w:szCs w:val="24"/>
        </w:rPr>
        <w:t xml:space="preserve"> in 2020.</w:t>
      </w:r>
    </w:p>
    <w:p w14:paraId="50053D3E" w14:textId="1FB2AB6C" w:rsidR="003B1BF5" w:rsidRPr="000B521B" w:rsidRDefault="001C6629">
      <w:pPr>
        <w:rPr>
          <w:rFonts w:ascii="Arial" w:hAnsi="Arial" w:cs="Arial"/>
          <w:color w:val="000000" w:themeColor="text1"/>
        </w:rPr>
      </w:pPr>
      <w:r w:rsidRPr="000B521B">
        <w:rPr>
          <w:rFonts w:ascii="Arial" w:hAnsi="Arial" w:cs="Arial"/>
          <w:noProof/>
          <w:color w:val="000000" w:themeColor="text1"/>
        </w:rPr>
        <mc:AlternateContent>
          <mc:Choice Requires="wps">
            <w:drawing>
              <wp:anchor distT="0" distB="0" distL="114300" distR="114300" simplePos="0" relativeHeight="252686336" behindDoc="0" locked="0" layoutInCell="1" allowOverlap="1" wp14:anchorId="5372DBE9" wp14:editId="042FE293">
                <wp:simplePos x="0" y="0"/>
                <wp:positionH relativeFrom="margin">
                  <wp:posOffset>3800475</wp:posOffset>
                </wp:positionH>
                <wp:positionV relativeFrom="paragraph">
                  <wp:posOffset>3435985</wp:posOffset>
                </wp:positionV>
                <wp:extent cx="2588260" cy="200025"/>
                <wp:effectExtent l="0" t="0" r="0" b="0"/>
                <wp:wrapNone/>
                <wp:docPr id="101" name="TextBox 4"/>
                <wp:cNvGraphicFramePr/>
                <a:graphic xmlns:a="http://schemas.openxmlformats.org/drawingml/2006/main">
                  <a:graphicData uri="http://schemas.microsoft.com/office/word/2010/wordprocessingShape">
                    <wps:wsp>
                      <wps:cNvSpPr txBox="1"/>
                      <wps:spPr>
                        <a:xfrm>
                          <a:off x="0" y="0"/>
                          <a:ext cx="2588260" cy="200025"/>
                        </a:xfrm>
                        <a:prstGeom prst="rect">
                          <a:avLst/>
                        </a:prstGeom>
                        <a:noFill/>
                      </wps:spPr>
                      <wps:txbx>
                        <w:txbxContent>
                          <w:p w14:paraId="6221B549" w14:textId="77777777" w:rsidR="001C6629" w:rsidRPr="00687E98" w:rsidRDefault="001C6629" w:rsidP="001C6629">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5372DBE9" id="_x0000_s1124" type="#_x0000_t202" style="position:absolute;margin-left:299.25pt;margin-top:270.55pt;width:203.8pt;height:15.75pt;z-index:252686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" filled="f" stroked="f">
                <v:textbox style="mso-fit-shape-to-text:t">
                  <w:txbxContent>
                    <w:p w14:paraId="6221B549" w14:textId="77777777" w:rsidR="001C6629" w:rsidRPr="00687E98" w:rsidRDefault="001C6629" w:rsidP="001C6629">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545715" w:rsidRPr="000B521B">
        <w:rPr>
          <w:rFonts w:ascii="Arial" w:hAnsi="Arial" w:cs="Arial"/>
          <w:noProof/>
          <w:color w:val="000000" w:themeColor="text1"/>
        </w:rPr>
        <w:drawing>
          <wp:inline distT="0" distB="0" distL="0" distR="0" wp14:anchorId="65E439F3" wp14:editId="38B7115B">
            <wp:extent cx="6457950" cy="3438525"/>
            <wp:effectExtent l="0" t="0" r="0" b="0"/>
            <wp:docPr id="2226" name="Chart 2226">
              <a:extLst xmlns:a="http://schemas.openxmlformats.org/drawingml/2006/main">
                <a:ext uri="{FF2B5EF4-FFF2-40B4-BE49-F238E27FC236}">
                  <a16:creationId xmlns:a16="http://schemas.microsoft.com/office/drawing/2014/main" id="{2AE15F28-3452-4499-85E5-ACAEFC2BAB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58E62FF7" w14:textId="49768B79" w:rsidR="00545715" w:rsidRPr="000B521B" w:rsidRDefault="00545715">
      <w:pPr>
        <w:rPr>
          <w:rFonts w:ascii="Arial" w:hAnsi="Arial" w:cs="Arial"/>
          <w:color w:val="000000" w:themeColor="text1"/>
        </w:rPr>
      </w:pPr>
    </w:p>
    <w:p w14:paraId="51E512C4" w14:textId="69858613" w:rsidR="003B1BF5" w:rsidRPr="000B521B" w:rsidRDefault="003B1BF5">
      <w:pPr>
        <w:rPr>
          <w:rFonts w:ascii="Arial" w:hAnsi="Arial" w:cs="Arial"/>
          <w:color w:val="000000" w:themeColor="text1"/>
        </w:rPr>
      </w:pPr>
    </w:p>
    <w:p w14:paraId="0709A7D3" w14:textId="79CD3E89" w:rsidR="003B1BF5" w:rsidRPr="000B521B" w:rsidRDefault="003B1BF5">
      <w:pPr>
        <w:rPr>
          <w:rFonts w:ascii="Arial" w:hAnsi="Arial" w:cs="Arial"/>
          <w:color w:val="000000" w:themeColor="text1"/>
        </w:rPr>
        <w:sectPr w:rsidR="003B1BF5"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B7401B5" w14:textId="71887C0B" w:rsidR="00545715" w:rsidRPr="000B521B" w:rsidRDefault="00545715" w:rsidP="00555BDB">
      <w:pPr>
        <w:rPr>
          <w:rFonts w:ascii="Arial" w:hAnsi="Arial" w:cs="Arial"/>
          <w:b/>
          <w:bCs/>
          <w:sz w:val="24"/>
          <w:szCs w:val="24"/>
        </w:rPr>
      </w:pPr>
    </w:p>
    <w:p w14:paraId="5811F99A" w14:textId="549B2667" w:rsidR="00545715" w:rsidRPr="000B521B" w:rsidRDefault="00545715" w:rsidP="00555BDB">
      <w:pPr>
        <w:rPr>
          <w:rFonts w:ascii="Arial" w:hAnsi="Arial" w:cs="Arial"/>
          <w:b/>
          <w:bCs/>
          <w:sz w:val="24"/>
          <w:szCs w:val="24"/>
        </w:rPr>
      </w:pPr>
    </w:p>
    <w:p w14:paraId="1D7881E2" w14:textId="5272F876" w:rsidR="00545715" w:rsidRPr="000B521B" w:rsidRDefault="00545715" w:rsidP="00555BDB">
      <w:pPr>
        <w:rPr>
          <w:rFonts w:ascii="Arial" w:hAnsi="Arial" w:cs="Arial"/>
          <w:b/>
          <w:bCs/>
          <w:sz w:val="24"/>
          <w:szCs w:val="24"/>
        </w:rPr>
      </w:pPr>
    </w:p>
    <w:p w14:paraId="39C6FAC2" w14:textId="77777777" w:rsidR="00545715" w:rsidRPr="000B521B" w:rsidRDefault="00545715" w:rsidP="00555BDB">
      <w:pPr>
        <w:rPr>
          <w:rFonts w:ascii="Arial" w:hAnsi="Arial" w:cs="Arial"/>
          <w:b/>
          <w:bCs/>
          <w:sz w:val="24"/>
          <w:szCs w:val="24"/>
        </w:rPr>
      </w:pPr>
    </w:p>
    <w:p w14:paraId="652F8260" w14:textId="77777777" w:rsidR="00545715" w:rsidRPr="000B521B" w:rsidRDefault="00545715" w:rsidP="00555BDB">
      <w:pPr>
        <w:rPr>
          <w:rFonts w:ascii="Arial" w:hAnsi="Arial" w:cs="Arial"/>
          <w:b/>
          <w:bCs/>
          <w:sz w:val="24"/>
          <w:szCs w:val="24"/>
        </w:rPr>
      </w:pPr>
    </w:p>
    <w:p w14:paraId="0F716EB5" w14:textId="0FDB2538" w:rsidR="00555BDB" w:rsidRPr="000B521B" w:rsidRDefault="00555BDB" w:rsidP="00555BDB">
      <w:pPr>
        <w:rPr>
          <w:rFonts w:ascii="Arial" w:hAnsi="Arial" w:cs="Arial"/>
          <w:b/>
          <w:bCs/>
          <w:sz w:val="24"/>
          <w:szCs w:val="24"/>
        </w:rPr>
      </w:pPr>
      <w:r w:rsidRPr="000B521B">
        <w:rPr>
          <w:rFonts w:ascii="Arial" w:hAnsi="Arial" w:cs="Arial"/>
          <w:b/>
          <w:bCs/>
          <w:sz w:val="24"/>
          <w:szCs w:val="24"/>
        </w:rPr>
        <w:t>3.2.5.2. Operating Efficiency</w:t>
      </w:r>
    </w:p>
    <w:p w14:paraId="680370CE" w14:textId="20106878" w:rsidR="00E077DA" w:rsidRPr="000B521B" w:rsidRDefault="00E077DA">
      <w:pPr>
        <w:rPr>
          <w:rFonts w:ascii="Arial" w:hAnsi="Arial" w:cs="Arial"/>
          <w:b/>
          <w:bCs/>
          <w:sz w:val="24"/>
          <w:szCs w:val="24"/>
        </w:rPr>
      </w:pPr>
    </w:p>
    <w:p w14:paraId="04442896" w14:textId="5AD5019F" w:rsidR="00555BDB" w:rsidRPr="000B521B" w:rsidRDefault="00555BDB" w:rsidP="0061645E">
      <w:pPr>
        <w:rPr>
          <w:rFonts w:ascii="Arial" w:hAnsi="Arial" w:cs="Arial"/>
          <w:b/>
          <w:bCs/>
          <w:sz w:val="24"/>
          <w:szCs w:val="24"/>
        </w:rPr>
      </w:pPr>
      <w:r w:rsidRPr="000B521B">
        <w:rPr>
          <w:rFonts w:ascii="Arial" w:hAnsi="Arial" w:cs="Arial"/>
          <w:b/>
          <w:bCs/>
          <w:sz w:val="24"/>
          <w:szCs w:val="24"/>
        </w:rPr>
        <w:t>South America Vinyl Ester Resin Operating Efficiency (Percentage), 2015-2030F</w:t>
      </w:r>
    </w:p>
    <w:p w14:paraId="31C8D9E1" w14:textId="1945C06C" w:rsidR="00E20B48" w:rsidRPr="000B521B" w:rsidRDefault="00E20B48">
      <w:pPr>
        <w:rPr>
          <w:rFonts w:ascii="Arial" w:hAnsi="Arial" w:cs="Arial"/>
          <w:color w:val="000000" w:themeColor="text1"/>
        </w:rPr>
      </w:pPr>
    </w:p>
    <w:p w14:paraId="71BFCF7C" w14:textId="38F023F6" w:rsidR="002A5D60" w:rsidRPr="000B521B" w:rsidRDefault="00687E98">
      <w:pPr>
        <w:rPr>
          <w:rFonts w:ascii="Arial" w:hAnsi="Arial" w:cs="Arial"/>
          <w:color w:val="000000" w:themeColor="text1"/>
        </w:rPr>
      </w:pPr>
      <w:r w:rsidRPr="000B521B">
        <w:rPr>
          <w:rFonts w:ascii="Arial" w:hAnsi="Arial" w:cs="Arial"/>
          <w:noProof/>
          <w:color w:val="000000" w:themeColor="text1"/>
        </w:rPr>
        <mc:AlternateContent>
          <mc:Choice Requires="wps">
            <w:drawing>
              <wp:anchor distT="0" distB="0" distL="114300" distR="114300" simplePos="0" relativeHeight="252199936" behindDoc="0" locked="0" layoutInCell="1" allowOverlap="1" wp14:anchorId="71B09740" wp14:editId="2617C6C9">
                <wp:simplePos x="0" y="0"/>
                <wp:positionH relativeFrom="column">
                  <wp:posOffset>4352925</wp:posOffset>
                </wp:positionH>
                <wp:positionV relativeFrom="paragraph">
                  <wp:posOffset>2060575</wp:posOffset>
                </wp:positionV>
                <wp:extent cx="1864360" cy="200025"/>
                <wp:effectExtent l="0" t="0" r="0" b="0"/>
                <wp:wrapNone/>
                <wp:docPr id="212"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6950CBB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71B09740" id="_x0000_s1125" type="#_x0000_t202" style="position:absolute;margin-left:342.75pt;margin-top:162.25pt;width:146.8pt;height:15.75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" filled="f" stroked="f">
                <v:textbox style="mso-fit-shape-to-text:t">
                  <w:txbxContent>
                    <w:p w14:paraId="6950CBB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F112AA" w:rsidRPr="000B521B">
        <w:rPr>
          <w:rFonts w:ascii="Arial" w:hAnsi="Arial" w:cs="Arial"/>
          <w:noProof/>
          <w:color w:val="000000" w:themeColor="text1"/>
        </w:rPr>
        <w:drawing>
          <wp:inline distT="0" distB="0" distL="0" distR="0" wp14:anchorId="336CE2FA" wp14:editId="6FA0636A">
            <wp:extent cx="6400800" cy="2228850"/>
            <wp:effectExtent l="0" t="0" r="0" b="0"/>
            <wp:docPr id="54" name="Chart 54">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2353E1E7" w14:textId="77777777" w:rsidR="003B1BF5" w:rsidRPr="000B521B" w:rsidRDefault="003B1BF5" w:rsidP="0061645E">
      <w:pPr>
        <w:spacing w:line="360" w:lineRule="auto"/>
        <w:rPr>
          <w:rFonts w:ascii="Arial" w:hAnsi="Arial" w:cs="Arial"/>
          <w:b/>
          <w:bCs/>
          <w:sz w:val="24"/>
          <w:szCs w:val="24"/>
        </w:rPr>
      </w:pPr>
    </w:p>
    <w:p w14:paraId="7D5B7AD3" w14:textId="11D13956" w:rsidR="00555BDB" w:rsidRPr="000B521B" w:rsidRDefault="00555BDB" w:rsidP="0061645E">
      <w:pPr>
        <w:spacing w:line="360" w:lineRule="auto"/>
        <w:rPr>
          <w:rFonts w:ascii="Arial" w:hAnsi="Arial" w:cs="Arial"/>
          <w:b/>
          <w:bCs/>
          <w:sz w:val="24"/>
          <w:szCs w:val="24"/>
        </w:rPr>
      </w:pPr>
      <w:r w:rsidRPr="000B521B">
        <w:rPr>
          <w:rFonts w:ascii="Arial" w:hAnsi="Arial" w:cs="Arial"/>
          <w:b/>
          <w:bCs/>
          <w:sz w:val="24"/>
          <w:szCs w:val="24"/>
        </w:rPr>
        <w:t>3.2.5.3. Demand By Application</w:t>
      </w:r>
    </w:p>
    <w:p w14:paraId="3B271871" w14:textId="2BB73F87" w:rsidR="003D3AD1" w:rsidRPr="000B521B" w:rsidRDefault="00555BDB" w:rsidP="0061645E">
      <w:pPr>
        <w:spacing w:line="360" w:lineRule="auto"/>
        <w:rPr>
          <w:rFonts w:ascii="Arial" w:hAnsi="Arial" w:cs="Arial"/>
          <w:b/>
          <w:bCs/>
          <w:sz w:val="24"/>
          <w:szCs w:val="24"/>
        </w:rPr>
      </w:pPr>
      <w:r w:rsidRPr="000B521B">
        <w:rPr>
          <w:rFonts w:ascii="Arial" w:hAnsi="Arial" w:cs="Arial"/>
          <w:b/>
          <w:bCs/>
          <w:sz w:val="24"/>
          <w:szCs w:val="24"/>
        </w:rPr>
        <w:t>South America Vinyl Ester Resin Demand, By Application, By Volume</w:t>
      </w:r>
      <w:r w:rsidR="007C5B32" w:rsidRPr="000B521B">
        <w:rPr>
          <w:rFonts w:ascii="Arial" w:hAnsi="Arial" w:cs="Arial"/>
          <w:b/>
          <w:bCs/>
          <w:sz w:val="24"/>
          <w:szCs w:val="24"/>
        </w:rPr>
        <w:t xml:space="preserve"> (000’ Tonnes)</w:t>
      </w:r>
      <w:r w:rsidRPr="000B521B">
        <w:rPr>
          <w:rFonts w:ascii="Arial" w:hAnsi="Arial" w:cs="Arial"/>
          <w:b/>
          <w:bCs/>
          <w:sz w:val="24"/>
          <w:szCs w:val="24"/>
        </w:rPr>
        <w:t>, 2015–2030F</w:t>
      </w:r>
    </w:p>
    <w:p w14:paraId="49CC2287" w14:textId="18DD9F5A" w:rsidR="003D3AD1" w:rsidRPr="000B521B" w:rsidRDefault="001039EA">
      <w:pPr>
        <w:rPr>
          <w:rFonts w:ascii="Arial" w:hAnsi="Arial" w:cs="Arial"/>
          <w:color w:val="000000" w:themeColor="text1"/>
        </w:rPr>
      </w:pPr>
      <w:r w:rsidRPr="000B521B">
        <w:rPr>
          <w:rFonts w:ascii="Arial" w:hAnsi="Arial" w:cs="Arial"/>
          <w:noProof/>
          <w:color w:val="000000" w:themeColor="text1"/>
        </w:rPr>
        <w:drawing>
          <wp:inline distT="0" distB="0" distL="0" distR="0" wp14:anchorId="0B0ED8D7" wp14:editId="4911685D">
            <wp:extent cx="6381750" cy="2790825"/>
            <wp:effectExtent l="0" t="0" r="0" b="0"/>
            <wp:docPr id="65" name="Chart 65">
              <a:extLst xmlns:a="http://schemas.openxmlformats.org/drawingml/2006/main">
                <a:ext uri="{FF2B5EF4-FFF2-40B4-BE49-F238E27FC236}">
                  <a16:creationId xmlns:a16="http://schemas.microsoft.com/office/drawing/2014/main" id="{66BACE3C-E79D-45F2-88D0-8C3F427D97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5529CDFE" w14:textId="0936FA11" w:rsidR="001C74F9" w:rsidRPr="000B521B" w:rsidRDefault="005C1BF1" w:rsidP="00990C86">
      <w:pPr>
        <w:spacing w:line="360" w:lineRule="auto"/>
        <w:jc w:val="both"/>
        <w:rPr>
          <w:rFonts w:ascii="Arial" w:hAnsi="Arial" w:cs="Arial"/>
          <w:color w:val="000000" w:themeColor="text1"/>
          <w:sz w:val="24"/>
          <w:szCs w:val="24"/>
        </w:rPr>
      </w:pPr>
      <w:r w:rsidRPr="000B521B">
        <w:rPr>
          <w:rFonts w:ascii="Arial" w:hAnsi="Arial" w:cs="Arial"/>
          <w:b/>
          <w:noProof/>
          <w:color w:val="000000" w:themeColor="text1"/>
        </w:rPr>
        <mc:AlternateContent>
          <mc:Choice Requires="wps">
            <w:drawing>
              <wp:anchor distT="0" distB="0" distL="114300" distR="114300" simplePos="0" relativeHeight="252020736" behindDoc="0" locked="0" layoutInCell="1" allowOverlap="1" wp14:anchorId="0ECB9DCC" wp14:editId="4026106E">
                <wp:simplePos x="0" y="0"/>
                <wp:positionH relativeFrom="margin">
                  <wp:posOffset>2714625</wp:posOffset>
                </wp:positionH>
                <wp:positionV relativeFrom="paragraph">
                  <wp:posOffset>31750</wp:posOffset>
                </wp:positionV>
                <wp:extent cx="3345180" cy="476250"/>
                <wp:effectExtent l="0" t="0" r="0" b="0"/>
                <wp:wrapNone/>
                <wp:docPr id="253" name="TextBox 4"/>
                <wp:cNvGraphicFramePr/>
                <a:graphic xmlns:a="http://schemas.openxmlformats.org/drawingml/2006/main">
                  <a:graphicData uri="http://schemas.microsoft.com/office/word/2010/wordprocessingShape">
                    <wps:wsp>
                      <wps:cNvSpPr txBox="1"/>
                      <wps:spPr>
                        <a:xfrm>
                          <a:off x="0" y="0"/>
                          <a:ext cx="3345180" cy="476250"/>
                        </a:xfrm>
                        <a:prstGeom prst="rect">
                          <a:avLst/>
                        </a:prstGeom>
                        <a:noFill/>
                      </wps:spPr>
                      <wps:txbx>
                        <w:txbxContent>
                          <w:p w14:paraId="3473B3EE"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w:t>
                            </w:r>
                            <w:r w:rsidRPr="00547E79">
                              <w:rPr>
                                <w:rFonts w:ascii="Verdana" w:eastAsia="Verdana" w:hAnsi="Verdana" w:cs="Verdana"/>
                                <w:i/>
                                <w:iCs/>
                                <w:color w:val="000000" w:themeColor="text1"/>
                                <w:kern w:val="24"/>
                                <w:sz w:val="12"/>
                                <w:szCs w:val="12"/>
                              </w:rPr>
                              <w:t>include Défense</w:t>
                            </w:r>
                            <w:r w:rsidRPr="003D3AD1">
                              <w:rPr>
                                <w:rFonts w:ascii="Verdana" w:eastAsia="Verdana" w:hAnsi="Verdana" w:cs="Verdana"/>
                                <w:i/>
                                <w:iCs/>
                                <w:color w:val="000000" w:themeColor="text1"/>
                                <w:kern w:val="24"/>
                                <w:sz w:val="12"/>
                                <w:szCs w:val="12"/>
                              </w:rPr>
                              <w:t>, Aerospace, Electrical and electronics etc.</w:t>
                            </w:r>
                          </w:p>
                          <w:p w14:paraId="55CA82C2"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ECB9DCC" id="_x0000_s1126" type="#_x0000_t202" style="position:absolute;left:0;text-align:left;margin-left:213.75pt;margin-top:2.5pt;width:263.4pt;height:37.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" filled="f" stroked="f">
                <v:textbox>
                  <w:txbxContent>
                    <w:p w14:paraId="3473B3EE"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w:t>
                      </w:r>
                      <w:r w:rsidRPr="00547E79">
                        <w:rPr>
                          <w:rFonts w:ascii="Verdana" w:eastAsia="Verdana" w:hAnsi="Verdana" w:cs="Verdana"/>
                          <w:i/>
                          <w:iCs/>
                          <w:color w:val="000000" w:themeColor="text1"/>
                          <w:kern w:val="24"/>
                          <w:sz w:val="12"/>
                          <w:szCs w:val="12"/>
                        </w:rPr>
                        <w:t>include Défense</w:t>
                      </w:r>
                      <w:r w:rsidRPr="003D3AD1">
                        <w:rPr>
                          <w:rFonts w:ascii="Verdana" w:eastAsia="Verdana" w:hAnsi="Verdana" w:cs="Verdana"/>
                          <w:i/>
                          <w:iCs/>
                          <w:color w:val="000000" w:themeColor="text1"/>
                          <w:kern w:val="24"/>
                          <w:sz w:val="12"/>
                          <w:szCs w:val="12"/>
                        </w:rPr>
                        <w:t>, Aerospace, Electrical and electronics etc.</w:t>
                      </w:r>
                    </w:p>
                    <w:p w14:paraId="55CA82C2"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773AD08A" w14:textId="77777777" w:rsidR="00545715" w:rsidRPr="000B521B" w:rsidRDefault="00545715" w:rsidP="00990C86">
      <w:pPr>
        <w:spacing w:line="360" w:lineRule="auto"/>
        <w:jc w:val="both"/>
        <w:rPr>
          <w:rFonts w:ascii="Arial" w:hAnsi="Arial" w:cs="Arial"/>
          <w:color w:val="000000" w:themeColor="text1"/>
          <w:sz w:val="24"/>
          <w:szCs w:val="24"/>
        </w:rPr>
      </w:pPr>
    </w:p>
    <w:tbl>
      <w:tblPr>
        <w:tblW w:w="10243" w:type="dxa"/>
        <w:tblInd w:w="-185" w:type="dxa"/>
        <w:tblLook w:val="04A0" w:firstRow="1" w:lastRow="0" w:firstColumn="1" w:lastColumn="0" w:noHBand="0" w:noVBand="1"/>
      </w:tblPr>
      <w:tblGrid>
        <w:gridCol w:w="1961"/>
        <w:gridCol w:w="859"/>
        <w:gridCol w:w="859"/>
        <w:gridCol w:w="859"/>
        <w:gridCol w:w="860"/>
        <w:gridCol w:w="981"/>
        <w:gridCol w:w="976"/>
        <w:gridCol w:w="976"/>
        <w:gridCol w:w="976"/>
        <w:gridCol w:w="936"/>
      </w:tblGrid>
      <w:tr w:rsidR="008D1421" w:rsidRPr="000B521B" w14:paraId="6CB129A4" w14:textId="77777777" w:rsidTr="008D1421">
        <w:trPr>
          <w:trHeight w:val="262"/>
        </w:trPr>
        <w:tc>
          <w:tcPr>
            <w:tcW w:w="1961"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CEA1B69" w14:textId="17807636" w:rsidR="008D1421" w:rsidRPr="000B521B"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lastRenderedPageBreak/>
              <w:t>Demand by Application</w:t>
            </w:r>
            <w:r w:rsidR="007C5B32" w:rsidRPr="000B521B">
              <w:rPr>
                <w:rFonts w:ascii="Arial" w:eastAsia="Times New Roman" w:hAnsi="Arial" w:cs="Arial"/>
                <w:b/>
                <w:bCs/>
                <w:color w:val="FFFFFF" w:themeColor="background1"/>
                <w:sz w:val="20"/>
                <w:szCs w:val="20"/>
                <w:lang w:val="en-US"/>
              </w:rPr>
              <w:t xml:space="preserve"> (000’ </w:t>
            </w:r>
            <w:proofErr w:type="spellStart"/>
            <w:r w:rsidR="007C5B32" w:rsidRPr="000B521B">
              <w:rPr>
                <w:rFonts w:ascii="Arial" w:eastAsia="Times New Roman" w:hAnsi="Arial" w:cs="Arial"/>
                <w:b/>
                <w:bCs/>
                <w:color w:val="FFFFFF" w:themeColor="background1"/>
                <w:sz w:val="20"/>
                <w:szCs w:val="20"/>
                <w:lang w:val="en-US"/>
              </w:rPr>
              <w:t>Tonnes</w:t>
            </w:r>
            <w:proofErr w:type="spellEnd"/>
            <w:r w:rsidR="007C5B32" w:rsidRPr="000B521B">
              <w:rPr>
                <w:rFonts w:ascii="Arial" w:eastAsia="Times New Roman" w:hAnsi="Arial" w:cs="Arial"/>
                <w:b/>
                <w:bCs/>
                <w:color w:val="FFFFFF" w:themeColor="background1"/>
                <w:sz w:val="20"/>
                <w:szCs w:val="20"/>
                <w:lang w:val="en-US"/>
              </w:rPr>
              <w:t>)</w:t>
            </w:r>
          </w:p>
        </w:tc>
        <w:tc>
          <w:tcPr>
            <w:tcW w:w="859" w:type="dxa"/>
            <w:tcBorders>
              <w:top w:val="single" w:sz="4" w:space="0" w:color="auto"/>
              <w:left w:val="nil"/>
              <w:bottom w:val="single" w:sz="4" w:space="0" w:color="auto"/>
              <w:right w:val="single" w:sz="4" w:space="0" w:color="auto"/>
            </w:tcBorders>
            <w:shd w:val="clear" w:color="auto" w:fill="C00000"/>
            <w:noWrap/>
            <w:vAlign w:val="center"/>
            <w:hideMark/>
          </w:tcPr>
          <w:p w14:paraId="0C2A5361"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2015</w:t>
            </w:r>
          </w:p>
        </w:tc>
        <w:tc>
          <w:tcPr>
            <w:tcW w:w="859" w:type="dxa"/>
            <w:tcBorders>
              <w:top w:val="single" w:sz="4" w:space="0" w:color="auto"/>
              <w:left w:val="nil"/>
              <w:bottom w:val="single" w:sz="4" w:space="0" w:color="auto"/>
              <w:right w:val="single" w:sz="4" w:space="0" w:color="auto"/>
            </w:tcBorders>
            <w:shd w:val="clear" w:color="auto" w:fill="C00000"/>
            <w:noWrap/>
            <w:vAlign w:val="center"/>
            <w:hideMark/>
          </w:tcPr>
          <w:p w14:paraId="4ECD679C"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2016</w:t>
            </w:r>
          </w:p>
        </w:tc>
        <w:tc>
          <w:tcPr>
            <w:tcW w:w="859" w:type="dxa"/>
            <w:tcBorders>
              <w:top w:val="single" w:sz="4" w:space="0" w:color="auto"/>
              <w:left w:val="nil"/>
              <w:bottom w:val="single" w:sz="4" w:space="0" w:color="auto"/>
              <w:right w:val="single" w:sz="4" w:space="0" w:color="auto"/>
            </w:tcBorders>
            <w:shd w:val="clear" w:color="auto" w:fill="C00000"/>
            <w:noWrap/>
            <w:vAlign w:val="bottom"/>
            <w:hideMark/>
          </w:tcPr>
          <w:p w14:paraId="390CAE6E"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2017</w:t>
            </w:r>
          </w:p>
        </w:tc>
        <w:tc>
          <w:tcPr>
            <w:tcW w:w="860" w:type="dxa"/>
            <w:tcBorders>
              <w:top w:val="single" w:sz="4" w:space="0" w:color="auto"/>
              <w:left w:val="nil"/>
              <w:bottom w:val="single" w:sz="4" w:space="0" w:color="auto"/>
              <w:right w:val="single" w:sz="4" w:space="0" w:color="auto"/>
            </w:tcBorders>
            <w:shd w:val="clear" w:color="auto" w:fill="C00000"/>
            <w:noWrap/>
            <w:vAlign w:val="bottom"/>
            <w:hideMark/>
          </w:tcPr>
          <w:p w14:paraId="368C74DF"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2018</w:t>
            </w:r>
          </w:p>
        </w:tc>
        <w:tc>
          <w:tcPr>
            <w:tcW w:w="981" w:type="dxa"/>
            <w:tcBorders>
              <w:top w:val="single" w:sz="4" w:space="0" w:color="auto"/>
              <w:left w:val="nil"/>
              <w:bottom w:val="single" w:sz="4" w:space="0" w:color="auto"/>
              <w:right w:val="single" w:sz="4" w:space="0" w:color="auto"/>
            </w:tcBorders>
            <w:shd w:val="clear" w:color="auto" w:fill="C00000"/>
            <w:noWrap/>
            <w:vAlign w:val="bottom"/>
            <w:hideMark/>
          </w:tcPr>
          <w:p w14:paraId="456C70B8"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2019</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6C2D1749"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2020</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18E3408F"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2021E</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3BF7D629"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2025F</w:t>
            </w:r>
          </w:p>
        </w:tc>
        <w:tc>
          <w:tcPr>
            <w:tcW w:w="93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5891CEA3"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2030F</w:t>
            </w:r>
          </w:p>
        </w:tc>
      </w:tr>
      <w:tr w:rsidR="008D1421" w:rsidRPr="000B521B" w14:paraId="4751FDEF" w14:textId="77777777" w:rsidTr="008D1421">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63975E07" w14:textId="77777777" w:rsidR="008D1421" w:rsidRPr="000B521B" w:rsidRDefault="008D1421"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Pipes &amp; Tanks</w:t>
            </w:r>
          </w:p>
        </w:tc>
        <w:tc>
          <w:tcPr>
            <w:tcW w:w="859" w:type="dxa"/>
            <w:tcBorders>
              <w:top w:val="nil"/>
              <w:left w:val="nil"/>
              <w:bottom w:val="single" w:sz="4" w:space="0" w:color="auto"/>
              <w:right w:val="single" w:sz="4" w:space="0" w:color="auto"/>
            </w:tcBorders>
            <w:shd w:val="clear" w:color="000000" w:fill="FFFFFF"/>
            <w:noWrap/>
            <w:vAlign w:val="bottom"/>
            <w:hideMark/>
          </w:tcPr>
          <w:p w14:paraId="40FF30A6" w14:textId="4307D0BF"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12</w:t>
            </w:r>
          </w:p>
        </w:tc>
        <w:tc>
          <w:tcPr>
            <w:tcW w:w="859" w:type="dxa"/>
            <w:tcBorders>
              <w:top w:val="nil"/>
              <w:left w:val="nil"/>
              <w:bottom w:val="single" w:sz="4" w:space="0" w:color="auto"/>
              <w:right w:val="single" w:sz="4" w:space="0" w:color="auto"/>
            </w:tcBorders>
            <w:shd w:val="clear" w:color="000000" w:fill="FFFFFF"/>
            <w:noWrap/>
            <w:vAlign w:val="bottom"/>
            <w:hideMark/>
          </w:tcPr>
          <w:p w14:paraId="18FA1EAF" w14:textId="3411674C"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12</w:t>
            </w:r>
          </w:p>
        </w:tc>
        <w:tc>
          <w:tcPr>
            <w:tcW w:w="859" w:type="dxa"/>
            <w:tcBorders>
              <w:top w:val="nil"/>
              <w:left w:val="nil"/>
              <w:bottom w:val="single" w:sz="4" w:space="0" w:color="auto"/>
              <w:right w:val="single" w:sz="4" w:space="0" w:color="auto"/>
            </w:tcBorders>
            <w:shd w:val="clear" w:color="000000" w:fill="FFFFFF"/>
            <w:noWrap/>
            <w:vAlign w:val="bottom"/>
            <w:hideMark/>
          </w:tcPr>
          <w:p w14:paraId="4E77D2E6" w14:textId="20D44843"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13</w:t>
            </w:r>
          </w:p>
        </w:tc>
        <w:tc>
          <w:tcPr>
            <w:tcW w:w="860" w:type="dxa"/>
            <w:tcBorders>
              <w:top w:val="nil"/>
              <w:left w:val="nil"/>
              <w:bottom w:val="single" w:sz="4" w:space="0" w:color="auto"/>
              <w:right w:val="single" w:sz="4" w:space="0" w:color="auto"/>
            </w:tcBorders>
            <w:shd w:val="clear" w:color="000000" w:fill="FFFFFF"/>
            <w:noWrap/>
            <w:vAlign w:val="bottom"/>
            <w:hideMark/>
          </w:tcPr>
          <w:p w14:paraId="65E2ABA7" w14:textId="0A7F5288"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13</w:t>
            </w:r>
          </w:p>
        </w:tc>
        <w:tc>
          <w:tcPr>
            <w:tcW w:w="981" w:type="dxa"/>
            <w:tcBorders>
              <w:top w:val="nil"/>
              <w:left w:val="nil"/>
              <w:bottom w:val="single" w:sz="4" w:space="0" w:color="auto"/>
              <w:right w:val="single" w:sz="4" w:space="0" w:color="auto"/>
            </w:tcBorders>
            <w:shd w:val="clear" w:color="000000" w:fill="FFFFFF"/>
            <w:noWrap/>
            <w:vAlign w:val="bottom"/>
            <w:hideMark/>
          </w:tcPr>
          <w:p w14:paraId="43E0074D" w14:textId="4C3903ED"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14</w:t>
            </w:r>
          </w:p>
        </w:tc>
        <w:tc>
          <w:tcPr>
            <w:tcW w:w="976" w:type="dxa"/>
            <w:tcBorders>
              <w:top w:val="nil"/>
              <w:left w:val="nil"/>
              <w:bottom w:val="single" w:sz="4" w:space="0" w:color="auto"/>
              <w:right w:val="single" w:sz="4" w:space="0" w:color="auto"/>
            </w:tcBorders>
            <w:shd w:val="clear" w:color="000000" w:fill="FFFFFF"/>
            <w:noWrap/>
            <w:vAlign w:val="bottom"/>
            <w:hideMark/>
          </w:tcPr>
          <w:p w14:paraId="0484E274" w14:textId="577C61FF"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12</w:t>
            </w:r>
          </w:p>
        </w:tc>
        <w:tc>
          <w:tcPr>
            <w:tcW w:w="976" w:type="dxa"/>
            <w:tcBorders>
              <w:top w:val="nil"/>
              <w:left w:val="nil"/>
              <w:bottom w:val="single" w:sz="4" w:space="0" w:color="auto"/>
              <w:right w:val="single" w:sz="4" w:space="0" w:color="auto"/>
            </w:tcBorders>
            <w:shd w:val="clear" w:color="000000" w:fill="FFFFFF"/>
            <w:noWrap/>
            <w:vAlign w:val="bottom"/>
            <w:hideMark/>
          </w:tcPr>
          <w:p w14:paraId="78F02892" w14:textId="741D5551"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13</w:t>
            </w:r>
          </w:p>
        </w:tc>
        <w:tc>
          <w:tcPr>
            <w:tcW w:w="976" w:type="dxa"/>
            <w:tcBorders>
              <w:top w:val="nil"/>
              <w:left w:val="nil"/>
              <w:bottom w:val="single" w:sz="4" w:space="0" w:color="auto"/>
              <w:right w:val="single" w:sz="4" w:space="0" w:color="auto"/>
            </w:tcBorders>
            <w:shd w:val="clear" w:color="000000" w:fill="FFFFFF"/>
            <w:noWrap/>
            <w:vAlign w:val="bottom"/>
            <w:hideMark/>
          </w:tcPr>
          <w:p w14:paraId="2344AC02" w14:textId="0F8CA796"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15</w:t>
            </w:r>
          </w:p>
        </w:tc>
        <w:tc>
          <w:tcPr>
            <w:tcW w:w="936" w:type="dxa"/>
            <w:tcBorders>
              <w:top w:val="nil"/>
              <w:left w:val="nil"/>
              <w:bottom w:val="single" w:sz="4" w:space="0" w:color="auto"/>
              <w:right w:val="single" w:sz="4" w:space="0" w:color="auto"/>
            </w:tcBorders>
            <w:shd w:val="clear" w:color="000000" w:fill="FFFFFF"/>
            <w:noWrap/>
            <w:vAlign w:val="bottom"/>
            <w:hideMark/>
          </w:tcPr>
          <w:p w14:paraId="1D405037" w14:textId="346F440D"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19</w:t>
            </w:r>
          </w:p>
        </w:tc>
      </w:tr>
      <w:tr w:rsidR="008D1421" w:rsidRPr="000B521B" w14:paraId="611D7B8E" w14:textId="77777777" w:rsidTr="008D1421">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2F879D41" w14:textId="77777777" w:rsidR="008D1421" w:rsidRPr="000B521B" w:rsidRDefault="008D1421"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Marine Components</w:t>
            </w:r>
          </w:p>
        </w:tc>
        <w:tc>
          <w:tcPr>
            <w:tcW w:w="859" w:type="dxa"/>
            <w:tcBorders>
              <w:top w:val="nil"/>
              <w:left w:val="nil"/>
              <w:bottom w:val="single" w:sz="4" w:space="0" w:color="auto"/>
              <w:right w:val="single" w:sz="4" w:space="0" w:color="auto"/>
            </w:tcBorders>
            <w:shd w:val="clear" w:color="000000" w:fill="FFFFFF"/>
            <w:noWrap/>
            <w:vAlign w:val="bottom"/>
            <w:hideMark/>
          </w:tcPr>
          <w:p w14:paraId="00A8A1E1" w14:textId="2A83D237"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w:t>
            </w:r>
          </w:p>
        </w:tc>
        <w:tc>
          <w:tcPr>
            <w:tcW w:w="859" w:type="dxa"/>
            <w:tcBorders>
              <w:top w:val="nil"/>
              <w:left w:val="nil"/>
              <w:bottom w:val="single" w:sz="4" w:space="0" w:color="auto"/>
              <w:right w:val="single" w:sz="4" w:space="0" w:color="auto"/>
            </w:tcBorders>
            <w:shd w:val="clear" w:color="000000" w:fill="FFFFFF"/>
            <w:noWrap/>
            <w:vAlign w:val="bottom"/>
            <w:hideMark/>
          </w:tcPr>
          <w:p w14:paraId="6056F15B" w14:textId="73371910"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w:t>
            </w:r>
          </w:p>
        </w:tc>
        <w:tc>
          <w:tcPr>
            <w:tcW w:w="859" w:type="dxa"/>
            <w:tcBorders>
              <w:top w:val="nil"/>
              <w:left w:val="nil"/>
              <w:bottom w:val="single" w:sz="4" w:space="0" w:color="auto"/>
              <w:right w:val="single" w:sz="4" w:space="0" w:color="auto"/>
            </w:tcBorders>
            <w:shd w:val="clear" w:color="000000" w:fill="FFFFFF"/>
            <w:noWrap/>
            <w:vAlign w:val="bottom"/>
            <w:hideMark/>
          </w:tcPr>
          <w:p w14:paraId="027607E1" w14:textId="03A95865"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w:t>
            </w:r>
          </w:p>
        </w:tc>
        <w:tc>
          <w:tcPr>
            <w:tcW w:w="860" w:type="dxa"/>
            <w:tcBorders>
              <w:top w:val="nil"/>
              <w:left w:val="nil"/>
              <w:bottom w:val="single" w:sz="4" w:space="0" w:color="auto"/>
              <w:right w:val="single" w:sz="4" w:space="0" w:color="auto"/>
            </w:tcBorders>
            <w:shd w:val="clear" w:color="000000" w:fill="FFFFFF"/>
            <w:noWrap/>
            <w:vAlign w:val="bottom"/>
            <w:hideMark/>
          </w:tcPr>
          <w:p w14:paraId="0518FD30" w14:textId="21F68F69"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w:t>
            </w:r>
          </w:p>
        </w:tc>
        <w:tc>
          <w:tcPr>
            <w:tcW w:w="981" w:type="dxa"/>
            <w:tcBorders>
              <w:top w:val="nil"/>
              <w:left w:val="nil"/>
              <w:bottom w:val="single" w:sz="4" w:space="0" w:color="auto"/>
              <w:right w:val="single" w:sz="4" w:space="0" w:color="auto"/>
            </w:tcBorders>
            <w:shd w:val="clear" w:color="000000" w:fill="FFFFFF"/>
            <w:noWrap/>
            <w:vAlign w:val="bottom"/>
            <w:hideMark/>
          </w:tcPr>
          <w:p w14:paraId="2AB5C1A1" w14:textId="122A47C5"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w:t>
            </w:r>
          </w:p>
        </w:tc>
        <w:tc>
          <w:tcPr>
            <w:tcW w:w="976" w:type="dxa"/>
            <w:tcBorders>
              <w:top w:val="nil"/>
              <w:left w:val="nil"/>
              <w:bottom w:val="single" w:sz="4" w:space="0" w:color="auto"/>
              <w:right w:val="single" w:sz="4" w:space="0" w:color="auto"/>
            </w:tcBorders>
            <w:shd w:val="clear" w:color="000000" w:fill="FFFFFF"/>
            <w:noWrap/>
            <w:vAlign w:val="bottom"/>
            <w:hideMark/>
          </w:tcPr>
          <w:p w14:paraId="19D207E3" w14:textId="325DB5D0"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w:t>
            </w:r>
          </w:p>
        </w:tc>
        <w:tc>
          <w:tcPr>
            <w:tcW w:w="976" w:type="dxa"/>
            <w:tcBorders>
              <w:top w:val="nil"/>
              <w:left w:val="nil"/>
              <w:bottom w:val="single" w:sz="4" w:space="0" w:color="auto"/>
              <w:right w:val="single" w:sz="4" w:space="0" w:color="auto"/>
            </w:tcBorders>
            <w:shd w:val="clear" w:color="000000" w:fill="FFFFFF"/>
            <w:noWrap/>
            <w:vAlign w:val="bottom"/>
            <w:hideMark/>
          </w:tcPr>
          <w:p w14:paraId="298541DB" w14:textId="471AB9F4"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w:t>
            </w:r>
          </w:p>
        </w:tc>
        <w:tc>
          <w:tcPr>
            <w:tcW w:w="976" w:type="dxa"/>
            <w:tcBorders>
              <w:top w:val="nil"/>
              <w:left w:val="nil"/>
              <w:bottom w:val="single" w:sz="4" w:space="0" w:color="auto"/>
              <w:right w:val="single" w:sz="4" w:space="0" w:color="auto"/>
            </w:tcBorders>
            <w:shd w:val="clear" w:color="000000" w:fill="FFFFFF"/>
            <w:noWrap/>
            <w:vAlign w:val="bottom"/>
            <w:hideMark/>
          </w:tcPr>
          <w:p w14:paraId="32970969" w14:textId="2010BD55"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w:t>
            </w:r>
          </w:p>
        </w:tc>
        <w:tc>
          <w:tcPr>
            <w:tcW w:w="936" w:type="dxa"/>
            <w:tcBorders>
              <w:top w:val="nil"/>
              <w:left w:val="nil"/>
              <w:bottom w:val="single" w:sz="4" w:space="0" w:color="auto"/>
              <w:right w:val="single" w:sz="4" w:space="0" w:color="auto"/>
            </w:tcBorders>
            <w:shd w:val="clear" w:color="000000" w:fill="FFFFFF"/>
            <w:noWrap/>
            <w:vAlign w:val="bottom"/>
            <w:hideMark/>
          </w:tcPr>
          <w:p w14:paraId="42B627B1" w14:textId="6BD76C8D"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w:t>
            </w:r>
          </w:p>
        </w:tc>
      </w:tr>
      <w:tr w:rsidR="008D1421" w:rsidRPr="000B521B" w14:paraId="1834E481" w14:textId="77777777" w:rsidTr="008D1421">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4319D0A6" w14:textId="77777777" w:rsidR="008D1421" w:rsidRPr="000B521B" w:rsidRDefault="008D1421"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Renewables</w:t>
            </w:r>
          </w:p>
        </w:tc>
        <w:tc>
          <w:tcPr>
            <w:tcW w:w="859" w:type="dxa"/>
            <w:tcBorders>
              <w:top w:val="nil"/>
              <w:left w:val="nil"/>
              <w:bottom w:val="single" w:sz="4" w:space="0" w:color="auto"/>
              <w:right w:val="single" w:sz="4" w:space="0" w:color="auto"/>
            </w:tcBorders>
            <w:shd w:val="clear" w:color="000000" w:fill="FFFFFF"/>
            <w:noWrap/>
            <w:vAlign w:val="bottom"/>
            <w:hideMark/>
          </w:tcPr>
          <w:p w14:paraId="506656E1" w14:textId="4EB9B96A"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w:t>
            </w:r>
          </w:p>
        </w:tc>
        <w:tc>
          <w:tcPr>
            <w:tcW w:w="859" w:type="dxa"/>
            <w:tcBorders>
              <w:top w:val="nil"/>
              <w:left w:val="nil"/>
              <w:bottom w:val="single" w:sz="4" w:space="0" w:color="auto"/>
              <w:right w:val="single" w:sz="4" w:space="0" w:color="auto"/>
            </w:tcBorders>
            <w:shd w:val="clear" w:color="000000" w:fill="FFFFFF"/>
            <w:noWrap/>
            <w:vAlign w:val="bottom"/>
            <w:hideMark/>
          </w:tcPr>
          <w:p w14:paraId="011FE922" w14:textId="2F2CBA3C"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w:t>
            </w:r>
          </w:p>
        </w:tc>
        <w:tc>
          <w:tcPr>
            <w:tcW w:w="859" w:type="dxa"/>
            <w:tcBorders>
              <w:top w:val="nil"/>
              <w:left w:val="nil"/>
              <w:bottom w:val="single" w:sz="4" w:space="0" w:color="auto"/>
              <w:right w:val="single" w:sz="4" w:space="0" w:color="auto"/>
            </w:tcBorders>
            <w:shd w:val="clear" w:color="000000" w:fill="FFFFFF"/>
            <w:noWrap/>
            <w:vAlign w:val="bottom"/>
            <w:hideMark/>
          </w:tcPr>
          <w:p w14:paraId="403F6656" w14:textId="04015451"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w:t>
            </w:r>
          </w:p>
        </w:tc>
        <w:tc>
          <w:tcPr>
            <w:tcW w:w="860" w:type="dxa"/>
            <w:tcBorders>
              <w:top w:val="nil"/>
              <w:left w:val="nil"/>
              <w:bottom w:val="single" w:sz="4" w:space="0" w:color="auto"/>
              <w:right w:val="single" w:sz="4" w:space="0" w:color="auto"/>
            </w:tcBorders>
            <w:shd w:val="clear" w:color="000000" w:fill="FFFFFF"/>
            <w:noWrap/>
            <w:vAlign w:val="bottom"/>
            <w:hideMark/>
          </w:tcPr>
          <w:p w14:paraId="5B45D8CB" w14:textId="6CE8DA08"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w:t>
            </w:r>
          </w:p>
        </w:tc>
        <w:tc>
          <w:tcPr>
            <w:tcW w:w="981" w:type="dxa"/>
            <w:tcBorders>
              <w:top w:val="nil"/>
              <w:left w:val="nil"/>
              <w:bottom w:val="single" w:sz="4" w:space="0" w:color="auto"/>
              <w:right w:val="single" w:sz="4" w:space="0" w:color="auto"/>
            </w:tcBorders>
            <w:shd w:val="clear" w:color="000000" w:fill="FFFFFF"/>
            <w:noWrap/>
            <w:vAlign w:val="bottom"/>
            <w:hideMark/>
          </w:tcPr>
          <w:p w14:paraId="219ACA1A" w14:textId="187D43CB"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w:t>
            </w:r>
          </w:p>
        </w:tc>
        <w:tc>
          <w:tcPr>
            <w:tcW w:w="976" w:type="dxa"/>
            <w:tcBorders>
              <w:top w:val="nil"/>
              <w:left w:val="nil"/>
              <w:bottom w:val="single" w:sz="4" w:space="0" w:color="auto"/>
              <w:right w:val="single" w:sz="4" w:space="0" w:color="auto"/>
            </w:tcBorders>
            <w:shd w:val="clear" w:color="000000" w:fill="FFFFFF"/>
            <w:noWrap/>
            <w:vAlign w:val="bottom"/>
            <w:hideMark/>
          </w:tcPr>
          <w:p w14:paraId="4A47FF91" w14:textId="12105B8C"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w:t>
            </w:r>
          </w:p>
        </w:tc>
        <w:tc>
          <w:tcPr>
            <w:tcW w:w="976" w:type="dxa"/>
            <w:tcBorders>
              <w:top w:val="nil"/>
              <w:left w:val="nil"/>
              <w:bottom w:val="single" w:sz="4" w:space="0" w:color="auto"/>
              <w:right w:val="single" w:sz="4" w:space="0" w:color="auto"/>
            </w:tcBorders>
            <w:shd w:val="clear" w:color="000000" w:fill="FFFFFF"/>
            <w:noWrap/>
            <w:vAlign w:val="bottom"/>
            <w:hideMark/>
          </w:tcPr>
          <w:p w14:paraId="47243963" w14:textId="1CEE40E4"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w:t>
            </w:r>
          </w:p>
        </w:tc>
        <w:tc>
          <w:tcPr>
            <w:tcW w:w="976" w:type="dxa"/>
            <w:tcBorders>
              <w:top w:val="nil"/>
              <w:left w:val="nil"/>
              <w:bottom w:val="single" w:sz="4" w:space="0" w:color="auto"/>
              <w:right w:val="single" w:sz="4" w:space="0" w:color="auto"/>
            </w:tcBorders>
            <w:shd w:val="clear" w:color="000000" w:fill="FFFFFF"/>
            <w:noWrap/>
            <w:vAlign w:val="bottom"/>
            <w:hideMark/>
          </w:tcPr>
          <w:p w14:paraId="7F70C5AF" w14:textId="5802BBB7"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w:t>
            </w:r>
          </w:p>
        </w:tc>
        <w:tc>
          <w:tcPr>
            <w:tcW w:w="936" w:type="dxa"/>
            <w:tcBorders>
              <w:top w:val="nil"/>
              <w:left w:val="nil"/>
              <w:bottom w:val="single" w:sz="4" w:space="0" w:color="auto"/>
              <w:right w:val="single" w:sz="4" w:space="0" w:color="auto"/>
            </w:tcBorders>
            <w:shd w:val="clear" w:color="000000" w:fill="FFFFFF"/>
            <w:noWrap/>
            <w:vAlign w:val="bottom"/>
            <w:hideMark/>
          </w:tcPr>
          <w:p w14:paraId="59331837" w14:textId="6D0B745B"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w:t>
            </w:r>
          </w:p>
        </w:tc>
      </w:tr>
      <w:tr w:rsidR="008D1421" w:rsidRPr="000B521B" w14:paraId="740A0C30" w14:textId="77777777" w:rsidTr="008D1421">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402ED944" w14:textId="77777777" w:rsidR="008D1421" w:rsidRPr="000B521B" w:rsidRDefault="008D1421"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Others</w:t>
            </w:r>
          </w:p>
        </w:tc>
        <w:tc>
          <w:tcPr>
            <w:tcW w:w="859" w:type="dxa"/>
            <w:tcBorders>
              <w:top w:val="nil"/>
              <w:left w:val="nil"/>
              <w:bottom w:val="single" w:sz="4" w:space="0" w:color="auto"/>
              <w:right w:val="single" w:sz="4" w:space="0" w:color="auto"/>
            </w:tcBorders>
            <w:shd w:val="clear" w:color="000000" w:fill="FFFFFF"/>
            <w:noWrap/>
            <w:vAlign w:val="bottom"/>
            <w:hideMark/>
          </w:tcPr>
          <w:p w14:paraId="6051EC94" w14:textId="06F702BF"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w:t>
            </w:r>
          </w:p>
        </w:tc>
        <w:tc>
          <w:tcPr>
            <w:tcW w:w="859" w:type="dxa"/>
            <w:tcBorders>
              <w:top w:val="nil"/>
              <w:left w:val="nil"/>
              <w:bottom w:val="single" w:sz="4" w:space="0" w:color="auto"/>
              <w:right w:val="single" w:sz="4" w:space="0" w:color="auto"/>
            </w:tcBorders>
            <w:shd w:val="clear" w:color="000000" w:fill="FFFFFF"/>
            <w:noWrap/>
            <w:vAlign w:val="bottom"/>
            <w:hideMark/>
          </w:tcPr>
          <w:p w14:paraId="41EDD2AA" w14:textId="7056AE78"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w:t>
            </w:r>
          </w:p>
        </w:tc>
        <w:tc>
          <w:tcPr>
            <w:tcW w:w="859" w:type="dxa"/>
            <w:tcBorders>
              <w:top w:val="nil"/>
              <w:left w:val="nil"/>
              <w:bottom w:val="single" w:sz="4" w:space="0" w:color="auto"/>
              <w:right w:val="single" w:sz="4" w:space="0" w:color="auto"/>
            </w:tcBorders>
            <w:shd w:val="clear" w:color="000000" w:fill="FFFFFF"/>
            <w:noWrap/>
            <w:vAlign w:val="bottom"/>
            <w:hideMark/>
          </w:tcPr>
          <w:p w14:paraId="5BB7A8FC" w14:textId="104D923A"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w:t>
            </w:r>
          </w:p>
        </w:tc>
        <w:tc>
          <w:tcPr>
            <w:tcW w:w="860" w:type="dxa"/>
            <w:tcBorders>
              <w:top w:val="nil"/>
              <w:left w:val="nil"/>
              <w:bottom w:val="single" w:sz="4" w:space="0" w:color="auto"/>
              <w:right w:val="single" w:sz="4" w:space="0" w:color="auto"/>
            </w:tcBorders>
            <w:shd w:val="clear" w:color="000000" w:fill="FFFFFF"/>
            <w:noWrap/>
            <w:vAlign w:val="bottom"/>
            <w:hideMark/>
          </w:tcPr>
          <w:p w14:paraId="2FDAB499" w14:textId="1DC72A2A"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w:t>
            </w:r>
          </w:p>
        </w:tc>
        <w:tc>
          <w:tcPr>
            <w:tcW w:w="981" w:type="dxa"/>
            <w:tcBorders>
              <w:top w:val="nil"/>
              <w:left w:val="nil"/>
              <w:bottom w:val="single" w:sz="4" w:space="0" w:color="auto"/>
              <w:right w:val="single" w:sz="4" w:space="0" w:color="auto"/>
            </w:tcBorders>
            <w:shd w:val="clear" w:color="000000" w:fill="FFFFFF"/>
            <w:noWrap/>
            <w:vAlign w:val="bottom"/>
            <w:hideMark/>
          </w:tcPr>
          <w:p w14:paraId="744F1E61" w14:textId="06054860"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w:t>
            </w:r>
          </w:p>
        </w:tc>
        <w:tc>
          <w:tcPr>
            <w:tcW w:w="976" w:type="dxa"/>
            <w:tcBorders>
              <w:top w:val="nil"/>
              <w:left w:val="nil"/>
              <w:bottom w:val="single" w:sz="4" w:space="0" w:color="auto"/>
              <w:right w:val="single" w:sz="4" w:space="0" w:color="auto"/>
            </w:tcBorders>
            <w:shd w:val="clear" w:color="000000" w:fill="FFFFFF"/>
            <w:noWrap/>
            <w:vAlign w:val="bottom"/>
            <w:hideMark/>
          </w:tcPr>
          <w:p w14:paraId="1A4D7669" w14:textId="51CD9101"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w:t>
            </w:r>
          </w:p>
        </w:tc>
        <w:tc>
          <w:tcPr>
            <w:tcW w:w="976" w:type="dxa"/>
            <w:tcBorders>
              <w:top w:val="nil"/>
              <w:left w:val="nil"/>
              <w:bottom w:val="single" w:sz="4" w:space="0" w:color="auto"/>
              <w:right w:val="single" w:sz="4" w:space="0" w:color="auto"/>
            </w:tcBorders>
            <w:shd w:val="clear" w:color="000000" w:fill="FFFFFF"/>
            <w:noWrap/>
            <w:vAlign w:val="bottom"/>
            <w:hideMark/>
          </w:tcPr>
          <w:p w14:paraId="28C467B2" w14:textId="0B60E8A2"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w:t>
            </w:r>
          </w:p>
        </w:tc>
        <w:tc>
          <w:tcPr>
            <w:tcW w:w="976" w:type="dxa"/>
            <w:tcBorders>
              <w:top w:val="nil"/>
              <w:left w:val="nil"/>
              <w:bottom w:val="single" w:sz="4" w:space="0" w:color="auto"/>
              <w:right w:val="single" w:sz="4" w:space="0" w:color="auto"/>
            </w:tcBorders>
            <w:shd w:val="clear" w:color="000000" w:fill="FFFFFF"/>
            <w:noWrap/>
            <w:vAlign w:val="bottom"/>
            <w:hideMark/>
          </w:tcPr>
          <w:p w14:paraId="51D76AEB" w14:textId="0EE81080"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w:t>
            </w:r>
          </w:p>
        </w:tc>
        <w:tc>
          <w:tcPr>
            <w:tcW w:w="936" w:type="dxa"/>
            <w:tcBorders>
              <w:top w:val="nil"/>
              <w:left w:val="nil"/>
              <w:bottom w:val="single" w:sz="4" w:space="0" w:color="auto"/>
              <w:right w:val="single" w:sz="4" w:space="0" w:color="auto"/>
            </w:tcBorders>
            <w:shd w:val="clear" w:color="000000" w:fill="FFFFFF"/>
            <w:noWrap/>
            <w:vAlign w:val="bottom"/>
            <w:hideMark/>
          </w:tcPr>
          <w:p w14:paraId="56ED98C1" w14:textId="4BC69B9A"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w:t>
            </w:r>
          </w:p>
        </w:tc>
      </w:tr>
      <w:tr w:rsidR="008D1421" w:rsidRPr="000B521B" w14:paraId="01E07027" w14:textId="77777777" w:rsidTr="008D1421">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408272BE" w14:textId="77777777" w:rsidR="008D1421" w:rsidRPr="000B521B" w:rsidRDefault="008D1421"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Total</w:t>
            </w:r>
          </w:p>
        </w:tc>
        <w:tc>
          <w:tcPr>
            <w:tcW w:w="859" w:type="dxa"/>
            <w:tcBorders>
              <w:top w:val="nil"/>
              <w:left w:val="nil"/>
              <w:bottom w:val="single" w:sz="4" w:space="0" w:color="auto"/>
              <w:right w:val="single" w:sz="4" w:space="0" w:color="auto"/>
            </w:tcBorders>
            <w:shd w:val="clear" w:color="000000" w:fill="FFFFFF"/>
            <w:noWrap/>
            <w:vAlign w:val="bottom"/>
            <w:hideMark/>
          </w:tcPr>
          <w:p w14:paraId="6778ACAD" w14:textId="1411D6AC"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20</w:t>
            </w:r>
          </w:p>
        </w:tc>
        <w:tc>
          <w:tcPr>
            <w:tcW w:w="859" w:type="dxa"/>
            <w:tcBorders>
              <w:top w:val="nil"/>
              <w:left w:val="nil"/>
              <w:bottom w:val="single" w:sz="4" w:space="0" w:color="auto"/>
              <w:right w:val="single" w:sz="4" w:space="0" w:color="auto"/>
            </w:tcBorders>
            <w:shd w:val="clear" w:color="000000" w:fill="FFFFFF"/>
            <w:noWrap/>
            <w:vAlign w:val="bottom"/>
            <w:hideMark/>
          </w:tcPr>
          <w:p w14:paraId="1B8557E5" w14:textId="47768F24"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20</w:t>
            </w:r>
          </w:p>
        </w:tc>
        <w:tc>
          <w:tcPr>
            <w:tcW w:w="859" w:type="dxa"/>
            <w:tcBorders>
              <w:top w:val="nil"/>
              <w:left w:val="nil"/>
              <w:bottom w:val="single" w:sz="4" w:space="0" w:color="auto"/>
              <w:right w:val="single" w:sz="4" w:space="0" w:color="auto"/>
            </w:tcBorders>
            <w:shd w:val="clear" w:color="000000" w:fill="FFFFFF"/>
            <w:noWrap/>
            <w:vAlign w:val="bottom"/>
            <w:hideMark/>
          </w:tcPr>
          <w:p w14:paraId="6589A702" w14:textId="78A2AD94"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21</w:t>
            </w:r>
          </w:p>
        </w:tc>
        <w:tc>
          <w:tcPr>
            <w:tcW w:w="860" w:type="dxa"/>
            <w:tcBorders>
              <w:top w:val="nil"/>
              <w:left w:val="nil"/>
              <w:bottom w:val="single" w:sz="4" w:space="0" w:color="auto"/>
              <w:right w:val="single" w:sz="4" w:space="0" w:color="auto"/>
            </w:tcBorders>
            <w:shd w:val="clear" w:color="000000" w:fill="FFFFFF"/>
            <w:noWrap/>
            <w:vAlign w:val="bottom"/>
            <w:hideMark/>
          </w:tcPr>
          <w:p w14:paraId="6CD8E81E" w14:textId="1173C85D"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22</w:t>
            </w:r>
          </w:p>
        </w:tc>
        <w:tc>
          <w:tcPr>
            <w:tcW w:w="981" w:type="dxa"/>
            <w:tcBorders>
              <w:top w:val="nil"/>
              <w:left w:val="nil"/>
              <w:bottom w:val="single" w:sz="4" w:space="0" w:color="auto"/>
              <w:right w:val="single" w:sz="4" w:space="0" w:color="auto"/>
            </w:tcBorders>
            <w:shd w:val="clear" w:color="000000" w:fill="FFFFFF"/>
            <w:noWrap/>
            <w:vAlign w:val="bottom"/>
            <w:hideMark/>
          </w:tcPr>
          <w:p w14:paraId="584DB26B" w14:textId="5185987B"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22</w:t>
            </w:r>
          </w:p>
        </w:tc>
        <w:tc>
          <w:tcPr>
            <w:tcW w:w="976" w:type="dxa"/>
            <w:tcBorders>
              <w:top w:val="nil"/>
              <w:left w:val="nil"/>
              <w:bottom w:val="single" w:sz="4" w:space="0" w:color="auto"/>
              <w:right w:val="single" w:sz="4" w:space="0" w:color="auto"/>
            </w:tcBorders>
            <w:shd w:val="clear" w:color="000000" w:fill="FFFFFF"/>
            <w:noWrap/>
            <w:vAlign w:val="bottom"/>
            <w:hideMark/>
          </w:tcPr>
          <w:p w14:paraId="37C2A5E3" w14:textId="270DB20D"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20</w:t>
            </w:r>
          </w:p>
        </w:tc>
        <w:tc>
          <w:tcPr>
            <w:tcW w:w="976" w:type="dxa"/>
            <w:tcBorders>
              <w:top w:val="nil"/>
              <w:left w:val="nil"/>
              <w:bottom w:val="single" w:sz="4" w:space="0" w:color="auto"/>
              <w:right w:val="single" w:sz="4" w:space="0" w:color="auto"/>
            </w:tcBorders>
            <w:shd w:val="clear" w:color="000000" w:fill="FFFFFF"/>
            <w:noWrap/>
            <w:vAlign w:val="bottom"/>
            <w:hideMark/>
          </w:tcPr>
          <w:p w14:paraId="4162C856" w14:textId="30EA9E0E"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21</w:t>
            </w:r>
          </w:p>
        </w:tc>
        <w:tc>
          <w:tcPr>
            <w:tcW w:w="976" w:type="dxa"/>
            <w:tcBorders>
              <w:top w:val="nil"/>
              <w:left w:val="nil"/>
              <w:bottom w:val="single" w:sz="4" w:space="0" w:color="auto"/>
              <w:right w:val="single" w:sz="4" w:space="0" w:color="auto"/>
            </w:tcBorders>
            <w:shd w:val="clear" w:color="000000" w:fill="FFFFFF"/>
            <w:noWrap/>
            <w:vAlign w:val="bottom"/>
            <w:hideMark/>
          </w:tcPr>
          <w:p w14:paraId="3BB9B210" w14:textId="4412F766"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25</w:t>
            </w:r>
          </w:p>
        </w:tc>
        <w:tc>
          <w:tcPr>
            <w:tcW w:w="936" w:type="dxa"/>
            <w:tcBorders>
              <w:top w:val="nil"/>
              <w:left w:val="nil"/>
              <w:bottom w:val="single" w:sz="4" w:space="0" w:color="auto"/>
              <w:right w:val="single" w:sz="4" w:space="0" w:color="auto"/>
            </w:tcBorders>
            <w:shd w:val="clear" w:color="000000" w:fill="FFFFFF"/>
            <w:noWrap/>
            <w:vAlign w:val="bottom"/>
            <w:hideMark/>
          </w:tcPr>
          <w:p w14:paraId="0077756C" w14:textId="020238C3"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31</w:t>
            </w:r>
          </w:p>
        </w:tc>
      </w:tr>
    </w:tbl>
    <w:p w14:paraId="0BC87C7A" w14:textId="2886A8CE" w:rsidR="00E2530D" w:rsidRPr="000B521B" w:rsidRDefault="008D1421" w:rsidP="00990C86">
      <w:pPr>
        <w:spacing w:line="360" w:lineRule="auto"/>
        <w:jc w:val="both"/>
        <w:rPr>
          <w:rFonts w:ascii="Arial" w:hAnsi="Arial" w:cs="Arial"/>
          <w:color w:val="000000" w:themeColor="text1"/>
          <w:sz w:val="24"/>
          <w:szCs w:val="24"/>
        </w:rPr>
        <w:sectPr w:rsidR="00E2530D"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B521B">
        <w:rPr>
          <w:rFonts w:ascii="Arial" w:hAnsi="Arial" w:cs="Arial"/>
          <w:b/>
          <w:noProof/>
          <w:color w:val="000000" w:themeColor="text1"/>
        </w:rPr>
        <mc:AlternateContent>
          <mc:Choice Requires="wps">
            <w:drawing>
              <wp:anchor distT="0" distB="0" distL="114300" distR="114300" simplePos="0" relativeHeight="252489728" behindDoc="0" locked="0" layoutInCell="1" allowOverlap="1" wp14:anchorId="554C6DF7" wp14:editId="7CC74A19">
                <wp:simplePos x="0" y="0"/>
                <wp:positionH relativeFrom="margin">
                  <wp:posOffset>3040083</wp:posOffset>
                </wp:positionH>
                <wp:positionV relativeFrom="paragraph">
                  <wp:posOffset>11875</wp:posOffset>
                </wp:positionV>
                <wp:extent cx="3345180" cy="476250"/>
                <wp:effectExtent l="0" t="0" r="0" b="0"/>
                <wp:wrapNone/>
                <wp:docPr id="1273" name="TextBox 4"/>
                <wp:cNvGraphicFramePr/>
                <a:graphic xmlns:a="http://schemas.openxmlformats.org/drawingml/2006/main">
                  <a:graphicData uri="http://schemas.microsoft.com/office/word/2010/wordprocessingShape">
                    <wps:wsp>
                      <wps:cNvSpPr txBox="1"/>
                      <wps:spPr>
                        <a:xfrm>
                          <a:off x="0" y="0"/>
                          <a:ext cx="3345180" cy="476250"/>
                        </a:xfrm>
                        <a:prstGeom prst="rect">
                          <a:avLst/>
                        </a:prstGeom>
                        <a:noFill/>
                      </wps:spPr>
                      <wps:txbx>
                        <w:txbxContent>
                          <w:p w14:paraId="24BF3E55"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w:t>
                            </w:r>
                            <w:r w:rsidRPr="00547E79">
                              <w:rPr>
                                <w:rFonts w:ascii="Verdana" w:eastAsia="Verdana" w:hAnsi="Verdana" w:cs="Verdana"/>
                                <w:i/>
                                <w:iCs/>
                                <w:color w:val="000000" w:themeColor="text1"/>
                                <w:kern w:val="24"/>
                                <w:sz w:val="12"/>
                                <w:szCs w:val="12"/>
                              </w:rPr>
                              <w:t>include Défense</w:t>
                            </w:r>
                            <w:r w:rsidRPr="003D3AD1">
                              <w:rPr>
                                <w:rFonts w:ascii="Verdana" w:eastAsia="Verdana" w:hAnsi="Verdana" w:cs="Verdana"/>
                                <w:i/>
                                <w:iCs/>
                                <w:color w:val="000000" w:themeColor="text1"/>
                                <w:kern w:val="24"/>
                                <w:sz w:val="12"/>
                                <w:szCs w:val="12"/>
                              </w:rPr>
                              <w:t>, Aerospace, Electrical and electronics etc.</w:t>
                            </w:r>
                          </w:p>
                          <w:p w14:paraId="57C6FA06"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54C6DF7" id="_x0000_s1127" type="#_x0000_t202" style="position:absolute;left:0;text-align:left;margin-left:239.4pt;margin-top:.95pt;width:263.4pt;height:37.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" filled="f" stroked="f">
                <v:textbox>
                  <w:txbxContent>
                    <w:p w14:paraId="24BF3E55"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w:t>
                      </w:r>
                      <w:r w:rsidRPr="00547E79">
                        <w:rPr>
                          <w:rFonts w:ascii="Verdana" w:eastAsia="Verdana" w:hAnsi="Verdana" w:cs="Verdana"/>
                          <w:i/>
                          <w:iCs/>
                          <w:color w:val="000000" w:themeColor="text1"/>
                          <w:kern w:val="24"/>
                          <w:sz w:val="12"/>
                          <w:szCs w:val="12"/>
                        </w:rPr>
                        <w:t>include Défense</w:t>
                      </w:r>
                      <w:r w:rsidRPr="003D3AD1">
                        <w:rPr>
                          <w:rFonts w:ascii="Verdana" w:eastAsia="Verdana" w:hAnsi="Verdana" w:cs="Verdana"/>
                          <w:i/>
                          <w:iCs/>
                          <w:color w:val="000000" w:themeColor="text1"/>
                          <w:kern w:val="24"/>
                          <w:sz w:val="12"/>
                          <w:szCs w:val="12"/>
                        </w:rPr>
                        <w:t>, Aerospace, Electrical and electronics etc.</w:t>
                      </w:r>
                    </w:p>
                    <w:p w14:paraId="57C6FA06"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616C840F" w14:textId="77777777" w:rsidR="00555BDB" w:rsidRPr="000B521B" w:rsidRDefault="00555BDB" w:rsidP="00555BDB">
      <w:pPr>
        <w:spacing w:line="360" w:lineRule="auto"/>
        <w:jc w:val="both"/>
        <w:rPr>
          <w:rFonts w:ascii="Arial" w:hAnsi="Arial" w:cs="Arial"/>
          <w:b/>
          <w:bCs/>
          <w:sz w:val="24"/>
          <w:szCs w:val="24"/>
        </w:rPr>
      </w:pPr>
      <w:r w:rsidRPr="000B521B">
        <w:rPr>
          <w:rFonts w:ascii="Arial" w:hAnsi="Arial" w:cs="Arial"/>
          <w:b/>
          <w:bCs/>
          <w:sz w:val="24"/>
          <w:szCs w:val="24"/>
        </w:rPr>
        <w:t>3.2.5.4. Demand By Type</w:t>
      </w:r>
    </w:p>
    <w:p w14:paraId="557EBBF9" w14:textId="64FB2C8D" w:rsidR="00555BDB" w:rsidRPr="000B521B" w:rsidRDefault="00555BDB" w:rsidP="00990C86">
      <w:pPr>
        <w:spacing w:line="360" w:lineRule="auto"/>
        <w:jc w:val="both"/>
        <w:rPr>
          <w:rFonts w:ascii="Arial" w:hAnsi="Arial" w:cs="Arial"/>
          <w:b/>
          <w:bCs/>
          <w:sz w:val="24"/>
          <w:szCs w:val="24"/>
        </w:rPr>
        <w:sectPr w:rsidR="00555BDB"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9A3CE3C" w14:textId="68544643" w:rsidR="00990C86" w:rsidRPr="000B521B" w:rsidRDefault="00555BDB" w:rsidP="00555BDB">
      <w:pPr>
        <w:spacing w:line="360" w:lineRule="auto"/>
        <w:textAlignment w:val="baseline"/>
        <w:rPr>
          <w:rFonts w:ascii="Arial" w:hAnsi="Arial" w:cs="Arial"/>
          <w:b/>
          <w:bCs/>
          <w:sz w:val="24"/>
          <w:szCs w:val="24"/>
        </w:rPr>
      </w:pPr>
      <w:r w:rsidRPr="000B521B">
        <w:rPr>
          <w:rFonts w:ascii="Arial" w:hAnsi="Arial" w:cs="Arial"/>
          <w:b/>
          <w:bCs/>
          <w:sz w:val="24"/>
          <w:szCs w:val="24"/>
        </w:rPr>
        <w:t>South America Vinyl Ester Resin Demand, By Type, By Volume</w:t>
      </w:r>
      <w:r w:rsidR="007C5B32" w:rsidRPr="000B521B">
        <w:rPr>
          <w:rFonts w:ascii="Arial" w:hAnsi="Arial" w:cs="Arial"/>
          <w:b/>
          <w:bCs/>
          <w:sz w:val="24"/>
          <w:szCs w:val="24"/>
        </w:rPr>
        <w:t xml:space="preserve"> (000’ Tonnes)</w:t>
      </w:r>
      <w:r w:rsidRPr="000B521B">
        <w:rPr>
          <w:rFonts w:ascii="Arial" w:hAnsi="Arial" w:cs="Arial"/>
          <w:b/>
          <w:bCs/>
          <w:sz w:val="24"/>
          <w:szCs w:val="24"/>
        </w:rPr>
        <w:t>, 2015–2030F</w:t>
      </w:r>
    </w:p>
    <w:p w14:paraId="5B4DB596" w14:textId="36799D9A" w:rsidR="00023038" w:rsidRPr="000B521B" w:rsidRDefault="005F220B">
      <w:pPr>
        <w:rPr>
          <w:rFonts w:ascii="Arial" w:hAnsi="Arial" w:cs="Arial"/>
          <w:color w:val="000000" w:themeColor="text1"/>
        </w:rPr>
      </w:pPr>
      <w:r w:rsidRPr="000B521B">
        <w:rPr>
          <w:rFonts w:ascii="Arial" w:hAnsi="Arial" w:cs="Arial"/>
          <w:bCs/>
          <w:noProof/>
          <w:color w:val="000000" w:themeColor="text1"/>
        </w:rPr>
        <mc:AlternateContent>
          <mc:Choice Requires="wps">
            <w:drawing>
              <wp:anchor distT="0" distB="0" distL="114300" distR="114300" simplePos="0" relativeHeight="252028928" behindDoc="0" locked="0" layoutInCell="1" allowOverlap="1" wp14:anchorId="78933423" wp14:editId="1B71307B">
                <wp:simplePos x="0" y="0"/>
                <wp:positionH relativeFrom="margin">
                  <wp:posOffset>2664918</wp:posOffset>
                </wp:positionH>
                <wp:positionV relativeFrom="paragraph">
                  <wp:posOffset>2773843</wp:posOffset>
                </wp:positionV>
                <wp:extent cx="3724275" cy="400050"/>
                <wp:effectExtent l="0" t="0" r="0" b="0"/>
                <wp:wrapNone/>
                <wp:docPr id="1090" name="TextBox 22"/>
                <wp:cNvGraphicFramePr/>
                <a:graphic xmlns:a="http://schemas.openxmlformats.org/drawingml/2006/main">
                  <a:graphicData uri="http://schemas.microsoft.com/office/word/2010/wordprocessingShape">
                    <wps:wsp>
                      <wps:cNvSpPr txBox="1"/>
                      <wps:spPr>
                        <a:xfrm>
                          <a:off x="0" y="0"/>
                          <a:ext cx="3724275" cy="400050"/>
                        </a:xfrm>
                        <a:prstGeom prst="rect">
                          <a:avLst/>
                        </a:prstGeom>
                        <a:noFill/>
                      </wps:spPr>
                      <wps:txbx>
                        <w:txbxContent>
                          <w:p w14:paraId="28925BB4" w14:textId="77EB2424"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sidR="00C34E60">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11D4C83C"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8933423" id="_x0000_s1128" type="#_x0000_t202" style="position:absolute;margin-left:209.85pt;margin-top:218.4pt;width:293.25pt;height:31.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" filled="f" stroked="f">
                <v:textbox>
                  <w:txbxContent>
                    <w:p w14:paraId="28925BB4" w14:textId="77EB2424"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sidR="00C34E60">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11D4C83C"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1039EA" w:rsidRPr="000B521B">
        <w:rPr>
          <w:rFonts w:ascii="Arial" w:hAnsi="Arial" w:cs="Arial"/>
          <w:noProof/>
          <w:color w:val="000000" w:themeColor="text1"/>
        </w:rPr>
        <w:drawing>
          <wp:inline distT="0" distB="0" distL="0" distR="0" wp14:anchorId="03570095" wp14:editId="7428B6E3">
            <wp:extent cx="6381750" cy="3087584"/>
            <wp:effectExtent l="0" t="0" r="0" b="0"/>
            <wp:docPr id="67" name="Chart 67">
              <a:extLst xmlns:a="http://schemas.openxmlformats.org/drawingml/2006/main">
                <a:ext uri="{FF2B5EF4-FFF2-40B4-BE49-F238E27FC236}">
                  <a16:creationId xmlns:a16="http://schemas.microsoft.com/office/drawing/2014/main" id="{44D38BB9-7396-4633-B13F-A67603F2AC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tbl>
      <w:tblPr>
        <w:tblW w:w="10480" w:type="dxa"/>
        <w:tblInd w:w="-185" w:type="dxa"/>
        <w:tblLook w:val="04A0" w:firstRow="1" w:lastRow="0" w:firstColumn="1" w:lastColumn="0" w:noHBand="0" w:noVBand="1"/>
      </w:tblPr>
      <w:tblGrid>
        <w:gridCol w:w="2007"/>
        <w:gridCol w:w="878"/>
        <w:gridCol w:w="878"/>
        <w:gridCol w:w="878"/>
        <w:gridCol w:w="880"/>
        <w:gridCol w:w="1004"/>
        <w:gridCol w:w="999"/>
        <w:gridCol w:w="999"/>
        <w:gridCol w:w="999"/>
        <w:gridCol w:w="958"/>
      </w:tblGrid>
      <w:tr w:rsidR="008D1421" w:rsidRPr="000B521B" w14:paraId="018F8D89" w14:textId="77777777" w:rsidTr="007C1CD8">
        <w:trPr>
          <w:trHeight w:val="521"/>
        </w:trPr>
        <w:tc>
          <w:tcPr>
            <w:tcW w:w="2007"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2736074" w14:textId="31D97B54" w:rsidR="008D1421" w:rsidRPr="000B521B"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Demand by Type</w:t>
            </w:r>
            <w:r w:rsidR="007C5B32" w:rsidRPr="000B521B">
              <w:rPr>
                <w:rFonts w:ascii="Arial" w:eastAsia="Times New Roman" w:hAnsi="Arial" w:cs="Arial"/>
                <w:b/>
                <w:bCs/>
                <w:color w:val="FFFFFF" w:themeColor="background1"/>
                <w:sz w:val="20"/>
                <w:szCs w:val="20"/>
                <w:lang w:val="en-US"/>
              </w:rPr>
              <w:t xml:space="preserve"> (000’ </w:t>
            </w:r>
            <w:proofErr w:type="spellStart"/>
            <w:r w:rsidR="007C5B32" w:rsidRPr="000B521B">
              <w:rPr>
                <w:rFonts w:ascii="Arial" w:eastAsia="Times New Roman" w:hAnsi="Arial" w:cs="Arial"/>
                <w:b/>
                <w:bCs/>
                <w:color w:val="FFFFFF" w:themeColor="background1"/>
                <w:sz w:val="20"/>
                <w:szCs w:val="20"/>
                <w:lang w:val="en-US"/>
              </w:rPr>
              <w:t>Tonnes</w:t>
            </w:r>
            <w:proofErr w:type="spellEnd"/>
            <w:r w:rsidR="007C5B32" w:rsidRPr="000B521B">
              <w:rPr>
                <w:rFonts w:ascii="Arial" w:eastAsia="Times New Roman" w:hAnsi="Arial" w:cs="Arial"/>
                <w:b/>
                <w:bCs/>
                <w:color w:val="FFFFFF" w:themeColor="background1"/>
                <w:sz w:val="20"/>
                <w:szCs w:val="20"/>
                <w:lang w:val="en-US"/>
              </w:rPr>
              <w:t>)</w:t>
            </w:r>
          </w:p>
        </w:tc>
        <w:tc>
          <w:tcPr>
            <w:tcW w:w="878" w:type="dxa"/>
            <w:tcBorders>
              <w:top w:val="single" w:sz="4" w:space="0" w:color="auto"/>
              <w:left w:val="nil"/>
              <w:bottom w:val="single" w:sz="4" w:space="0" w:color="auto"/>
              <w:right w:val="single" w:sz="4" w:space="0" w:color="auto"/>
            </w:tcBorders>
            <w:shd w:val="clear" w:color="auto" w:fill="C00000"/>
            <w:noWrap/>
            <w:vAlign w:val="center"/>
            <w:hideMark/>
          </w:tcPr>
          <w:p w14:paraId="7F483514"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2015</w:t>
            </w:r>
          </w:p>
        </w:tc>
        <w:tc>
          <w:tcPr>
            <w:tcW w:w="878" w:type="dxa"/>
            <w:tcBorders>
              <w:top w:val="single" w:sz="4" w:space="0" w:color="auto"/>
              <w:left w:val="nil"/>
              <w:bottom w:val="single" w:sz="4" w:space="0" w:color="auto"/>
              <w:right w:val="single" w:sz="4" w:space="0" w:color="auto"/>
            </w:tcBorders>
            <w:shd w:val="clear" w:color="auto" w:fill="C00000"/>
            <w:noWrap/>
            <w:vAlign w:val="center"/>
            <w:hideMark/>
          </w:tcPr>
          <w:p w14:paraId="10293289"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2016</w:t>
            </w:r>
          </w:p>
        </w:tc>
        <w:tc>
          <w:tcPr>
            <w:tcW w:w="878" w:type="dxa"/>
            <w:tcBorders>
              <w:top w:val="single" w:sz="4" w:space="0" w:color="auto"/>
              <w:left w:val="nil"/>
              <w:bottom w:val="single" w:sz="4" w:space="0" w:color="auto"/>
              <w:right w:val="single" w:sz="4" w:space="0" w:color="auto"/>
            </w:tcBorders>
            <w:shd w:val="clear" w:color="auto" w:fill="C00000"/>
            <w:noWrap/>
            <w:vAlign w:val="bottom"/>
            <w:hideMark/>
          </w:tcPr>
          <w:p w14:paraId="17846566"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2017</w:t>
            </w:r>
          </w:p>
        </w:tc>
        <w:tc>
          <w:tcPr>
            <w:tcW w:w="880" w:type="dxa"/>
            <w:tcBorders>
              <w:top w:val="single" w:sz="4" w:space="0" w:color="auto"/>
              <w:left w:val="nil"/>
              <w:bottom w:val="single" w:sz="4" w:space="0" w:color="auto"/>
              <w:right w:val="single" w:sz="4" w:space="0" w:color="auto"/>
            </w:tcBorders>
            <w:shd w:val="clear" w:color="auto" w:fill="C00000"/>
            <w:noWrap/>
            <w:vAlign w:val="bottom"/>
            <w:hideMark/>
          </w:tcPr>
          <w:p w14:paraId="4D32B34D"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2018</w:t>
            </w:r>
          </w:p>
        </w:tc>
        <w:tc>
          <w:tcPr>
            <w:tcW w:w="1004" w:type="dxa"/>
            <w:tcBorders>
              <w:top w:val="single" w:sz="4" w:space="0" w:color="auto"/>
              <w:left w:val="nil"/>
              <w:bottom w:val="single" w:sz="4" w:space="0" w:color="auto"/>
              <w:right w:val="single" w:sz="4" w:space="0" w:color="auto"/>
            </w:tcBorders>
            <w:shd w:val="clear" w:color="auto" w:fill="C00000"/>
            <w:noWrap/>
            <w:vAlign w:val="bottom"/>
            <w:hideMark/>
          </w:tcPr>
          <w:p w14:paraId="2D15621F"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2019</w:t>
            </w:r>
          </w:p>
        </w:tc>
        <w:tc>
          <w:tcPr>
            <w:tcW w:w="999" w:type="dxa"/>
            <w:tcBorders>
              <w:top w:val="single" w:sz="4" w:space="0" w:color="auto"/>
              <w:left w:val="nil"/>
              <w:bottom w:val="single" w:sz="4" w:space="0" w:color="auto"/>
              <w:right w:val="single" w:sz="4" w:space="0" w:color="auto"/>
            </w:tcBorders>
            <w:shd w:val="clear" w:color="auto" w:fill="C00000"/>
            <w:noWrap/>
            <w:vAlign w:val="bottom"/>
            <w:hideMark/>
          </w:tcPr>
          <w:p w14:paraId="28620E3D"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2020</w:t>
            </w:r>
          </w:p>
        </w:tc>
        <w:tc>
          <w:tcPr>
            <w:tcW w:w="999" w:type="dxa"/>
            <w:tcBorders>
              <w:top w:val="single" w:sz="4" w:space="0" w:color="auto"/>
              <w:left w:val="nil"/>
              <w:bottom w:val="single" w:sz="4" w:space="0" w:color="auto"/>
              <w:right w:val="single" w:sz="4" w:space="0" w:color="auto"/>
            </w:tcBorders>
            <w:shd w:val="clear" w:color="auto" w:fill="C00000"/>
            <w:noWrap/>
            <w:vAlign w:val="bottom"/>
            <w:hideMark/>
          </w:tcPr>
          <w:p w14:paraId="54C8FEDE"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2021E</w:t>
            </w:r>
          </w:p>
        </w:tc>
        <w:tc>
          <w:tcPr>
            <w:tcW w:w="999" w:type="dxa"/>
            <w:tcBorders>
              <w:top w:val="single" w:sz="4" w:space="0" w:color="auto"/>
              <w:left w:val="nil"/>
              <w:bottom w:val="single" w:sz="4" w:space="0" w:color="auto"/>
              <w:right w:val="single" w:sz="4" w:space="0" w:color="auto"/>
            </w:tcBorders>
            <w:shd w:val="clear" w:color="auto" w:fill="C00000"/>
            <w:noWrap/>
            <w:vAlign w:val="bottom"/>
            <w:hideMark/>
          </w:tcPr>
          <w:p w14:paraId="725C64A3"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2025F</w:t>
            </w:r>
          </w:p>
        </w:tc>
        <w:tc>
          <w:tcPr>
            <w:tcW w:w="958"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5DFB022E"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2030F</w:t>
            </w:r>
          </w:p>
        </w:tc>
      </w:tr>
      <w:tr w:rsidR="008D1421" w:rsidRPr="000B521B" w14:paraId="0264AA96" w14:textId="77777777" w:rsidTr="007C1CD8">
        <w:trPr>
          <w:trHeight w:val="612"/>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7B3566AE" w14:textId="77777777" w:rsidR="008D1421" w:rsidRPr="000B521B" w:rsidRDefault="008D1421"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Bisphenol-</w:t>
            </w:r>
            <w:proofErr w:type="gramStart"/>
            <w:r w:rsidRPr="000B521B">
              <w:rPr>
                <w:rFonts w:ascii="Arial" w:hAnsi="Arial" w:cs="Arial"/>
                <w:color w:val="000000"/>
                <w:sz w:val="20"/>
                <w:szCs w:val="20"/>
              </w:rPr>
              <w:t>A,F</w:t>
            </w:r>
            <w:proofErr w:type="gramEnd"/>
            <w:r w:rsidRPr="000B521B">
              <w:rPr>
                <w:rFonts w:ascii="Arial" w:hAnsi="Arial" w:cs="Arial"/>
                <w:color w:val="000000"/>
                <w:sz w:val="20"/>
                <w:szCs w:val="20"/>
              </w:rPr>
              <w:t>,S vinyl ester resin</w:t>
            </w:r>
          </w:p>
        </w:tc>
        <w:tc>
          <w:tcPr>
            <w:tcW w:w="878" w:type="dxa"/>
            <w:tcBorders>
              <w:top w:val="nil"/>
              <w:left w:val="nil"/>
              <w:bottom w:val="single" w:sz="4" w:space="0" w:color="auto"/>
              <w:right w:val="single" w:sz="4" w:space="0" w:color="auto"/>
            </w:tcBorders>
            <w:shd w:val="clear" w:color="000000" w:fill="FFFFFF"/>
            <w:noWrap/>
            <w:vAlign w:val="bottom"/>
            <w:hideMark/>
          </w:tcPr>
          <w:p w14:paraId="4AB11DF8" w14:textId="56557B72"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w:t>
            </w:r>
          </w:p>
        </w:tc>
        <w:tc>
          <w:tcPr>
            <w:tcW w:w="878" w:type="dxa"/>
            <w:tcBorders>
              <w:top w:val="nil"/>
              <w:left w:val="nil"/>
              <w:bottom w:val="single" w:sz="4" w:space="0" w:color="auto"/>
              <w:right w:val="single" w:sz="4" w:space="0" w:color="auto"/>
            </w:tcBorders>
            <w:shd w:val="clear" w:color="000000" w:fill="FFFFFF"/>
            <w:noWrap/>
            <w:vAlign w:val="bottom"/>
            <w:hideMark/>
          </w:tcPr>
          <w:p w14:paraId="07D782BF" w14:textId="13EC2C4B"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w:t>
            </w:r>
          </w:p>
        </w:tc>
        <w:tc>
          <w:tcPr>
            <w:tcW w:w="878" w:type="dxa"/>
            <w:tcBorders>
              <w:top w:val="nil"/>
              <w:left w:val="nil"/>
              <w:bottom w:val="single" w:sz="4" w:space="0" w:color="auto"/>
              <w:right w:val="single" w:sz="4" w:space="0" w:color="auto"/>
            </w:tcBorders>
            <w:shd w:val="clear" w:color="000000" w:fill="FFFFFF"/>
            <w:noWrap/>
            <w:vAlign w:val="bottom"/>
            <w:hideMark/>
          </w:tcPr>
          <w:p w14:paraId="71BF9015" w14:textId="55066B25"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w:t>
            </w:r>
          </w:p>
        </w:tc>
        <w:tc>
          <w:tcPr>
            <w:tcW w:w="880" w:type="dxa"/>
            <w:tcBorders>
              <w:top w:val="nil"/>
              <w:left w:val="nil"/>
              <w:bottom w:val="single" w:sz="4" w:space="0" w:color="auto"/>
              <w:right w:val="single" w:sz="4" w:space="0" w:color="auto"/>
            </w:tcBorders>
            <w:shd w:val="clear" w:color="000000" w:fill="FFFFFF"/>
            <w:noWrap/>
            <w:vAlign w:val="bottom"/>
            <w:hideMark/>
          </w:tcPr>
          <w:p w14:paraId="5D076665" w14:textId="02DE0C87"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w:t>
            </w:r>
          </w:p>
        </w:tc>
        <w:tc>
          <w:tcPr>
            <w:tcW w:w="1004" w:type="dxa"/>
            <w:tcBorders>
              <w:top w:val="nil"/>
              <w:left w:val="nil"/>
              <w:bottom w:val="single" w:sz="4" w:space="0" w:color="auto"/>
              <w:right w:val="single" w:sz="4" w:space="0" w:color="auto"/>
            </w:tcBorders>
            <w:shd w:val="clear" w:color="000000" w:fill="FFFFFF"/>
            <w:noWrap/>
            <w:vAlign w:val="bottom"/>
            <w:hideMark/>
          </w:tcPr>
          <w:p w14:paraId="7FF018C3" w14:textId="7AB0383B"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w:t>
            </w:r>
          </w:p>
        </w:tc>
        <w:tc>
          <w:tcPr>
            <w:tcW w:w="999" w:type="dxa"/>
            <w:tcBorders>
              <w:top w:val="nil"/>
              <w:left w:val="nil"/>
              <w:bottom w:val="single" w:sz="4" w:space="0" w:color="auto"/>
              <w:right w:val="single" w:sz="4" w:space="0" w:color="auto"/>
            </w:tcBorders>
            <w:shd w:val="clear" w:color="000000" w:fill="FFFFFF"/>
            <w:noWrap/>
            <w:vAlign w:val="bottom"/>
            <w:hideMark/>
          </w:tcPr>
          <w:p w14:paraId="38F2FC82" w14:textId="66112D9E"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w:t>
            </w:r>
          </w:p>
        </w:tc>
        <w:tc>
          <w:tcPr>
            <w:tcW w:w="999" w:type="dxa"/>
            <w:tcBorders>
              <w:top w:val="nil"/>
              <w:left w:val="nil"/>
              <w:bottom w:val="single" w:sz="4" w:space="0" w:color="auto"/>
              <w:right w:val="single" w:sz="4" w:space="0" w:color="auto"/>
            </w:tcBorders>
            <w:shd w:val="clear" w:color="000000" w:fill="FFFFFF"/>
            <w:noWrap/>
            <w:vAlign w:val="bottom"/>
            <w:hideMark/>
          </w:tcPr>
          <w:p w14:paraId="5CCDD0E1" w14:textId="4AA6D87A"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w:t>
            </w:r>
          </w:p>
        </w:tc>
        <w:tc>
          <w:tcPr>
            <w:tcW w:w="999" w:type="dxa"/>
            <w:tcBorders>
              <w:top w:val="nil"/>
              <w:left w:val="nil"/>
              <w:bottom w:val="single" w:sz="4" w:space="0" w:color="auto"/>
              <w:right w:val="single" w:sz="4" w:space="0" w:color="auto"/>
            </w:tcBorders>
            <w:shd w:val="clear" w:color="000000" w:fill="FFFFFF"/>
            <w:noWrap/>
            <w:vAlign w:val="bottom"/>
            <w:hideMark/>
          </w:tcPr>
          <w:p w14:paraId="64E12CDF" w14:textId="68AE9D49"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13</w:t>
            </w:r>
          </w:p>
        </w:tc>
        <w:tc>
          <w:tcPr>
            <w:tcW w:w="958" w:type="dxa"/>
            <w:tcBorders>
              <w:top w:val="nil"/>
              <w:left w:val="nil"/>
              <w:bottom w:val="single" w:sz="4" w:space="0" w:color="auto"/>
              <w:right w:val="single" w:sz="4" w:space="0" w:color="auto"/>
            </w:tcBorders>
            <w:shd w:val="clear" w:color="000000" w:fill="FFFFFF"/>
            <w:noWrap/>
            <w:vAlign w:val="bottom"/>
            <w:hideMark/>
          </w:tcPr>
          <w:p w14:paraId="30D1F9B0" w14:textId="72D94A44"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w:t>
            </w:r>
          </w:p>
        </w:tc>
      </w:tr>
      <w:tr w:rsidR="008D1421" w:rsidRPr="000B521B" w14:paraId="0C478877" w14:textId="77777777" w:rsidTr="007C1CD8">
        <w:trPr>
          <w:trHeight w:val="612"/>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6AF0E134" w14:textId="77777777" w:rsidR="008D1421" w:rsidRPr="000B521B" w:rsidRDefault="008D1421" w:rsidP="00E2530D">
            <w:pPr>
              <w:spacing w:after="0" w:line="240" w:lineRule="auto"/>
              <w:rPr>
                <w:rFonts w:ascii="Arial" w:eastAsia="Times New Roman" w:hAnsi="Arial" w:cs="Arial"/>
                <w:color w:val="000000"/>
                <w:sz w:val="20"/>
                <w:szCs w:val="20"/>
                <w:lang w:val="en-US"/>
              </w:rPr>
            </w:pPr>
            <w:proofErr w:type="spellStart"/>
            <w:r w:rsidRPr="000B521B">
              <w:rPr>
                <w:rFonts w:ascii="Arial" w:hAnsi="Arial" w:cs="Arial"/>
                <w:color w:val="000000"/>
                <w:sz w:val="20"/>
                <w:szCs w:val="20"/>
              </w:rPr>
              <w:t>Novolac</w:t>
            </w:r>
            <w:proofErr w:type="spellEnd"/>
            <w:r w:rsidRPr="000B521B">
              <w:rPr>
                <w:rFonts w:ascii="Arial" w:hAnsi="Arial" w:cs="Arial"/>
                <w:color w:val="000000"/>
                <w:sz w:val="20"/>
                <w:szCs w:val="20"/>
              </w:rPr>
              <w:t xml:space="preserve"> vinyl ester resin</w:t>
            </w:r>
          </w:p>
        </w:tc>
        <w:tc>
          <w:tcPr>
            <w:tcW w:w="878" w:type="dxa"/>
            <w:tcBorders>
              <w:top w:val="nil"/>
              <w:left w:val="nil"/>
              <w:bottom w:val="single" w:sz="4" w:space="0" w:color="auto"/>
              <w:right w:val="single" w:sz="4" w:space="0" w:color="auto"/>
            </w:tcBorders>
            <w:shd w:val="clear" w:color="000000" w:fill="FFFFFF"/>
            <w:noWrap/>
            <w:vAlign w:val="bottom"/>
            <w:hideMark/>
          </w:tcPr>
          <w:p w14:paraId="35FC883F" w14:textId="326C1ADB"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w:t>
            </w:r>
          </w:p>
        </w:tc>
        <w:tc>
          <w:tcPr>
            <w:tcW w:w="878" w:type="dxa"/>
            <w:tcBorders>
              <w:top w:val="nil"/>
              <w:left w:val="nil"/>
              <w:bottom w:val="single" w:sz="4" w:space="0" w:color="auto"/>
              <w:right w:val="single" w:sz="4" w:space="0" w:color="auto"/>
            </w:tcBorders>
            <w:shd w:val="clear" w:color="000000" w:fill="FFFFFF"/>
            <w:noWrap/>
            <w:vAlign w:val="bottom"/>
            <w:hideMark/>
          </w:tcPr>
          <w:p w14:paraId="3403A923" w14:textId="0D6CCC23"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w:t>
            </w:r>
          </w:p>
        </w:tc>
        <w:tc>
          <w:tcPr>
            <w:tcW w:w="878" w:type="dxa"/>
            <w:tcBorders>
              <w:top w:val="nil"/>
              <w:left w:val="nil"/>
              <w:bottom w:val="single" w:sz="4" w:space="0" w:color="auto"/>
              <w:right w:val="single" w:sz="4" w:space="0" w:color="auto"/>
            </w:tcBorders>
            <w:shd w:val="clear" w:color="000000" w:fill="FFFFFF"/>
            <w:noWrap/>
            <w:vAlign w:val="bottom"/>
            <w:hideMark/>
          </w:tcPr>
          <w:p w14:paraId="0B7C6BCD" w14:textId="2B650149"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w:t>
            </w:r>
          </w:p>
        </w:tc>
        <w:tc>
          <w:tcPr>
            <w:tcW w:w="880" w:type="dxa"/>
            <w:tcBorders>
              <w:top w:val="nil"/>
              <w:left w:val="nil"/>
              <w:bottom w:val="single" w:sz="4" w:space="0" w:color="auto"/>
              <w:right w:val="single" w:sz="4" w:space="0" w:color="auto"/>
            </w:tcBorders>
            <w:shd w:val="clear" w:color="000000" w:fill="FFFFFF"/>
            <w:noWrap/>
            <w:vAlign w:val="bottom"/>
            <w:hideMark/>
          </w:tcPr>
          <w:p w14:paraId="3F4040E9" w14:textId="5ADA67B8"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w:t>
            </w:r>
          </w:p>
        </w:tc>
        <w:tc>
          <w:tcPr>
            <w:tcW w:w="1004" w:type="dxa"/>
            <w:tcBorders>
              <w:top w:val="nil"/>
              <w:left w:val="nil"/>
              <w:bottom w:val="single" w:sz="4" w:space="0" w:color="auto"/>
              <w:right w:val="single" w:sz="4" w:space="0" w:color="auto"/>
            </w:tcBorders>
            <w:shd w:val="clear" w:color="000000" w:fill="FFFFFF"/>
            <w:noWrap/>
            <w:vAlign w:val="bottom"/>
            <w:hideMark/>
          </w:tcPr>
          <w:p w14:paraId="1F06EF48" w14:textId="64EB6BAD"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w:t>
            </w:r>
          </w:p>
        </w:tc>
        <w:tc>
          <w:tcPr>
            <w:tcW w:w="999" w:type="dxa"/>
            <w:tcBorders>
              <w:top w:val="nil"/>
              <w:left w:val="nil"/>
              <w:bottom w:val="single" w:sz="4" w:space="0" w:color="auto"/>
              <w:right w:val="single" w:sz="4" w:space="0" w:color="auto"/>
            </w:tcBorders>
            <w:shd w:val="clear" w:color="000000" w:fill="FFFFFF"/>
            <w:noWrap/>
            <w:vAlign w:val="bottom"/>
            <w:hideMark/>
          </w:tcPr>
          <w:p w14:paraId="68165F51" w14:textId="1C570181"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w:t>
            </w:r>
          </w:p>
        </w:tc>
        <w:tc>
          <w:tcPr>
            <w:tcW w:w="999" w:type="dxa"/>
            <w:tcBorders>
              <w:top w:val="nil"/>
              <w:left w:val="nil"/>
              <w:bottom w:val="single" w:sz="4" w:space="0" w:color="auto"/>
              <w:right w:val="single" w:sz="4" w:space="0" w:color="auto"/>
            </w:tcBorders>
            <w:shd w:val="clear" w:color="000000" w:fill="FFFFFF"/>
            <w:noWrap/>
            <w:vAlign w:val="bottom"/>
            <w:hideMark/>
          </w:tcPr>
          <w:p w14:paraId="3D538F2D" w14:textId="74C82BF1"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w:t>
            </w:r>
          </w:p>
        </w:tc>
        <w:tc>
          <w:tcPr>
            <w:tcW w:w="999" w:type="dxa"/>
            <w:tcBorders>
              <w:top w:val="nil"/>
              <w:left w:val="nil"/>
              <w:bottom w:val="single" w:sz="4" w:space="0" w:color="auto"/>
              <w:right w:val="single" w:sz="4" w:space="0" w:color="auto"/>
            </w:tcBorders>
            <w:shd w:val="clear" w:color="000000" w:fill="FFFFFF"/>
            <w:noWrap/>
            <w:vAlign w:val="bottom"/>
            <w:hideMark/>
          </w:tcPr>
          <w:p w14:paraId="7BA2CCA4" w14:textId="3B0FE750"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w:t>
            </w:r>
          </w:p>
        </w:tc>
        <w:tc>
          <w:tcPr>
            <w:tcW w:w="958" w:type="dxa"/>
            <w:tcBorders>
              <w:top w:val="nil"/>
              <w:left w:val="nil"/>
              <w:bottom w:val="single" w:sz="4" w:space="0" w:color="auto"/>
              <w:right w:val="single" w:sz="4" w:space="0" w:color="auto"/>
            </w:tcBorders>
            <w:shd w:val="clear" w:color="000000" w:fill="FFFFFF"/>
            <w:noWrap/>
            <w:vAlign w:val="bottom"/>
            <w:hideMark/>
          </w:tcPr>
          <w:p w14:paraId="7120A42F" w14:textId="050186A8"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8</w:t>
            </w:r>
          </w:p>
        </w:tc>
      </w:tr>
      <w:tr w:rsidR="008D1421" w:rsidRPr="000B521B" w14:paraId="008EAF51" w14:textId="77777777" w:rsidTr="007C1CD8">
        <w:trPr>
          <w:trHeight w:val="612"/>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2F4AEFF5" w14:textId="77777777" w:rsidR="008D1421" w:rsidRPr="000B521B" w:rsidRDefault="008D1421"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Brominated vinyl ester resin</w:t>
            </w:r>
          </w:p>
        </w:tc>
        <w:tc>
          <w:tcPr>
            <w:tcW w:w="878" w:type="dxa"/>
            <w:tcBorders>
              <w:top w:val="nil"/>
              <w:left w:val="nil"/>
              <w:bottom w:val="single" w:sz="4" w:space="0" w:color="auto"/>
              <w:right w:val="single" w:sz="4" w:space="0" w:color="auto"/>
            </w:tcBorders>
            <w:shd w:val="clear" w:color="000000" w:fill="FFFFFF"/>
            <w:noWrap/>
            <w:vAlign w:val="bottom"/>
            <w:hideMark/>
          </w:tcPr>
          <w:p w14:paraId="68E462B8" w14:textId="22060316"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w:t>
            </w:r>
          </w:p>
        </w:tc>
        <w:tc>
          <w:tcPr>
            <w:tcW w:w="878" w:type="dxa"/>
            <w:tcBorders>
              <w:top w:val="nil"/>
              <w:left w:val="nil"/>
              <w:bottom w:val="single" w:sz="4" w:space="0" w:color="auto"/>
              <w:right w:val="single" w:sz="4" w:space="0" w:color="auto"/>
            </w:tcBorders>
            <w:shd w:val="clear" w:color="000000" w:fill="FFFFFF"/>
            <w:noWrap/>
            <w:vAlign w:val="bottom"/>
            <w:hideMark/>
          </w:tcPr>
          <w:p w14:paraId="1CAC0915" w14:textId="36F3A605"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w:t>
            </w:r>
          </w:p>
        </w:tc>
        <w:tc>
          <w:tcPr>
            <w:tcW w:w="878" w:type="dxa"/>
            <w:tcBorders>
              <w:top w:val="nil"/>
              <w:left w:val="nil"/>
              <w:bottom w:val="single" w:sz="4" w:space="0" w:color="auto"/>
              <w:right w:val="single" w:sz="4" w:space="0" w:color="auto"/>
            </w:tcBorders>
            <w:shd w:val="clear" w:color="000000" w:fill="FFFFFF"/>
            <w:noWrap/>
            <w:vAlign w:val="bottom"/>
            <w:hideMark/>
          </w:tcPr>
          <w:p w14:paraId="0EE5351C" w14:textId="54F2A657"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w:t>
            </w:r>
          </w:p>
        </w:tc>
        <w:tc>
          <w:tcPr>
            <w:tcW w:w="880" w:type="dxa"/>
            <w:tcBorders>
              <w:top w:val="nil"/>
              <w:left w:val="nil"/>
              <w:bottom w:val="single" w:sz="4" w:space="0" w:color="auto"/>
              <w:right w:val="single" w:sz="4" w:space="0" w:color="auto"/>
            </w:tcBorders>
            <w:shd w:val="clear" w:color="000000" w:fill="FFFFFF"/>
            <w:noWrap/>
            <w:vAlign w:val="bottom"/>
            <w:hideMark/>
          </w:tcPr>
          <w:p w14:paraId="0A333BC8" w14:textId="7D692726"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w:t>
            </w:r>
          </w:p>
        </w:tc>
        <w:tc>
          <w:tcPr>
            <w:tcW w:w="1004" w:type="dxa"/>
            <w:tcBorders>
              <w:top w:val="nil"/>
              <w:left w:val="nil"/>
              <w:bottom w:val="single" w:sz="4" w:space="0" w:color="auto"/>
              <w:right w:val="single" w:sz="4" w:space="0" w:color="auto"/>
            </w:tcBorders>
            <w:shd w:val="clear" w:color="000000" w:fill="FFFFFF"/>
            <w:noWrap/>
            <w:vAlign w:val="bottom"/>
            <w:hideMark/>
          </w:tcPr>
          <w:p w14:paraId="6A891B81" w14:textId="6B0E56EB"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w:t>
            </w:r>
          </w:p>
        </w:tc>
        <w:tc>
          <w:tcPr>
            <w:tcW w:w="999" w:type="dxa"/>
            <w:tcBorders>
              <w:top w:val="nil"/>
              <w:left w:val="nil"/>
              <w:bottom w:val="single" w:sz="4" w:space="0" w:color="auto"/>
              <w:right w:val="single" w:sz="4" w:space="0" w:color="auto"/>
            </w:tcBorders>
            <w:shd w:val="clear" w:color="000000" w:fill="FFFFFF"/>
            <w:noWrap/>
            <w:vAlign w:val="bottom"/>
            <w:hideMark/>
          </w:tcPr>
          <w:p w14:paraId="28F11861" w14:textId="6E3AA0A2"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w:t>
            </w:r>
          </w:p>
        </w:tc>
        <w:tc>
          <w:tcPr>
            <w:tcW w:w="999" w:type="dxa"/>
            <w:tcBorders>
              <w:top w:val="nil"/>
              <w:left w:val="nil"/>
              <w:bottom w:val="single" w:sz="4" w:space="0" w:color="auto"/>
              <w:right w:val="single" w:sz="4" w:space="0" w:color="auto"/>
            </w:tcBorders>
            <w:shd w:val="clear" w:color="000000" w:fill="FFFFFF"/>
            <w:noWrap/>
            <w:vAlign w:val="bottom"/>
            <w:hideMark/>
          </w:tcPr>
          <w:p w14:paraId="44410606" w14:textId="3004272F"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w:t>
            </w:r>
          </w:p>
        </w:tc>
        <w:tc>
          <w:tcPr>
            <w:tcW w:w="999" w:type="dxa"/>
            <w:tcBorders>
              <w:top w:val="nil"/>
              <w:left w:val="nil"/>
              <w:bottom w:val="single" w:sz="4" w:space="0" w:color="auto"/>
              <w:right w:val="single" w:sz="4" w:space="0" w:color="auto"/>
            </w:tcBorders>
            <w:shd w:val="clear" w:color="000000" w:fill="FFFFFF"/>
            <w:noWrap/>
            <w:vAlign w:val="bottom"/>
            <w:hideMark/>
          </w:tcPr>
          <w:p w14:paraId="11540F57" w14:textId="362270FA"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w:t>
            </w:r>
          </w:p>
        </w:tc>
        <w:tc>
          <w:tcPr>
            <w:tcW w:w="958" w:type="dxa"/>
            <w:tcBorders>
              <w:top w:val="nil"/>
              <w:left w:val="nil"/>
              <w:bottom w:val="single" w:sz="4" w:space="0" w:color="auto"/>
              <w:right w:val="single" w:sz="4" w:space="0" w:color="auto"/>
            </w:tcBorders>
            <w:shd w:val="clear" w:color="000000" w:fill="FFFFFF"/>
            <w:noWrap/>
            <w:vAlign w:val="bottom"/>
            <w:hideMark/>
          </w:tcPr>
          <w:p w14:paraId="3A94FBDA" w14:textId="1AA600B2"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w:t>
            </w:r>
          </w:p>
        </w:tc>
      </w:tr>
      <w:tr w:rsidR="008D1421" w:rsidRPr="000B521B" w14:paraId="0159AEC3" w14:textId="77777777" w:rsidTr="007C1CD8">
        <w:trPr>
          <w:trHeight w:val="612"/>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7CE87716" w14:textId="77777777" w:rsidR="008D1421" w:rsidRPr="000B521B" w:rsidRDefault="008D1421"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Other chemistry</w:t>
            </w:r>
          </w:p>
        </w:tc>
        <w:tc>
          <w:tcPr>
            <w:tcW w:w="878" w:type="dxa"/>
            <w:tcBorders>
              <w:top w:val="nil"/>
              <w:left w:val="nil"/>
              <w:bottom w:val="single" w:sz="4" w:space="0" w:color="auto"/>
              <w:right w:val="single" w:sz="4" w:space="0" w:color="auto"/>
            </w:tcBorders>
            <w:shd w:val="clear" w:color="000000" w:fill="FFFFFF"/>
            <w:noWrap/>
            <w:vAlign w:val="bottom"/>
            <w:hideMark/>
          </w:tcPr>
          <w:p w14:paraId="7D2D7DD4" w14:textId="4D7FB986"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w:t>
            </w:r>
          </w:p>
        </w:tc>
        <w:tc>
          <w:tcPr>
            <w:tcW w:w="878" w:type="dxa"/>
            <w:tcBorders>
              <w:top w:val="nil"/>
              <w:left w:val="nil"/>
              <w:bottom w:val="single" w:sz="4" w:space="0" w:color="auto"/>
              <w:right w:val="single" w:sz="4" w:space="0" w:color="auto"/>
            </w:tcBorders>
            <w:shd w:val="clear" w:color="000000" w:fill="FFFFFF"/>
            <w:noWrap/>
            <w:vAlign w:val="bottom"/>
            <w:hideMark/>
          </w:tcPr>
          <w:p w14:paraId="5541168A" w14:textId="039F0A22"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w:t>
            </w:r>
          </w:p>
        </w:tc>
        <w:tc>
          <w:tcPr>
            <w:tcW w:w="878" w:type="dxa"/>
            <w:tcBorders>
              <w:top w:val="nil"/>
              <w:left w:val="nil"/>
              <w:bottom w:val="single" w:sz="4" w:space="0" w:color="auto"/>
              <w:right w:val="single" w:sz="4" w:space="0" w:color="auto"/>
            </w:tcBorders>
            <w:shd w:val="clear" w:color="000000" w:fill="FFFFFF"/>
            <w:noWrap/>
            <w:vAlign w:val="bottom"/>
            <w:hideMark/>
          </w:tcPr>
          <w:p w14:paraId="3D0A94F5" w14:textId="4C5F7730"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w:t>
            </w:r>
          </w:p>
        </w:tc>
        <w:tc>
          <w:tcPr>
            <w:tcW w:w="880" w:type="dxa"/>
            <w:tcBorders>
              <w:top w:val="nil"/>
              <w:left w:val="nil"/>
              <w:bottom w:val="single" w:sz="4" w:space="0" w:color="auto"/>
              <w:right w:val="single" w:sz="4" w:space="0" w:color="auto"/>
            </w:tcBorders>
            <w:shd w:val="clear" w:color="000000" w:fill="FFFFFF"/>
            <w:noWrap/>
            <w:vAlign w:val="bottom"/>
            <w:hideMark/>
          </w:tcPr>
          <w:p w14:paraId="5A015943" w14:textId="2712D4FB"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w:t>
            </w:r>
          </w:p>
        </w:tc>
        <w:tc>
          <w:tcPr>
            <w:tcW w:w="1004" w:type="dxa"/>
            <w:tcBorders>
              <w:top w:val="nil"/>
              <w:left w:val="nil"/>
              <w:bottom w:val="single" w:sz="4" w:space="0" w:color="auto"/>
              <w:right w:val="single" w:sz="4" w:space="0" w:color="auto"/>
            </w:tcBorders>
            <w:shd w:val="clear" w:color="000000" w:fill="FFFFFF"/>
            <w:noWrap/>
            <w:vAlign w:val="bottom"/>
            <w:hideMark/>
          </w:tcPr>
          <w:p w14:paraId="00CA4C84" w14:textId="3A1A29B3"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w:t>
            </w:r>
          </w:p>
        </w:tc>
        <w:tc>
          <w:tcPr>
            <w:tcW w:w="999" w:type="dxa"/>
            <w:tcBorders>
              <w:top w:val="nil"/>
              <w:left w:val="nil"/>
              <w:bottom w:val="single" w:sz="4" w:space="0" w:color="auto"/>
              <w:right w:val="single" w:sz="4" w:space="0" w:color="auto"/>
            </w:tcBorders>
            <w:shd w:val="clear" w:color="000000" w:fill="FFFFFF"/>
            <w:noWrap/>
            <w:vAlign w:val="bottom"/>
            <w:hideMark/>
          </w:tcPr>
          <w:p w14:paraId="6BE60A04" w14:textId="5E346E41"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w:t>
            </w:r>
          </w:p>
        </w:tc>
        <w:tc>
          <w:tcPr>
            <w:tcW w:w="999" w:type="dxa"/>
            <w:tcBorders>
              <w:top w:val="nil"/>
              <w:left w:val="nil"/>
              <w:bottom w:val="single" w:sz="4" w:space="0" w:color="auto"/>
              <w:right w:val="single" w:sz="4" w:space="0" w:color="auto"/>
            </w:tcBorders>
            <w:shd w:val="clear" w:color="000000" w:fill="FFFFFF"/>
            <w:noWrap/>
            <w:vAlign w:val="bottom"/>
            <w:hideMark/>
          </w:tcPr>
          <w:p w14:paraId="731B1FC8" w14:textId="0EDD819F"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w:t>
            </w:r>
          </w:p>
        </w:tc>
        <w:tc>
          <w:tcPr>
            <w:tcW w:w="999" w:type="dxa"/>
            <w:tcBorders>
              <w:top w:val="nil"/>
              <w:left w:val="nil"/>
              <w:bottom w:val="single" w:sz="4" w:space="0" w:color="auto"/>
              <w:right w:val="single" w:sz="4" w:space="0" w:color="auto"/>
            </w:tcBorders>
            <w:shd w:val="clear" w:color="000000" w:fill="FFFFFF"/>
            <w:noWrap/>
            <w:vAlign w:val="bottom"/>
            <w:hideMark/>
          </w:tcPr>
          <w:p w14:paraId="63557EC7" w14:textId="3FBF0D1B"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w:t>
            </w:r>
          </w:p>
        </w:tc>
        <w:tc>
          <w:tcPr>
            <w:tcW w:w="958" w:type="dxa"/>
            <w:tcBorders>
              <w:top w:val="nil"/>
              <w:left w:val="nil"/>
              <w:bottom w:val="single" w:sz="4" w:space="0" w:color="auto"/>
              <w:right w:val="single" w:sz="4" w:space="0" w:color="auto"/>
            </w:tcBorders>
            <w:shd w:val="clear" w:color="000000" w:fill="FFFFFF"/>
            <w:noWrap/>
            <w:vAlign w:val="bottom"/>
            <w:hideMark/>
          </w:tcPr>
          <w:p w14:paraId="2F0F8478" w14:textId="59D81820"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w:t>
            </w:r>
          </w:p>
        </w:tc>
      </w:tr>
      <w:tr w:rsidR="008D1421" w:rsidRPr="000B521B" w14:paraId="335B2636" w14:textId="77777777" w:rsidTr="007C1CD8">
        <w:trPr>
          <w:trHeight w:val="612"/>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68922709" w14:textId="77777777" w:rsidR="008D1421" w:rsidRPr="000B521B" w:rsidRDefault="008D1421"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Total</w:t>
            </w:r>
          </w:p>
        </w:tc>
        <w:tc>
          <w:tcPr>
            <w:tcW w:w="878" w:type="dxa"/>
            <w:tcBorders>
              <w:top w:val="nil"/>
              <w:left w:val="nil"/>
              <w:bottom w:val="single" w:sz="4" w:space="0" w:color="auto"/>
              <w:right w:val="single" w:sz="4" w:space="0" w:color="auto"/>
            </w:tcBorders>
            <w:shd w:val="clear" w:color="000000" w:fill="FFFFFF"/>
            <w:noWrap/>
            <w:vAlign w:val="bottom"/>
            <w:hideMark/>
          </w:tcPr>
          <w:p w14:paraId="49F066F3" w14:textId="0D487A4F"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20</w:t>
            </w:r>
          </w:p>
        </w:tc>
        <w:tc>
          <w:tcPr>
            <w:tcW w:w="878" w:type="dxa"/>
            <w:tcBorders>
              <w:top w:val="nil"/>
              <w:left w:val="nil"/>
              <w:bottom w:val="single" w:sz="4" w:space="0" w:color="auto"/>
              <w:right w:val="single" w:sz="4" w:space="0" w:color="auto"/>
            </w:tcBorders>
            <w:shd w:val="clear" w:color="000000" w:fill="FFFFFF"/>
            <w:noWrap/>
            <w:vAlign w:val="bottom"/>
            <w:hideMark/>
          </w:tcPr>
          <w:p w14:paraId="26AA660D" w14:textId="0DBB58CA"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20</w:t>
            </w:r>
          </w:p>
        </w:tc>
        <w:tc>
          <w:tcPr>
            <w:tcW w:w="878" w:type="dxa"/>
            <w:tcBorders>
              <w:top w:val="nil"/>
              <w:left w:val="nil"/>
              <w:bottom w:val="single" w:sz="4" w:space="0" w:color="auto"/>
              <w:right w:val="single" w:sz="4" w:space="0" w:color="auto"/>
            </w:tcBorders>
            <w:shd w:val="clear" w:color="000000" w:fill="FFFFFF"/>
            <w:noWrap/>
            <w:vAlign w:val="bottom"/>
            <w:hideMark/>
          </w:tcPr>
          <w:p w14:paraId="7219B82B" w14:textId="1C67858D"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21</w:t>
            </w:r>
          </w:p>
        </w:tc>
        <w:tc>
          <w:tcPr>
            <w:tcW w:w="880" w:type="dxa"/>
            <w:tcBorders>
              <w:top w:val="nil"/>
              <w:left w:val="nil"/>
              <w:bottom w:val="single" w:sz="4" w:space="0" w:color="auto"/>
              <w:right w:val="single" w:sz="4" w:space="0" w:color="auto"/>
            </w:tcBorders>
            <w:shd w:val="clear" w:color="000000" w:fill="FFFFFF"/>
            <w:noWrap/>
            <w:vAlign w:val="bottom"/>
            <w:hideMark/>
          </w:tcPr>
          <w:p w14:paraId="5FBB3358" w14:textId="73535F53"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22</w:t>
            </w:r>
          </w:p>
        </w:tc>
        <w:tc>
          <w:tcPr>
            <w:tcW w:w="1004" w:type="dxa"/>
            <w:tcBorders>
              <w:top w:val="nil"/>
              <w:left w:val="nil"/>
              <w:bottom w:val="single" w:sz="4" w:space="0" w:color="auto"/>
              <w:right w:val="single" w:sz="4" w:space="0" w:color="auto"/>
            </w:tcBorders>
            <w:shd w:val="clear" w:color="000000" w:fill="FFFFFF"/>
            <w:noWrap/>
            <w:vAlign w:val="bottom"/>
            <w:hideMark/>
          </w:tcPr>
          <w:p w14:paraId="2BAD9C33" w14:textId="31240353"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22</w:t>
            </w:r>
          </w:p>
        </w:tc>
        <w:tc>
          <w:tcPr>
            <w:tcW w:w="999" w:type="dxa"/>
            <w:tcBorders>
              <w:top w:val="nil"/>
              <w:left w:val="nil"/>
              <w:bottom w:val="single" w:sz="4" w:space="0" w:color="auto"/>
              <w:right w:val="single" w:sz="4" w:space="0" w:color="auto"/>
            </w:tcBorders>
            <w:shd w:val="clear" w:color="000000" w:fill="FFFFFF"/>
            <w:noWrap/>
            <w:vAlign w:val="bottom"/>
            <w:hideMark/>
          </w:tcPr>
          <w:p w14:paraId="3E4E1337" w14:textId="1D5F5A51"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20</w:t>
            </w:r>
          </w:p>
        </w:tc>
        <w:tc>
          <w:tcPr>
            <w:tcW w:w="999" w:type="dxa"/>
            <w:tcBorders>
              <w:top w:val="nil"/>
              <w:left w:val="nil"/>
              <w:bottom w:val="single" w:sz="4" w:space="0" w:color="auto"/>
              <w:right w:val="single" w:sz="4" w:space="0" w:color="auto"/>
            </w:tcBorders>
            <w:shd w:val="clear" w:color="000000" w:fill="FFFFFF"/>
            <w:noWrap/>
            <w:vAlign w:val="bottom"/>
            <w:hideMark/>
          </w:tcPr>
          <w:p w14:paraId="5443F1C8" w14:textId="42060C86"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21</w:t>
            </w:r>
          </w:p>
        </w:tc>
        <w:tc>
          <w:tcPr>
            <w:tcW w:w="999" w:type="dxa"/>
            <w:tcBorders>
              <w:top w:val="nil"/>
              <w:left w:val="nil"/>
              <w:bottom w:val="single" w:sz="4" w:space="0" w:color="auto"/>
              <w:right w:val="single" w:sz="4" w:space="0" w:color="auto"/>
            </w:tcBorders>
            <w:shd w:val="clear" w:color="000000" w:fill="FFFFFF"/>
            <w:noWrap/>
            <w:vAlign w:val="bottom"/>
            <w:hideMark/>
          </w:tcPr>
          <w:p w14:paraId="394B7417" w14:textId="00548285"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25</w:t>
            </w:r>
          </w:p>
        </w:tc>
        <w:tc>
          <w:tcPr>
            <w:tcW w:w="958" w:type="dxa"/>
            <w:tcBorders>
              <w:top w:val="nil"/>
              <w:left w:val="nil"/>
              <w:bottom w:val="single" w:sz="4" w:space="0" w:color="auto"/>
              <w:right w:val="single" w:sz="4" w:space="0" w:color="auto"/>
            </w:tcBorders>
            <w:shd w:val="clear" w:color="000000" w:fill="FFFFFF"/>
            <w:noWrap/>
            <w:vAlign w:val="bottom"/>
            <w:hideMark/>
          </w:tcPr>
          <w:p w14:paraId="368BFC4F" w14:textId="75FF4A94"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31</w:t>
            </w:r>
          </w:p>
        </w:tc>
      </w:tr>
    </w:tbl>
    <w:p w14:paraId="23CCCDE8" w14:textId="29A596FD" w:rsidR="00E2530D" w:rsidRPr="000B521B" w:rsidRDefault="008D1421" w:rsidP="0011489A">
      <w:pPr>
        <w:spacing w:line="360" w:lineRule="auto"/>
        <w:jc w:val="both"/>
        <w:rPr>
          <w:rFonts w:ascii="Arial" w:hAnsi="Arial" w:cs="Arial"/>
          <w:color w:val="000000" w:themeColor="text1"/>
          <w:sz w:val="24"/>
          <w:szCs w:val="24"/>
        </w:rPr>
        <w:sectPr w:rsidR="00E2530D"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B521B">
        <w:rPr>
          <w:rFonts w:ascii="Arial" w:hAnsi="Arial" w:cs="Arial"/>
          <w:bCs/>
          <w:noProof/>
          <w:color w:val="000000" w:themeColor="text1"/>
        </w:rPr>
        <mc:AlternateContent>
          <mc:Choice Requires="wps">
            <w:drawing>
              <wp:anchor distT="0" distB="0" distL="114300" distR="114300" simplePos="0" relativeHeight="252491776" behindDoc="0" locked="0" layoutInCell="1" allowOverlap="1" wp14:anchorId="509E3DC7" wp14:editId="2989AF61">
                <wp:simplePos x="0" y="0"/>
                <wp:positionH relativeFrom="margin">
                  <wp:posOffset>2755075</wp:posOffset>
                </wp:positionH>
                <wp:positionV relativeFrom="paragraph">
                  <wp:posOffset>-635</wp:posOffset>
                </wp:positionV>
                <wp:extent cx="3724275" cy="400050"/>
                <wp:effectExtent l="0" t="0" r="0" b="0"/>
                <wp:wrapNone/>
                <wp:docPr id="1274" name="TextBox 22"/>
                <wp:cNvGraphicFramePr/>
                <a:graphic xmlns:a="http://schemas.openxmlformats.org/drawingml/2006/main">
                  <a:graphicData uri="http://schemas.microsoft.com/office/word/2010/wordprocessingShape">
                    <wps:wsp>
                      <wps:cNvSpPr txBox="1"/>
                      <wps:spPr>
                        <a:xfrm>
                          <a:off x="0" y="0"/>
                          <a:ext cx="3724275" cy="400050"/>
                        </a:xfrm>
                        <a:prstGeom prst="rect">
                          <a:avLst/>
                        </a:prstGeom>
                        <a:noFill/>
                      </wps:spPr>
                      <wps:txbx>
                        <w:txbxContent>
                          <w:p w14:paraId="7992EFE1"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150987A6"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09E3DC7" id="_x0000_s1129" type="#_x0000_t202" style="position:absolute;left:0;text-align:left;margin-left:216.95pt;margin-top:-.05pt;width:293.25pt;height:31.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" filled="f" stroked="f">
                <v:textbox>
                  <w:txbxContent>
                    <w:p w14:paraId="7992EFE1"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150987A6"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4009F2E0" w14:textId="4EF6BACD" w:rsidR="00555BDB" w:rsidRPr="000B521B" w:rsidRDefault="00555BDB" w:rsidP="0011489A">
      <w:pPr>
        <w:spacing w:line="360" w:lineRule="auto"/>
        <w:jc w:val="both"/>
        <w:rPr>
          <w:rFonts w:ascii="Arial" w:hAnsi="Arial" w:cs="Arial"/>
          <w:color w:val="000000" w:themeColor="text1"/>
          <w:sz w:val="24"/>
          <w:szCs w:val="24"/>
        </w:rPr>
      </w:pPr>
    </w:p>
    <w:p w14:paraId="52E40FE9" w14:textId="77777777" w:rsidR="0061645E" w:rsidRPr="000B521B" w:rsidRDefault="0061645E" w:rsidP="0061645E">
      <w:pPr>
        <w:rPr>
          <w:rFonts w:ascii="Arial" w:hAnsi="Arial" w:cs="Arial"/>
          <w:b/>
          <w:bCs/>
          <w:sz w:val="24"/>
          <w:szCs w:val="24"/>
        </w:rPr>
      </w:pPr>
      <w:r w:rsidRPr="000B521B">
        <w:rPr>
          <w:rFonts w:ascii="Arial" w:hAnsi="Arial" w:cs="Arial"/>
          <w:b/>
          <w:bCs/>
          <w:sz w:val="24"/>
          <w:szCs w:val="24"/>
        </w:rPr>
        <w:t>3.2.5.5. Demand By Sales Channel</w:t>
      </w:r>
    </w:p>
    <w:p w14:paraId="27F1A383" w14:textId="38B2B53D" w:rsidR="0061645E" w:rsidRPr="000B521B" w:rsidRDefault="0061645E" w:rsidP="0061645E">
      <w:pPr>
        <w:spacing w:line="360" w:lineRule="auto"/>
        <w:textAlignment w:val="baseline"/>
        <w:rPr>
          <w:rFonts w:ascii="Arial" w:hAnsi="Arial" w:cs="Arial"/>
          <w:b/>
          <w:bCs/>
          <w:sz w:val="24"/>
          <w:szCs w:val="24"/>
        </w:rPr>
      </w:pPr>
      <w:r w:rsidRPr="000B521B">
        <w:rPr>
          <w:rFonts w:ascii="Arial" w:hAnsi="Arial" w:cs="Arial"/>
          <w:b/>
          <w:bCs/>
          <w:sz w:val="24"/>
          <w:szCs w:val="24"/>
        </w:rPr>
        <w:t>South America Vinyl Ester Resin Market Share, By Sales Channel, By Volume</w:t>
      </w:r>
      <w:r w:rsidR="007C5B32" w:rsidRPr="000B521B">
        <w:rPr>
          <w:rFonts w:ascii="Arial" w:hAnsi="Arial" w:cs="Arial"/>
          <w:b/>
          <w:bCs/>
          <w:sz w:val="24"/>
          <w:szCs w:val="24"/>
        </w:rPr>
        <w:t xml:space="preserve"> (000’ Tonnes)</w:t>
      </w:r>
      <w:r w:rsidRPr="000B521B">
        <w:rPr>
          <w:rFonts w:ascii="Arial" w:hAnsi="Arial" w:cs="Arial"/>
          <w:b/>
          <w:bCs/>
          <w:sz w:val="24"/>
          <w:szCs w:val="24"/>
        </w:rPr>
        <w:t>, 2015–2020</w:t>
      </w:r>
    </w:p>
    <w:p w14:paraId="49381426" w14:textId="26612A97" w:rsidR="0061645E" w:rsidRPr="000B521B" w:rsidRDefault="0061645E">
      <w:pPr>
        <w:rPr>
          <w:rFonts w:ascii="Arial" w:hAnsi="Arial" w:cs="Arial"/>
          <w:color w:val="000000" w:themeColor="text1"/>
        </w:rPr>
        <w:sectPr w:rsidR="0061645E"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BDD1BDA" w14:textId="502F62D3" w:rsidR="00C77616" w:rsidRPr="000B521B" w:rsidRDefault="004644A7" w:rsidP="00C77616">
      <w:pPr>
        <w:rPr>
          <w:rFonts w:ascii="Arial" w:hAnsi="Arial" w:cs="Arial"/>
          <w:color w:val="000000" w:themeColor="text1"/>
        </w:rPr>
      </w:pPr>
      <w:r w:rsidRPr="000B521B">
        <w:rPr>
          <w:rFonts w:ascii="Arial" w:eastAsia="Arial" w:hAnsi="Arial" w:cs="Arial"/>
          <w:noProof/>
          <w:color w:val="000000" w:themeColor="text1"/>
          <w:sz w:val="24"/>
          <w:szCs w:val="24"/>
        </w:rPr>
        <mc:AlternateContent>
          <mc:Choice Requires="wps">
            <w:drawing>
              <wp:anchor distT="0" distB="0" distL="114300" distR="114300" simplePos="0" relativeHeight="252120064" behindDoc="0" locked="0" layoutInCell="1" allowOverlap="1" wp14:anchorId="7F232A19" wp14:editId="74EE663D">
                <wp:simplePos x="0" y="0"/>
                <wp:positionH relativeFrom="margin">
                  <wp:posOffset>3962400</wp:posOffset>
                </wp:positionH>
                <wp:positionV relativeFrom="paragraph">
                  <wp:posOffset>3705225</wp:posOffset>
                </wp:positionV>
                <wp:extent cx="2337955" cy="200055"/>
                <wp:effectExtent l="0" t="0" r="0" b="0"/>
                <wp:wrapNone/>
                <wp:docPr id="174"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25112A3" w14:textId="77777777" w:rsidR="00974A90" w:rsidRPr="004644A7" w:rsidRDefault="00974A90" w:rsidP="00974A9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7F232A19" id="_x0000_s1130" type="#_x0000_t202" style="position:absolute;margin-left:312pt;margin-top:291.75pt;width:184.1pt;height:15.75pt;z-index:252120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" filled="f" stroked="f">
                <v:textbox style="mso-fit-shape-to-text:t">
                  <w:txbxContent>
                    <w:p w14:paraId="725112A3" w14:textId="77777777" w:rsidR="00974A90" w:rsidRPr="004644A7" w:rsidRDefault="00974A90" w:rsidP="00974A9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1039EA" w:rsidRPr="000B521B">
        <w:rPr>
          <w:rFonts w:ascii="Arial" w:hAnsi="Arial" w:cs="Arial"/>
          <w:noProof/>
          <w:color w:val="000000" w:themeColor="text1"/>
        </w:rPr>
        <w:drawing>
          <wp:inline distT="0" distB="0" distL="0" distR="0" wp14:anchorId="54F4E152" wp14:editId="2215D420">
            <wp:extent cx="6391275" cy="3810000"/>
            <wp:effectExtent l="0" t="0" r="0" b="0"/>
            <wp:docPr id="70" name="Chart 70">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4EF187C" w14:textId="77777777" w:rsidR="008D1421" w:rsidRPr="000B521B" w:rsidRDefault="008D1421" w:rsidP="00C77616">
      <w:pPr>
        <w:rPr>
          <w:rFonts w:ascii="Arial" w:hAnsi="Arial" w:cs="Arial"/>
          <w:color w:val="000000" w:themeColor="text1"/>
        </w:rPr>
      </w:pPr>
    </w:p>
    <w:p w14:paraId="3A5085EA" w14:textId="77777777" w:rsidR="00E2530D" w:rsidRPr="000B521B" w:rsidRDefault="00E2530D" w:rsidP="00C77616">
      <w:pPr>
        <w:rPr>
          <w:rFonts w:ascii="Arial" w:hAnsi="Arial" w:cs="Arial"/>
          <w:color w:val="000000" w:themeColor="text1"/>
        </w:rPr>
      </w:pPr>
    </w:p>
    <w:tbl>
      <w:tblPr>
        <w:tblW w:w="10487" w:type="dxa"/>
        <w:tblInd w:w="-185" w:type="dxa"/>
        <w:tblLook w:val="04A0" w:firstRow="1" w:lastRow="0" w:firstColumn="1" w:lastColumn="0" w:noHBand="0" w:noVBand="1"/>
      </w:tblPr>
      <w:tblGrid>
        <w:gridCol w:w="2468"/>
        <w:gridCol w:w="1081"/>
        <w:gridCol w:w="1081"/>
        <w:gridCol w:w="1081"/>
        <w:gridCol w:w="1083"/>
        <w:gridCol w:w="1235"/>
        <w:gridCol w:w="1229"/>
        <w:gridCol w:w="1229"/>
      </w:tblGrid>
      <w:tr w:rsidR="00E2530D" w:rsidRPr="000B521B" w14:paraId="166FD692" w14:textId="77777777" w:rsidTr="007C1CD8">
        <w:trPr>
          <w:trHeight w:val="403"/>
        </w:trPr>
        <w:tc>
          <w:tcPr>
            <w:tcW w:w="246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FFF894E" w14:textId="18C5CAEC" w:rsidR="00E2530D" w:rsidRPr="000B521B" w:rsidRDefault="00E2530D" w:rsidP="00BF252C">
            <w:pPr>
              <w:spacing w:after="0" w:line="24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 xml:space="preserve">Demand by </w:t>
            </w:r>
            <w:r w:rsidR="007C5B32" w:rsidRPr="000B521B">
              <w:rPr>
                <w:rFonts w:ascii="Arial" w:eastAsia="Times New Roman" w:hAnsi="Arial" w:cs="Arial"/>
                <w:b/>
                <w:bCs/>
                <w:color w:val="FFFFFF" w:themeColor="background1"/>
                <w:sz w:val="20"/>
                <w:szCs w:val="20"/>
                <w:lang w:val="en-US"/>
              </w:rPr>
              <w:t xml:space="preserve">Sales Channel (000’ </w:t>
            </w:r>
            <w:proofErr w:type="spellStart"/>
            <w:r w:rsidR="007C5B32" w:rsidRPr="000B521B">
              <w:rPr>
                <w:rFonts w:ascii="Arial" w:eastAsia="Times New Roman" w:hAnsi="Arial" w:cs="Arial"/>
                <w:b/>
                <w:bCs/>
                <w:color w:val="FFFFFF" w:themeColor="background1"/>
                <w:sz w:val="20"/>
                <w:szCs w:val="20"/>
                <w:lang w:val="en-US"/>
              </w:rPr>
              <w:t>Tonnes</w:t>
            </w:r>
            <w:proofErr w:type="spellEnd"/>
            <w:r w:rsidR="007C5B32" w:rsidRPr="000B521B">
              <w:rPr>
                <w:rFonts w:ascii="Arial" w:eastAsia="Times New Roman" w:hAnsi="Arial" w:cs="Arial"/>
                <w:b/>
                <w:bCs/>
                <w:color w:val="FFFFFF" w:themeColor="background1"/>
                <w:sz w:val="20"/>
                <w:szCs w:val="20"/>
                <w:lang w:val="en-US"/>
              </w:rPr>
              <w:t>)</w:t>
            </w:r>
          </w:p>
        </w:tc>
        <w:tc>
          <w:tcPr>
            <w:tcW w:w="1081" w:type="dxa"/>
            <w:tcBorders>
              <w:top w:val="single" w:sz="4" w:space="0" w:color="auto"/>
              <w:left w:val="nil"/>
              <w:bottom w:val="single" w:sz="4" w:space="0" w:color="auto"/>
              <w:right w:val="single" w:sz="4" w:space="0" w:color="auto"/>
            </w:tcBorders>
            <w:shd w:val="clear" w:color="auto" w:fill="C00000"/>
            <w:noWrap/>
            <w:vAlign w:val="center"/>
            <w:hideMark/>
          </w:tcPr>
          <w:p w14:paraId="594333AD" w14:textId="77777777" w:rsidR="00E2530D" w:rsidRPr="000B521B"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2015</w:t>
            </w:r>
          </w:p>
        </w:tc>
        <w:tc>
          <w:tcPr>
            <w:tcW w:w="1081" w:type="dxa"/>
            <w:tcBorders>
              <w:top w:val="single" w:sz="4" w:space="0" w:color="auto"/>
              <w:left w:val="nil"/>
              <w:bottom w:val="single" w:sz="4" w:space="0" w:color="auto"/>
              <w:right w:val="single" w:sz="4" w:space="0" w:color="auto"/>
            </w:tcBorders>
            <w:shd w:val="clear" w:color="auto" w:fill="C00000"/>
            <w:noWrap/>
            <w:vAlign w:val="center"/>
            <w:hideMark/>
          </w:tcPr>
          <w:p w14:paraId="0222527C" w14:textId="77777777" w:rsidR="00E2530D" w:rsidRPr="000B521B"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2016</w:t>
            </w:r>
          </w:p>
        </w:tc>
        <w:tc>
          <w:tcPr>
            <w:tcW w:w="1081" w:type="dxa"/>
            <w:tcBorders>
              <w:top w:val="single" w:sz="4" w:space="0" w:color="auto"/>
              <w:left w:val="nil"/>
              <w:bottom w:val="single" w:sz="4" w:space="0" w:color="auto"/>
              <w:right w:val="single" w:sz="4" w:space="0" w:color="auto"/>
            </w:tcBorders>
            <w:shd w:val="clear" w:color="auto" w:fill="C00000"/>
            <w:noWrap/>
            <w:vAlign w:val="bottom"/>
            <w:hideMark/>
          </w:tcPr>
          <w:p w14:paraId="79C32254" w14:textId="77777777" w:rsidR="00E2530D" w:rsidRPr="000B521B"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2017</w:t>
            </w:r>
          </w:p>
        </w:tc>
        <w:tc>
          <w:tcPr>
            <w:tcW w:w="1083" w:type="dxa"/>
            <w:tcBorders>
              <w:top w:val="single" w:sz="4" w:space="0" w:color="auto"/>
              <w:left w:val="nil"/>
              <w:bottom w:val="single" w:sz="4" w:space="0" w:color="auto"/>
              <w:right w:val="single" w:sz="4" w:space="0" w:color="auto"/>
            </w:tcBorders>
            <w:shd w:val="clear" w:color="auto" w:fill="C00000"/>
            <w:noWrap/>
            <w:vAlign w:val="bottom"/>
            <w:hideMark/>
          </w:tcPr>
          <w:p w14:paraId="4E08F511" w14:textId="77777777" w:rsidR="00E2530D" w:rsidRPr="000B521B"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2018</w:t>
            </w:r>
          </w:p>
        </w:tc>
        <w:tc>
          <w:tcPr>
            <w:tcW w:w="1235" w:type="dxa"/>
            <w:tcBorders>
              <w:top w:val="single" w:sz="4" w:space="0" w:color="auto"/>
              <w:left w:val="nil"/>
              <w:bottom w:val="single" w:sz="4" w:space="0" w:color="auto"/>
              <w:right w:val="single" w:sz="4" w:space="0" w:color="auto"/>
            </w:tcBorders>
            <w:shd w:val="clear" w:color="auto" w:fill="C00000"/>
            <w:noWrap/>
            <w:vAlign w:val="bottom"/>
            <w:hideMark/>
          </w:tcPr>
          <w:p w14:paraId="48AE6404" w14:textId="77777777" w:rsidR="00E2530D" w:rsidRPr="000B521B"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2019</w:t>
            </w:r>
          </w:p>
        </w:tc>
        <w:tc>
          <w:tcPr>
            <w:tcW w:w="1229" w:type="dxa"/>
            <w:tcBorders>
              <w:top w:val="single" w:sz="4" w:space="0" w:color="auto"/>
              <w:left w:val="nil"/>
              <w:bottom w:val="single" w:sz="4" w:space="0" w:color="auto"/>
              <w:right w:val="single" w:sz="4" w:space="0" w:color="auto"/>
            </w:tcBorders>
            <w:shd w:val="clear" w:color="auto" w:fill="C00000"/>
            <w:noWrap/>
            <w:vAlign w:val="bottom"/>
            <w:hideMark/>
          </w:tcPr>
          <w:p w14:paraId="653FDB4C" w14:textId="77777777" w:rsidR="00E2530D" w:rsidRPr="000B521B"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2020</w:t>
            </w:r>
          </w:p>
        </w:tc>
        <w:tc>
          <w:tcPr>
            <w:tcW w:w="1229" w:type="dxa"/>
            <w:tcBorders>
              <w:top w:val="single" w:sz="4" w:space="0" w:color="auto"/>
              <w:left w:val="nil"/>
              <w:bottom w:val="single" w:sz="4" w:space="0" w:color="auto"/>
              <w:right w:val="single" w:sz="4" w:space="0" w:color="auto"/>
            </w:tcBorders>
            <w:shd w:val="clear" w:color="auto" w:fill="C00000"/>
            <w:noWrap/>
            <w:vAlign w:val="bottom"/>
            <w:hideMark/>
          </w:tcPr>
          <w:p w14:paraId="5DCCD763" w14:textId="77777777" w:rsidR="00E2530D" w:rsidRPr="000B521B"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2021E</w:t>
            </w:r>
          </w:p>
        </w:tc>
      </w:tr>
      <w:tr w:rsidR="00E2530D" w:rsidRPr="000B521B" w14:paraId="7F4C2C2C" w14:textId="77777777" w:rsidTr="007C1CD8">
        <w:trPr>
          <w:trHeight w:val="475"/>
        </w:trPr>
        <w:tc>
          <w:tcPr>
            <w:tcW w:w="2468" w:type="dxa"/>
            <w:tcBorders>
              <w:top w:val="nil"/>
              <w:left w:val="single" w:sz="4" w:space="0" w:color="auto"/>
              <w:bottom w:val="single" w:sz="4" w:space="0" w:color="auto"/>
              <w:right w:val="single" w:sz="4" w:space="0" w:color="auto"/>
            </w:tcBorders>
            <w:shd w:val="clear" w:color="000000" w:fill="FFFFFF"/>
            <w:noWrap/>
            <w:vAlign w:val="bottom"/>
            <w:hideMark/>
          </w:tcPr>
          <w:p w14:paraId="5B875E34" w14:textId="77777777" w:rsidR="00E2530D" w:rsidRPr="000B521B" w:rsidRDefault="00E2530D"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 xml:space="preserve">Direct </w:t>
            </w:r>
          </w:p>
        </w:tc>
        <w:tc>
          <w:tcPr>
            <w:tcW w:w="1081" w:type="dxa"/>
            <w:tcBorders>
              <w:top w:val="nil"/>
              <w:left w:val="nil"/>
              <w:bottom w:val="single" w:sz="4" w:space="0" w:color="auto"/>
              <w:right w:val="single" w:sz="4" w:space="0" w:color="auto"/>
            </w:tcBorders>
            <w:shd w:val="clear" w:color="000000" w:fill="FFFFFF"/>
            <w:noWrap/>
            <w:vAlign w:val="bottom"/>
            <w:hideMark/>
          </w:tcPr>
          <w:p w14:paraId="7335CF73" w14:textId="44349817"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w:t>
            </w:r>
          </w:p>
        </w:tc>
        <w:tc>
          <w:tcPr>
            <w:tcW w:w="1081" w:type="dxa"/>
            <w:tcBorders>
              <w:top w:val="nil"/>
              <w:left w:val="nil"/>
              <w:bottom w:val="single" w:sz="4" w:space="0" w:color="auto"/>
              <w:right w:val="single" w:sz="4" w:space="0" w:color="auto"/>
            </w:tcBorders>
            <w:shd w:val="clear" w:color="000000" w:fill="FFFFFF"/>
            <w:noWrap/>
            <w:vAlign w:val="bottom"/>
            <w:hideMark/>
          </w:tcPr>
          <w:p w14:paraId="72645175" w14:textId="23BA3020"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17</w:t>
            </w:r>
          </w:p>
        </w:tc>
        <w:tc>
          <w:tcPr>
            <w:tcW w:w="1081" w:type="dxa"/>
            <w:tcBorders>
              <w:top w:val="nil"/>
              <w:left w:val="nil"/>
              <w:bottom w:val="single" w:sz="4" w:space="0" w:color="auto"/>
              <w:right w:val="single" w:sz="4" w:space="0" w:color="auto"/>
            </w:tcBorders>
            <w:shd w:val="clear" w:color="000000" w:fill="FFFFFF"/>
            <w:noWrap/>
            <w:vAlign w:val="bottom"/>
            <w:hideMark/>
          </w:tcPr>
          <w:p w14:paraId="0D95D7E3" w14:textId="5D021D50"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17</w:t>
            </w:r>
          </w:p>
        </w:tc>
        <w:tc>
          <w:tcPr>
            <w:tcW w:w="1083" w:type="dxa"/>
            <w:tcBorders>
              <w:top w:val="nil"/>
              <w:left w:val="nil"/>
              <w:bottom w:val="single" w:sz="4" w:space="0" w:color="auto"/>
              <w:right w:val="single" w:sz="4" w:space="0" w:color="auto"/>
            </w:tcBorders>
            <w:shd w:val="clear" w:color="000000" w:fill="FFFFFF"/>
            <w:noWrap/>
            <w:vAlign w:val="bottom"/>
            <w:hideMark/>
          </w:tcPr>
          <w:p w14:paraId="4887E5F9" w14:textId="5E133B2E"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18</w:t>
            </w:r>
          </w:p>
        </w:tc>
        <w:tc>
          <w:tcPr>
            <w:tcW w:w="1235" w:type="dxa"/>
            <w:tcBorders>
              <w:top w:val="nil"/>
              <w:left w:val="nil"/>
              <w:bottom w:val="single" w:sz="4" w:space="0" w:color="auto"/>
              <w:right w:val="single" w:sz="4" w:space="0" w:color="auto"/>
            </w:tcBorders>
            <w:shd w:val="clear" w:color="000000" w:fill="FFFFFF"/>
            <w:noWrap/>
            <w:vAlign w:val="bottom"/>
            <w:hideMark/>
          </w:tcPr>
          <w:p w14:paraId="208E5860" w14:textId="774C47CF"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18</w:t>
            </w:r>
          </w:p>
        </w:tc>
        <w:tc>
          <w:tcPr>
            <w:tcW w:w="1229" w:type="dxa"/>
            <w:tcBorders>
              <w:top w:val="nil"/>
              <w:left w:val="nil"/>
              <w:bottom w:val="single" w:sz="4" w:space="0" w:color="auto"/>
              <w:right w:val="single" w:sz="4" w:space="0" w:color="auto"/>
            </w:tcBorders>
            <w:shd w:val="clear" w:color="000000" w:fill="FFFFFF"/>
            <w:noWrap/>
            <w:vAlign w:val="bottom"/>
            <w:hideMark/>
          </w:tcPr>
          <w:p w14:paraId="0FE12954" w14:textId="7740AFEC"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w:t>
            </w:r>
          </w:p>
        </w:tc>
        <w:tc>
          <w:tcPr>
            <w:tcW w:w="1229" w:type="dxa"/>
            <w:tcBorders>
              <w:top w:val="nil"/>
              <w:left w:val="nil"/>
              <w:bottom w:val="single" w:sz="4" w:space="0" w:color="auto"/>
              <w:right w:val="single" w:sz="4" w:space="0" w:color="auto"/>
            </w:tcBorders>
            <w:shd w:val="clear" w:color="000000" w:fill="FFFFFF"/>
            <w:noWrap/>
            <w:vAlign w:val="bottom"/>
            <w:hideMark/>
          </w:tcPr>
          <w:p w14:paraId="4BFB35CF" w14:textId="322FF5CC"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w:t>
            </w:r>
          </w:p>
        </w:tc>
      </w:tr>
      <w:tr w:rsidR="00E2530D" w:rsidRPr="000B521B" w14:paraId="5C5B0E51" w14:textId="77777777" w:rsidTr="007C1CD8">
        <w:trPr>
          <w:trHeight w:val="475"/>
        </w:trPr>
        <w:tc>
          <w:tcPr>
            <w:tcW w:w="2468" w:type="dxa"/>
            <w:tcBorders>
              <w:top w:val="nil"/>
              <w:left w:val="single" w:sz="4" w:space="0" w:color="auto"/>
              <w:bottom w:val="single" w:sz="4" w:space="0" w:color="auto"/>
              <w:right w:val="single" w:sz="4" w:space="0" w:color="auto"/>
            </w:tcBorders>
            <w:shd w:val="clear" w:color="000000" w:fill="FFFFFF"/>
            <w:noWrap/>
            <w:vAlign w:val="bottom"/>
            <w:hideMark/>
          </w:tcPr>
          <w:p w14:paraId="28479C5B" w14:textId="77777777" w:rsidR="00E2530D" w:rsidRPr="000B521B" w:rsidRDefault="00E2530D"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 xml:space="preserve">Indirect </w:t>
            </w:r>
          </w:p>
        </w:tc>
        <w:tc>
          <w:tcPr>
            <w:tcW w:w="1081" w:type="dxa"/>
            <w:tcBorders>
              <w:top w:val="nil"/>
              <w:left w:val="nil"/>
              <w:bottom w:val="single" w:sz="4" w:space="0" w:color="auto"/>
              <w:right w:val="single" w:sz="4" w:space="0" w:color="auto"/>
            </w:tcBorders>
            <w:shd w:val="clear" w:color="000000" w:fill="FFFFFF"/>
            <w:noWrap/>
            <w:vAlign w:val="bottom"/>
            <w:hideMark/>
          </w:tcPr>
          <w:p w14:paraId="5E461903" w14:textId="1DAC9797"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w:t>
            </w:r>
          </w:p>
        </w:tc>
        <w:tc>
          <w:tcPr>
            <w:tcW w:w="1081" w:type="dxa"/>
            <w:tcBorders>
              <w:top w:val="nil"/>
              <w:left w:val="nil"/>
              <w:bottom w:val="single" w:sz="4" w:space="0" w:color="auto"/>
              <w:right w:val="single" w:sz="4" w:space="0" w:color="auto"/>
            </w:tcBorders>
            <w:shd w:val="clear" w:color="000000" w:fill="FFFFFF"/>
            <w:noWrap/>
            <w:vAlign w:val="bottom"/>
            <w:hideMark/>
          </w:tcPr>
          <w:p w14:paraId="423A6CA5" w14:textId="175EB64D"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w:t>
            </w:r>
          </w:p>
        </w:tc>
        <w:tc>
          <w:tcPr>
            <w:tcW w:w="1081" w:type="dxa"/>
            <w:tcBorders>
              <w:top w:val="nil"/>
              <w:left w:val="nil"/>
              <w:bottom w:val="single" w:sz="4" w:space="0" w:color="auto"/>
              <w:right w:val="single" w:sz="4" w:space="0" w:color="auto"/>
            </w:tcBorders>
            <w:shd w:val="clear" w:color="000000" w:fill="FFFFFF"/>
            <w:noWrap/>
            <w:vAlign w:val="bottom"/>
            <w:hideMark/>
          </w:tcPr>
          <w:p w14:paraId="5666C6A3" w14:textId="1F66DD68"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w:t>
            </w:r>
          </w:p>
        </w:tc>
        <w:tc>
          <w:tcPr>
            <w:tcW w:w="1083" w:type="dxa"/>
            <w:tcBorders>
              <w:top w:val="nil"/>
              <w:left w:val="nil"/>
              <w:bottom w:val="single" w:sz="4" w:space="0" w:color="auto"/>
              <w:right w:val="single" w:sz="4" w:space="0" w:color="auto"/>
            </w:tcBorders>
            <w:shd w:val="clear" w:color="000000" w:fill="FFFFFF"/>
            <w:noWrap/>
            <w:vAlign w:val="bottom"/>
            <w:hideMark/>
          </w:tcPr>
          <w:p w14:paraId="3FDF4D1B" w14:textId="23496DC6"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w:t>
            </w:r>
          </w:p>
        </w:tc>
        <w:tc>
          <w:tcPr>
            <w:tcW w:w="1235" w:type="dxa"/>
            <w:tcBorders>
              <w:top w:val="nil"/>
              <w:left w:val="nil"/>
              <w:bottom w:val="single" w:sz="4" w:space="0" w:color="auto"/>
              <w:right w:val="single" w:sz="4" w:space="0" w:color="auto"/>
            </w:tcBorders>
            <w:shd w:val="clear" w:color="000000" w:fill="FFFFFF"/>
            <w:noWrap/>
            <w:vAlign w:val="bottom"/>
            <w:hideMark/>
          </w:tcPr>
          <w:p w14:paraId="749DE23E" w14:textId="0615A1C5"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w:t>
            </w:r>
          </w:p>
        </w:tc>
        <w:tc>
          <w:tcPr>
            <w:tcW w:w="1229" w:type="dxa"/>
            <w:tcBorders>
              <w:top w:val="nil"/>
              <w:left w:val="nil"/>
              <w:bottom w:val="single" w:sz="4" w:space="0" w:color="auto"/>
              <w:right w:val="single" w:sz="4" w:space="0" w:color="auto"/>
            </w:tcBorders>
            <w:shd w:val="clear" w:color="000000" w:fill="FFFFFF"/>
            <w:noWrap/>
            <w:vAlign w:val="bottom"/>
            <w:hideMark/>
          </w:tcPr>
          <w:p w14:paraId="67FD51C4" w14:textId="1A40C65B"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w:t>
            </w:r>
          </w:p>
        </w:tc>
        <w:tc>
          <w:tcPr>
            <w:tcW w:w="1229" w:type="dxa"/>
            <w:tcBorders>
              <w:top w:val="nil"/>
              <w:left w:val="nil"/>
              <w:bottom w:val="single" w:sz="4" w:space="0" w:color="auto"/>
              <w:right w:val="single" w:sz="4" w:space="0" w:color="auto"/>
            </w:tcBorders>
            <w:shd w:val="clear" w:color="000000" w:fill="FFFFFF"/>
            <w:noWrap/>
            <w:vAlign w:val="bottom"/>
            <w:hideMark/>
          </w:tcPr>
          <w:p w14:paraId="7C36C61C" w14:textId="04115298"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w:t>
            </w:r>
          </w:p>
        </w:tc>
      </w:tr>
      <w:tr w:rsidR="00E2530D" w:rsidRPr="000B521B" w14:paraId="5CC47092" w14:textId="77777777" w:rsidTr="007C1CD8">
        <w:trPr>
          <w:trHeight w:val="475"/>
        </w:trPr>
        <w:tc>
          <w:tcPr>
            <w:tcW w:w="2468" w:type="dxa"/>
            <w:tcBorders>
              <w:top w:val="nil"/>
              <w:left w:val="single" w:sz="4" w:space="0" w:color="auto"/>
              <w:bottom w:val="single" w:sz="4" w:space="0" w:color="auto"/>
              <w:right w:val="single" w:sz="4" w:space="0" w:color="auto"/>
            </w:tcBorders>
            <w:shd w:val="clear" w:color="000000" w:fill="FFFFFF"/>
            <w:noWrap/>
            <w:vAlign w:val="bottom"/>
            <w:hideMark/>
          </w:tcPr>
          <w:p w14:paraId="2C4113DE" w14:textId="77777777" w:rsidR="00E2530D" w:rsidRPr="000B521B" w:rsidRDefault="00E2530D"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Total</w:t>
            </w:r>
          </w:p>
        </w:tc>
        <w:tc>
          <w:tcPr>
            <w:tcW w:w="1081" w:type="dxa"/>
            <w:tcBorders>
              <w:top w:val="nil"/>
              <w:left w:val="nil"/>
              <w:bottom w:val="single" w:sz="4" w:space="0" w:color="auto"/>
              <w:right w:val="single" w:sz="4" w:space="0" w:color="auto"/>
            </w:tcBorders>
            <w:shd w:val="clear" w:color="000000" w:fill="FFFFFF"/>
            <w:noWrap/>
            <w:vAlign w:val="bottom"/>
            <w:hideMark/>
          </w:tcPr>
          <w:p w14:paraId="57A3E857" w14:textId="049CF7A9"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20</w:t>
            </w:r>
          </w:p>
        </w:tc>
        <w:tc>
          <w:tcPr>
            <w:tcW w:w="1081" w:type="dxa"/>
            <w:tcBorders>
              <w:top w:val="nil"/>
              <w:left w:val="nil"/>
              <w:bottom w:val="single" w:sz="4" w:space="0" w:color="auto"/>
              <w:right w:val="single" w:sz="4" w:space="0" w:color="auto"/>
            </w:tcBorders>
            <w:shd w:val="clear" w:color="000000" w:fill="FFFFFF"/>
            <w:noWrap/>
            <w:vAlign w:val="bottom"/>
            <w:hideMark/>
          </w:tcPr>
          <w:p w14:paraId="46153064" w14:textId="6A35DA41"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20</w:t>
            </w:r>
          </w:p>
        </w:tc>
        <w:tc>
          <w:tcPr>
            <w:tcW w:w="1081" w:type="dxa"/>
            <w:tcBorders>
              <w:top w:val="nil"/>
              <w:left w:val="nil"/>
              <w:bottom w:val="single" w:sz="4" w:space="0" w:color="auto"/>
              <w:right w:val="single" w:sz="4" w:space="0" w:color="auto"/>
            </w:tcBorders>
            <w:shd w:val="clear" w:color="000000" w:fill="FFFFFF"/>
            <w:noWrap/>
            <w:vAlign w:val="bottom"/>
            <w:hideMark/>
          </w:tcPr>
          <w:p w14:paraId="35EE3D8D" w14:textId="1E0D5E3B"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21</w:t>
            </w:r>
          </w:p>
        </w:tc>
        <w:tc>
          <w:tcPr>
            <w:tcW w:w="1083" w:type="dxa"/>
            <w:tcBorders>
              <w:top w:val="nil"/>
              <w:left w:val="nil"/>
              <w:bottom w:val="single" w:sz="4" w:space="0" w:color="auto"/>
              <w:right w:val="single" w:sz="4" w:space="0" w:color="auto"/>
            </w:tcBorders>
            <w:shd w:val="clear" w:color="000000" w:fill="FFFFFF"/>
            <w:noWrap/>
            <w:vAlign w:val="bottom"/>
            <w:hideMark/>
          </w:tcPr>
          <w:p w14:paraId="0FBC202B" w14:textId="3F43B6B8"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22</w:t>
            </w:r>
          </w:p>
        </w:tc>
        <w:tc>
          <w:tcPr>
            <w:tcW w:w="1235" w:type="dxa"/>
            <w:tcBorders>
              <w:top w:val="nil"/>
              <w:left w:val="nil"/>
              <w:bottom w:val="single" w:sz="4" w:space="0" w:color="auto"/>
              <w:right w:val="single" w:sz="4" w:space="0" w:color="auto"/>
            </w:tcBorders>
            <w:shd w:val="clear" w:color="000000" w:fill="FFFFFF"/>
            <w:noWrap/>
            <w:vAlign w:val="bottom"/>
            <w:hideMark/>
          </w:tcPr>
          <w:p w14:paraId="3F2AD236" w14:textId="6CAE2103"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22</w:t>
            </w:r>
          </w:p>
        </w:tc>
        <w:tc>
          <w:tcPr>
            <w:tcW w:w="1229" w:type="dxa"/>
            <w:tcBorders>
              <w:top w:val="nil"/>
              <w:left w:val="nil"/>
              <w:bottom w:val="single" w:sz="4" w:space="0" w:color="auto"/>
              <w:right w:val="single" w:sz="4" w:space="0" w:color="auto"/>
            </w:tcBorders>
            <w:shd w:val="clear" w:color="000000" w:fill="FFFFFF"/>
            <w:noWrap/>
            <w:vAlign w:val="bottom"/>
            <w:hideMark/>
          </w:tcPr>
          <w:p w14:paraId="68CF2B1F" w14:textId="107BC86F"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20</w:t>
            </w:r>
          </w:p>
        </w:tc>
        <w:tc>
          <w:tcPr>
            <w:tcW w:w="1229" w:type="dxa"/>
            <w:tcBorders>
              <w:top w:val="nil"/>
              <w:left w:val="nil"/>
              <w:bottom w:val="single" w:sz="4" w:space="0" w:color="auto"/>
              <w:right w:val="single" w:sz="4" w:space="0" w:color="auto"/>
            </w:tcBorders>
            <w:shd w:val="clear" w:color="000000" w:fill="FFFFFF"/>
            <w:noWrap/>
            <w:vAlign w:val="bottom"/>
            <w:hideMark/>
          </w:tcPr>
          <w:p w14:paraId="6EB6255E" w14:textId="64F6AA93" w:rsidR="00E2530D" w:rsidRPr="000B521B" w:rsidRDefault="00E2530D"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20</w:t>
            </w:r>
          </w:p>
        </w:tc>
      </w:tr>
    </w:tbl>
    <w:p w14:paraId="7FC42E88" w14:textId="4EE78D3F" w:rsidR="00C77616" w:rsidRPr="000B521B" w:rsidRDefault="007C1CD8">
      <w:pPr>
        <w:rPr>
          <w:rFonts w:ascii="Arial" w:hAnsi="Arial" w:cs="Arial"/>
          <w:color w:val="000000" w:themeColor="text1"/>
        </w:rPr>
      </w:pPr>
      <w:r w:rsidRPr="000B521B">
        <w:rPr>
          <w:rFonts w:ascii="Arial" w:eastAsia="Arial" w:hAnsi="Arial" w:cs="Arial"/>
          <w:noProof/>
          <w:color w:val="000000" w:themeColor="text1"/>
          <w:sz w:val="24"/>
          <w:szCs w:val="24"/>
        </w:rPr>
        <mc:AlternateContent>
          <mc:Choice Requires="wps">
            <w:drawing>
              <wp:anchor distT="0" distB="0" distL="114300" distR="114300" simplePos="0" relativeHeight="252493824" behindDoc="0" locked="0" layoutInCell="1" allowOverlap="1" wp14:anchorId="295BE4C8" wp14:editId="5B3B4735">
                <wp:simplePos x="0" y="0"/>
                <wp:positionH relativeFrom="margin">
                  <wp:posOffset>4166235</wp:posOffset>
                </wp:positionH>
                <wp:positionV relativeFrom="paragraph">
                  <wp:posOffset>86566</wp:posOffset>
                </wp:positionV>
                <wp:extent cx="2337435" cy="200025"/>
                <wp:effectExtent l="0" t="0" r="0" b="0"/>
                <wp:wrapNone/>
                <wp:docPr id="1275" name="TextBox 4"/>
                <wp:cNvGraphicFramePr/>
                <a:graphic xmlns:a="http://schemas.openxmlformats.org/drawingml/2006/main">
                  <a:graphicData uri="http://schemas.microsoft.com/office/word/2010/wordprocessingShape">
                    <wps:wsp>
                      <wps:cNvSpPr txBox="1"/>
                      <wps:spPr>
                        <a:xfrm>
                          <a:off x="0" y="0"/>
                          <a:ext cx="2337435" cy="200025"/>
                        </a:xfrm>
                        <a:prstGeom prst="rect">
                          <a:avLst/>
                        </a:prstGeom>
                        <a:noFill/>
                      </wps:spPr>
                      <wps:txbx>
                        <w:txbxContent>
                          <w:p w14:paraId="61679B35" w14:textId="77777777" w:rsidR="008D1421" w:rsidRPr="004644A7" w:rsidRDefault="008D1421" w:rsidP="008D1421">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95BE4C8" id="_x0000_s1131" type="#_x0000_t202" style="position:absolute;margin-left:328.05pt;margin-top:6.8pt;width:184.05pt;height:15.75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" filled="f" stroked="f">
                <v:textbox style="mso-fit-shape-to-text:t">
                  <w:txbxContent>
                    <w:p w14:paraId="61679B35" w14:textId="77777777" w:rsidR="008D1421" w:rsidRPr="004644A7" w:rsidRDefault="008D1421" w:rsidP="008D1421">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11A99B15" w14:textId="35B52E6B" w:rsidR="00A93F5E" w:rsidRPr="000B521B" w:rsidRDefault="00A93F5E">
      <w:pPr>
        <w:rPr>
          <w:rFonts w:ascii="Arial" w:hAnsi="Arial" w:cs="Arial"/>
          <w:color w:val="000000" w:themeColor="text1"/>
        </w:rPr>
      </w:pPr>
    </w:p>
    <w:p w14:paraId="3A09376B" w14:textId="3593637F" w:rsidR="00A93F5E" w:rsidRPr="000B521B" w:rsidRDefault="00A93F5E">
      <w:pPr>
        <w:rPr>
          <w:rFonts w:ascii="Arial" w:hAnsi="Arial" w:cs="Arial"/>
          <w:color w:val="000000" w:themeColor="text1"/>
        </w:rPr>
      </w:pPr>
    </w:p>
    <w:p w14:paraId="7258F267" w14:textId="5D9A8BE9" w:rsidR="00A93F5E" w:rsidRPr="000B521B" w:rsidRDefault="00A93F5E">
      <w:pPr>
        <w:rPr>
          <w:rFonts w:ascii="Arial" w:hAnsi="Arial" w:cs="Arial"/>
          <w:color w:val="000000" w:themeColor="text1"/>
        </w:rPr>
      </w:pPr>
    </w:p>
    <w:p w14:paraId="3541BC4E" w14:textId="2CF3A32C" w:rsidR="00A93F5E" w:rsidRPr="000B521B" w:rsidRDefault="00A93F5E">
      <w:pPr>
        <w:rPr>
          <w:rFonts w:ascii="Arial" w:hAnsi="Arial" w:cs="Arial"/>
          <w:color w:val="000000" w:themeColor="text1"/>
        </w:rPr>
      </w:pPr>
    </w:p>
    <w:p w14:paraId="7A1092D3" w14:textId="2E74CEB4" w:rsidR="001039EA" w:rsidRPr="000B521B" w:rsidRDefault="001039EA">
      <w:pPr>
        <w:rPr>
          <w:rFonts w:ascii="Arial" w:hAnsi="Arial" w:cs="Arial"/>
          <w:color w:val="000000" w:themeColor="text1"/>
        </w:rPr>
      </w:pPr>
    </w:p>
    <w:p w14:paraId="173CB26B" w14:textId="0C26AD6B" w:rsidR="001039EA" w:rsidRPr="000B521B" w:rsidRDefault="001039EA">
      <w:pPr>
        <w:rPr>
          <w:rFonts w:ascii="Arial" w:hAnsi="Arial" w:cs="Arial"/>
          <w:color w:val="000000" w:themeColor="text1"/>
        </w:rPr>
      </w:pPr>
    </w:p>
    <w:p w14:paraId="179AB271" w14:textId="42D79C51" w:rsidR="001039EA" w:rsidRPr="000B521B" w:rsidRDefault="00363B4C">
      <w:pPr>
        <w:rPr>
          <w:rFonts w:ascii="Arial" w:hAnsi="Arial" w:cs="Arial"/>
          <w:color w:val="000000" w:themeColor="text1"/>
        </w:rPr>
      </w:pPr>
      <w:r w:rsidRPr="000B521B">
        <w:rPr>
          <w:rFonts w:ascii="Arial" w:hAnsi="Arial" w:cs="Arial"/>
          <w:noProof/>
          <w:color w:val="000000" w:themeColor="text1"/>
        </w:rPr>
        <w:lastRenderedPageBreak/>
        <w:drawing>
          <wp:anchor distT="0" distB="0" distL="114300" distR="114300" simplePos="0" relativeHeight="252153856" behindDoc="1" locked="0" layoutInCell="1" allowOverlap="1" wp14:anchorId="29B65BB6" wp14:editId="1398FBA5">
            <wp:simplePos x="0" y="0"/>
            <wp:positionH relativeFrom="page">
              <wp:posOffset>-82143</wp:posOffset>
            </wp:positionH>
            <wp:positionV relativeFrom="paragraph">
              <wp:posOffset>-1302385</wp:posOffset>
            </wp:positionV>
            <wp:extent cx="7620635" cy="10888291"/>
            <wp:effectExtent l="0" t="0" r="0" b="889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20635" cy="108882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62EB19" w14:textId="2763F34D" w:rsidR="001039EA" w:rsidRPr="000B521B" w:rsidRDefault="001039EA">
      <w:pPr>
        <w:rPr>
          <w:rFonts w:ascii="Arial" w:hAnsi="Arial" w:cs="Arial"/>
          <w:color w:val="000000" w:themeColor="text1"/>
        </w:rPr>
      </w:pPr>
    </w:p>
    <w:p w14:paraId="042CF0AD" w14:textId="4F2690E5" w:rsidR="001039EA" w:rsidRPr="000B521B" w:rsidRDefault="003B1BF5">
      <w:pPr>
        <w:rPr>
          <w:rFonts w:ascii="Arial" w:hAnsi="Arial" w:cs="Arial"/>
          <w:color w:val="000000" w:themeColor="text1"/>
        </w:rPr>
      </w:pPr>
      <w:r w:rsidRPr="000B521B">
        <w:rPr>
          <w:rFonts w:ascii="Arial" w:hAnsi="Arial" w:cs="Arial"/>
          <w:noProof/>
          <w:color w:val="000000" w:themeColor="text1"/>
        </w:rPr>
        <mc:AlternateContent>
          <mc:Choice Requires="wps">
            <w:drawing>
              <wp:anchor distT="0" distB="0" distL="114300" distR="114300" simplePos="0" relativeHeight="252155904" behindDoc="0" locked="0" layoutInCell="1" allowOverlap="1" wp14:anchorId="1185098E" wp14:editId="16A9D7E4">
                <wp:simplePos x="0" y="0"/>
                <wp:positionH relativeFrom="margin">
                  <wp:posOffset>1624330</wp:posOffset>
                </wp:positionH>
                <wp:positionV relativeFrom="paragraph">
                  <wp:posOffset>169883</wp:posOffset>
                </wp:positionV>
                <wp:extent cx="3075305" cy="3027680"/>
                <wp:effectExtent l="0" t="0" r="0" b="0"/>
                <wp:wrapNone/>
                <wp:docPr id="102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5305" cy="3027680"/>
                        </a:xfrm>
                        <a:prstGeom prst="rect">
                          <a:avLst/>
                        </a:prstGeom>
                      </wps:spPr>
                      <wps:txbx>
                        <w:txbxContent>
                          <w:p w14:paraId="22CEAA39"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MIDDLE EAST &amp; AFRICA VINYL ESTER RESIN MARKET</w:t>
                            </w:r>
                          </w:p>
                          <w:p w14:paraId="6D652126"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1185098E" id="_x0000_s1132" type="#_x0000_t202" style="position:absolute;margin-left:127.9pt;margin-top:13.4pt;width:242.15pt;height:238.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" filled="f" stroked="f">
                <v:textbox inset="2.30908mm,1.1546mm,2.30908mm,1.1546mm">
                  <w:txbxContent>
                    <w:p w14:paraId="22CEAA39"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MIDDLE EAST &amp; AFRICA VINYL ESTER RESIN MARKET</w:t>
                      </w:r>
                    </w:p>
                    <w:p w14:paraId="6D652126"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v:textbox>
                <w10:wrap anchorx="margin"/>
              </v:shape>
            </w:pict>
          </mc:Fallback>
        </mc:AlternateContent>
      </w:r>
    </w:p>
    <w:p w14:paraId="361DCB90" w14:textId="2E2D369C" w:rsidR="001039EA" w:rsidRPr="000B521B" w:rsidRDefault="001039EA">
      <w:pPr>
        <w:rPr>
          <w:rFonts w:ascii="Arial" w:hAnsi="Arial" w:cs="Arial"/>
          <w:color w:val="000000" w:themeColor="text1"/>
        </w:rPr>
      </w:pPr>
    </w:p>
    <w:p w14:paraId="59516729" w14:textId="1567CB7B" w:rsidR="00E077DA" w:rsidRPr="000B521B" w:rsidRDefault="00E077DA">
      <w:pPr>
        <w:rPr>
          <w:rFonts w:ascii="Arial" w:hAnsi="Arial" w:cs="Arial"/>
          <w:color w:val="000000" w:themeColor="text1"/>
        </w:rPr>
      </w:pPr>
    </w:p>
    <w:p w14:paraId="55FC599E" w14:textId="00AA3E28" w:rsidR="00E077DA" w:rsidRPr="000B521B" w:rsidRDefault="00E077DA">
      <w:pPr>
        <w:rPr>
          <w:rFonts w:ascii="Arial" w:hAnsi="Arial" w:cs="Arial"/>
          <w:color w:val="000000" w:themeColor="text1"/>
        </w:rPr>
      </w:pPr>
    </w:p>
    <w:p w14:paraId="1BAEDCA9" w14:textId="0BDD6B7D" w:rsidR="00E077DA" w:rsidRPr="000B521B" w:rsidRDefault="00E077DA">
      <w:pPr>
        <w:rPr>
          <w:rFonts w:ascii="Arial" w:hAnsi="Arial" w:cs="Arial"/>
          <w:color w:val="000000" w:themeColor="text1"/>
        </w:rPr>
      </w:pPr>
    </w:p>
    <w:p w14:paraId="4C877317" w14:textId="1611E5D4" w:rsidR="00E077DA" w:rsidRPr="000B521B" w:rsidRDefault="00E077DA">
      <w:pPr>
        <w:rPr>
          <w:rFonts w:ascii="Arial" w:hAnsi="Arial" w:cs="Arial"/>
          <w:color w:val="000000" w:themeColor="text1"/>
        </w:rPr>
      </w:pPr>
    </w:p>
    <w:p w14:paraId="110E8ED2" w14:textId="5A3029E8" w:rsidR="00E077DA" w:rsidRPr="000B521B" w:rsidRDefault="00E077DA">
      <w:pPr>
        <w:rPr>
          <w:rFonts w:ascii="Arial" w:hAnsi="Arial" w:cs="Arial"/>
          <w:color w:val="000000" w:themeColor="text1"/>
        </w:rPr>
      </w:pPr>
    </w:p>
    <w:p w14:paraId="13FA0EC0" w14:textId="3A990E8A" w:rsidR="00E077DA" w:rsidRPr="000B521B" w:rsidRDefault="00E077DA">
      <w:pPr>
        <w:rPr>
          <w:rFonts w:ascii="Arial" w:hAnsi="Arial" w:cs="Arial"/>
          <w:color w:val="000000" w:themeColor="text1"/>
        </w:rPr>
      </w:pPr>
    </w:p>
    <w:p w14:paraId="5D3DA775" w14:textId="346A4EFD" w:rsidR="00E077DA" w:rsidRPr="000B521B" w:rsidRDefault="00E077DA">
      <w:pPr>
        <w:rPr>
          <w:rFonts w:ascii="Arial" w:hAnsi="Arial" w:cs="Arial"/>
          <w:color w:val="000000" w:themeColor="text1"/>
        </w:rPr>
      </w:pPr>
    </w:p>
    <w:p w14:paraId="4E734BD3" w14:textId="1626A6E6" w:rsidR="00E077DA" w:rsidRPr="000B521B" w:rsidRDefault="00A93F5E" w:rsidP="00A93F5E">
      <w:pPr>
        <w:tabs>
          <w:tab w:val="left" w:pos="2010"/>
          <w:tab w:val="left" w:pos="2445"/>
        </w:tabs>
        <w:rPr>
          <w:rFonts w:ascii="Arial" w:hAnsi="Arial" w:cs="Arial"/>
          <w:color w:val="000000" w:themeColor="text1"/>
        </w:rPr>
      </w:pPr>
      <w:r w:rsidRPr="000B521B">
        <w:rPr>
          <w:rFonts w:ascii="Arial" w:hAnsi="Arial" w:cs="Arial"/>
          <w:color w:val="000000" w:themeColor="text1"/>
        </w:rPr>
        <w:tab/>
      </w:r>
      <w:r w:rsidRPr="000B521B">
        <w:rPr>
          <w:rFonts w:ascii="Arial" w:hAnsi="Arial" w:cs="Arial"/>
          <w:color w:val="000000" w:themeColor="text1"/>
        </w:rPr>
        <w:tab/>
      </w:r>
    </w:p>
    <w:p w14:paraId="4091A7B8" w14:textId="4465F632" w:rsidR="00E077DA" w:rsidRPr="000B521B" w:rsidRDefault="00E077DA">
      <w:pPr>
        <w:rPr>
          <w:rFonts w:ascii="Arial" w:hAnsi="Arial" w:cs="Arial"/>
          <w:color w:val="000000" w:themeColor="text1"/>
        </w:rPr>
      </w:pPr>
    </w:p>
    <w:p w14:paraId="4ED58B9B" w14:textId="55C7FC3F" w:rsidR="00E077DA" w:rsidRPr="000B521B" w:rsidRDefault="00E077DA">
      <w:pPr>
        <w:rPr>
          <w:rFonts w:ascii="Arial" w:hAnsi="Arial" w:cs="Arial"/>
          <w:color w:val="000000" w:themeColor="text1"/>
        </w:rPr>
      </w:pPr>
    </w:p>
    <w:p w14:paraId="139FF3CB" w14:textId="49A84996" w:rsidR="00E077DA" w:rsidRPr="000B521B" w:rsidRDefault="00E077DA">
      <w:pPr>
        <w:rPr>
          <w:rFonts w:ascii="Arial" w:hAnsi="Arial" w:cs="Arial"/>
          <w:color w:val="000000" w:themeColor="text1"/>
        </w:rPr>
      </w:pPr>
    </w:p>
    <w:p w14:paraId="5BB5A3D7" w14:textId="0BB5D429" w:rsidR="009F5B91" w:rsidRPr="000B521B" w:rsidRDefault="009F5B91" w:rsidP="009F5B91">
      <w:pPr>
        <w:rPr>
          <w:rFonts w:ascii="Arial" w:hAnsi="Arial" w:cs="Arial"/>
          <w:color w:val="000000" w:themeColor="text1"/>
        </w:rPr>
      </w:pPr>
    </w:p>
    <w:p w14:paraId="625B64D1" w14:textId="1253F006" w:rsidR="009F5B91" w:rsidRPr="000B521B" w:rsidRDefault="009F5B91" w:rsidP="009F5B91">
      <w:pPr>
        <w:rPr>
          <w:rFonts w:ascii="Arial" w:hAnsi="Arial" w:cs="Arial"/>
          <w:color w:val="000000" w:themeColor="text1"/>
        </w:rPr>
      </w:pPr>
    </w:p>
    <w:p w14:paraId="593B5C35" w14:textId="4630C37F" w:rsidR="009F5B91" w:rsidRPr="000B521B" w:rsidRDefault="003B1BF5" w:rsidP="000D1A88">
      <w:pPr>
        <w:tabs>
          <w:tab w:val="left" w:pos="1485"/>
          <w:tab w:val="left" w:pos="1545"/>
        </w:tabs>
        <w:rPr>
          <w:rFonts w:ascii="Arial" w:hAnsi="Arial" w:cs="Arial"/>
          <w:color w:val="000000" w:themeColor="text1"/>
        </w:rPr>
      </w:pPr>
      <w:r w:rsidRPr="000B521B">
        <w:rPr>
          <w:rFonts w:ascii="Arial" w:hAnsi="Arial" w:cs="Arial"/>
          <w:noProof/>
          <w:color w:val="000000" w:themeColor="text1"/>
        </w:rPr>
        <w:drawing>
          <wp:anchor distT="0" distB="0" distL="114300" distR="114300" simplePos="0" relativeHeight="252158976" behindDoc="0" locked="0" layoutInCell="1" allowOverlap="1" wp14:anchorId="457058A9" wp14:editId="17937B28">
            <wp:simplePos x="0" y="0"/>
            <wp:positionH relativeFrom="margin">
              <wp:posOffset>1685925</wp:posOffset>
            </wp:positionH>
            <wp:positionV relativeFrom="paragraph">
              <wp:posOffset>82550</wp:posOffset>
            </wp:positionV>
            <wp:extent cx="3051175" cy="1964055"/>
            <wp:effectExtent l="38100" t="38100" r="92075" b="9334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51175" cy="196405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D1A88" w:rsidRPr="000B521B">
        <w:rPr>
          <w:rFonts w:ascii="Arial" w:hAnsi="Arial" w:cs="Arial"/>
          <w:color w:val="000000" w:themeColor="text1"/>
        </w:rPr>
        <w:tab/>
      </w:r>
    </w:p>
    <w:p w14:paraId="554D43C1" w14:textId="3482C3EE" w:rsidR="009F5B91" w:rsidRPr="000B521B" w:rsidRDefault="009F5B91" w:rsidP="009F5B91">
      <w:pPr>
        <w:rPr>
          <w:rFonts w:ascii="Arial" w:hAnsi="Arial" w:cs="Arial"/>
          <w:color w:val="000000" w:themeColor="text1"/>
        </w:rPr>
      </w:pPr>
    </w:p>
    <w:p w14:paraId="102D2F8A" w14:textId="3C9343AA" w:rsidR="009F5B91" w:rsidRPr="000B521B" w:rsidRDefault="00A93F5E" w:rsidP="00A93F5E">
      <w:pPr>
        <w:tabs>
          <w:tab w:val="left" w:pos="1875"/>
        </w:tabs>
        <w:rPr>
          <w:rFonts w:ascii="Arial" w:hAnsi="Arial" w:cs="Arial"/>
          <w:color w:val="000000" w:themeColor="text1"/>
        </w:rPr>
      </w:pPr>
      <w:r w:rsidRPr="000B521B">
        <w:rPr>
          <w:rFonts w:ascii="Arial" w:hAnsi="Arial" w:cs="Arial"/>
          <w:color w:val="000000" w:themeColor="text1"/>
        </w:rPr>
        <w:tab/>
      </w:r>
    </w:p>
    <w:p w14:paraId="30856E3E" w14:textId="0113748E" w:rsidR="009F5B91" w:rsidRPr="000B521B" w:rsidRDefault="009F5B91" w:rsidP="009F5B91">
      <w:pPr>
        <w:rPr>
          <w:rFonts w:ascii="Arial" w:hAnsi="Arial" w:cs="Arial"/>
          <w:color w:val="000000" w:themeColor="text1"/>
        </w:rPr>
      </w:pPr>
    </w:p>
    <w:p w14:paraId="09E30157" w14:textId="4B0178CF" w:rsidR="009F5B91" w:rsidRPr="000B521B" w:rsidRDefault="008664DB" w:rsidP="008664DB">
      <w:pPr>
        <w:tabs>
          <w:tab w:val="left" w:pos="1620"/>
        </w:tabs>
        <w:rPr>
          <w:rFonts w:ascii="Arial" w:hAnsi="Arial" w:cs="Arial"/>
          <w:color w:val="000000" w:themeColor="text1"/>
        </w:rPr>
      </w:pPr>
      <w:r w:rsidRPr="000B521B">
        <w:rPr>
          <w:rFonts w:ascii="Arial" w:hAnsi="Arial" w:cs="Arial"/>
          <w:color w:val="000000" w:themeColor="text1"/>
        </w:rPr>
        <w:tab/>
      </w:r>
    </w:p>
    <w:p w14:paraId="64B71EA6" w14:textId="46123E5F" w:rsidR="009F5B91" w:rsidRPr="000B521B" w:rsidRDefault="004644A7" w:rsidP="008664DB">
      <w:pPr>
        <w:tabs>
          <w:tab w:val="left" w:pos="1770"/>
          <w:tab w:val="left" w:pos="8145"/>
          <w:tab w:val="left" w:pos="8865"/>
          <w:tab w:val="right" w:pos="10170"/>
        </w:tabs>
        <w:rPr>
          <w:rFonts w:ascii="Arial" w:hAnsi="Arial" w:cs="Arial"/>
          <w:color w:val="000000" w:themeColor="text1"/>
        </w:rPr>
      </w:pPr>
      <w:r w:rsidRPr="000B521B">
        <w:rPr>
          <w:rFonts w:ascii="Arial" w:hAnsi="Arial" w:cs="Arial"/>
          <w:color w:val="000000" w:themeColor="text1"/>
        </w:rPr>
        <w:tab/>
      </w:r>
      <w:r w:rsidR="008664DB" w:rsidRPr="000B521B">
        <w:rPr>
          <w:rFonts w:ascii="Arial" w:hAnsi="Arial" w:cs="Arial"/>
          <w:color w:val="000000" w:themeColor="text1"/>
        </w:rPr>
        <w:tab/>
      </w:r>
      <w:r w:rsidR="008664DB" w:rsidRPr="000B521B">
        <w:rPr>
          <w:rFonts w:ascii="Arial" w:hAnsi="Arial" w:cs="Arial"/>
          <w:color w:val="000000" w:themeColor="text1"/>
        </w:rPr>
        <w:tab/>
      </w:r>
      <w:r w:rsidR="008664DB" w:rsidRPr="000B521B">
        <w:rPr>
          <w:rFonts w:ascii="Arial" w:hAnsi="Arial" w:cs="Arial"/>
          <w:color w:val="000000" w:themeColor="text1"/>
        </w:rPr>
        <w:tab/>
      </w:r>
    </w:p>
    <w:p w14:paraId="601FC169" w14:textId="7F8C589F" w:rsidR="009F5B91" w:rsidRPr="000B521B" w:rsidRDefault="009F5B91" w:rsidP="009F5B91">
      <w:pPr>
        <w:rPr>
          <w:rFonts w:ascii="Arial" w:hAnsi="Arial" w:cs="Arial"/>
          <w:color w:val="000000" w:themeColor="text1"/>
        </w:rPr>
      </w:pPr>
    </w:p>
    <w:p w14:paraId="3D4BC3B1" w14:textId="3EA07595" w:rsidR="009F5B91" w:rsidRPr="000B521B" w:rsidRDefault="000D1A88" w:rsidP="000D1A88">
      <w:pPr>
        <w:tabs>
          <w:tab w:val="left" w:pos="1875"/>
          <w:tab w:val="left" w:pos="8670"/>
        </w:tabs>
        <w:rPr>
          <w:rFonts w:ascii="Arial" w:hAnsi="Arial" w:cs="Arial"/>
          <w:color w:val="000000" w:themeColor="text1"/>
        </w:rPr>
      </w:pPr>
      <w:r w:rsidRPr="000B521B">
        <w:rPr>
          <w:rFonts w:ascii="Arial" w:hAnsi="Arial" w:cs="Arial"/>
          <w:color w:val="000000" w:themeColor="text1"/>
        </w:rPr>
        <w:tab/>
      </w:r>
      <w:r w:rsidRPr="000B521B">
        <w:rPr>
          <w:rFonts w:ascii="Arial" w:hAnsi="Arial" w:cs="Arial"/>
          <w:color w:val="000000" w:themeColor="text1"/>
        </w:rPr>
        <w:tab/>
      </w:r>
    </w:p>
    <w:p w14:paraId="1E9F4262" w14:textId="7724A8AA" w:rsidR="009F5B91" w:rsidRPr="000B521B" w:rsidRDefault="009F5B91" w:rsidP="009F5B91">
      <w:pPr>
        <w:rPr>
          <w:rFonts w:ascii="Arial" w:hAnsi="Arial" w:cs="Arial"/>
          <w:color w:val="000000" w:themeColor="text1"/>
        </w:rPr>
      </w:pPr>
    </w:p>
    <w:p w14:paraId="145871B7" w14:textId="2DB104BE" w:rsidR="00E2530D" w:rsidRPr="000B521B" w:rsidRDefault="00E2530D" w:rsidP="009F5B91">
      <w:pPr>
        <w:rPr>
          <w:rFonts w:ascii="Arial" w:hAnsi="Arial" w:cs="Arial"/>
          <w:color w:val="000000" w:themeColor="text1"/>
        </w:rPr>
      </w:pPr>
    </w:p>
    <w:p w14:paraId="00F4A7EA" w14:textId="27E30E26" w:rsidR="00E2530D" w:rsidRPr="000B521B" w:rsidRDefault="00E2530D" w:rsidP="009F5B91">
      <w:pPr>
        <w:rPr>
          <w:rFonts w:ascii="Arial" w:hAnsi="Arial" w:cs="Arial"/>
          <w:color w:val="000000" w:themeColor="text1"/>
        </w:rPr>
      </w:pPr>
    </w:p>
    <w:p w14:paraId="0913AF52" w14:textId="1C2D0195" w:rsidR="00E2530D" w:rsidRPr="000B521B" w:rsidRDefault="00E2530D" w:rsidP="009F5B91">
      <w:pPr>
        <w:rPr>
          <w:rFonts w:ascii="Arial" w:hAnsi="Arial" w:cs="Arial"/>
          <w:color w:val="000000" w:themeColor="text1"/>
        </w:rPr>
      </w:pPr>
    </w:p>
    <w:p w14:paraId="7A485A10" w14:textId="2AD73750" w:rsidR="00E2530D" w:rsidRPr="000B521B" w:rsidRDefault="00E2530D" w:rsidP="009F5B91">
      <w:pPr>
        <w:rPr>
          <w:rFonts w:ascii="Arial" w:hAnsi="Arial" w:cs="Arial"/>
          <w:color w:val="000000" w:themeColor="text1"/>
        </w:rPr>
      </w:pPr>
    </w:p>
    <w:p w14:paraId="0C34D831" w14:textId="0EE7B6B5" w:rsidR="009A19EE" w:rsidRDefault="009A19EE" w:rsidP="00A93F5E">
      <w:pPr>
        <w:rPr>
          <w:rFonts w:ascii="Arial" w:hAnsi="Arial" w:cs="Arial"/>
          <w:b/>
          <w:bCs/>
          <w:sz w:val="24"/>
          <w:szCs w:val="24"/>
        </w:rPr>
      </w:pPr>
    </w:p>
    <w:p w14:paraId="6A590456" w14:textId="74083520" w:rsidR="00363B4C" w:rsidRDefault="00363B4C" w:rsidP="00A93F5E">
      <w:pPr>
        <w:rPr>
          <w:rFonts w:ascii="Arial" w:hAnsi="Arial" w:cs="Arial"/>
          <w:b/>
          <w:bCs/>
          <w:sz w:val="24"/>
          <w:szCs w:val="24"/>
        </w:rPr>
      </w:pPr>
    </w:p>
    <w:p w14:paraId="79EAFD50" w14:textId="77777777" w:rsidR="00363B4C" w:rsidRPr="000B521B" w:rsidRDefault="00363B4C" w:rsidP="00A93F5E">
      <w:pPr>
        <w:rPr>
          <w:rFonts w:ascii="Arial" w:hAnsi="Arial" w:cs="Arial"/>
          <w:b/>
          <w:bCs/>
          <w:sz w:val="24"/>
          <w:szCs w:val="24"/>
        </w:rPr>
      </w:pPr>
    </w:p>
    <w:p w14:paraId="2C2E11EB" w14:textId="473390CB" w:rsidR="003B1BF5" w:rsidRPr="000B521B" w:rsidRDefault="00A93F5E" w:rsidP="00A93F5E">
      <w:pPr>
        <w:rPr>
          <w:rFonts w:ascii="Arial" w:hAnsi="Arial" w:cs="Arial"/>
          <w:b/>
          <w:bCs/>
          <w:sz w:val="24"/>
          <w:szCs w:val="24"/>
        </w:rPr>
      </w:pPr>
      <w:r w:rsidRPr="000B521B">
        <w:rPr>
          <w:rFonts w:ascii="Arial" w:hAnsi="Arial" w:cs="Arial"/>
          <w:b/>
          <w:bCs/>
          <w:sz w:val="24"/>
          <w:szCs w:val="24"/>
        </w:rPr>
        <w:t xml:space="preserve">Middle East &amp; Africa </w:t>
      </w:r>
      <w:r w:rsidR="00E50A39">
        <w:rPr>
          <w:rFonts w:ascii="Arial" w:hAnsi="Arial" w:cs="Arial"/>
          <w:b/>
          <w:bCs/>
          <w:sz w:val="24"/>
          <w:szCs w:val="24"/>
        </w:rPr>
        <w:t>Vinyl Ester</w:t>
      </w:r>
      <w:r w:rsidRPr="000B521B">
        <w:rPr>
          <w:rFonts w:ascii="Arial" w:hAnsi="Arial" w:cs="Arial"/>
          <w:b/>
          <w:bCs/>
          <w:sz w:val="24"/>
          <w:szCs w:val="24"/>
        </w:rPr>
        <w:t xml:space="preserve"> Resin Capacity</w:t>
      </w:r>
      <w:r w:rsidR="004C7FEF" w:rsidRPr="000B521B">
        <w:rPr>
          <w:rFonts w:ascii="Arial" w:hAnsi="Arial" w:cs="Arial"/>
          <w:b/>
          <w:bCs/>
          <w:sz w:val="24"/>
          <w:szCs w:val="24"/>
        </w:rPr>
        <w:t xml:space="preserve"> &amp; </w:t>
      </w:r>
      <w:r w:rsidRPr="000B521B">
        <w:rPr>
          <w:rFonts w:ascii="Arial" w:hAnsi="Arial" w:cs="Arial"/>
          <w:b/>
          <w:bCs/>
          <w:sz w:val="24"/>
          <w:szCs w:val="24"/>
        </w:rPr>
        <w:t>Production, By Volume</w:t>
      </w:r>
      <w:r w:rsidR="007C5B32" w:rsidRPr="000B521B">
        <w:rPr>
          <w:rFonts w:ascii="Arial" w:hAnsi="Arial" w:cs="Arial"/>
          <w:b/>
          <w:bCs/>
          <w:sz w:val="24"/>
          <w:szCs w:val="24"/>
        </w:rPr>
        <w:t xml:space="preserve"> (000’ Tonnes)</w:t>
      </w:r>
      <w:r w:rsidRPr="000B521B">
        <w:rPr>
          <w:rFonts w:ascii="Arial" w:hAnsi="Arial" w:cs="Arial"/>
          <w:b/>
          <w:bCs/>
          <w:sz w:val="24"/>
          <w:szCs w:val="24"/>
        </w:rPr>
        <w:t xml:space="preserve">, 2015 - 2030F </w:t>
      </w:r>
    </w:p>
    <w:p w14:paraId="59C2161F" w14:textId="1A0DBFFE" w:rsidR="004F4F10" w:rsidRPr="000B521B" w:rsidRDefault="00545715" w:rsidP="00A93F5E">
      <w:pPr>
        <w:spacing w:line="360" w:lineRule="auto"/>
        <w:jc w:val="both"/>
        <w:rPr>
          <w:rFonts w:ascii="Arial" w:hAnsi="Arial" w:cs="Arial"/>
          <w:sz w:val="24"/>
          <w:szCs w:val="24"/>
        </w:rPr>
      </w:pPr>
      <w:r w:rsidRPr="000B521B">
        <w:rPr>
          <w:rFonts w:ascii="Arial" w:hAnsi="Arial" w:cs="Arial"/>
          <w:noProof/>
        </w:rPr>
        <mc:AlternateContent>
          <mc:Choice Requires="wps">
            <w:drawing>
              <wp:anchor distT="0" distB="0" distL="114300" distR="114300" simplePos="0" relativeHeight="252449792" behindDoc="0" locked="0" layoutInCell="1" allowOverlap="1" wp14:anchorId="7ED6364F" wp14:editId="045DA113">
                <wp:simplePos x="0" y="0"/>
                <wp:positionH relativeFrom="column">
                  <wp:posOffset>5078631</wp:posOffset>
                </wp:positionH>
                <wp:positionV relativeFrom="paragraph">
                  <wp:posOffset>1560797</wp:posOffset>
                </wp:positionV>
                <wp:extent cx="1280160" cy="292735"/>
                <wp:effectExtent l="0" t="0" r="0" b="0"/>
                <wp:wrapNone/>
                <wp:docPr id="211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70AC916A" w14:textId="77777777" w:rsidR="00A93F5E" w:rsidRPr="005858C1" w:rsidRDefault="00A93F5E" w:rsidP="00A93F5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ED6364F" id="_x0000_s1133" type="#_x0000_t202" style="position:absolute;left:0;text-align:left;margin-left:399.9pt;margin-top:122.9pt;width:100.8pt;height:23.05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" filled="f" stroked="f">
                <v:textbox style="mso-fit-shape-to-text:t">
                  <w:txbxContent>
                    <w:p w14:paraId="70AC916A" w14:textId="77777777" w:rsidR="00A93F5E" w:rsidRPr="005858C1" w:rsidRDefault="00A93F5E" w:rsidP="00A93F5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3B1BF5" w:rsidRPr="000B521B">
        <w:rPr>
          <w:rFonts w:ascii="Arial" w:hAnsi="Arial" w:cs="Arial"/>
          <w:noProof/>
          <w:sz w:val="24"/>
          <w:szCs w:val="24"/>
        </w:rPr>
        <mc:AlternateContent>
          <mc:Choice Requires="wps">
            <w:drawing>
              <wp:anchor distT="45720" distB="45720" distL="114300" distR="114300" simplePos="0" relativeHeight="252538880" behindDoc="0" locked="0" layoutInCell="1" allowOverlap="1" wp14:anchorId="5FD15871" wp14:editId="6B3F6F96">
                <wp:simplePos x="0" y="0"/>
                <wp:positionH relativeFrom="column">
                  <wp:posOffset>-74295</wp:posOffset>
                </wp:positionH>
                <wp:positionV relativeFrom="paragraph">
                  <wp:posOffset>2445327</wp:posOffset>
                </wp:positionV>
                <wp:extent cx="6638290" cy="5464810"/>
                <wp:effectExtent l="76200" t="57150" r="86360" b="116840"/>
                <wp:wrapSquare wrapText="bothSides"/>
                <wp:docPr id="2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290" cy="5464810"/>
                        </a:xfrm>
                        <a:prstGeom prst="rect">
                          <a:avLst/>
                        </a:prstGeom>
                        <a:solidFill>
                          <a:schemeClr val="accent1">
                            <a:lumMod val="50000"/>
                          </a:schemeClr>
                        </a:solidFill>
                        <a:ln w="9525">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3771C0BE" w14:textId="2E90841B" w:rsidR="004F4F10" w:rsidRPr="004F4F10" w:rsidRDefault="004F4F10" w:rsidP="002B5226">
                            <w:pPr>
                              <w:pStyle w:val="ListParagraph"/>
                              <w:numPr>
                                <w:ilvl w:val="0"/>
                                <w:numId w:val="13"/>
                              </w:numPr>
                              <w:spacing w:line="360" w:lineRule="auto"/>
                              <w:jc w:val="both"/>
                              <w:rPr>
                                <w:sz w:val="24"/>
                                <w:szCs w:val="24"/>
                              </w:rPr>
                            </w:pPr>
                            <w:r w:rsidRPr="004F4F10">
                              <w:rPr>
                                <w:b/>
                                <w:bCs/>
                                <w:sz w:val="24"/>
                                <w:szCs w:val="24"/>
                              </w:rPr>
                              <w:t>Increasing Desalination Construction Projects</w:t>
                            </w:r>
                          </w:p>
                          <w:p w14:paraId="21FBFA70" w14:textId="04938F93" w:rsidR="004F4F10" w:rsidRDefault="004F4F10" w:rsidP="004F4F10">
                            <w:pPr>
                              <w:spacing w:line="360" w:lineRule="auto"/>
                              <w:jc w:val="both"/>
                              <w:rPr>
                                <w:rFonts w:ascii="Arial" w:hAnsi="Arial" w:cs="Arial"/>
                                <w:sz w:val="24"/>
                                <w:szCs w:val="24"/>
                                <w:lang w:val="en-US"/>
                              </w:rPr>
                            </w:pPr>
                            <w:r w:rsidRPr="004C7FEF">
                              <w:rPr>
                                <w:rFonts w:ascii="Arial" w:hAnsi="Arial" w:cs="Arial"/>
                                <w:sz w:val="24"/>
                                <w:szCs w:val="24"/>
                                <w:lang w:val="en-US"/>
                              </w:rPr>
                              <w:t xml:space="preserve">GCC nations have limited water resources due to which these countries rely heavily on desalination plants. Due to growing population, GCC nation plans to construct more desalination projects such as </w:t>
                            </w:r>
                            <w:proofErr w:type="spellStart"/>
                            <w:r w:rsidRPr="004C7FEF">
                              <w:rPr>
                                <w:rFonts w:ascii="Arial" w:hAnsi="Arial" w:cs="Arial"/>
                                <w:sz w:val="24"/>
                                <w:szCs w:val="24"/>
                                <w:lang w:val="en-US"/>
                              </w:rPr>
                              <w:t>Shuaibah</w:t>
                            </w:r>
                            <w:proofErr w:type="spellEnd"/>
                            <w:r w:rsidRPr="004C7FEF">
                              <w:rPr>
                                <w:rFonts w:ascii="Arial" w:hAnsi="Arial" w:cs="Arial"/>
                                <w:sz w:val="24"/>
                                <w:szCs w:val="24"/>
                                <w:lang w:val="en-US"/>
                              </w:rPr>
                              <w:t xml:space="preserve"> IWPP, </w:t>
                            </w:r>
                            <w:r w:rsidRPr="004C7FEF">
                              <w:rPr>
                                <w:rFonts w:ascii="Arial" w:hAnsi="Arial" w:cs="Arial"/>
                                <w:sz w:val="24"/>
                                <w:szCs w:val="24"/>
                                <w:lang w:val="pt-BR"/>
                              </w:rPr>
                              <w:t>Ras Abu Fontas A3 project, etc</w:t>
                            </w:r>
                            <w:r w:rsidRPr="004C7FEF">
                              <w:rPr>
                                <w:rFonts w:ascii="Arial" w:hAnsi="Arial" w:cs="Arial"/>
                                <w:sz w:val="24"/>
                                <w:szCs w:val="24"/>
                                <w:lang w:val="en-US"/>
                              </w:rPr>
                              <w:t>. Countries such as Saudi Arabia plan to invest USD24.30 billion in desalination projects by 2026. These desalination plants are projected to drive need for FRP pipe</w:t>
                            </w:r>
                            <w:r>
                              <w:rPr>
                                <w:rFonts w:ascii="Arial" w:hAnsi="Arial" w:cs="Arial"/>
                                <w:sz w:val="24"/>
                                <w:szCs w:val="24"/>
                                <w:lang w:val="en-US"/>
                              </w:rPr>
                              <w:t>s</w:t>
                            </w:r>
                            <w:r w:rsidRPr="004C7FEF">
                              <w:rPr>
                                <w:rFonts w:ascii="Arial" w:hAnsi="Arial" w:cs="Arial"/>
                                <w:sz w:val="24"/>
                                <w:szCs w:val="24"/>
                                <w:lang w:val="en-US"/>
                              </w:rPr>
                              <w:t xml:space="preserve"> and tank</w:t>
                            </w:r>
                            <w:r>
                              <w:rPr>
                                <w:rFonts w:ascii="Arial" w:hAnsi="Arial" w:cs="Arial"/>
                                <w:sz w:val="24"/>
                                <w:szCs w:val="24"/>
                                <w:lang w:val="en-US"/>
                              </w:rPr>
                              <w:t>s.</w:t>
                            </w:r>
                          </w:p>
                          <w:p w14:paraId="440BF97C" w14:textId="77777777" w:rsidR="004F4F10" w:rsidRPr="004F4F10" w:rsidRDefault="004F4F10" w:rsidP="002B5226">
                            <w:pPr>
                              <w:pStyle w:val="ListParagraph"/>
                              <w:numPr>
                                <w:ilvl w:val="0"/>
                                <w:numId w:val="13"/>
                              </w:numPr>
                              <w:jc w:val="both"/>
                              <w:rPr>
                                <w:sz w:val="24"/>
                                <w:szCs w:val="24"/>
                              </w:rPr>
                            </w:pPr>
                            <w:r w:rsidRPr="004F4F10">
                              <w:rPr>
                                <w:b/>
                                <w:bCs/>
                                <w:sz w:val="24"/>
                                <w:szCs w:val="24"/>
                              </w:rPr>
                              <w:t>Smart Cities Development</w:t>
                            </w:r>
                          </w:p>
                          <w:p w14:paraId="1A6EF400" w14:textId="79D81F88" w:rsidR="004F4F10" w:rsidRPr="004C7FEF" w:rsidRDefault="004F4F10" w:rsidP="004F4F10">
                            <w:pPr>
                              <w:spacing w:line="360" w:lineRule="auto"/>
                              <w:jc w:val="both"/>
                              <w:rPr>
                                <w:rFonts w:ascii="Arial" w:hAnsi="Arial" w:cs="Arial"/>
                                <w:sz w:val="24"/>
                                <w:szCs w:val="24"/>
                                <w:lang w:val="en-US"/>
                              </w:rPr>
                            </w:pPr>
                            <w:r w:rsidRPr="004C7FEF">
                              <w:rPr>
                                <w:rFonts w:ascii="Arial" w:hAnsi="Arial" w:cs="Arial"/>
                                <w:sz w:val="24"/>
                                <w:szCs w:val="24"/>
                                <w:lang w:val="en-US"/>
                              </w:rPr>
                              <w:t xml:space="preserve">A smart city adopts high-end technological infrastructure incorporating comprehensive IT infrastructure, a network of sensors, cameras, wireless devices, and data centers for the effective delivery of essential services such as electricity, water supply, sanitation, etc. The vinyl ester resin manufacturers will benefit from smart city projects. In April 2017, Saudi Arabia announced an investment of USD70 billion for the development of four new “Economic Cities” on the concept of smart cities by 2030, with an aim to diversify its economy from hydrocarbon sector to other commercial sectors. </w:t>
                            </w:r>
                          </w:p>
                          <w:p w14:paraId="2D935155" w14:textId="77777777" w:rsidR="004F4F10" w:rsidRPr="004F4F10" w:rsidRDefault="004F4F10" w:rsidP="002B5226">
                            <w:pPr>
                              <w:pStyle w:val="ListParagraph"/>
                              <w:numPr>
                                <w:ilvl w:val="0"/>
                                <w:numId w:val="13"/>
                              </w:numPr>
                              <w:jc w:val="both"/>
                              <w:rPr>
                                <w:sz w:val="24"/>
                                <w:szCs w:val="24"/>
                              </w:rPr>
                            </w:pPr>
                            <w:r w:rsidRPr="004F4F10">
                              <w:rPr>
                                <w:b/>
                                <w:bCs/>
                                <w:sz w:val="24"/>
                                <w:szCs w:val="24"/>
                              </w:rPr>
                              <w:t>Growth in Infrastructure Projects</w:t>
                            </w:r>
                          </w:p>
                          <w:p w14:paraId="07A3FF9A" w14:textId="50787187" w:rsidR="004F4F10" w:rsidRDefault="004F4F10" w:rsidP="004F4F10">
                            <w:pPr>
                              <w:spacing w:line="360" w:lineRule="auto"/>
                              <w:jc w:val="both"/>
                              <w:rPr>
                                <w:rFonts w:ascii="Arial" w:hAnsi="Arial" w:cs="Arial"/>
                                <w:sz w:val="24"/>
                                <w:szCs w:val="24"/>
                                <w:lang w:val="en-US"/>
                              </w:rPr>
                            </w:pPr>
                            <w:r w:rsidRPr="004F4F10">
                              <w:rPr>
                                <w:rFonts w:ascii="Arial" w:hAnsi="Arial" w:cs="Arial"/>
                                <w:sz w:val="24"/>
                                <w:szCs w:val="24"/>
                                <w:lang w:val="en-US"/>
                              </w:rPr>
                              <w:t xml:space="preserve">GCC nations are boosting their infrastructure by investing heavily on development of railway, roadways, and seaports. Various metro projects have been initiated across different cities in GCC countries such as Jeddah Metro, Kuwait Metro, Doha Metro, Dubai Metro, etc. Development of railway network is projected to lead to the deployment of overhead railway lines and thus drive demand for </w:t>
                            </w:r>
                            <w:r>
                              <w:rPr>
                                <w:rFonts w:ascii="Arial" w:hAnsi="Arial" w:cs="Arial"/>
                                <w:sz w:val="24"/>
                                <w:szCs w:val="24"/>
                                <w:lang w:val="en-US"/>
                              </w:rPr>
                              <w:t xml:space="preserve">unsaturated polyester resin including vinyl ester resin </w:t>
                            </w:r>
                            <w:r w:rsidRPr="004F4F10">
                              <w:rPr>
                                <w:rFonts w:ascii="Arial" w:hAnsi="Arial" w:cs="Arial"/>
                                <w:sz w:val="24"/>
                                <w:szCs w:val="24"/>
                                <w:lang w:val="en-US"/>
                              </w:rPr>
                              <w:t>in the GCC region.</w:t>
                            </w:r>
                          </w:p>
                          <w:p w14:paraId="30FEDA61" w14:textId="77777777" w:rsidR="004F4F10" w:rsidRDefault="004F4F10" w:rsidP="004F4F10">
                            <w:pPr>
                              <w:spacing w:line="360" w:lineRule="auto"/>
                              <w:jc w:val="both"/>
                              <w:rPr>
                                <w:rFonts w:ascii="Arial" w:hAnsi="Arial" w:cs="Arial"/>
                                <w:sz w:val="24"/>
                                <w:szCs w:val="24"/>
                                <w:lang w:val="en-US"/>
                              </w:rPr>
                            </w:pPr>
                          </w:p>
                          <w:p w14:paraId="2E041107" w14:textId="5052F18F" w:rsidR="004F4F10" w:rsidRDefault="004F4F10" w:rsidP="004F4F10">
                            <w:pPr>
                              <w:spacing w:line="360" w:lineRule="auto"/>
                              <w:jc w:val="both"/>
                              <w:rPr>
                                <w:rFonts w:ascii="Arial" w:hAnsi="Arial" w:cs="Arial"/>
                                <w:sz w:val="24"/>
                                <w:szCs w:val="24"/>
                                <w:lang w:val="en-US"/>
                              </w:rPr>
                            </w:pPr>
                          </w:p>
                          <w:p w14:paraId="1909D611" w14:textId="77777777" w:rsidR="004F4F10" w:rsidRDefault="004F4F10" w:rsidP="004F4F10">
                            <w:pPr>
                              <w:spacing w:line="360" w:lineRule="auto"/>
                              <w:jc w:val="both"/>
                              <w:rPr>
                                <w:rFonts w:ascii="Arial" w:hAnsi="Arial" w:cs="Arial"/>
                                <w:sz w:val="24"/>
                                <w:szCs w:val="24"/>
                                <w:lang w:val="en-US"/>
                              </w:rPr>
                            </w:pPr>
                          </w:p>
                          <w:p w14:paraId="0C4B9BBB" w14:textId="77777777" w:rsidR="004F4F10" w:rsidRDefault="004F4F10" w:rsidP="004F4F10">
                            <w:pPr>
                              <w:spacing w:line="360" w:lineRule="auto"/>
                              <w:jc w:val="both"/>
                              <w:rPr>
                                <w:rFonts w:ascii="Arial" w:hAnsi="Arial" w:cs="Arial"/>
                                <w:sz w:val="24"/>
                                <w:szCs w:val="24"/>
                                <w:lang w:val="en-US"/>
                              </w:rPr>
                            </w:pPr>
                          </w:p>
                          <w:p w14:paraId="2EEDC06C" w14:textId="5C045DD4" w:rsidR="004F4F10" w:rsidRDefault="004F4F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15871" id="_x0000_s1134" type="#_x0000_t202" style="position:absolute;left:0;text-align:left;margin-left:-5.85pt;margin-top:192.55pt;width:522.7pt;height:430.3pt;z-index:252538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" fillcolor="#1f3763 [1604]" stroked="f">
                <v:shadow on="t" color="black" opacity="20971f" offset="0,2.2pt"/>
                <v:textbox>
                  <w:txbxContent>
                    <w:p w14:paraId="3771C0BE" w14:textId="2E90841B" w:rsidR="004F4F10" w:rsidRPr="004F4F10" w:rsidRDefault="004F4F10" w:rsidP="002B5226">
                      <w:pPr>
                        <w:pStyle w:val="ListParagraph"/>
                        <w:numPr>
                          <w:ilvl w:val="0"/>
                          <w:numId w:val="13"/>
                        </w:numPr>
                        <w:spacing w:line="360" w:lineRule="auto"/>
                        <w:jc w:val="both"/>
                        <w:rPr>
                          <w:sz w:val="24"/>
                          <w:szCs w:val="24"/>
                        </w:rPr>
                      </w:pPr>
                      <w:r w:rsidRPr="004F4F10">
                        <w:rPr>
                          <w:b/>
                          <w:bCs/>
                          <w:sz w:val="24"/>
                          <w:szCs w:val="24"/>
                        </w:rPr>
                        <w:t>Increasing Desalination Construction Projects</w:t>
                      </w:r>
                    </w:p>
                    <w:p w14:paraId="21FBFA70" w14:textId="04938F93" w:rsidR="004F4F10" w:rsidRDefault="004F4F10" w:rsidP="004F4F10">
                      <w:pPr>
                        <w:spacing w:line="360" w:lineRule="auto"/>
                        <w:jc w:val="both"/>
                        <w:rPr>
                          <w:rFonts w:ascii="Arial" w:hAnsi="Arial" w:cs="Arial"/>
                          <w:sz w:val="24"/>
                          <w:szCs w:val="24"/>
                          <w:lang w:val="en-US"/>
                        </w:rPr>
                      </w:pPr>
                      <w:r w:rsidRPr="004C7FEF">
                        <w:rPr>
                          <w:rFonts w:ascii="Arial" w:hAnsi="Arial" w:cs="Arial"/>
                          <w:sz w:val="24"/>
                          <w:szCs w:val="24"/>
                          <w:lang w:val="en-US"/>
                        </w:rPr>
                        <w:t xml:space="preserve">GCC nations have limited water resources due to which these countries rely heavily on desalination plants. Due to growing population, GCC nation plans to construct more desalination projects such as </w:t>
                      </w:r>
                      <w:proofErr w:type="spellStart"/>
                      <w:r w:rsidRPr="004C7FEF">
                        <w:rPr>
                          <w:rFonts w:ascii="Arial" w:hAnsi="Arial" w:cs="Arial"/>
                          <w:sz w:val="24"/>
                          <w:szCs w:val="24"/>
                          <w:lang w:val="en-US"/>
                        </w:rPr>
                        <w:t>Shuaibah</w:t>
                      </w:r>
                      <w:proofErr w:type="spellEnd"/>
                      <w:r w:rsidRPr="004C7FEF">
                        <w:rPr>
                          <w:rFonts w:ascii="Arial" w:hAnsi="Arial" w:cs="Arial"/>
                          <w:sz w:val="24"/>
                          <w:szCs w:val="24"/>
                          <w:lang w:val="en-US"/>
                        </w:rPr>
                        <w:t xml:space="preserve"> IWPP, </w:t>
                      </w:r>
                      <w:r w:rsidRPr="004C7FEF">
                        <w:rPr>
                          <w:rFonts w:ascii="Arial" w:hAnsi="Arial" w:cs="Arial"/>
                          <w:sz w:val="24"/>
                          <w:szCs w:val="24"/>
                          <w:lang w:val="pt-BR"/>
                        </w:rPr>
                        <w:t>Ras Abu Fontas A3 project, etc</w:t>
                      </w:r>
                      <w:r w:rsidRPr="004C7FEF">
                        <w:rPr>
                          <w:rFonts w:ascii="Arial" w:hAnsi="Arial" w:cs="Arial"/>
                          <w:sz w:val="24"/>
                          <w:szCs w:val="24"/>
                          <w:lang w:val="en-US"/>
                        </w:rPr>
                        <w:t>. Countries such as Saudi Arabia plan to invest USD24.30 billion in desalination projects by 2026. These desalination plants are projected to drive need for FRP pipe</w:t>
                      </w:r>
                      <w:r>
                        <w:rPr>
                          <w:rFonts w:ascii="Arial" w:hAnsi="Arial" w:cs="Arial"/>
                          <w:sz w:val="24"/>
                          <w:szCs w:val="24"/>
                          <w:lang w:val="en-US"/>
                        </w:rPr>
                        <w:t>s</w:t>
                      </w:r>
                      <w:r w:rsidRPr="004C7FEF">
                        <w:rPr>
                          <w:rFonts w:ascii="Arial" w:hAnsi="Arial" w:cs="Arial"/>
                          <w:sz w:val="24"/>
                          <w:szCs w:val="24"/>
                          <w:lang w:val="en-US"/>
                        </w:rPr>
                        <w:t xml:space="preserve"> and tank</w:t>
                      </w:r>
                      <w:r>
                        <w:rPr>
                          <w:rFonts w:ascii="Arial" w:hAnsi="Arial" w:cs="Arial"/>
                          <w:sz w:val="24"/>
                          <w:szCs w:val="24"/>
                          <w:lang w:val="en-US"/>
                        </w:rPr>
                        <w:t>s.</w:t>
                      </w:r>
                    </w:p>
                    <w:p w14:paraId="440BF97C" w14:textId="77777777" w:rsidR="004F4F10" w:rsidRPr="004F4F10" w:rsidRDefault="004F4F10" w:rsidP="002B5226">
                      <w:pPr>
                        <w:pStyle w:val="ListParagraph"/>
                        <w:numPr>
                          <w:ilvl w:val="0"/>
                          <w:numId w:val="13"/>
                        </w:numPr>
                        <w:jc w:val="both"/>
                        <w:rPr>
                          <w:sz w:val="24"/>
                          <w:szCs w:val="24"/>
                        </w:rPr>
                      </w:pPr>
                      <w:r w:rsidRPr="004F4F10">
                        <w:rPr>
                          <w:b/>
                          <w:bCs/>
                          <w:sz w:val="24"/>
                          <w:szCs w:val="24"/>
                        </w:rPr>
                        <w:t>Smart Cities Development</w:t>
                      </w:r>
                    </w:p>
                    <w:p w14:paraId="1A6EF400" w14:textId="79D81F88" w:rsidR="004F4F10" w:rsidRPr="004C7FEF" w:rsidRDefault="004F4F10" w:rsidP="004F4F10">
                      <w:pPr>
                        <w:spacing w:line="360" w:lineRule="auto"/>
                        <w:jc w:val="both"/>
                        <w:rPr>
                          <w:rFonts w:ascii="Arial" w:hAnsi="Arial" w:cs="Arial"/>
                          <w:sz w:val="24"/>
                          <w:szCs w:val="24"/>
                          <w:lang w:val="en-US"/>
                        </w:rPr>
                      </w:pPr>
                      <w:r w:rsidRPr="004C7FEF">
                        <w:rPr>
                          <w:rFonts w:ascii="Arial" w:hAnsi="Arial" w:cs="Arial"/>
                          <w:sz w:val="24"/>
                          <w:szCs w:val="24"/>
                          <w:lang w:val="en-US"/>
                        </w:rPr>
                        <w:t xml:space="preserve">A smart city adopts high-end technological infrastructure incorporating comprehensive IT infrastructure, a network of sensors, cameras, wireless devices, and data centers for the effective delivery of essential services such as electricity, water supply, sanitation, etc. The vinyl ester resin manufacturers will benefit from smart city projects. In April 2017, Saudi Arabia announced an investment of USD70 billion for the development of four new “Economic Cities” on the concept of smart cities by 2030, with an aim to diversify its economy from hydrocarbon sector to other commercial sectors. </w:t>
                      </w:r>
                    </w:p>
                    <w:p w14:paraId="2D935155" w14:textId="77777777" w:rsidR="004F4F10" w:rsidRPr="004F4F10" w:rsidRDefault="004F4F10" w:rsidP="002B5226">
                      <w:pPr>
                        <w:pStyle w:val="ListParagraph"/>
                        <w:numPr>
                          <w:ilvl w:val="0"/>
                          <w:numId w:val="13"/>
                        </w:numPr>
                        <w:jc w:val="both"/>
                        <w:rPr>
                          <w:sz w:val="24"/>
                          <w:szCs w:val="24"/>
                        </w:rPr>
                      </w:pPr>
                      <w:r w:rsidRPr="004F4F10">
                        <w:rPr>
                          <w:b/>
                          <w:bCs/>
                          <w:sz w:val="24"/>
                          <w:szCs w:val="24"/>
                        </w:rPr>
                        <w:t>Growth in Infrastructure Projects</w:t>
                      </w:r>
                    </w:p>
                    <w:p w14:paraId="07A3FF9A" w14:textId="50787187" w:rsidR="004F4F10" w:rsidRDefault="004F4F10" w:rsidP="004F4F10">
                      <w:pPr>
                        <w:spacing w:line="360" w:lineRule="auto"/>
                        <w:jc w:val="both"/>
                        <w:rPr>
                          <w:rFonts w:ascii="Arial" w:hAnsi="Arial" w:cs="Arial"/>
                          <w:sz w:val="24"/>
                          <w:szCs w:val="24"/>
                          <w:lang w:val="en-US"/>
                        </w:rPr>
                      </w:pPr>
                      <w:r w:rsidRPr="004F4F10">
                        <w:rPr>
                          <w:rFonts w:ascii="Arial" w:hAnsi="Arial" w:cs="Arial"/>
                          <w:sz w:val="24"/>
                          <w:szCs w:val="24"/>
                          <w:lang w:val="en-US"/>
                        </w:rPr>
                        <w:t xml:space="preserve">GCC nations are boosting their infrastructure by investing heavily on development of railway, roadways, and seaports. Various metro projects have been initiated across different cities in GCC countries such as Jeddah Metro, Kuwait Metro, Doha Metro, Dubai Metro, etc. Development of railway network is projected to lead to the deployment of overhead railway lines and thus drive demand for </w:t>
                      </w:r>
                      <w:r>
                        <w:rPr>
                          <w:rFonts w:ascii="Arial" w:hAnsi="Arial" w:cs="Arial"/>
                          <w:sz w:val="24"/>
                          <w:szCs w:val="24"/>
                          <w:lang w:val="en-US"/>
                        </w:rPr>
                        <w:t xml:space="preserve">unsaturated polyester resin including vinyl ester resin </w:t>
                      </w:r>
                      <w:r w:rsidRPr="004F4F10">
                        <w:rPr>
                          <w:rFonts w:ascii="Arial" w:hAnsi="Arial" w:cs="Arial"/>
                          <w:sz w:val="24"/>
                          <w:szCs w:val="24"/>
                          <w:lang w:val="en-US"/>
                        </w:rPr>
                        <w:t>in the GCC region.</w:t>
                      </w:r>
                    </w:p>
                    <w:p w14:paraId="30FEDA61" w14:textId="77777777" w:rsidR="004F4F10" w:rsidRDefault="004F4F10" w:rsidP="004F4F10">
                      <w:pPr>
                        <w:spacing w:line="360" w:lineRule="auto"/>
                        <w:jc w:val="both"/>
                        <w:rPr>
                          <w:rFonts w:ascii="Arial" w:hAnsi="Arial" w:cs="Arial"/>
                          <w:sz w:val="24"/>
                          <w:szCs w:val="24"/>
                          <w:lang w:val="en-US"/>
                        </w:rPr>
                      </w:pPr>
                    </w:p>
                    <w:p w14:paraId="2E041107" w14:textId="5052F18F" w:rsidR="004F4F10" w:rsidRDefault="004F4F10" w:rsidP="004F4F10">
                      <w:pPr>
                        <w:spacing w:line="360" w:lineRule="auto"/>
                        <w:jc w:val="both"/>
                        <w:rPr>
                          <w:rFonts w:ascii="Arial" w:hAnsi="Arial" w:cs="Arial"/>
                          <w:sz w:val="24"/>
                          <w:szCs w:val="24"/>
                          <w:lang w:val="en-US"/>
                        </w:rPr>
                      </w:pPr>
                    </w:p>
                    <w:p w14:paraId="1909D611" w14:textId="77777777" w:rsidR="004F4F10" w:rsidRDefault="004F4F10" w:rsidP="004F4F10">
                      <w:pPr>
                        <w:spacing w:line="360" w:lineRule="auto"/>
                        <w:jc w:val="both"/>
                        <w:rPr>
                          <w:rFonts w:ascii="Arial" w:hAnsi="Arial" w:cs="Arial"/>
                          <w:sz w:val="24"/>
                          <w:szCs w:val="24"/>
                          <w:lang w:val="en-US"/>
                        </w:rPr>
                      </w:pPr>
                    </w:p>
                    <w:p w14:paraId="0C4B9BBB" w14:textId="77777777" w:rsidR="004F4F10" w:rsidRDefault="004F4F10" w:rsidP="004F4F10">
                      <w:pPr>
                        <w:spacing w:line="360" w:lineRule="auto"/>
                        <w:jc w:val="both"/>
                        <w:rPr>
                          <w:rFonts w:ascii="Arial" w:hAnsi="Arial" w:cs="Arial"/>
                          <w:sz w:val="24"/>
                          <w:szCs w:val="24"/>
                          <w:lang w:val="en-US"/>
                        </w:rPr>
                      </w:pPr>
                    </w:p>
                    <w:p w14:paraId="2EEDC06C" w14:textId="5C045DD4" w:rsidR="004F4F10" w:rsidRDefault="004F4F10"/>
                  </w:txbxContent>
                </v:textbox>
                <w10:wrap type="square"/>
              </v:shape>
            </w:pict>
          </mc:Fallback>
        </mc:AlternateContent>
      </w:r>
      <w:r w:rsidR="00A93F5E" w:rsidRPr="000B521B">
        <w:rPr>
          <w:rFonts w:ascii="Arial" w:eastAsia="Arial" w:hAnsi="Arial" w:cs="Arial"/>
          <w:noProof/>
          <w:color w:val="000000" w:themeColor="text1"/>
          <w:sz w:val="24"/>
          <w:szCs w:val="24"/>
        </w:rPr>
        <w:drawing>
          <wp:inline distT="0" distB="0" distL="0" distR="0" wp14:anchorId="7EC850D0" wp14:editId="60BAF6FD">
            <wp:extent cx="6362700" cy="1673233"/>
            <wp:effectExtent l="0" t="0" r="0" b="3175"/>
            <wp:docPr id="224" name="Chart 224">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r w:rsidR="004F4F10" w:rsidRPr="000B521B">
        <w:rPr>
          <w:rFonts w:ascii="Arial" w:hAnsi="Arial" w:cs="Arial"/>
          <w:sz w:val="24"/>
          <w:szCs w:val="24"/>
        </w:rPr>
        <w:t xml:space="preserve"> </w:t>
      </w:r>
    </w:p>
    <w:p w14:paraId="1DBC5529" w14:textId="1F8268AC" w:rsidR="004F4F10" w:rsidRPr="000B521B" w:rsidRDefault="004F4F10" w:rsidP="00A93F5E">
      <w:pPr>
        <w:spacing w:line="360" w:lineRule="auto"/>
        <w:jc w:val="both"/>
        <w:rPr>
          <w:rFonts w:ascii="Arial" w:hAnsi="Arial" w:cs="Arial"/>
          <w:b/>
          <w:bCs/>
          <w:sz w:val="24"/>
          <w:szCs w:val="24"/>
        </w:rPr>
      </w:pPr>
      <w:r w:rsidRPr="000B521B">
        <w:rPr>
          <w:rFonts w:ascii="Arial" w:hAnsi="Arial" w:cs="Arial"/>
          <w:b/>
          <w:bCs/>
          <w:sz w:val="24"/>
          <w:szCs w:val="24"/>
        </w:rPr>
        <w:t>Major Demand Drivers of Vinyl Ester Resin During Forecast Period</w:t>
      </w:r>
    </w:p>
    <w:p w14:paraId="23168409" w14:textId="77777777" w:rsidR="00363B4C" w:rsidRDefault="00363B4C" w:rsidP="004C7FEF">
      <w:pPr>
        <w:jc w:val="both"/>
        <w:rPr>
          <w:rFonts w:ascii="Arial" w:hAnsi="Arial" w:cs="Arial"/>
          <w:b/>
          <w:bCs/>
          <w:sz w:val="24"/>
          <w:szCs w:val="24"/>
        </w:rPr>
      </w:pPr>
    </w:p>
    <w:p w14:paraId="7865230D" w14:textId="4704ED75" w:rsidR="004C7FEF" w:rsidRPr="000B521B" w:rsidRDefault="004F4F10" w:rsidP="004C7FEF">
      <w:pPr>
        <w:jc w:val="both"/>
        <w:rPr>
          <w:rFonts w:ascii="Arial" w:hAnsi="Arial" w:cs="Arial"/>
          <w:b/>
          <w:bCs/>
          <w:sz w:val="24"/>
          <w:szCs w:val="24"/>
        </w:rPr>
      </w:pPr>
      <w:r w:rsidRPr="000B521B">
        <w:rPr>
          <w:rFonts w:ascii="Arial" w:hAnsi="Arial" w:cs="Arial"/>
          <w:b/>
          <w:bCs/>
          <w:sz w:val="24"/>
          <w:szCs w:val="24"/>
        </w:rPr>
        <w:t>Major Infrastructure and Industrial Projects in GCC Region under Planning or Execution, By Value, By 2020 (USD Million)</w:t>
      </w:r>
    </w:p>
    <w:tbl>
      <w:tblPr>
        <w:tblW w:w="10265" w:type="dxa"/>
        <w:tblLook w:val="0420" w:firstRow="1" w:lastRow="0" w:firstColumn="0" w:lastColumn="0" w:noHBand="0" w:noVBand="1"/>
      </w:tblPr>
      <w:tblGrid>
        <w:gridCol w:w="2099"/>
        <w:gridCol w:w="1361"/>
        <w:gridCol w:w="1361"/>
        <w:gridCol w:w="1361"/>
        <w:gridCol w:w="1361"/>
        <w:gridCol w:w="1361"/>
        <w:gridCol w:w="1361"/>
      </w:tblGrid>
      <w:tr w:rsidR="004F4F10" w:rsidRPr="000B521B" w14:paraId="7509F161" w14:textId="77777777" w:rsidTr="004F4F10">
        <w:trPr>
          <w:trHeight w:val="491"/>
        </w:trPr>
        <w:tc>
          <w:tcPr>
            <w:tcW w:w="2099" w:type="dxa"/>
            <w:tcBorders>
              <w:top w:val="single" w:sz="4" w:space="0" w:color="auto"/>
              <w:left w:val="single" w:sz="4" w:space="0" w:color="auto"/>
              <w:bottom w:val="single" w:sz="4" w:space="0" w:color="auto"/>
              <w:right w:val="single" w:sz="4" w:space="0" w:color="auto"/>
            </w:tcBorders>
            <w:shd w:val="clear" w:color="000000" w:fill="203764"/>
            <w:noWrap/>
            <w:vAlign w:val="bottom"/>
            <w:hideMark/>
          </w:tcPr>
          <w:p w14:paraId="6A50AE52" w14:textId="77777777" w:rsidR="004F4F10" w:rsidRPr="000B521B" w:rsidRDefault="004F4F10" w:rsidP="004F4F10">
            <w:pPr>
              <w:spacing w:after="0" w:line="240" w:lineRule="auto"/>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Activity</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343C6B76" w14:textId="77777777" w:rsidR="004F4F10" w:rsidRPr="000B521B" w:rsidRDefault="004F4F10" w:rsidP="004F4F10">
            <w:pPr>
              <w:spacing w:after="0" w:line="240" w:lineRule="auto"/>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Saudi Arabia</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0CF36862" w14:textId="77777777" w:rsidR="004F4F10" w:rsidRPr="000B521B" w:rsidRDefault="004F4F10" w:rsidP="004F4F10">
            <w:pPr>
              <w:spacing w:after="0" w:line="240" w:lineRule="auto"/>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UAE</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70F83B42" w14:textId="77777777" w:rsidR="004F4F10" w:rsidRPr="000B521B" w:rsidRDefault="004F4F10" w:rsidP="004F4F10">
            <w:pPr>
              <w:spacing w:after="0" w:line="240" w:lineRule="auto"/>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Kuwait</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7E065400" w14:textId="77777777" w:rsidR="004F4F10" w:rsidRPr="000B521B" w:rsidRDefault="004F4F10" w:rsidP="004F4F10">
            <w:pPr>
              <w:spacing w:after="0" w:line="240" w:lineRule="auto"/>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Qatar</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53D17C1C" w14:textId="77777777" w:rsidR="004F4F10" w:rsidRPr="000B521B" w:rsidRDefault="004F4F10" w:rsidP="004F4F10">
            <w:pPr>
              <w:spacing w:after="0" w:line="240" w:lineRule="auto"/>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Oman</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26931E9B" w14:textId="77777777" w:rsidR="004F4F10" w:rsidRPr="000B521B" w:rsidRDefault="004F4F10" w:rsidP="004F4F10">
            <w:pPr>
              <w:spacing w:after="0" w:line="240" w:lineRule="auto"/>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Bahrain</w:t>
            </w:r>
          </w:p>
        </w:tc>
      </w:tr>
      <w:tr w:rsidR="004F4F10" w:rsidRPr="000B521B" w14:paraId="3AC3B3EA"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197E049C"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Chemical</w:t>
            </w:r>
          </w:p>
        </w:tc>
        <w:tc>
          <w:tcPr>
            <w:tcW w:w="1361" w:type="dxa"/>
            <w:tcBorders>
              <w:top w:val="nil"/>
              <w:left w:val="nil"/>
              <w:bottom w:val="single" w:sz="4" w:space="0" w:color="auto"/>
              <w:right w:val="single" w:sz="4" w:space="0" w:color="auto"/>
            </w:tcBorders>
            <w:shd w:val="clear" w:color="000000" w:fill="B4C6E7"/>
            <w:noWrap/>
            <w:vAlign w:val="bottom"/>
            <w:hideMark/>
          </w:tcPr>
          <w:p w14:paraId="12839D95"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64,916</w:t>
            </w:r>
          </w:p>
        </w:tc>
        <w:tc>
          <w:tcPr>
            <w:tcW w:w="1361" w:type="dxa"/>
            <w:tcBorders>
              <w:top w:val="nil"/>
              <w:left w:val="nil"/>
              <w:bottom w:val="single" w:sz="4" w:space="0" w:color="auto"/>
              <w:right w:val="single" w:sz="4" w:space="0" w:color="auto"/>
            </w:tcBorders>
            <w:shd w:val="clear" w:color="000000" w:fill="B4C6E7"/>
            <w:noWrap/>
            <w:vAlign w:val="bottom"/>
            <w:hideMark/>
          </w:tcPr>
          <w:p w14:paraId="5E41067D"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24,809</w:t>
            </w:r>
          </w:p>
        </w:tc>
        <w:tc>
          <w:tcPr>
            <w:tcW w:w="1361" w:type="dxa"/>
            <w:tcBorders>
              <w:top w:val="nil"/>
              <w:left w:val="nil"/>
              <w:bottom w:val="single" w:sz="4" w:space="0" w:color="auto"/>
              <w:right w:val="single" w:sz="4" w:space="0" w:color="auto"/>
            </w:tcBorders>
            <w:shd w:val="clear" w:color="000000" w:fill="B4C6E7"/>
            <w:noWrap/>
            <w:vAlign w:val="bottom"/>
            <w:hideMark/>
          </w:tcPr>
          <w:p w14:paraId="7FA2CD70"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565</w:t>
            </w:r>
          </w:p>
        </w:tc>
        <w:tc>
          <w:tcPr>
            <w:tcW w:w="1361" w:type="dxa"/>
            <w:tcBorders>
              <w:top w:val="nil"/>
              <w:left w:val="nil"/>
              <w:bottom w:val="single" w:sz="4" w:space="0" w:color="auto"/>
              <w:right w:val="single" w:sz="4" w:space="0" w:color="auto"/>
            </w:tcBorders>
            <w:shd w:val="clear" w:color="000000" w:fill="B4C6E7"/>
            <w:noWrap/>
            <w:vAlign w:val="bottom"/>
            <w:hideMark/>
          </w:tcPr>
          <w:p w14:paraId="23B02E56"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1,484</w:t>
            </w:r>
          </w:p>
        </w:tc>
        <w:tc>
          <w:tcPr>
            <w:tcW w:w="1361" w:type="dxa"/>
            <w:tcBorders>
              <w:top w:val="nil"/>
              <w:left w:val="nil"/>
              <w:bottom w:val="single" w:sz="4" w:space="0" w:color="auto"/>
              <w:right w:val="single" w:sz="4" w:space="0" w:color="auto"/>
            </w:tcBorders>
            <w:shd w:val="clear" w:color="000000" w:fill="B4C6E7"/>
            <w:noWrap/>
            <w:vAlign w:val="bottom"/>
            <w:hideMark/>
          </w:tcPr>
          <w:p w14:paraId="38EE5B68"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15,450</w:t>
            </w:r>
          </w:p>
        </w:tc>
        <w:tc>
          <w:tcPr>
            <w:tcW w:w="1361" w:type="dxa"/>
            <w:tcBorders>
              <w:top w:val="nil"/>
              <w:left w:val="nil"/>
              <w:bottom w:val="single" w:sz="4" w:space="0" w:color="auto"/>
              <w:right w:val="single" w:sz="4" w:space="0" w:color="auto"/>
            </w:tcBorders>
            <w:shd w:val="clear" w:color="000000" w:fill="B4C6E7"/>
            <w:noWrap/>
            <w:vAlign w:val="bottom"/>
            <w:hideMark/>
          </w:tcPr>
          <w:p w14:paraId="2B35672B"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5,000</w:t>
            </w:r>
          </w:p>
        </w:tc>
      </w:tr>
      <w:tr w:rsidR="004F4F10" w:rsidRPr="000B521B" w14:paraId="77E446F6"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00D9E2F1"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Construction</w:t>
            </w:r>
          </w:p>
        </w:tc>
        <w:tc>
          <w:tcPr>
            <w:tcW w:w="1361" w:type="dxa"/>
            <w:tcBorders>
              <w:top w:val="nil"/>
              <w:left w:val="nil"/>
              <w:bottom w:val="single" w:sz="4" w:space="0" w:color="auto"/>
              <w:right w:val="single" w:sz="4" w:space="0" w:color="auto"/>
            </w:tcBorders>
            <w:shd w:val="clear" w:color="000000" w:fill="B4C6E7"/>
            <w:noWrap/>
            <w:vAlign w:val="bottom"/>
            <w:hideMark/>
          </w:tcPr>
          <w:p w14:paraId="41E3DD3D"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475,218</w:t>
            </w:r>
          </w:p>
        </w:tc>
        <w:tc>
          <w:tcPr>
            <w:tcW w:w="1361" w:type="dxa"/>
            <w:tcBorders>
              <w:top w:val="nil"/>
              <w:left w:val="nil"/>
              <w:bottom w:val="single" w:sz="4" w:space="0" w:color="auto"/>
              <w:right w:val="single" w:sz="4" w:space="0" w:color="auto"/>
            </w:tcBorders>
            <w:shd w:val="clear" w:color="000000" w:fill="B4C6E7"/>
            <w:noWrap/>
            <w:vAlign w:val="bottom"/>
            <w:hideMark/>
          </w:tcPr>
          <w:p w14:paraId="5DAB5503"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539,793</w:t>
            </w:r>
          </w:p>
        </w:tc>
        <w:tc>
          <w:tcPr>
            <w:tcW w:w="1361" w:type="dxa"/>
            <w:tcBorders>
              <w:top w:val="nil"/>
              <w:left w:val="nil"/>
              <w:bottom w:val="single" w:sz="4" w:space="0" w:color="auto"/>
              <w:right w:val="single" w:sz="4" w:space="0" w:color="auto"/>
            </w:tcBorders>
            <w:shd w:val="clear" w:color="000000" w:fill="B4C6E7"/>
            <w:noWrap/>
            <w:vAlign w:val="bottom"/>
            <w:hideMark/>
          </w:tcPr>
          <w:p w14:paraId="10E92FF5"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80,080</w:t>
            </w:r>
          </w:p>
        </w:tc>
        <w:tc>
          <w:tcPr>
            <w:tcW w:w="1361" w:type="dxa"/>
            <w:tcBorders>
              <w:top w:val="nil"/>
              <w:left w:val="nil"/>
              <w:bottom w:val="single" w:sz="4" w:space="0" w:color="auto"/>
              <w:right w:val="single" w:sz="4" w:space="0" w:color="auto"/>
            </w:tcBorders>
            <w:shd w:val="clear" w:color="000000" w:fill="B4C6E7"/>
            <w:noWrap/>
            <w:vAlign w:val="bottom"/>
            <w:hideMark/>
          </w:tcPr>
          <w:p w14:paraId="5CE171A4"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139,843</w:t>
            </w:r>
          </w:p>
        </w:tc>
        <w:tc>
          <w:tcPr>
            <w:tcW w:w="1361" w:type="dxa"/>
            <w:tcBorders>
              <w:top w:val="nil"/>
              <w:left w:val="nil"/>
              <w:bottom w:val="single" w:sz="4" w:space="0" w:color="auto"/>
              <w:right w:val="single" w:sz="4" w:space="0" w:color="auto"/>
            </w:tcBorders>
            <w:shd w:val="clear" w:color="000000" w:fill="B4C6E7"/>
            <w:noWrap/>
            <w:vAlign w:val="bottom"/>
            <w:hideMark/>
          </w:tcPr>
          <w:p w14:paraId="4FD17DCA"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43,160</w:t>
            </w:r>
          </w:p>
        </w:tc>
        <w:tc>
          <w:tcPr>
            <w:tcW w:w="1361" w:type="dxa"/>
            <w:tcBorders>
              <w:top w:val="nil"/>
              <w:left w:val="nil"/>
              <w:bottom w:val="single" w:sz="4" w:space="0" w:color="auto"/>
              <w:right w:val="single" w:sz="4" w:space="0" w:color="auto"/>
            </w:tcBorders>
            <w:shd w:val="clear" w:color="000000" w:fill="B4C6E7"/>
            <w:noWrap/>
            <w:vAlign w:val="bottom"/>
            <w:hideMark/>
          </w:tcPr>
          <w:p w14:paraId="32D386B9"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30,967</w:t>
            </w:r>
          </w:p>
        </w:tc>
      </w:tr>
      <w:tr w:rsidR="004F4F10" w:rsidRPr="000B521B" w14:paraId="7C657727"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0B8350D1"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Gas</w:t>
            </w:r>
          </w:p>
        </w:tc>
        <w:tc>
          <w:tcPr>
            <w:tcW w:w="1361" w:type="dxa"/>
            <w:tcBorders>
              <w:top w:val="nil"/>
              <w:left w:val="nil"/>
              <w:bottom w:val="single" w:sz="4" w:space="0" w:color="auto"/>
              <w:right w:val="single" w:sz="4" w:space="0" w:color="auto"/>
            </w:tcBorders>
            <w:shd w:val="clear" w:color="000000" w:fill="B4C6E7"/>
            <w:noWrap/>
            <w:vAlign w:val="bottom"/>
            <w:hideMark/>
          </w:tcPr>
          <w:p w14:paraId="47C028BC"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25,402</w:t>
            </w:r>
          </w:p>
        </w:tc>
        <w:tc>
          <w:tcPr>
            <w:tcW w:w="1361" w:type="dxa"/>
            <w:tcBorders>
              <w:top w:val="nil"/>
              <w:left w:val="nil"/>
              <w:bottom w:val="single" w:sz="4" w:space="0" w:color="auto"/>
              <w:right w:val="single" w:sz="4" w:space="0" w:color="auto"/>
            </w:tcBorders>
            <w:shd w:val="clear" w:color="000000" w:fill="B4C6E7"/>
            <w:noWrap/>
            <w:vAlign w:val="bottom"/>
            <w:hideMark/>
          </w:tcPr>
          <w:p w14:paraId="31E780BA"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21,083</w:t>
            </w:r>
          </w:p>
        </w:tc>
        <w:tc>
          <w:tcPr>
            <w:tcW w:w="1361" w:type="dxa"/>
            <w:tcBorders>
              <w:top w:val="nil"/>
              <w:left w:val="nil"/>
              <w:bottom w:val="single" w:sz="4" w:space="0" w:color="auto"/>
              <w:right w:val="single" w:sz="4" w:space="0" w:color="auto"/>
            </w:tcBorders>
            <w:shd w:val="clear" w:color="000000" w:fill="B4C6E7"/>
            <w:noWrap/>
            <w:vAlign w:val="bottom"/>
            <w:hideMark/>
          </w:tcPr>
          <w:p w14:paraId="19421D8A"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11,848</w:t>
            </w:r>
          </w:p>
        </w:tc>
        <w:tc>
          <w:tcPr>
            <w:tcW w:w="1361" w:type="dxa"/>
            <w:tcBorders>
              <w:top w:val="nil"/>
              <w:left w:val="nil"/>
              <w:bottom w:val="single" w:sz="4" w:space="0" w:color="auto"/>
              <w:right w:val="single" w:sz="4" w:space="0" w:color="auto"/>
            </w:tcBorders>
            <w:shd w:val="clear" w:color="000000" w:fill="B4C6E7"/>
            <w:noWrap/>
            <w:vAlign w:val="bottom"/>
            <w:hideMark/>
          </w:tcPr>
          <w:p w14:paraId="1873F2EE"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12,889</w:t>
            </w:r>
          </w:p>
        </w:tc>
        <w:tc>
          <w:tcPr>
            <w:tcW w:w="1361" w:type="dxa"/>
            <w:tcBorders>
              <w:top w:val="nil"/>
              <w:left w:val="nil"/>
              <w:bottom w:val="single" w:sz="4" w:space="0" w:color="auto"/>
              <w:right w:val="single" w:sz="4" w:space="0" w:color="auto"/>
            </w:tcBorders>
            <w:shd w:val="clear" w:color="000000" w:fill="B4C6E7"/>
            <w:noWrap/>
            <w:vAlign w:val="bottom"/>
            <w:hideMark/>
          </w:tcPr>
          <w:p w14:paraId="333B45FD"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25,712</w:t>
            </w:r>
          </w:p>
        </w:tc>
        <w:tc>
          <w:tcPr>
            <w:tcW w:w="1361" w:type="dxa"/>
            <w:tcBorders>
              <w:top w:val="nil"/>
              <w:left w:val="nil"/>
              <w:bottom w:val="single" w:sz="4" w:space="0" w:color="auto"/>
              <w:right w:val="single" w:sz="4" w:space="0" w:color="auto"/>
            </w:tcBorders>
            <w:shd w:val="clear" w:color="000000" w:fill="B4C6E7"/>
            <w:noWrap/>
            <w:vAlign w:val="bottom"/>
            <w:hideMark/>
          </w:tcPr>
          <w:p w14:paraId="03F8D73A"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1,258</w:t>
            </w:r>
          </w:p>
        </w:tc>
      </w:tr>
      <w:tr w:rsidR="004F4F10" w:rsidRPr="000B521B" w14:paraId="66AF126C"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5B98FE04"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Industrial</w:t>
            </w:r>
          </w:p>
        </w:tc>
        <w:tc>
          <w:tcPr>
            <w:tcW w:w="1361" w:type="dxa"/>
            <w:tcBorders>
              <w:top w:val="nil"/>
              <w:left w:val="nil"/>
              <w:bottom w:val="single" w:sz="4" w:space="0" w:color="auto"/>
              <w:right w:val="single" w:sz="4" w:space="0" w:color="auto"/>
            </w:tcBorders>
            <w:shd w:val="clear" w:color="000000" w:fill="B4C6E7"/>
            <w:noWrap/>
            <w:vAlign w:val="bottom"/>
            <w:hideMark/>
          </w:tcPr>
          <w:p w14:paraId="1755BA32"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28,717</w:t>
            </w:r>
          </w:p>
        </w:tc>
        <w:tc>
          <w:tcPr>
            <w:tcW w:w="1361" w:type="dxa"/>
            <w:tcBorders>
              <w:top w:val="nil"/>
              <w:left w:val="nil"/>
              <w:bottom w:val="single" w:sz="4" w:space="0" w:color="auto"/>
              <w:right w:val="single" w:sz="4" w:space="0" w:color="auto"/>
            </w:tcBorders>
            <w:shd w:val="clear" w:color="000000" w:fill="B4C6E7"/>
            <w:noWrap/>
            <w:vAlign w:val="bottom"/>
            <w:hideMark/>
          </w:tcPr>
          <w:p w14:paraId="4ED4C25E"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8,996</w:t>
            </w:r>
          </w:p>
        </w:tc>
        <w:tc>
          <w:tcPr>
            <w:tcW w:w="1361" w:type="dxa"/>
            <w:tcBorders>
              <w:top w:val="nil"/>
              <w:left w:val="nil"/>
              <w:bottom w:val="single" w:sz="4" w:space="0" w:color="auto"/>
              <w:right w:val="single" w:sz="4" w:space="0" w:color="auto"/>
            </w:tcBorders>
            <w:shd w:val="clear" w:color="000000" w:fill="B4C6E7"/>
            <w:noWrap/>
            <w:vAlign w:val="bottom"/>
            <w:hideMark/>
          </w:tcPr>
          <w:p w14:paraId="53315E73"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250</w:t>
            </w:r>
          </w:p>
        </w:tc>
        <w:tc>
          <w:tcPr>
            <w:tcW w:w="1361" w:type="dxa"/>
            <w:tcBorders>
              <w:top w:val="nil"/>
              <w:left w:val="nil"/>
              <w:bottom w:val="single" w:sz="4" w:space="0" w:color="auto"/>
              <w:right w:val="single" w:sz="4" w:space="0" w:color="auto"/>
            </w:tcBorders>
            <w:shd w:val="clear" w:color="000000" w:fill="B4C6E7"/>
            <w:noWrap/>
            <w:vAlign w:val="bottom"/>
            <w:hideMark/>
          </w:tcPr>
          <w:p w14:paraId="28013480"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970</w:t>
            </w:r>
          </w:p>
        </w:tc>
        <w:tc>
          <w:tcPr>
            <w:tcW w:w="1361" w:type="dxa"/>
            <w:tcBorders>
              <w:top w:val="nil"/>
              <w:left w:val="nil"/>
              <w:bottom w:val="single" w:sz="4" w:space="0" w:color="auto"/>
              <w:right w:val="single" w:sz="4" w:space="0" w:color="auto"/>
            </w:tcBorders>
            <w:shd w:val="clear" w:color="000000" w:fill="B4C6E7"/>
            <w:noWrap/>
            <w:vAlign w:val="bottom"/>
            <w:hideMark/>
          </w:tcPr>
          <w:p w14:paraId="5147DA5B"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12,179</w:t>
            </w:r>
          </w:p>
        </w:tc>
        <w:tc>
          <w:tcPr>
            <w:tcW w:w="1361" w:type="dxa"/>
            <w:tcBorders>
              <w:top w:val="nil"/>
              <w:left w:val="nil"/>
              <w:bottom w:val="single" w:sz="4" w:space="0" w:color="auto"/>
              <w:right w:val="single" w:sz="4" w:space="0" w:color="auto"/>
            </w:tcBorders>
            <w:shd w:val="clear" w:color="000000" w:fill="B4C6E7"/>
            <w:noWrap/>
            <w:vAlign w:val="bottom"/>
            <w:hideMark/>
          </w:tcPr>
          <w:p w14:paraId="4C90B651"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4,656</w:t>
            </w:r>
          </w:p>
        </w:tc>
      </w:tr>
      <w:tr w:rsidR="004F4F10" w:rsidRPr="000B521B" w14:paraId="3D013DEB"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6562A0A2"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Oil</w:t>
            </w:r>
          </w:p>
        </w:tc>
        <w:tc>
          <w:tcPr>
            <w:tcW w:w="1361" w:type="dxa"/>
            <w:tcBorders>
              <w:top w:val="nil"/>
              <w:left w:val="nil"/>
              <w:bottom w:val="single" w:sz="4" w:space="0" w:color="auto"/>
              <w:right w:val="single" w:sz="4" w:space="0" w:color="auto"/>
            </w:tcBorders>
            <w:shd w:val="clear" w:color="000000" w:fill="B4C6E7"/>
            <w:noWrap/>
            <w:vAlign w:val="bottom"/>
            <w:hideMark/>
          </w:tcPr>
          <w:p w14:paraId="13B95A2B"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23,409</w:t>
            </w:r>
          </w:p>
        </w:tc>
        <w:tc>
          <w:tcPr>
            <w:tcW w:w="1361" w:type="dxa"/>
            <w:tcBorders>
              <w:top w:val="nil"/>
              <w:left w:val="nil"/>
              <w:bottom w:val="single" w:sz="4" w:space="0" w:color="auto"/>
              <w:right w:val="single" w:sz="4" w:space="0" w:color="auto"/>
            </w:tcBorders>
            <w:shd w:val="clear" w:color="000000" w:fill="B4C6E7"/>
            <w:noWrap/>
            <w:vAlign w:val="bottom"/>
            <w:hideMark/>
          </w:tcPr>
          <w:p w14:paraId="48C4EC00"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50,899</w:t>
            </w:r>
          </w:p>
        </w:tc>
        <w:tc>
          <w:tcPr>
            <w:tcW w:w="1361" w:type="dxa"/>
            <w:tcBorders>
              <w:top w:val="nil"/>
              <w:left w:val="nil"/>
              <w:bottom w:val="single" w:sz="4" w:space="0" w:color="auto"/>
              <w:right w:val="single" w:sz="4" w:space="0" w:color="auto"/>
            </w:tcBorders>
            <w:shd w:val="clear" w:color="000000" w:fill="B4C6E7"/>
            <w:noWrap/>
            <w:vAlign w:val="bottom"/>
            <w:hideMark/>
          </w:tcPr>
          <w:p w14:paraId="459EA7AC"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55,188</w:t>
            </w:r>
          </w:p>
        </w:tc>
        <w:tc>
          <w:tcPr>
            <w:tcW w:w="1361" w:type="dxa"/>
            <w:tcBorders>
              <w:top w:val="nil"/>
              <w:left w:val="nil"/>
              <w:bottom w:val="single" w:sz="4" w:space="0" w:color="auto"/>
              <w:right w:val="single" w:sz="4" w:space="0" w:color="auto"/>
            </w:tcBorders>
            <w:shd w:val="clear" w:color="000000" w:fill="B4C6E7"/>
            <w:noWrap/>
            <w:vAlign w:val="bottom"/>
            <w:hideMark/>
          </w:tcPr>
          <w:p w14:paraId="72934BFF"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16,559</w:t>
            </w:r>
          </w:p>
        </w:tc>
        <w:tc>
          <w:tcPr>
            <w:tcW w:w="1361" w:type="dxa"/>
            <w:tcBorders>
              <w:top w:val="nil"/>
              <w:left w:val="nil"/>
              <w:bottom w:val="single" w:sz="4" w:space="0" w:color="auto"/>
              <w:right w:val="single" w:sz="4" w:space="0" w:color="auto"/>
            </w:tcBorders>
            <w:shd w:val="clear" w:color="000000" w:fill="B4C6E7"/>
            <w:noWrap/>
            <w:vAlign w:val="bottom"/>
            <w:hideMark/>
          </w:tcPr>
          <w:p w14:paraId="17D75FAA"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14,659</w:t>
            </w:r>
          </w:p>
        </w:tc>
        <w:tc>
          <w:tcPr>
            <w:tcW w:w="1361" w:type="dxa"/>
            <w:tcBorders>
              <w:top w:val="nil"/>
              <w:left w:val="nil"/>
              <w:bottom w:val="single" w:sz="4" w:space="0" w:color="auto"/>
              <w:right w:val="single" w:sz="4" w:space="0" w:color="auto"/>
            </w:tcBorders>
            <w:shd w:val="clear" w:color="000000" w:fill="B4C6E7"/>
            <w:noWrap/>
            <w:vAlign w:val="bottom"/>
            <w:hideMark/>
          </w:tcPr>
          <w:p w14:paraId="3C7DB122"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5,025</w:t>
            </w:r>
          </w:p>
        </w:tc>
      </w:tr>
      <w:tr w:rsidR="004F4F10" w:rsidRPr="000B521B" w14:paraId="28A36F0C"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73B12EAB"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Power</w:t>
            </w:r>
          </w:p>
        </w:tc>
        <w:tc>
          <w:tcPr>
            <w:tcW w:w="1361" w:type="dxa"/>
            <w:tcBorders>
              <w:top w:val="nil"/>
              <w:left w:val="nil"/>
              <w:bottom w:val="single" w:sz="4" w:space="0" w:color="auto"/>
              <w:right w:val="single" w:sz="4" w:space="0" w:color="auto"/>
            </w:tcBorders>
            <w:shd w:val="clear" w:color="000000" w:fill="B4C6E7"/>
            <w:noWrap/>
            <w:vAlign w:val="bottom"/>
            <w:hideMark/>
          </w:tcPr>
          <w:p w14:paraId="6F584F34"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332,305</w:t>
            </w:r>
          </w:p>
        </w:tc>
        <w:tc>
          <w:tcPr>
            <w:tcW w:w="1361" w:type="dxa"/>
            <w:tcBorders>
              <w:top w:val="nil"/>
              <w:left w:val="nil"/>
              <w:bottom w:val="single" w:sz="4" w:space="0" w:color="auto"/>
              <w:right w:val="single" w:sz="4" w:space="0" w:color="auto"/>
            </w:tcBorders>
            <w:shd w:val="clear" w:color="000000" w:fill="B4C6E7"/>
            <w:noWrap/>
            <w:vAlign w:val="bottom"/>
            <w:hideMark/>
          </w:tcPr>
          <w:p w14:paraId="29E36C1D"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35,055</w:t>
            </w:r>
          </w:p>
        </w:tc>
        <w:tc>
          <w:tcPr>
            <w:tcW w:w="1361" w:type="dxa"/>
            <w:tcBorders>
              <w:top w:val="nil"/>
              <w:left w:val="nil"/>
              <w:bottom w:val="single" w:sz="4" w:space="0" w:color="auto"/>
              <w:right w:val="single" w:sz="4" w:space="0" w:color="auto"/>
            </w:tcBorders>
            <w:shd w:val="clear" w:color="000000" w:fill="B4C6E7"/>
            <w:noWrap/>
            <w:vAlign w:val="bottom"/>
            <w:hideMark/>
          </w:tcPr>
          <w:p w14:paraId="14B74F82"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29,019</w:t>
            </w:r>
          </w:p>
        </w:tc>
        <w:tc>
          <w:tcPr>
            <w:tcW w:w="1361" w:type="dxa"/>
            <w:tcBorders>
              <w:top w:val="nil"/>
              <w:left w:val="nil"/>
              <w:bottom w:val="single" w:sz="4" w:space="0" w:color="auto"/>
              <w:right w:val="single" w:sz="4" w:space="0" w:color="auto"/>
            </w:tcBorders>
            <w:shd w:val="clear" w:color="000000" w:fill="B4C6E7"/>
            <w:noWrap/>
            <w:vAlign w:val="bottom"/>
            <w:hideMark/>
          </w:tcPr>
          <w:p w14:paraId="5771DFD4"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8,785</w:t>
            </w:r>
          </w:p>
        </w:tc>
        <w:tc>
          <w:tcPr>
            <w:tcW w:w="1361" w:type="dxa"/>
            <w:tcBorders>
              <w:top w:val="nil"/>
              <w:left w:val="nil"/>
              <w:bottom w:val="single" w:sz="4" w:space="0" w:color="auto"/>
              <w:right w:val="single" w:sz="4" w:space="0" w:color="auto"/>
            </w:tcBorders>
            <w:shd w:val="clear" w:color="000000" w:fill="B4C6E7"/>
            <w:noWrap/>
            <w:vAlign w:val="bottom"/>
            <w:hideMark/>
          </w:tcPr>
          <w:p w14:paraId="46A4AB4C"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9,039</w:t>
            </w:r>
          </w:p>
        </w:tc>
        <w:tc>
          <w:tcPr>
            <w:tcW w:w="1361" w:type="dxa"/>
            <w:tcBorders>
              <w:top w:val="nil"/>
              <w:left w:val="nil"/>
              <w:bottom w:val="single" w:sz="4" w:space="0" w:color="auto"/>
              <w:right w:val="single" w:sz="4" w:space="0" w:color="auto"/>
            </w:tcBorders>
            <w:shd w:val="clear" w:color="000000" w:fill="B4C6E7"/>
            <w:noWrap/>
            <w:vAlign w:val="bottom"/>
            <w:hideMark/>
          </w:tcPr>
          <w:p w14:paraId="364C4FF0"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6,148</w:t>
            </w:r>
          </w:p>
        </w:tc>
      </w:tr>
      <w:tr w:rsidR="004F4F10" w:rsidRPr="000B521B" w14:paraId="1166ADA4"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20E7F66E"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Transport</w:t>
            </w:r>
          </w:p>
        </w:tc>
        <w:tc>
          <w:tcPr>
            <w:tcW w:w="1361" w:type="dxa"/>
            <w:tcBorders>
              <w:top w:val="nil"/>
              <w:left w:val="nil"/>
              <w:bottom w:val="single" w:sz="4" w:space="0" w:color="auto"/>
              <w:right w:val="single" w:sz="4" w:space="0" w:color="auto"/>
            </w:tcBorders>
            <w:shd w:val="clear" w:color="000000" w:fill="B4C6E7"/>
            <w:noWrap/>
            <w:vAlign w:val="bottom"/>
            <w:hideMark/>
          </w:tcPr>
          <w:p w14:paraId="7DE58FFB"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217,569</w:t>
            </w:r>
          </w:p>
        </w:tc>
        <w:tc>
          <w:tcPr>
            <w:tcW w:w="1361" w:type="dxa"/>
            <w:tcBorders>
              <w:top w:val="nil"/>
              <w:left w:val="nil"/>
              <w:bottom w:val="single" w:sz="4" w:space="0" w:color="auto"/>
              <w:right w:val="single" w:sz="4" w:space="0" w:color="auto"/>
            </w:tcBorders>
            <w:shd w:val="clear" w:color="000000" w:fill="B4C6E7"/>
            <w:noWrap/>
            <w:vAlign w:val="bottom"/>
            <w:hideMark/>
          </w:tcPr>
          <w:p w14:paraId="6AD18EF6"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99,226</w:t>
            </w:r>
          </w:p>
        </w:tc>
        <w:tc>
          <w:tcPr>
            <w:tcW w:w="1361" w:type="dxa"/>
            <w:tcBorders>
              <w:top w:val="nil"/>
              <w:left w:val="nil"/>
              <w:bottom w:val="single" w:sz="4" w:space="0" w:color="auto"/>
              <w:right w:val="single" w:sz="4" w:space="0" w:color="auto"/>
            </w:tcBorders>
            <w:shd w:val="clear" w:color="000000" w:fill="B4C6E7"/>
            <w:noWrap/>
            <w:vAlign w:val="bottom"/>
            <w:hideMark/>
          </w:tcPr>
          <w:p w14:paraId="04665A19"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46,876</w:t>
            </w:r>
          </w:p>
        </w:tc>
        <w:tc>
          <w:tcPr>
            <w:tcW w:w="1361" w:type="dxa"/>
            <w:tcBorders>
              <w:top w:val="nil"/>
              <w:left w:val="nil"/>
              <w:bottom w:val="single" w:sz="4" w:space="0" w:color="auto"/>
              <w:right w:val="single" w:sz="4" w:space="0" w:color="auto"/>
            </w:tcBorders>
            <w:shd w:val="clear" w:color="000000" w:fill="B4C6E7"/>
            <w:noWrap/>
            <w:vAlign w:val="bottom"/>
            <w:hideMark/>
          </w:tcPr>
          <w:p w14:paraId="659B25C1"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103,083</w:t>
            </w:r>
          </w:p>
        </w:tc>
        <w:tc>
          <w:tcPr>
            <w:tcW w:w="1361" w:type="dxa"/>
            <w:tcBorders>
              <w:top w:val="nil"/>
              <w:left w:val="nil"/>
              <w:bottom w:val="single" w:sz="4" w:space="0" w:color="auto"/>
              <w:right w:val="single" w:sz="4" w:space="0" w:color="auto"/>
            </w:tcBorders>
            <w:shd w:val="clear" w:color="000000" w:fill="B4C6E7"/>
            <w:noWrap/>
            <w:vAlign w:val="bottom"/>
            <w:hideMark/>
          </w:tcPr>
          <w:p w14:paraId="0C04518E"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36,506</w:t>
            </w:r>
          </w:p>
        </w:tc>
        <w:tc>
          <w:tcPr>
            <w:tcW w:w="1361" w:type="dxa"/>
            <w:tcBorders>
              <w:top w:val="nil"/>
              <w:left w:val="nil"/>
              <w:bottom w:val="single" w:sz="4" w:space="0" w:color="auto"/>
              <w:right w:val="single" w:sz="4" w:space="0" w:color="auto"/>
            </w:tcBorders>
            <w:shd w:val="clear" w:color="000000" w:fill="B4C6E7"/>
            <w:noWrap/>
            <w:vAlign w:val="bottom"/>
            <w:hideMark/>
          </w:tcPr>
          <w:p w14:paraId="1CB97267"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11,050</w:t>
            </w:r>
          </w:p>
        </w:tc>
      </w:tr>
      <w:tr w:rsidR="004F4F10" w:rsidRPr="000B521B" w14:paraId="21E24823"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2B202659"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Water</w:t>
            </w:r>
          </w:p>
        </w:tc>
        <w:tc>
          <w:tcPr>
            <w:tcW w:w="1361" w:type="dxa"/>
            <w:tcBorders>
              <w:top w:val="nil"/>
              <w:left w:val="nil"/>
              <w:bottom w:val="single" w:sz="4" w:space="0" w:color="auto"/>
              <w:right w:val="single" w:sz="4" w:space="0" w:color="auto"/>
            </w:tcBorders>
            <w:shd w:val="clear" w:color="000000" w:fill="B4C6E7"/>
            <w:noWrap/>
            <w:vAlign w:val="bottom"/>
            <w:hideMark/>
          </w:tcPr>
          <w:p w14:paraId="0B6BFFE6"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36,035</w:t>
            </w:r>
          </w:p>
        </w:tc>
        <w:tc>
          <w:tcPr>
            <w:tcW w:w="1361" w:type="dxa"/>
            <w:tcBorders>
              <w:top w:val="nil"/>
              <w:left w:val="nil"/>
              <w:bottom w:val="single" w:sz="4" w:space="0" w:color="auto"/>
              <w:right w:val="single" w:sz="4" w:space="0" w:color="auto"/>
            </w:tcBorders>
            <w:shd w:val="clear" w:color="000000" w:fill="B4C6E7"/>
            <w:noWrap/>
            <w:vAlign w:val="bottom"/>
            <w:hideMark/>
          </w:tcPr>
          <w:p w14:paraId="4944CCAE"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6,253</w:t>
            </w:r>
          </w:p>
        </w:tc>
        <w:tc>
          <w:tcPr>
            <w:tcW w:w="1361" w:type="dxa"/>
            <w:tcBorders>
              <w:top w:val="nil"/>
              <w:left w:val="nil"/>
              <w:bottom w:val="single" w:sz="4" w:space="0" w:color="auto"/>
              <w:right w:val="single" w:sz="4" w:space="0" w:color="auto"/>
            </w:tcBorders>
            <w:shd w:val="clear" w:color="000000" w:fill="B4C6E7"/>
            <w:noWrap/>
            <w:vAlign w:val="bottom"/>
            <w:hideMark/>
          </w:tcPr>
          <w:p w14:paraId="6F6D1CE7"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8,732</w:t>
            </w:r>
          </w:p>
        </w:tc>
        <w:tc>
          <w:tcPr>
            <w:tcW w:w="1361" w:type="dxa"/>
            <w:tcBorders>
              <w:top w:val="nil"/>
              <w:left w:val="nil"/>
              <w:bottom w:val="single" w:sz="4" w:space="0" w:color="auto"/>
              <w:right w:val="single" w:sz="4" w:space="0" w:color="auto"/>
            </w:tcBorders>
            <w:shd w:val="clear" w:color="000000" w:fill="B4C6E7"/>
            <w:noWrap/>
            <w:vAlign w:val="bottom"/>
            <w:hideMark/>
          </w:tcPr>
          <w:p w14:paraId="47FAC71F"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16,098</w:t>
            </w:r>
          </w:p>
        </w:tc>
        <w:tc>
          <w:tcPr>
            <w:tcW w:w="1361" w:type="dxa"/>
            <w:tcBorders>
              <w:top w:val="nil"/>
              <w:left w:val="nil"/>
              <w:bottom w:val="single" w:sz="4" w:space="0" w:color="auto"/>
              <w:right w:val="single" w:sz="4" w:space="0" w:color="auto"/>
            </w:tcBorders>
            <w:shd w:val="clear" w:color="000000" w:fill="B4C6E7"/>
            <w:noWrap/>
            <w:vAlign w:val="bottom"/>
            <w:hideMark/>
          </w:tcPr>
          <w:p w14:paraId="7AB5DE2E"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6,860</w:t>
            </w:r>
          </w:p>
        </w:tc>
        <w:tc>
          <w:tcPr>
            <w:tcW w:w="1361" w:type="dxa"/>
            <w:tcBorders>
              <w:top w:val="nil"/>
              <w:left w:val="nil"/>
              <w:bottom w:val="single" w:sz="4" w:space="0" w:color="auto"/>
              <w:right w:val="single" w:sz="4" w:space="0" w:color="auto"/>
            </w:tcBorders>
            <w:shd w:val="clear" w:color="000000" w:fill="B4C6E7"/>
            <w:noWrap/>
            <w:vAlign w:val="bottom"/>
            <w:hideMark/>
          </w:tcPr>
          <w:p w14:paraId="2E197676" w14:textId="77777777" w:rsidR="004F4F10" w:rsidRPr="000B521B" w:rsidRDefault="004F4F10" w:rsidP="004F4F10">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1,778</w:t>
            </w:r>
          </w:p>
        </w:tc>
      </w:tr>
    </w:tbl>
    <w:p w14:paraId="06757BE1" w14:textId="5A62F27E" w:rsidR="004F4F10" w:rsidRPr="000B521B" w:rsidRDefault="001C6629" w:rsidP="004C7FEF">
      <w:pPr>
        <w:jc w:val="both"/>
        <w:rPr>
          <w:rFonts w:ascii="Arial" w:hAnsi="Arial" w:cs="Arial"/>
          <w:sz w:val="24"/>
          <w:szCs w:val="24"/>
          <w:lang w:val="en-US"/>
        </w:rPr>
      </w:pPr>
      <w:r w:rsidRPr="000B521B">
        <w:rPr>
          <w:rFonts w:ascii="Arial" w:hAnsi="Arial" w:cs="Arial"/>
          <w:noProof/>
          <w:color w:val="000000" w:themeColor="text1"/>
        </w:rPr>
        <mc:AlternateContent>
          <mc:Choice Requires="wps">
            <w:drawing>
              <wp:anchor distT="0" distB="0" distL="114300" distR="114300" simplePos="0" relativeHeight="252688384" behindDoc="0" locked="0" layoutInCell="1" allowOverlap="1" wp14:anchorId="38A55079" wp14:editId="03D926EE">
                <wp:simplePos x="0" y="0"/>
                <wp:positionH relativeFrom="margin">
                  <wp:posOffset>3924300</wp:posOffset>
                </wp:positionH>
                <wp:positionV relativeFrom="paragraph">
                  <wp:posOffset>71120</wp:posOffset>
                </wp:positionV>
                <wp:extent cx="2588260" cy="200025"/>
                <wp:effectExtent l="0" t="0" r="0" b="0"/>
                <wp:wrapNone/>
                <wp:docPr id="102" name="TextBox 4"/>
                <wp:cNvGraphicFramePr/>
                <a:graphic xmlns:a="http://schemas.openxmlformats.org/drawingml/2006/main">
                  <a:graphicData uri="http://schemas.microsoft.com/office/word/2010/wordprocessingShape">
                    <wps:wsp>
                      <wps:cNvSpPr txBox="1"/>
                      <wps:spPr>
                        <a:xfrm>
                          <a:off x="0" y="0"/>
                          <a:ext cx="2588260" cy="200025"/>
                        </a:xfrm>
                        <a:prstGeom prst="rect">
                          <a:avLst/>
                        </a:prstGeom>
                        <a:noFill/>
                      </wps:spPr>
                      <wps:txbx>
                        <w:txbxContent>
                          <w:p w14:paraId="6EFAADCC" w14:textId="77777777" w:rsidR="001C6629" w:rsidRPr="00687E98" w:rsidRDefault="001C6629" w:rsidP="001C6629">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38A55079" id="_x0000_s1135" type="#_x0000_t202" style="position:absolute;left:0;text-align:left;margin-left:309pt;margin-top:5.6pt;width:203.8pt;height:15.75pt;z-index:252688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" filled="f" stroked="f">
                <v:textbox style="mso-fit-shape-to-text:t">
                  <w:txbxContent>
                    <w:p w14:paraId="6EFAADCC" w14:textId="77777777" w:rsidR="001C6629" w:rsidRPr="00687E98" w:rsidRDefault="001C6629" w:rsidP="001C6629">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26CB7EC0" w14:textId="26DF2A35" w:rsidR="00A93F5E" w:rsidRPr="000B521B" w:rsidRDefault="00A93F5E" w:rsidP="00A93F5E">
      <w:pPr>
        <w:jc w:val="both"/>
        <w:rPr>
          <w:rFonts w:ascii="Arial" w:hAnsi="Arial" w:cs="Arial"/>
          <w:sz w:val="24"/>
          <w:szCs w:val="24"/>
        </w:rPr>
      </w:pPr>
    </w:p>
    <w:p w14:paraId="1192C9D3" w14:textId="4C1A0560" w:rsidR="0061645E" w:rsidRPr="000B521B" w:rsidRDefault="00A93F5E" w:rsidP="004C7FEF">
      <w:pPr>
        <w:jc w:val="both"/>
        <w:rPr>
          <w:rFonts w:ascii="Arial" w:hAnsi="Arial" w:cs="Arial"/>
          <w:sz w:val="24"/>
          <w:szCs w:val="24"/>
          <w:highlight w:val="yellow"/>
        </w:rPr>
      </w:pPr>
      <w:r w:rsidRPr="000B521B">
        <w:rPr>
          <w:rFonts w:ascii="Arial" w:hAnsi="Arial" w:cs="Arial"/>
          <w:sz w:val="24"/>
          <w:szCs w:val="24"/>
        </w:rPr>
        <w:t xml:space="preserve"> </w:t>
      </w:r>
      <w:r w:rsidR="0061645E" w:rsidRPr="000B521B">
        <w:rPr>
          <w:rFonts w:ascii="Arial" w:hAnsi="Arial" w:cs="Arial"/>
          <w:b/>
          <w:bCs/>
          <w:sz w:val="24"/>
          <w:szCs w:val="24"/>
        </w:rPr>
        <w:t>3.2.6. Middle East &amp; Africa Vinyl Ester Resin Demand Supply Outlook</w:t>
      </w:r>
    </w:p>
    <w:p w14:paraId="6305425D" w14:textId="3675687F" w:rsidR="0061645E" w:rsidRPr="000B521B" w:rsidRDefault="0061645E" w:rsidP="0061645E">
      <w:pPr>
        <w:spacing w:line="360" w:lineRule="auto"/>
        <w:textAlignment w:val="baseline"/>
        <w:rPr>
          <w:rFonts w:ascii="Arial" w:hAnsi="Arial" w:cs="Arial"/>
          <w:b/>
          <w:bCs/>
          <w:sz w:val="24"/>
          <w:szCs w:val="24"/>
        </w:rPr>
      </w:pPr>
      <w:r w:rsidRPr="000B521B">
        <w:rPr>
          <w:rFonts w:ascii="Arial" w:hAnsi="Arial" w:cs="Arial"/>
          <w:b/>
          <w:bCs/>
          <w:sz w:val="24"/>
          <w:szCs w:val="24"/>
        </w:rPr>
        <w:t>Middle East &amp; Africa Vinyl Ester Resin Demand, By Volume (</w:t>
      </w:r>
      <w:r w:rsidR="007C5B32" w:rsidRPr="000B521B">
        <w:rPr>
          <w:rFonts w:ascii="Arial" w:hAnsi="Arial" w:cs="Arial"/>
          <w:b/>
          <w:bCs/>
          <w:sz w:val="24"/>
          <w:szCs w:val="24"/>
        </w:rPr>
        <w:t>000</w:t>
      </w:r>
      <w:r w:rsidR="005C1BF1" w:rsidRPr="000B521B">
        <w:rPr>
          <w:rFonts w:ascii="Arial" w:hAnsi="Arial" w:cs="Arial"/>
          <w:b/>
          <w:bCs/>
          <w:sz w:val="24"/>
          <w:szCs w:val="24"/>
        </w:rPr>
        <w:t>’ Tonnes</w:t>
      </w:r>
      <w:r w:rsidRPr="000B521B">
        <w:rPr>
          <w:rFonts w:ascii="Arial" w:hAnsi="Arial" w:cs="Arial"/>
          <w:b/>
          <w:bCs/>
          <w:sz w:val="24"/>
          <w:szCs w:val="24"/>
        </w:rPr>
        <w:t>), 2015–2030F</w:t>
      </w:r>
    </w:p>
    <w:p w14:paraId="6125457B" w14:textId="443BFE84" w:rsidR="00A14586" w:rsidRPr="000B521B" w:rsidRDefault="00E077DA" w:rsidP="00A14586">
      <w:pPr>
        <w:rPr>
          <w:rFonts w:ascii="Arial" w:eastAsia="Arial" w:hAnsi="Arial" w:cs="Arial"/>
          <w:color w:val="000000" w:themeColor="text1"/>
          <w:sz w:val="24"/>
          <w:szCs w:val="24"/>
        </w:rPr>
      </w:pPr>
      <w:r w:rsidRPr="000B521B">
        <w:rPr>
          <w:rFonts w:ascii="Arial" w:eastAsia="Arial" w:hAnsi="Arial" w:cs="Arial"/>
          <w:noProof/>
          <w:color w:val="000000" w:themeColor="text1"/>
          <w:sz w:val="24"/>
          <w:szCs w:val="24"/>
        </w:rPr>
        <mc:AlternateContent>
          <mc:Choice Requires="wps">
            <w:drawing>
              <wp:anchor distT="0" distB="0" distL="114300" distR="114300" simplePos="0" relativeHeight="251769856" behindDoc="0" locked="0" layoutInCell="1" allowOverlap="1" wp14:anchorId="4FBDCE0D" wp14:editId="0D80A4F2">
                <wp:simplePos x="0" y="0"/>
                <wp:positionH relativeFrom="column">
                  <wp:posOffset>4370705</wp:posOffset>
                </wp:positionH>
                <wp:positionV relativeFrom="paragraph">
                  <wp:posOffset>2042795</wp:posOffset>
                </wp:positionV>
                <wp:extent cx="1651379" cy="923925"/>
                <wp:effectExtent l="0" t="0" r="0" b="0"/>
                <wp:wrapNone/>
                <wp:docPr id="614" name="Rectangle 35"/>
                <wp:cNvGraphicFramePr/>
                <a:graphic xmlns:a="http://schemas.openxmlformats.org/drawingml/2006/main">
                  <a:graphicData uri="http://schemas.microsoft.com/office/word/2010/wordprocessingShape">
                    <wps:wsp>
                      <wps:cNvSpPr/>
                      <wps:spPr>
                        <a:xfrm>
                          <a:off x="0" y="0"/>
                          <a:ext cx="1651379" cy="9239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FCE0271"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3D406C1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B805DD0" w14:textId="45BE88E2" w:rsidR="00A14586" w:rsidRDefault="003723C4"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5.05</w:t>
                            </w:r>
                            <w:r w:rsidR="00A14586">
                              <w:rPr>
                                <w:rFonts w:ascii="Verdana" w:eastAsia="Verdana" w:hAnsi="Verdana" w:cs="Verdana"/>
                                <w:b/>
                                <w:bCs/>
                                <w:color w:val="000000"/>
                                <w:kern w:val="24"/>
                                <w:sz w:val="18"/>
                                <w:szCs w:val="18"/>
                              </w:rPr>
                              <w:t>% By Volume</w:t>
                            </w:r>
                          </w:p>
                        </w:txbxContent>
                      </wps:txbx>
                      <wps:bodyPr rtlCol="0" anchor="ctr">
                        <a:noAutofit/>
                      </wps:bodyPr>
                    </wps:wsp>
                  </a:graphicData>
                </a:graphic>
                <wp14:sizeRelV relativeFrom="margin">
                  <wp14:pctHeight>0</wp14:pctHeight>
                </wp14:sizeRelV>
              </wp:anchor>
            </w:drawing>
          </mc:Choice>
          <mc:Fallback>
            <w:pict>
              <v:rect w14:anchorId="4FBDCE0D" id="_x0000_s1136" style="position:absolute;margin-left:344.15pt;margin-top:160.85pt;width:130.05pt;height:72.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" filled="f" stroked="f" strokeweight="1pt">
                <v:textbox>
                  <w:txbxContent>
                    <w:p w14:paraId="1FCE0271"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3D406C1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B805DD0" w14:textId="45BE88E2" w:rsidR="00A14586" w:rsidRDefault="003723C4"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5.05</w:t>
                      </w:r>
                      <w:r w:rsidR="00A14586">
                        <w:rPr>
                          <w:rFonts w:ascii="Verdana" w:eastAsia="Verdana" w:hAnsi="Verdana" w:cs="Verdana"/>
                          <w:b/>
                          <w:bCs/>
                          <w:color w:val="000000"/>
                          <w:kern w:val="24"/>
                          <w:sz w:val="18"/>
                          <w:szCs w:val="18"/>
                        </w:rPr>
                        <w:t>% By Volume</w:t>
                      </w:r>
                    </w:p>
                  </w:txbxContent>
                </v:textbox>
              </v:rect>
            </w:pict>
          </mc:Fallback>
        </mc:AlternateContent>
      </w:r>
      <w:r w:rsidR="00A2687E" w:rsidRPr="000B521B">
        <w:rPr>
          <w:rFonts w:ascii="Arial" w:eastAsia="Arial" w:hAnsi="Arial" w:cs="Arial"/>
          <w:noProof/>
          <w:color w:val="000000" w:themeColor="text1"/>
          <w:sz w:val="24"/>
          <w:szCs w:val="24"/>
        </w:rPr>
        <mc:AlternateContent>
          <mc:Choice Requires="wps">
            <w:drawing>
              <wp:anchor distT="0" distB="0" distL="114300" distR="114300" simplePos="0" relativeHeight="251768832" behindDoc="0" locked="0" layoutInCell="1" allowOverlap="1" wp14:anchorId="1203D32F" wp14:editId="4C9FDF8D">
                <wp:simplePos x="0" y="0"/>
                <wp:positionH relativeFrom="column">
                  <wp:posOffset>913765</wp:posOffset>
                </wp:positionH>
                <wp:positionV relativeFrom="paragraph">
                  <wp:posOffset>2083848</wp:posOffset>
                </wp:positionV>
                <wp:extent cx="1651379" cy="933450"/>
                <wp:effectExtent l="0" t="0" r="0" b="0"/>
                <wp:wrapNone/>
                <wp:docPr id="615" name="Rectangle 33"/>
                <wp:cNvGraphicFramePr/>
                <a:graphic xmlns:a="http://schemas.openxmlformats.org/drawingml/2006/main">
                  <a:graphicData uri="http://schemas.microsoft.com/office/word/2010/wordprocessingShape">
                    <wps:wsp>
                      <wps:cNvSpPr/>
                      <wps:spPr>
                        <a:xfrm>
                          <a:off x="0" y="0"/>
                          <a:ext cx="1651379"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FEAC7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662C0688"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203886A" w14:textId="77777777" w:rsidR="00A14586" w:rsidRDefault="00A14586" w:rsidP="00A14586">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1.86% By Volume</w:t>
                            </w:r>
                          </w:p>
                        </w:txbxContent>
                      </wps:txbx>
                      <wps:bodyPr rtlCol="0" anchor="ctr">
                        <a:noAutofit/>
                      </wps:bodyPr>
                    </wps:wsp>
                  </a:graphicData>
                </a:graphic>
                <wp14:sizeRelV relativeFrom="margin">
                  <wp14:pctHeight>0</wp14:pctHeight>
                </wp14:sizeRelV>
              </wp:anchor>
            </w:drawing>
          </mc:Choice>
          <mc:Fallback>
            <w:pict>
              <v:rect w14:anchorId="1203D32F" id="_x0000_s1137" style="position:absolute;margin-left:71.95pt;margin-top:164.1pt;width:130.05pt;height:73.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" filled="f" stroked="f" strokeweight="1pt">
                <v:textbox>
                  <w:txbxContent>
                    <w:p w14:paraId="15FEAC7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662C0688"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203886A" w14:textId="77777777" w:rsidR="00A14586" w:rsidRDefault="00A14586" w:rsidP="00A14586">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1.86% By Volume</w:t>
                      </w:r>
                    </w:p>
                  </w:txbxContent>
                </v:textbox>
              </v:rect>
            </w:pict>
          </mc:Fallback>
        </mc:AlternateContent>
      </w:r>
      <w:r w:rsidR="00A14586" w:rsidRPr="000B521B">
        <w:rPr>
          <w:rFonts w:ascii="Arial" w:eastAsia="Arial" w:hAnsi="Arial" w:cs="Arial"/>
          <w:noProof/>
          <w:color w:val="000000" w:themeColor="text1"/>
          <w:sz w:val="24"/>
          <w:szCs w:val="24"/>
        </w:rPr>
        <w:drawing>
          <wp:inline distT="0" distB="0" distL="0" distR="0" wp14:anchorId="4651EC7D" wp14:editId="34EE05E8">
            <wp:extent cx="6429375" cy="2519680"/>
            <wp:effectExtent l="0" t="0" r="0" b="0"/>
            <wp:docPr id="631" name="Chart 63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6DE76236" w14:textId="3F2B351E" w:rsidR="00A14586" w:rsidRPr="000B521B" w:rsidRDefault="004644A7" w:rsidP="00A14586">
      <w:pPr>
        <w:rPr>
          <w:rFonts w:ascii="Arial" w:eastAsia="Arial" w:hAnsi="Arial" w:cs="Arial"/>
          <w:color w:val="000000" w:themeColor="text1"/>
          <w:sz w:val="24"/>
          <w:szCs w:val="24"/>
        </w:rPr>
      </w:pPr>
      <w:r w:rsidRPr="000B521B">
        <w:rPr>
          <w:rFonts w:ascii="Arial" w:eastAsia="Arial" w:hAnsi="Arial" w:cs="Arial"/>
          <w:noProof/>
          <w:color w:val="000000" w:themeColor="text1"/>
          <w:sz w:val="24"/>
          <w:szCs w:val="24"/>
        </w:rPr>
        <mc:AlternateContent>
          <mc:Choice Requires="wps">
            <w:drawing>
              <wp:anchor distT="0" distB="0" distL="114300" distR="114300" simplePos="0" relativeHeight="251770880" behindDoc="0" locked="0" layoutInCell="1" allowOverlap="1" wp14:anchorId="689E140D" wp14:editId="2AE1A154">
                <wp:simplePos x="0" y="0"/>
                <wp:positionH relativeFrom="margin">
                  <wp:posOffset>4088130</wp:posOffset>
                </wp:positionH>
                <wp:positionV relativeFrom="paragraph">
                  <wp:posOffset>257175</wp:posOffset>
                </wp:positionV>
                <wp:extent cx="2337955" cy="200055"/>
                <wp:effectExtent l="0" t="0" r="0" b="0"/>
                <wp:wrapNone/>
                <wp:docPr id="61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22A2C4DB" w14:textId="77777777" w:rsidR="00A14586" w:rsidRPr="004644A7" w:rsidRDefault="00A14586" w:rsidP="00A1458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689E140D" id="_x0000_s1138" type="#_x0000_t202" style="position:absolute;margin-left:321.9pt;margin-top:20.25pt;width:184.1pt;height:15.75pt;z-index:251770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" filled="f" stroked="f">
                <v:textbox style="mso-fit-shape-to-text:t">
                  <w:txbxContent>
                    <w:p w14:paraId="22A2C4DB" w14:textId="77777777" w:rsidR="00A14586" w:rsidRPr="004644A7" w:rsidRDefault="00A14586" w:rsidP="00A1458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60AFAC59" w14:textId="42151DF6" w:rsidR="00A14586" w:rsidRPr="000B521B" w:rsidRDefault="00A14586" w:rsidP="00A14586">
      <w:pPr>
        <w:rPr>
          <w:rFonts w:ascii="Arial" w:eastAsia="Arial" w:hAnsi="Arial" w:cs="Arial"/>
          <w:color w:val="000000" w:themeColor="text1"/>
          <w:sz w:val="24"/>
          <w:szCs w:val="24"/>
        </w:rPr>
      </w:pPr>
    </w:p>
    <w:p w14:paraId="013E9665" w14:textId="77777777" w:rsidR="001C74F9" w:rsidRPr="000B521B" w:rsidRDefault="001C74F9" w:rsidP="00974A90">
      <w:pPr>
        <w:spacing w:line="360" w:lineRule="auto"/>
        <w:jc w:val="both"/>
        <w:rPr>
          <w:rFonts w:ascii="Arial" w:hAnsi="Arial" w:cs="Arial"/>
          <w:color w:val="000000" w:themeColor="text1"/>
          <w:sz w:val="24"/>
          <w:szCs w:val="24"/>
        </w:rPr>
        <w:sectPr w:rsidR="001C74F9"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09E3DDD" w14:textId="08E7EA0F" w:rsidR="001C74F9" w:rsidRPr="000B521B" w:rsidRDefault="001C74F9" w:rsidP="00A14586">
      <w:pPr>
        <w:rPr>
          <w:rFonts w:ascii="Arial" w:eastAsia="Arial" w:hAnsi="Arial" w:cs="Arial"/>
          <w:color w:val="000000" w:themeColor="text1"/>
          <w:sz w:val="24"/>
          <w:szCs w:val="24"/>
        </w:rPr>
      </w:pPr>
    </w:p>
    <w:p w14:paraId="440AF1B4" w14:textId="4AF0AD83" w:rsidR="00905DCB" w:rsidRPr="000B521B" w:rsidRDefault="00905DCB" w:rsidP="00A14586">
      <w:pPr>
        <w:rPr>
          <w:rFonts w:ascii="Arial" w:eastAsia="Arial" w:hAnsi="Arial" w:cs="Arial"/>
          <w:color w:val="000000" w:themeColor="text1"/>
          <w:sz w:val="24"/>
          <w:szCs w:val="24"/>
        </w:rPr>
      </w:pPr>
    </w:p>
    <w:p w14:paraId="3993C873" w14:textId="77777777" w:rsidR="005C1BF1" w:rsidRPr="000B521B" w:rsidRDefault="005C1BF1" w:rsidP="0061645E">
      <w:pPr>
        <w:rPr>
          <w:rFonts w:ascii="Arial" w:hAnsi="Arial" w:cs="Arial"/>
          <w:b/>
          <w:bCs/>
          <w:sz w:val="24"/>
          <w:szCs w:val="24"/>
        </w:rPr>
      </w:pPr>
    </w:p>
    <w:p w14:paraId="3B81D276" w14:textId="5136ACE6" w:rsidR="0061645E" w:rsidRPr="000B521B" w:rsidRDefault="0061645E" w:rsidP="0061645E">
      <w:pPr>
        <w:rPr>
          <w:rFonts w:ascii="Arial" w:hAnsi="Arial" w:cs="Arial"/>
          <w:b/>
          <w:bCs/>
          <w:sz w:val="24"/>
          <w:szCs w:val="24"/>
        </w:rPr>
      </w:pPr>
      <w:r w:rsidRPr="000B521B">
        <w:rPr>
          <w:rFonts w:ascii="Arial" w:hAnsi="Arial" w:cs="Arial"/>
          <w:b/>
          <w:bCs/>
          <w:sz w:val="24"/>
          <w:szCs w:val="24"/>
        </w:rPr>
        <w:t>3.2.6.2. Operating Efficiency</w:t>
      </w:r>
    </w:p>
    <w:p w14:paraId="62285FC8" w14:textId="08859BE1" w:rsidR="0061645E" w:rsidRPr="000B521B" w:rsidRDefault="0061645E" w:rsidP="0061645E">
      <w:pPr>
        <w:spacing w:line="360" w:lineRule="auto"/>
        <w:rPr>
          <w:rFonts w:ascii="Arial" w:hAnsi="Arial" w:cs="Arial"/>
          <w:b/>
          <w:bCs/>
          <w:sz w:val="24"/>
          <w:szCs w:val="24"/>
        </w:rPr>
      </w:pPr>
      <w:r w:rsidRPr="000B521B">
        <w:rPr>
          <w:rFonts w:ascii="Arial" w:hAnsi="Arial" w:cs="Arial"/>
          <w:b/>
          <w:bCs/>
          <w:sz w:val="24"/>
          <w:szCs w:val="24"/>
        </w:rPr>
        <w:t>Middle East &amp; Africa Vinyl Ester Resin Operating Efficiency (Percentage), 2015-2030F</w:t>
      </w:r>
    </w:p>
    <w:p w14:paraId="512362BC" w14:textId="7C47A84F" w:rsidR="009F5EE3" w:rsidRPr="000B521B" w:rsidRDefault="00974A90" w:rsidP="00A14586">
      <w:pPr>
        <w:rPr>
          <w:rFonts w:ascii="Arial" w:eastAsia="Arial" w:hAnsi="Arial" w:cs="Arial"/>
          <w:color w:val="000000" w:themeColor="text1"/>
          <w:sz w:val="24"/>
          <w:szCs w:val="24"/>
        </w:rPr>
      </w:pPr>
      <w:r w:rsidRPr="000B521B">
        <w:rPr>
          <w:rFonts w:ascii="Arial" w:eastAsia="Arial" w:hAnsi="Arial" w:cs="Arial"/>
          <w:noProof/>
          <w:color w:val="000000" w:themeColor="text1"/>
          <w:sz w:val="24"/>
          <w:szCs w:val="24"/>
        </w:rPr>
        <mc:AlternateContent>
          <mc:Choice Requires="wps">
            <w:drawing>
              <wp:anchor distT="0" distB="0" distL="114300" distR="114300" simplePos="0" relativeHeight="251774976" behindDoc="0" locked="0" layoutInCell="1" allowOverlap="1" wp14:anchorId="6A30B871" wp14:editId="6410CC05">
                <wp:simplePos x="0" y="0"/>
                <wp:positionH relativeFrom="margin">
                  <wp:align>right</wp:align>
                </wp:positionH>
                <wp:positionV relativeFrom="paragraph">
                  <wp:posOffset>2235835</wp:posOffset>
                </wp:positionV>
                <wp:extent cx="2588458" cy="200055"/>
                <wp:effectExtent l="0" t="0" r="0" b="0"/>
                <wp:wrapNone/>
                <wp:docPr id="620"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66C8FC3B"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6A30B871" id="_x0000_s1139" type="#_x0000_t202" style="position:absolute;margin-left:152.6pt;margin-top:176.05pt;width:203.8pt;height:15.75pt;z-index:251774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" filled="f" stroked="f">
                <v:textbox style="mso-fit-shape-to-text:t">
                  <w:txbxContent>
                    <w:p w14:paraId="66C8FC3B"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0B521B">
        <w:rPr>
          <w:rFonts w:ascii="Arial" w:eastAsia="Arial" w:hAnsi="Arial" w:cs="Arial"/>
          <w:noProof/>
          <w:color w:val="000000" w:themeColor="text1"/>
          <w:sz w:val="24"/>
          <w:szCs w:val="24"/>
        </w:rPr>
        <w:drawing>
          <wp:inline distT="0" distB="0" distL="0" distR="0" wp14:anchorId="7490160B" wp14:editId="2F293932">
            <wp:extent cx="6448425" cy="2423795"/>
            <wp:effectExtent l="0" t="0" r="0" b="0"/>
            <wp:docPr id="633" name="Chart 633">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AD9B34A" w14:textId="77777777" w:rsidR="0061645E" w:rsidRPr="000B521B" w:rsidRDefault="0061645E" w:rsidP="0061645E">
      <w:pPr>
        <w:spacing w:line="360" w:lineRule="auto"/>
        <w:textAlignment w:val="baseline"/>
        <w:rPr>
          <w:rFonts w:ascii="Arial" w:hAnsi="Arial" w:cs="Arial"/>
          <w:b/>
          <w:bCs/>
          <w:sz w:val="24"/>
          <w:szCs w:val="24"/>
        </w:rPr>
      </w:pPr>
      <w:r w:rsidRPr="000B521B">
        <w:rPr>
          <w:rFonts w:ascii="Arial" w:hAnsi="Arial" w:cs="Arial"/>
          <w:b/>
          <w:bCs/>
          <w:sz w:val="24"/>
          <w:szCs w:val="24"/>
        </w:rPr>
        <w:t>3.2.6.3. Demand By Application</w:t>
      </w:r>
    </w:p>
    <w:p w14:paraId="0ED4FB10" w14:textId="7B836DD2" w:rsidR="0061645E" w:rsidRPr="000B521B" w:rsidRDefault="0061645E" w:rsidP="0061645E">
      <w:pPr>
        <w:spacing w:line="360" w:lineRule="auto"/>
        <w:textAlignment w:val="baseline"/>
        <w:rPr>
          <w:rFonts w:ascii="Arial" w:hAnsi="Arial" w:cs="Arial"/>
          <w:b/>
          <w:bCs/>
          <w:sz w:val="24"/>
          <w:szCs w:val="24"/>
        </w:rPr>
      </w:pPr>
      <w:r w:rsidRPr="000B521B">
        <w:rPr>
          <w:rFonts w:ascii="Arial" w:hAnsi="Arial" w:cs="Arial"/>
          <w:b/>
          <w:bCs/>
          <w:sz w:val="24"/>
          <w:szCs w:val="24"/>
        </w:rPr>
        <w:t>Figure 45: Middle East &amp; Africa Vinyl Ester Resin Demand, By Application, By Volume</w:t>
      </w:r>
      <w:r w:rsidR="007C5B32" w:rsidRPr="000B521B">
        <w:rPr>
          <w:rFonts w:ascii="Arial" w:hAnsi="Arial" w:cs="Arial"/>
          <w:b/>
          <w:bCs/>
          <w:sz w:val="24"/>
          <w:szCs w:val="24"/>
        </w:rPr>
        <w:t xml:space="preserve"> (000’ Tonnes)</w:t>
      </w:r>
      <w:r w:rsidRPr="000B521B">
        <w:rPr>
          <w:rFonts w:ascii="Arial" w:hAnsi="Arial" w:cs="Arial"/>
          <w:b/>
          <w:bCs/>
          <w:sz w:val="24"/>
          <w:szCs w:val="24"/>
        </w:rPr>
        <w:t>, 2015–2030F</w:t>
      </w:r>
    </w:p>
    <w:p w14:paraId="77404E70" w14:textId="6FC76539" w:rsidR="00A14586" w:rsidRPr="000B521B" w:rsidRDefault="000D1A88" w:rsidP="009F5EE3">
      <w:pPr>
        <w:tabs>
          <w:tab w:val="left" w:pos="975"/>
        </w:tabs>
        <w:rPr>
          <w:rFonts w:ascii="Arial" w:eastAsia="Arial" w:hAnsi="Arial" w:cs="Arial"/>
          <w:color w:val="000000" w:themeColor="text1"/>
          <w:sz w:val="24"/>
          <w:szCs w:val="24"/>
        </w:rPr>
      </w:pPr>
      <w:r w:rsidRPr="000B521B">
        <w:rPr>
          <w:rFonts w:ascii="Arial" w:eastAsia="Arial" w:hAnsi="Arial" w:cs="Arial"/>
          <w:noProof/>
          <w:color w:val="000000" w:themeColor="text1"/>
          <w:sz w:val="24"/>
          <w:szCs w:val="24"/>
        </w:rPr>
        <mc:AlternateContent>
          <mc:Choice Requires="wps">
            <w:drawing>
              <wp:anchor distT="0" distB="0" distL="114300" distR="114300" simplePos="0" relativeHeight="251780096" behindDoc="0" locked="0" layoutInCell="1" allowOverlap="1" wp14:anchorId="63984247" wp14:editId="482527D6">
                <wp:simplePos x="0" y="0"/>
                <wp:positionH relativeFrom="margin">
                  <wp:posOffset>3031490</wp:posOffset>
                </wp:positionH>
                <wp:positionV relativeFrom="paragraph">
                  <wp:posOffset>3080855</wp:posOffset>
                </wp:positionV>
                <wp:extent cx="3169285" cy="307777"/>
                <wp:effectExtent l="0" t="0" r="0" b="0"/>
                <wp:wrapNone/>
                <wp:docPr id="623" name="TextBox 4"/>
                <wp:cNvGraphicFramePr/>
                <a:graphic xmlns:a="http://schemas.openxmlformats.org/drawingml/2006/main">
                  <a:graphicData uri="http://schemas.microsoft.com/office/word/2010/wordprocessingShape">
                    <wps:wsp>
                      <wps:cNvSpPr txBox="1"/>
                      <wps:spPr>
                        <a:xfrm>
                          <a:off x="0" y="0"/>
                          <a:ext cx="3169285" cy="307777"/>
                        </a:xfrm>
                        <a:prstGeom prst="rect">
                          <a:avLst/>
                        </a:prstGeom>
                        <a:noFill/>
                      </wps:spPr>
                      <wps:txbx>
                        <w:txbxContent>
                          <w:p w14:paraId="4C4FC41B"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2B23112F"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63984247" id="_x0000_s1140" type="#_x0000_t202" style="position:absolute;margin-left:238.7pt;margin-top:242.6pt;width:249.55pt;height:24.2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" filled="f" stroked="f">
                <v:textbox style="mso-fit-shape-to-text:t">
                  <w:txbxContent>
                    <w:p w14:paraId="4C4FC41B"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2B23112F"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0B521B">
        <w:rPr>
          <w:rFonts w:ascii="Arial" w:eastAsia="Arial" w:hAnsi="Arial" w:cs="Arial"/>
          <w:noProof/>
          <w:color w:val="000000" w:themeColor="text1"/>
          <w:sz w:val="24"/>
          <w:szCs w:val="24"/>
        </w:rPr>
        <w:drawing>
          <wp:inline distT="0" distB="0" distL="0" distR="0" wp14:anchorId="4C83855B" wp14:editId="49F360D4">
            <wp:extent cx="6410325" cy="3788228"/>
            <wp:effectExtent l="0" t="0" r="0" b="3175"/>
            <wp:docPr id="634" name="Chart 634">
              <a:extLst xmlns:a="http://schemas.openxmlformats.org/drawingml/2006/main">
                <a:ext uri="{FF2B5EF4-FFF2-40B4-BE49-F238E27FC236}">
                  <a16:creationId xmlns:a16="http://schemas.microsoft.com/office/drawing/2014/main" id="{D00C0304-BBDC-4690-9E21-1259CA3BC6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26E209F3" w14:textId="77777777" w:rsidR="00905DCB" w:rsidRPr="000B521B" w:rsidRDefault="00905DCB" w:rsidP="00117792">
      <w:pPr>
        <w:spacing w:line="360" w:lineRule="auto"/>
        <w:jc w:val="both"/>
        <w:rPr>
          <w:rFonts w:ascii="Arial" w:eastAsia="Arial" w:hAnsi="Arial" w:cs="Arial"/>
          <w:color w:val="000000" w:themeColor="text1"/>
          <w:sz w:val="24"/>
          <w:szCs w:val="24"/>
        </w:rPr>
      </w:pPr>
    </w:p>
    <w:p w14:paraId="1EE34AED" w14:textId="0045189F" w:rsidR="001C74F9" w:rsidRPr="000B521B" w:rsidRDefault="001C74F9" w:rsidP="00117792">
      <w:pPr>
        <w:spacing w:line="360" w:lineRule="auto"/>
        <w:jc w:val="both"/>
        <w:rPr>
          <w:rFonts w:ascii="Arial" w:eastAsia="Arial" w:hAnsi="Arial" w:cs="Arial"/>
          <w:color w:val="000000" w:themeColor="text1"/>
          <w:sz w:val="24"/>
          <w:szCs w:val="24"/>
        </w:rPr>
      </w:pPr>
    </w:p>
    <w:tbl>
      <w:tblPr>
        <w:tblW w:w="10466" w:type="dxa"/>
        <w:tblInd w:w="-185" w:type="dxa"/>
        <w:tblLook w:val="04A0" w:firstRow="1" w:lastRow="0" w:firstColumn="1" w:lastColumn="0" w:noHBand="0" w:noVBand="1"/>
      </w:tblPr>
      <w:tblGrid>
        <w:gridCol w:w="2004"/>
        <w:gridCol w:w="877"/>
        <w:gridCol w:w="877"/>
        <w:gridCol w:w="877"/>
        <w:gridCol w:w="879"/>
        <w:gridCol w:w="1002"/>
        <w:gridCol w:w="998"/>
        <w:gridCol w:w="998"/>
        <w:gridCol w:w="998"/>
        <w:gridCol w:w="956"/>
      </w:tblGrid>
      <w:tr w:rsidR="008D1421" w:rsidRPr="000B521B" w14:paraId="095FC6B6" w14:textId="77777777" w:rsidTr="00905DCB">
        <w:trPr>
          <w:trHeight w:val="394"/>
        </w:trPr>
        <w:tc>
          <w:tcPr>
            <w:tcW w:w="2004"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350A1D40" w14:textId="45FB3F0B" w:rsidR="008D1421" w:rsidRPr="000B521B"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 xml:space="preserve">Demand by </w:t>
            </w:r>
            <w:r w:rsidR="007C5B32" w:rsidRPr="000B521B">
              <w:rPr>
                <w:rFonts w:ascii="Arial" w:eastAsia="Times New Roman" w:hAnsi="Arial" w:cs="Arial"/>
                <w:b/>
                <w:bCs/>
                <w:color w:val="FFFFFF" w:themeColor="background1"/>
                <w:sz w:val="20"/>
                <w:szCs w:val="20"/>
                <w:lang w:val="en-US"/>
              </w:rPr>
              <w:t xml:space="preserve">Application (000’ </w:t>
            </w:r>
            <w:proofErr w:type="spellStart"/>
            <w:r w:rsidR="007C5B32" w:rsidRPr="000B521B">
              <w:rPr>
                <w:rFonts w:ascii="Arial" w:eastAsia="Times New Roman" w:hAnsi="Arial" w:cs="Arial"/>
                <w:b/>
                <w:bCs/>
                <w:color w:val="FFFFFF" w:themeColor="background1"/>
                <w:sz w:val="20"/>
                <w:szCs w:val="20"/>
                <w:lang w:val="en-US"/>
              </w:rPr>
              <w:t>Tonnes</w:t>
            </w:r>
            <w:proofErr w:type="spellEnd"/>
            <w:r w:rsidR="007C5B32" w:rsidRPr="000B521B">
              <w:rPr>
                <w:rFonts w:ascii="Arial" w:eastAsia="Times New Roman" w:hAnsi="Arial" w:cs="Arial"/>
                <w:b/>
                <w:bCs/>
                <w:color w:val="FFFFFF" w:themeColor="background1"/>
                <w:sz w:val="20"/>
                <w:szCs w:val="20"/>
                <w:lang w:val="en-US"/>
              </w:rPr>
              <w:t>)</w:t>
            </w:r>
          </w:p>
        </w:tc>
        <w:tc>
          <w:tcPr>
            <w:tcW w:w="877" w:type="dxa"/>
            <w:tcBorders>
              <w:top w:val="single" w:sz="4" w:space="0" w:color="auto"/>
              <w:left w:val="nil"/>
              <w:bottom w:val="single" w:sz="4" w:space="0" w:color="auto"/>
              <w:right w:val="single" w:sz="4" w:space="0" w:color="auto"/>
            </w:tcBorders>
            <w:shd w:val="clear" w:color="auto" w:fill="C00000"/>
            <w:noWrap/>
            <w:vAlign w:val="center"/>
            <w:hideMark/>
          </w:tcPr>
          <w:p w14:paraId="6010EF4C"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2015</w:t>
            </w:r>
          </w:p>
        </w:tc>
        <w:tc>
          <w:tcPr>
            <w:tcW w:w="877" w:type="dxa"/>
            <w:tcBorders>
              <w:top w:val="single" w:sz="4" w:space="0" w:color="auto"/>
              <w:left w:val="nil"/>
              <w:bottom w:val="single" w:sz="4" w:space="0" w:color="auto"/>
              <w:right w:val="single" w:sz="4" w:space="0" w:color="auto"/>
            </w:tcBorders>
            <w:shd w:val="clear" w:color="auto" w:fill="C00000"/>
            <w:noWrap/>
            <w:vAlign w:val="center"/>
            <w:hideMark/>
          </w:tcPr>
          <w:p w14:paraId="04B928A7"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2016</w:t>
            </w:r>
          </w:p>
        </w:tc>
        <w:tc>
          <w:tcPr>
            <w:tcW w:w="877" w:type="dxa"/>
            <w:tcBorders>
              <w:top w:val="single" w:sz="4" w:space="0" w:color="auto"/>
              <w:left w:val="nil"/>
              <w:bottom w:val="single" w:sz="4" w:space="0" w:color="auto"/>
              <w:right w:val="single" w:sz="4" w:space="0" w:color="auto"/>
            </w:tcBorders>
            <w:shd w:val="clear" w:color="auto" w:fill="C00000"/>
            <w:noWrap/>
            <w:vAlign w:val="bottom"/>
            <w:hideMark/>
          </w:tcPr>
          <w:p w14:paraId="4E5953AD"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2017</w:t>
            </w:r>
          </w:p>
        </w:tc>
        <w:tc>
          <w:tcPr>
            <w:tcW w:w="879" w:type="dxa"/>
            <w:tcBorders>
              <w:top w:val="single" w:sz="4" w:space="0" w:color="auto"/>
              <w:left w:val="nil"/>
              <w:bottom w:val="single" w:sz="4" w:space="0" w:color="auto"/>
              <w:right w:val="single" w:sz="4" w:space="0" w:color="auto"/>
            </w:tcBorders>
            <w:shd w:val="clear" w:color="auto" w:fill="C00000"/>
            <w:noWrap/>
            <w:vAlign w:val="bottom"/>
            <w:hideMark/>
          </w:tcPr>
          <w:p w14:paraId="53EBF8DA"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2018</w:t>
            </w:r>
          </w:p>
        </w:tc>
        <w:tc>
          <w:tcPr>
            <w:tcW w:w="1002" w:type="dxa"/>
            <w:tcBorders>
              <w:top w:val="single" w:sz="4" w:space="0" w:color="auto"/>
              <w:left w:val="nil"/>
              <w:bottom w:val="single" w:sz="4" w:space="0" w:color="auto"/>
              <w:right w:val="single" w:sz="4" w:space="0" w:color="auto"/>
            </w:tcBorders>
            <w:shd w:val="clear" w:color="auto" w:fill="C00000"/>
            <w:noWrap/>
            <w:vAlign w:val="bottom"/>
            <w:hideMark/>
          </w:tcPr>
          <w:p w14:paraId="1EB69758"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2019</w:t>
            </w:r>
          </w:p>
        </w:tc>
        <w:tc>
          <w:tcPr>
            <w:tcW w:w="998" w:type="dxa"/>
            <w:tcBorders>
              <w:top w:val="single" w:sz="4" w:space="0" w:color="auto"/>
              <w:left w:val="nil"/>
              <w:bottom w:val="single" w:sz="4" w:space="0" w:color="auto"/>
              <w:right w:val="single" w:sz="4" w:space="0" w:color="auto"/>
            </w:tcBorders>
            <w:shd w:val="clear" w:color="auto" w:fill="C00000"/>
            <w:noWrap/>
            <w:vAlign w:val="bottom"/>
            <w:hideMark/>
          </w:tcPr>
          <w:p w14:paraId="5DD8BDC5"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2020</w:t>
            </w:r>
          </w:p>
        </w:tc>
        <w:tc>
          <w:tcPr>
            <w:tcW w:w="998" w:type="dxa"/>
            <w:tcBorders>
              <w:top w:val="single" w:sz="4" w:space="0" w:color="auto"/>
              <w:left w:val="nil"/>
              <w:bottom w:val="single" w:sz="4" w:space="0" w:color="auto"/>
              <w:right w:val="single" w:sz="4" w:space="0" w:color="auto"/>
            </w:tcBorders>
            <w:shd w:val="clear" w:color="auto" w:fill="C00000"/>
            <w:noWrap/>
            <w:vAlign w:val="bottom"/>
            <w:hideMark/>
          </w:tcPr>
          <w:p w14:paraId="5EF50E40"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2021E</w:t>
            </w:r>
          </w:p>
        </w:tc>
        <w:tc>
          <w:tcPr>
            <w:tcW w:w="998" w:type="dxa"/>
            <w:tcBorders>
              <w:top w:val="single" w:sz="4" w:space="0" w:color="auto"/>
              <w:left w:val="nil"/>
              <w:bottom w:val="single" w:sz="4" w:space="0" w:color="auto"/>
              <w:right w:val="single" w:sz="4" w:space="0" w:color="auto"/>
            </w:tcBorders>
            <w:shd w:val="clear" w:color="auto" w:fill="C00000"/>
            <w:noWrap/>
            <w:vAlign w:val="bottom"/>
            <w:hideMark/>
          </w:tcPr>
          <w:p w14:paraId="42C68242"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2025F</w:t>
            </w:r>
          </w:p>
        </w:tc>
        <w:tc>
          <w:tcPr>
            <w:tcW w:w="95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5087EB6E"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2030F</w:t>
            </w:r>
          </w:p>
        </w:tc>
      </w:tr>
      <w:tr w:rsidR="008D1421" w:rsidRPr="000B521B" w14:paraId="05BAF65A" w14:textId="77777777" w:rsidTr="00905DCB">
        <w:trPr>
          <w:trHeight w:val="464"/>
        </w:trPr>
        <w:tc>
          <w:tcPr>
            <w:tcW w:w="2004" w:type="dxa"/>
            <w:tcBorders>
              <w:top w:val="nil"/>
              <w:left w:val="single" w:sz="4" w:space="0" w:color="auto"/>
              <w:bottom w:val="single" w:sz="4" w:space="0" w:color="auto"/>
              <w:right w:val="single" w:sz="4" w:space="0" w:color="auto"/>
            </w:tcBorders>
            <w:shd w:val="clear" w:color="000000" w:fill="FFFFFF"/>
            <w:noWrap/>
            <w:vAlign w:val="bottom"/>
            <w:hideMark/>
          </w:tcPr>
          <w:p w14:paraId="3A56EF3C" w14:textId="77777777" w:rsidR="008D1421" w:rsidRPr="000B521B" w:rsidRDefault="008D1421"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Pipes &amp; Tanks</w:t>
            </w:r>
          </w:p>
        </w:tc>
        <w:tc>
          <w:tcPr>
            <w:tcW w:w="877" w:type="dxa"/>
            <w:tcBorders>
              <w:top w:val="nil"/>
              <w:left w:val="nil"/>
              <w:bottom w:val="single" w:sz="4" w:space="0" w:color="auto"/>
              <w:right w:val="single" w:sz="4" w:space="0" w:color="auto"/>
            </w:tcBorders>
            <w:shd w:val="clear" w:color="000000" w:fill="FFFFFF"/>
            <w:noWrap/>
            <w:vAlign w:val="bottom"/>
            <w:hideMark/>
          </w:tcPr>
          <w:p w14:paraId="3424B6B3" w14:textId="6779A1E8"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29</w:t>
            </w:r>
          </w:p>
        </w:tc>
        <w:tc>
          <w:tcPr>
            <w:tcW w:w="877" w:type="dxa"/>
            <w:tcBorders>
              <w:top w:val="nil"/>
              <w:left w:val="nil"/>
              <w:bottom w:val="single" w:sz="4" w:space="0" w:color="auto"/>
              <w:right w:val="single" w:sz="4" w:space="0" w:color="auto"/>
            </w:tcBorders>
            <w:shd w:val="clear" w:color="000000" w:fill="FFFFFF"/>
            <w:noWrap/>
            <w:vAlign w:val="bottom"/>
            <w:hideMark/>
          </w:tcPr>
          <w:p w14:paraId="7F81CC10" w14:textId="3AB791B0"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30</w:t>
            </w:r>
          </w:p>
        </w:tc>
        <w:tc>
          <w:tcPr>
            <w:tcW w:w="877" w:type="dxa"/>
            <w:tcBorders>
              <w:top w:val="nil"/>
              <w:left w:val="nil"/>
              <w:bottom w:val="single" w:sz="4" w:space="0" w:color="auto"/>
              <w:right w:val="single" w:sz="4" w:space="0" w:color="auto"/>
            </w:tcBorders>
            <w:shd w:val="clear" w:color="000000" w:fill="FFFFFF"/>
            <w:noWrap/>
            <w:vAlign w:val="bottom"/>
            <w:hideMark/>
          </w:tcPr>
          <w:p w14:paraId="317E7641" w14:textId="17B28D20"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31</w:t>
            </w:r>
          </w:p>
        </w:tc>
        <w:tc>
          <w:tcPr>
            <w:tcW w:w="879" w:type="dxa"/>
            <w:tcBorders>
              <w:top w:val="nil"/>
              <w:left w:val="nil"/>
              <w:bottom w:val="single" w:sz="4" w:space="0" w:color="auto"/>
              <w:right w:val="single" w:sz="4" w:space="0" w:color="auto"/>
            </w:tcBorders>
            <w:shd w:val="clear" w:color="000000" w:fill="FFFFFF"/>
            <w:noWrap/>
            <w:vAlign w:val="bottom"/>
            <w:hideMark/>
          </w:tcPr>
          <w:p w14:paraId="5B8B5994" w14:textId="2CB46AE8"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33</w:t>
            </w:r>
          </w:p>
        </w:tc>
        <w:tc>
          <w:tcPr>
            <w:tcW w:w="1002" w:type="dxa"/>
            <w:tcBorders>
              <w:top w:val="nil"/>
              <w:left w:val="nil"/>
              <w:bottom w:val="single" w:sz="4" w:space="0" w:color="auto"/>
              <w:right w:val="single" w:sz="4" w:space="0" w:color="auto"/>
            </w:tcBorders>
            <w:shd w:val="clear" w:color="000000" w:fill="FFFFFF"/>
            <w:noWrap/>
            <w:vAlign w:val="bottom"/>
            <w:hideMark/>
          </w:tcPr>
          <w:p w14:paraId="0BF864ED" w14:textId="6E36DCE1"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35</w:t>
            </w:r>
          </w:p>
        </w:tc>
        <w:tc>
          <w:tcPr>
            <w:tcW w:w="998" w:type="dxa"/>
            <w:tcBorders>
              <w:top w:val="nil"/>
              <w:left w:val="nil"/>
              <w:bottom w:val="single" w:sz="4" w:space="0" w:color="auto"/>
              <w:right w:val="single" w:sz="4" w:space="0" w:color="auto"/>
            </w:tcBorders>
            <w:shd w:val="clear" w:color="000000" w:fill="FFFFFF"/>
            <w:noWrap/>
            <w:vAlign w:val="bottom"/>
            <w:hideMark/>
          </w:tcPr>
          <w:p w14:paraId="534489A0" w14:textId="176AAAF5"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32</w:t>
            </w:r>
          </w:p>
        </w:tc>
        <w:tc>
          <w:tcPr>
            <w:tcW w:w="998" w:type="dxa"/>
            <w:tcBorders>
              <w:top w:val="nil"/>
              <w:left w:val="nil"/>
              <w:bottom w:val="single" w:sz="4" w:space="0" w:color="auto"/>
              <w:right w:val="single" w:sz="4" w:space="0" w:color="auto"/>
            </w:tcBorders>
            <w:shd w:val="clear" w:color="000000" w:fill="FFFFFF"/>
            <w:noWrap/>
            <w:vAlign w:val="bottom"/>
            <w:hideMark/>
          </w:tcPr>
          <w:p w14:paraId="07609B71" w14:textId="4A46D9E6"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33</w:t>
            </w:r>
          </w:p>
        </w:tc>
        <w:tc>
          <w:tcPr>
            <w:tcW w:w="998" w:type="dxa"/>
            <w:tcBorders>
              <w:top w:val="nil"/>
              <w:left w:val="nil"/>
              <w:bottom w:val="single" w:sz="4" w:space="0" w:color="auto"/>
              <w:right w:val="single" w:sz="4" w:space="0" w:color="auto"/>
            </w:tcBorders>
            <w:shd w:val="clear" w:color="000000" w:fill="FFFFFF"/>
            <w:noWrap/>
            <w:vAlign w:val="bottom"/>
            <w:hideMark/>
          </w:tcPr>
          <w:p w14:paraId="20D85487" w14:textId="3A1D765E"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42</w:t>
            </w:r>
          </w:p>
        </w:tc>
        <w:tc>
          <w:tcPr>
            <w:tcW w:w="956" w:type="dxa"/>
            <w:tcBorders>
              <w:top w:val="nil"/>
              <w:left w:val="nil"/>
              <w:bottom w:val="single" w:sz="4" w:space="0" w:color="auto"/>
              <w:right w:val="single" w:sz="4" w:space="0" w:color="auto"/>
            </w:tcBorders>
            <w:shd w:val="clear" w:color="000000" w:fill="FFFFFF"/>
            <w:noWrap/>
            <w:vAlign w:val="bottom"/>
            <w:hideMark/>
          </w:tcPr>
          <w:p w14:paraId="0D4E08F9" w14:textId="09BC8C7C"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52</w:t>
            </w:r>
          </w:p>
        </w:tc>
      </w:tr>
      <w:tr w:rsidR="008D1421" w:rsidRPr="000B521B" w14:paraId="0695348A" w14:textId="77777777" w:rsidTr="00905DCB">
        <w:trPr>
          <w:trHeight w:val="464"/>
        </w:trPr>
        <w:tc>
          <w:tcPr>
            <w:tcW w:w="2004" w:type="dxa"/>
            <w:tcBorders>
              <w:top w:val="nil"/>
              <w:left w:val="single" w:sz="4" w:space="0" w:color="auto"/>
              <w:bottom w:val="single" w:sz="4" w:space="0" w:color="auto"/>
              <w:right w:val="single" w:sz="4" w:space="0" w:color="auto"/>
            </w:tcBorders>
            <w:shd w:val="clear" w:color="000000" w:fill="FFFFFF"/>
            <w:noWrap/>
            <w:vAlign w:val="bottom"/>
            <w:hideMark/>
          </w:tcPr>
          <w:p w14:paraId="70898F84" w14:textId="77777777" w:rsidR="008D1421" w:rsidRPr="000B521B" w:rsidRDefault="008D1421"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Marine Components</w:t>
            </w:r>
          </w:p>
        </w:tc>
        <w:tc>
          <w:tcPr>
            <w:tcW w:w="877" w:type="dxa"/>
            <w:tcBorders>
              <w:top w:val="nil"/>
              <w:left w:val="nil"/>
              <w:bottom w:val="single" w:sz="4" w:space="0" w:color="auto"/>
              <w:right w:val="single" w:sz="4" w:space="0" w:color="auto"/>
            </w:tcBorders>
            <w:shd w:val="clear" w:color="000000" w:fill="FFFFFF"/>
            <w:noWrap/>
            <w:vAlign w:val="bottom"/>
            <w:hideMark/>
          </w:tcPr>
          <w:p w14:paraId="6853BD54" w14:textId="65E4A23D"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9</w:t>
            </w:r>
          </w:p>
        </w:tc>
        <w:tc>
          <w:tcPr>
            <w:tcW w:w="877" w:type="dxa"/>
            <w:tcBorders>
              <w:top w:val="nil"/>
              <w:left w:val="nil"/>
              <w:bottom w:val="single" w:sz="4" w:space="0" w:color="auto"/>
              <w:right w:val="single" w:sz="4" w:space="0" w:color="auto"/>
            </w:tcBorders>
            <w:shd w:val="clear" w:color="000000" w:fill="FFFFFF"/>
            <w:noWrap/>
            <w:vAlign w:val="bottom"/>
            <w:hideMark/>
          </w:tcPr>
          <w:p w14:paraId="6F931B73" w14:textId="62F785D9"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9</w:t>
            </w:r>
          </w:p>
        </w:tc>
        <w:tc>
          <w:tcPr>
            <w:tcW w:w="877" w:type="dxa"/>
            <w:tcBorders>
              <w:top w:val="nil"/>
              <w:left w:val="nil"/>
              <w:bottom w:val="single" w:sz="4" w:space="0" w:color="auto"/>
              <w:right w:val="single" w:sz="4" w:space="0" w:color="auto"/>
            </w:tcBorders>
            <w:shd w:val="clear" w:color="000000" w:fill="FFFFFF"/>
            <w:noWrap/>
            <w:vAlign w:val="bottom"/>
            <w:hideMark/>
          </w:tcPr>
          <w:p w14:paraId="7991061B" w14:textId="64743BC4"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9</w:t>
            </w:r>
          </w:p>
        </w:tc>
        <w:tc>
          <w:tcPr>
            <w:tcW w:w="879" w:type="dxa"/>
            <w:tcBorders>
              <w:top w:val="nil"/>
              <w:left w:val="nil"/>
              <w:bottom w:val="single" w:sz="4" w:space="0" w:color="auto"/>
              <w:right w:val="single" w:sz="4" w:space="0" w:color="auto"/>
            </w:tcBorders>
            <w:shd w:val="clear" w:color="000000" w:fill="FFFFFF"/>
            <w:noWrap/>
            <w:vAlign w:val="bottom"/>
            <w:hideMark/>
          </w:tcPr>
          <w:p w14:paraId="4BA43969" w14:textId="72DA5216"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w:t>
            </w:r>
          </w:p>
        </w:tc>
        <w:tc>
          <w:tcPr>
            <w:tcW w:w="1002" w:type="dxa"/>
            <w:tcBorders>
              <w:top w:val="nil"/>
              <w:left w:val="nil"/>
              <w:bottom w:val="single" w:sz="4" w:space="0" w:color="auto"/>
              <w:right w:val="single" w:sz="4" w:space="0" w:color="auto"/>
            </w:tcBorders>
            <w:shd w:val="clear" w:color="000000" w:fill="FFFFFF"/>
            <w:noWrap/>
            <w:vAlign w:val="bottom"/>
            <w:hideMark/>
          </w:tcPr>
          <w:p w14:paraId="763B57DE" w14:textId="63900141"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w:t>
            </w:r>
          </w:p>
        </w:tc>
        <w:tc>
          <w:tcPr>
            <w:tcW w:w="998" w:type="dxa"/>
            <w:tcBorders>
              <w:top w:val="nil"/>
              <w:left w:val="nil"/>
              <w:bottom w:val="single" w:sz="4" w:space="0" w:color="auto"/>
              <w:right w:val="single" w:sz="4" w:space="0" w:color="auto"/>
            </w:tcBorders>
            <w:shd w:val="clear" w:color="000000" w:fill="FFFFFF"/>
            <w:noWrap/>
            <w:vAlign w:val="bottom"/>
            <w:hideMark/>
          </w:tcPr>
          <w:p w14:paraId="5DA6E0F9" w14:textId="0A98E026"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w:t>
            </w:r>
          </w:p>
        </w:tc>
        <w:tc>
          <w:tcPr>
            <w:tcW w:w="998" w:type="dxa"/>
            <w:tcBorders>
              <w:top w:val="nil"/>
              <w:left w:val="nil"/>
              <w:bottom w:val="single" w:sz="4" w:space="0" w:color="auto"/>
              <w:right w:val="single" w:sz="4" w:space="0" w:color="auto"/>
            </w:tcBorders>
            <w:shd w:val="clear" w:color="000000" w:fill="FFFFFF"/>
            <w:noWrap/>
            <w:vAlign w:val="bottom"/>
            <w:hideMark/>
          </w:tcPr>
          <w:p w14:paraId="66119E13" w14:textId="7D11F6F8"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w:t>
            </w:r>
          </w:p>
        </w:tc>
        <w:tc>
          <w:tcPr>
            <w:tcW w:w="998" w:type="dxa"/>
            <w:tcBorders>
              <w:top w:val="nil"/>
              <w:left w:val="nil"/>
              <w:bottom w:val="single" w:sz="4" w:space="0" w:color="auto"/>
              <w:right w:val="single" w:sz="4" w:space="0" w:color="auto"/>
            </w:tcBorders>
            <w:shd w:val="clear" w:color="000000" w:fill="FFFFFF"/>
            <w:noWrap/>
            <w:vAlign w:val="bottom"/>
            <w:hideMark/>
          </w:tcPr>
          <w:p w14:paraId="68A8E428" w14:textId="6F22157F"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13</w:t>
            </w:r>
          </w:p>
        </w:tc>
        <w:tc>
          <w:tcPr>
            <w:tcW w:w="956" w:type="dxa"/>
            <w:tcBorders>
              <w:top w:val="nil"/>
              <w:left w:val="nil"/>
              <w:bottom w:val="single" w:sz="4" w:space="0" w:color="auto"/>
              <w:right w:val="single" w:sz="4" w:space="0" w:color="auto"/>
            </w:tcBorders>
            <w:shd w:val="clear" w:color="000000" w:fill="FFFFFF"/>
            <w:noWrap/>
            <w:vAlign w:val="bottom"/>
            <w:hideMark/>
          </w:tcPr>
          <w:p w14:paraId="065BB0AB" w14:textId="52740E99"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w:t>
            </w:r>
          </w:p>
        </w:tc>
      </w:tr>
      <w:tr w:rsidR="008D1421" w:rsidRPr="000B521B" w14:paraId="23E516AD" w14:textId="77777777" w:rsidTr="00905DCB">
        <w:trPr>
          <w:trHeight w:val="464"/>
        </w:trPr>
        <w:tc>
          <w:tcPr>
            <w:tcW w:w="2004" w:type="dxa"/>
            <w:tcBorders>
              <w:top w:val="nil"/>
              <w:left w:val="single" w:sz="4" w:space="0" w:color="auto"/>
              <w:bottom w:val="single" w:sz="4" w:space="0" w:color="auto"/>
              <w:right w:val="single" w:sz="4" w:space="0" w:color="auto"/>
            </w:tcBorders>
            <w:shd w:val="clear" w:color="000000" w:fill="FFFFFF"/>
            <w:noWrap/>
            <w:vAlign w:val="bottom"/>
            <w:hideMark/>
          </w:tcPr>
          <w:p w14:paraId="250D5040" w14:textId="77777777" w:rsidR="008D1421" w:rsidRPr="000B521B" w:rsidRDefault="008D1421"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Renewables</w:t>
            </w:r>
          </w:p>
        </w:tc>
        <w:tc>
          <w:tcPr>
            <w:tcW w:w="877" w:type="dxa"/>
            <w:tcBorders>
              <w:top w:val="nil"/>
              <w:left w:val="nil"/>
              <w:bottom w:val="single" w:sz="4" w:space="0" w:color="auto"/>
              <w:right w:val="single" w:sz="4" w:space="0" w:color="auto"/>
            </w:tcBorders>
            <w:shd w:val="clear" w:color="000000" w:fill="FFFFFF"/>
            <w:noWrap/>
            <w:vAlign w:val="bottom"/>
            <w:hideMark/>
          </w:tcPr>
          <w:p w14:paraId="0ACC70FC" w14:textId="2590F919"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w:t>
            </w:r>
          </w:p>
        </w:tc>
        <w:tc>
          <w:tcPr>
            <w:tcW w:w="877" w:type="dxa"/>
            <w:tcBorders>
              <w:top w:val="nil"/>
              <w:left w:val="nil"/>
              <w:bottom w:val="single" w:sz="4" w:space="0" w:color="auto"/>
              <w:right w:val="single" w:sz="4" w:space="0" w:color="auto"/>
            </w:tcBorders>
            <w:shd w:val="clear" w:color="000000" w:fill="FFFFFF"/>
            <w:noWrap/>
            <w:vAlign w:val="bottom"/>
            <w:hideMark/>
          </w:tcPr>
          <w:p w14:paraId="60171CD5" w14:textId="2ED2A912"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w:t>
            </w:r>
          </w:p>
        </w:tc>
        <w:tc>
          <w:tcPr>
            <w:tcW w:w="877" w:type="dxa"/>
            <w:tcBorders>
              <w:top w:val="nil"/>
              <w:left w:val="nil"/>
              <w:bottom w:val="single" w:sz="4" w:space="0" w:color="auto"/>
              <w:right w:val="single" w:sz="4" w:space="0" w:color="auto"/>
            </w:tcBorders>
            <w:shd w:val="clear" w:color="000000" w:fill="FFFFFF"/>
            <w:noWrap/>
            <w:vAlign w:val="bottom"/>
            <w:hideMark/>
          </w:tcPr>
          <w:p w14:paraId="71B9F470" w14:textId="1DFA3BD4"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w:t>
            </w:r>
          </w:p>
        </w:tc>
        <w:tc>
          <w:tcPr>
            <w:tcW w:w="879" w:type="dxa"/>
            <w:tcBorders>
              <w:top w:val="nil"/>
              <w:left w:val="nil"/>
              <w:bottom w:val="single" w:sz="4" w:space="0" w:color="auto"/>
              <w:right w:val="single" w:sz="4" w:space="0" w:color="auto"/>
            </w:tcBorders>
            <w:shd w:val="clear" w:color="000000" w:fill="FFFFFF"/>
            <w:noWrap/>
            <w:vAlign w:val="bottom"/>
            <w:hideMark/>
          </w:tcPr>
          <w:p w14:paraId="05E35D75" w14:textId="632C7B44"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w:t>
            </w:r>
          </w:p>
        </w:tc>
        <w:tc>
          <w:tcPr>
            <w:tcW w:w="1002" w:type="dxa"/>
            <w:tcBorders>
              <w:top w:val="nil"/>
              <w:left w:val="nil"/>
              <w:bottom w:val="single" w:sz="4" w:space="0" w:color="auto"/>
              <w:right w:val="single" w:sz="4" w:space="0" w:color="auto"/>
            </w:tcBorders>
            <w:shd w:val="clear" w:color="000000" w:fill="FFFFFF"/>
            <w:noWrap/>
            <w:vAlign w:val="bottom"/>
            <w:hideMark/>
          </w:tcPr>
          <w:p w14:paraId="7E851336" w14:textId="5C246836"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w:t>
            </w:r>
          </w:p>
        </w:tc>
        <w:tc>
          <w:tcPr>
            <w:tcW w:w="998" w:type="dxa"/>
            <w:tcBorders>
              <w:top w:val="nil"/>
              <w:left w:val="nil"/>
              <w:bottom w:val="single" w:sz="4" w:space="0" w:color="auto"/>
              <w:right w:val="single" w:sz="4" w:space="0" w:color="auto"/>
            </w:tcBorders>
            <w:shd w:val="clear" w:color="000000" w:fill="FFFFFF"/>
            <w:noWrap/>
            <w:vAlign w:val="bottom"/>
            <w:hideMark/>
          </w:tcPr>
          <w:p w14:paraId="523F0A48" w14:textId="62AEE334"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w:t>
            </w:r>
          </w:p>
        </w:tc>
        <w:tc>
          <w:tcPr>
            <w:tcW w:w="998" w:type="dxa"/>
            <w:tcBorders>
              <w:top w:val="nil"/>
              <w:left w:val="nil"/>
              <w:bottom w:val="single" w:sz="4" w:space="0" w:color="auto"/>
              <w:right w:val="single" w:sz="4" w:space="0" w:color="auto"/>
            </w:tcBorders>
            <w:shd w:val="clear" w:color="000000" w:fill="FFFFFF"/>
            <w:noWrap/>
            <w:vAlign w:val="bottom"/>
            <w:hideMark/>
          </w:tcPr>
          <w:p w14:paraId="577A5C2C" w14:textId="7A998790"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w:t>
            </w:r>
          </w:p>
        </w:tc>
        <w:tc>
          <w:tcPr>
            <w:tcW w:w="998" w:type="dxa"/>
            <w:tcBorders>
              <w:top w:val="nil"/>
              <w:left w:val="nil"/>
              <w:bottom w:val="single" w:sz="4" w:space="0" w:color="auto"/>
              <w:right w:val="single" w:sz="4" w:space="0" w:color="auto"/>
            </w:tcBorders>
            <w:shd w:val="clear" w:color="000000" w:fill="FFFFFF"/>
            <w:noWrap/>
            <w:vAlign w:val="bottom"/>
            <w:hideMark/>
          </w:tcPr>
          <w:p w14:paraId="0EAA121C" w14:textId="1BB61C38"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w:t>
            </w:r>
          </w:p>
        </w:tc>
        <w:tc>
          <w:tcPr>
            <w:tcW w:w="956" w:type="dxa"/>
            <w:tcBorders>
              <w:top w:val="nil"/>
              <w:left w:val="nil"/>
              <w:bottom w:val="single" w:sz="4" w:space="0" w:color="auto"/>
              <w:right w:val="single" w:sz="4" w:space="0" w:color="auto"/>
            </w:tcBorders>
            <w:shd w:val="clear" w:color="000000" w:fill="FFFFFF"/>
            <w:noWrap/>
            <w:vAlign w:val="bottom"/>
            <w:hideMark/>
          </w:tcPr>
          <w:p w14:paraId="24F69CAB" w14:textId="3DD5BAB3"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w:t>
            </w:r>
          </w:p>
        </w:tc>
      </w:tr>
      <w:tr w:rsidR="008D1421" w:rsidRPr="000B521B" w14:paraId="3C84DC5E" w14:textId="77777777" w:rsidTr="00905DCB">
        <w:trPr>
          <w:trHeight w:val="464"/>
        </w:trPr>
        <w:tc>
          <w:tcPr>
            <w:tcW w:w="2004" w:type="dxa"/>
            <w:tcBorders>
              <w:top w:val="nil"/>
              <w:left w:val="single" w:sz="4" w:space="0" w:color="auto"/>
              <w:bottom w:val="single" w:sz="4" w:space="0" w:color="auto"/>
              <w:right w:val="single" w:sz="4" w:space="0" w:color="auto"/>
            </w:tcBorders>
            <w:shd w:val="clear" w:color="000000" w:fill="FFFFFF"/>
            <w:noWrap/>
            <w:vAlign w:val="bottom"/>
            <w:hideMark/>
          </w:tcPr>
          <w:p w14:paraId="26A3BA6C" w14:textId="77777777" w:rsidR="008D1421" w:rsidRPr="000B521B" w:rsidRDefault="008D1421"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Others</w:t>
            </w:r>
          </w:p>
        </w:tc>
        <w:tc>
          <w:tcPr>
            <w:tcW w:w="877" w:type="dxa"/>
            <w:tcBorders>
              <w:top w:val="nil"/>
              <w:left w:val="nil"/>
              <w:bottom w:val="single" w:sz="4" w:space="0" w:color="auto"/>
              <w:right w:val="single" w:sz="4" w:space="0" w:color="auto"/>
            </w:tcBorders>
            <w:shd w:val="clear" w:color="000000" w:fill="FFFFFF"/>
            <w:noWrap/>
            <w:vAlign w:val="bottom"/>
            <w:hideMark/>
          </w:tcPr>
          <w:p w14:paraId="72339753" w14:textId="77B6CE09"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w:t>
            </w:r>
          </w:p>
        </w:tc>
        <w:tc>
          <w:tcPr>
            <w:tcW w:w="877" w:type="dxa"/>
            <w:tcBorders>
              <w:top w:val="nil"/>
              <w:left w:val="nil"/>
              <w:bottom w:val="single" w:sz="4" w:space="0" w:color="auto"/>
              <w:right w:val="single" w:sz="4" w:space="0" w:color="auto"/>
            </w:tcBorders>
            <w:shd w:val="clear" w:color="000000" w:fill="FFFFFF"/>
            <w:noWrap/>
            <w:vAlign w:val="bottom"/>
            <w:hideMark/>
          </w:tcPr>
          <w:p w14:paraId="4041400A" w14:textId="3576FA28"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w:t>
            </w:r>
          </w:p>
        </w:tc>
        <w:tc>
          <w:tcPr>
            <w:tcW w:w="877" w:type="dxa"/>
            <w:tcBorders>
              <w:top w:val="nil"/>
              <w:left w:val="nil"/>
              <w:bottom w:val="single" w:sz="4" w:space="0" w:color="auto"/>
              <w:right w:val="single" w:sz="4" w:space="0" w:color="auto"/>
            </w:tcBorders>
            <w:shd w:val="clear" w:color="000000" w:fill="FFFFFF"/>
            <w:noWrap/>
            <w:vAlign w:val="bottom"/>
            <w:hideMark/>
          </w:tcPr>
          <w:p w14:paraId="2242A743" w14:textId="15336259"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w:t>
            </w:r>
          </w:p>
        </w:tc>
        <w:tc>
          <w:tcPr>
            <w:tcW w:w="879" w:type="dxa"/>
            <w:tcBorders>
              <w:top w:val="nil"/>
              <w:left w:val="nil"/>
              <w:bottom w:val="single" w:sz="4" w:space="0" w:color="auto"/>
              <w:right w:val="single" w:sz="4" w:space="0" w:color="auto"/>
            </w:tcBorders>
            <w:shd w:val="clear" w:color="000000" w:fill="FFFFFF"/>
            <w:noWrap/>
            <w:vAlign w:val="bottom"/>
            <w:hideMark/>
          </w:tcPr>
          <w:p w14:paraId="721770D5" w14:textId="06804D28"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w:t>
            </w:r>
          </w:p>
        </w:tc>
        <w:tc>
          <w:tcPr>
            <w:tcW w:w="1002" w:type="dxa"/>
            <w:tcBorders>
              <w:top w:val="nil"/>
              <w:left w:val="nil"/>
              <w:bottom w:val="single" w:sz="4" w:space="0" w:color="auto"/>
              <w:right w:val="single" w:sz="4" w:space="0" w:color="auto"/>
            </w:tcBorders>
            <w:shd w:val="clear" w:color="000000" w:fill="FFFFFF"/>
            <w:noWrap/>
            <w:vAlign w:val="bottom"/>
            <w:hideMark/>
          </w:tcPr>
          <w:p w14:paraId="08507DC3" w14:textId="7CC549CF"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12</w:t>
            </w:r>
          </w:p>
        </w:tc>
        <w:tc>
          <w:tcPr>
            <w:tcW w:w="998" w:type="dxa"/>
            <w:tcBorders>
              <w:top w:val="nil"/>
              <w:left w:val="nil"/>
              <w:bottom w:val="single" w:sz="4" w:space="0" w:color="auto"/>
              <w:right w:val="single" w:sz="4" w:space="0" w:color="auto"/>
            </w:tcBorders>
            <w:shd w:val="clear" w:color="000000" w:fill="FFFFFF"/>
            <w:noWrap/>
            <w:vAlign w:val="bottom"/>
            <w:hideMark/>
          </w:tcPr>
          <w:p w14:paraId="12F5685A" w14:textId="195E262E"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w:t>
            </w:r>
          </w:p>
        </w:tc>
        <w:tc>
          <w:tcPr>
            <w:tcW w:w="998" w:type="dxa"/>
            <w:tcBorders>
              <w:top w:val="nil"/>
              <w:left w:val="nil"/>
              <w:bottom w:val="single" w:sz="4" w:space="0" w:color="auto"/>
              <w:right w:val="single" w:sz="4" w:space="0" w:color="auto"/>
            </w:tcBorders>
            <w:shd w:val="clear" w:color="000000" w:fill="FFFFFF"/>
            <w:noWrap/>
            <w:vAlign w:val="bottom"/>
            <w:hideMark/>
          </w:tcPr>
          <w:p w14:paraId="6BB0F53F" w14:textId="21EFA346"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w:t>
            </w:r>
          </w:p>
        </w:tc>
        <w:tc>
          <w:tcPr>
            <w:tcW w:w="998" w:type="dxa"/>
            <w:tcBorders>
              <w:top w:val="nil"/>
              <w:left w:val="nil"/>
              <w:bottom w:val="single" w:sz="4" w:space="0" w:color="auto"/>
              <w:right w:val="single" w:sz="4" w:space="0" w:color="auto"/>
            </w:tcBorders>
            <w:shd w:val="clear" w:color="000000" w:fill="FFFFFF"/>
            <w:noWrap/>
            <w:vAlign w:val="bottom"/>
            <w:hideMark/>
          </w:tcPr>
          <w:p w14:paraId="66F118FD" w14:textId="5CD9B53F"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14</w:t>
            </w:r>
          </w:p>
        </w:tc>
        <w:tc>
          <w:tcPr>
            <w:tcW w:w="956" w:type="dxa"/>
            <w:tcBorders>
              <w:top w:val="nil"/>
              <w:left w:val="nil"/>
              <w:bottom w:val="single" w:sz="4" w:space="0" w:color="auto"/>
              <w:right w:val="single" w:sz="4" w:space="0" w:color="auto"/>
            </w:tcBorders>
            <w:shd w:val="clear" w:color="000000" w:fill="FFFFFF"/>
            <w:noWrap/>
            <w:vAlign w:val="bottom"/>
            <w:hideMark/>
          </w:tcPr>
          <w:p w14:paraId="3D6DE8B2" w14:textId="406F2DF5"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18</w:t>
            </w:r>
          </w:p>
        </w:tc>
      </w:tr>
      <w:tr w:rsidR="008D1421" w:rsidRPr="000B521B" w14:paraId="5EA1C040" w14:textId="77777777" w:rsidTr="00905DCB">
        <w:trPr>
          <w:trHeight w:val="464"/>
        </w:trPr>
        <w:tc>
          <w:tcPr>
            <w:tcW w:w="2004" w:type="dxa"/>
            <w:tcBorders>
              <w:top w:val="nil"/>
              <w:left w:val="single" w:sz="4" w:space="0" w:color="auto"/>
              <w:bottom w:val="single" w:sz="4" w:space="0" w:color="auto"/>
              <w:right w:val="single" w:sz="4" w:space="0" w:color="auto"/>
            </w:tcBorders>
            <w:shd w:val="clear" w:color="000000" w:fill="FFFFFF"/>
            <w:noWrap/>
            <w:vAlign w:val="bottom"/>
            <w:hideMark/>
          </w:tcPr>
          <w:p w14:paraId="5006C49C" w14:textId="77777777" w:rsidR="008D1421" w:rsidRPr="000B521B" w:rsidRDefault="008D1421"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Total</w:t>
            </w:r>
          </w:p>
        </w:tc>
        <w:tc>
          <w:tcPr>
            <w:tcW w:w="877" w:type="dxa"/>
            <w:tcBorders>
              <w:top w:val="nil"/>
              <w:left w:val="nil"/>
              <w:bottom w:val="single" w:sz="4" w:space="0" w:color="auto"/>
              <w:right w:val="single" w:sz="4" w:space="0" w:color="auto"/>
            </w:tcBorders>
            <w:shd w:val="clear" w:color="000000" w:fill="FFFFFF"/>
            <w:noWrap/>
            <w:vAlign w:val="bottom"/>
            <w:hideMark/>
          </w:tcPr>
          <w:p w14:paraId="2EB172EF" w14:textId="1722E8DC"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51</w:t>
            </w:r>
          </w:p>
        </w:tc>
        <w:tc>
          <w:tcPr>
            <w:tcW w:w="877" w:type="dxa"/>
            <w:tcBorders>
              <w:top w:val="nil"/>
              <w:left w:val="nil"/>
              <w:bottom w:val="single" w:sz="4" w:space="0" w:color="auto"/>
              <w:right w:val="single" w:sz="4" w:space="0" w:color="auto"/>
            </w:tcBorders>
            <w:shd w:val="clear" w:color="000000" w:fill="FFFFFF"/>
            <w:noWrap/>
            <w:vAlign w:val="bottom"/>
            <w:hideMark/>
          </w:tcPr>
          <w:p w14:paraId="689301A1" w14:textId="48865015"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53</w:t>
            </w:r>
          </w:p>
        </w:tc>
        <w:tc>
          <w:tcPr>
            <w:tcW w:w="877" w:type="dxa"/>
            <w:tcBorders>
              <w:top w:val="nil"/>
              <w:left w:val="nil"/>
              <w:bottom w:val="single" w:sz="4" w:space="0" w:color="auto"/>
              <w:right w:val="single" w:sz="4" w:space="0" w:color="auto"/>
            </w:tcBorders>
            <w:shd w:val="clear" w:color="000000" w:fill="FFFFFF"/>
            <w:noWrap/>
            <w:vAlign w:val="bottom"/>
            <w:hideMark/>
          </w:tcPr>
          <w:p w14:paraId="6AB27047" w14:textId="19CBE617"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55</w:t>
            </w:r>
          </w:p>
        </w:tc>
        <w:tc>
          <w:tcPr>
            <w:tcW w:w="879" w:type="dxa"/>
            <w:tcBorders>
              <w:top w:val="nil"/>
              <w:left w:val="nil"/>
              <w:bottom w:val="single" w:sz="4" w:space="0" w:color="auto"/>
              <w:right w:val="single" w:sz="4" w:space="0" w:color="auto"/>
            </w:tcBorders>
            <w:shd w:val="clear" w:color="000000" w:fill="FFFFFF"/>
            <w:noWrap/>
            <w:vAlign w:val="bottom"/>
            <w:hideMark/>
          </w:tcPr>
          <w:p w14:paraId="5A8A381F" w14:textId="38682FD2"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59</w:t>
            </w:r>
          </w:p>
        </w:tc>
        <w:tc>
          <w:tcPr>
            <w:tcW w:w="1002" w:type="dxa"/>
            <w:tcBorders>
              <w:top w:val="nil"/>
              <w:left w:val="nil"/>
              <w:bottom w:val="single" w:sz="4" w:space="0" w:color="auto"/>
              <w:right w:val="single" w:sz="4" w:space="0" w:color="auto"/>
            </w:tcBorders>
            <w:shd w:val="clear" w:color="000000" w:fill="FFFFFF"/>
            <w:noWrap/>
            <w:vAlign w:val="bottom"/>
            <w:hideMark/>
          </w:tcPr>
          <w:p w14:paraId="0397DF6C" w14:textId="527BA44F"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61</w:t>
            </w:r>
          </w:p>
        </w:tc>
        <w:tc>
          <w:tcPr>
            <w:tcW w:w="998" w:type="dxa"/>
            <w:tcBorders>
              <w:top w:val="nil"/>
              <w:left w:val="nil"/>
              <w:bottom w:val="single" w:sz="4" w:space="0" w:color="auto"/>
              <w:right w:val="single" w:sz="4" w:space="0" w:color="auto"/>
            </w:tcBorders>
            <w:shd w:val="clear" w:color="000000" w:fill="FFFFFF"/>
            <w:noWrap/>
            <w:vAlign w:val="bottom"/>
            <w:hideMark/>
          </w:tcPr>
          <w:p w14:paraId="7462E3C2" w14:textId="044D14B7"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56</w:t>
            </w:r>
          </w:p>
        </w:tc>
        <w:tc>
          <w:tcPr>
            <w:tcW w:w="998" w:type="dxa"/>
            <w:tcBorders>
              <w:top w:val="nil"/>
              <w:left w:val="nil"/>
              <w:bottom w:val="single" w:sz="4" w:space="0" w:color="auto"/>
              <w:right w:val="single" w:sz="4" w:space="0" w:color="auto"/>
            </w:tcBorders>
            <w:shd w:val="clear" w:color="000000" w:fill="FFFFFF"/>
            <w:noWrap/>
            <w:vAlign w:val="bottom"/>
            <w:hideMark/>
          </w:tcPr>
          <w:p w14:paraId="10C88C28" w14:textId="202C10C0"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59</w:t>
            </w:r>
          </w:p>
        </w:tc>
        <w:tc>
          <w:tcPr>
            <w:tcW w:w="998" w:type="dxa"/>
            <w:tcBorders>
              <w:top w:val="nil"/>
              <w:left w:val="nil"/>
              <w:bottom w:val="single" w:sz="4" w:space="0" w:color="auto"/>
              <w:right w:val="single" w:sz="4" w:space="0" w:color="auto"/>
            </w:tcBorders>
            <w:shd w:val="clear" w:color="000000" w:fill="FFFFFF"/>
            <w:noWrap/>
            <w:vAlign w:val="bottom"/>
            <w:hideMark/>
          </w:tcPr>
          <w:p w14:paraId="3AF33AAC" w14:textId="6F222737"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73</w:t>
            </w:r>
          </w:p>
        </w:tc>
        <w:tc>
          <w:tcPr>
            <w:tcW w:w="956" w:type="dxa"/>
            <w:tcBorders>
              <w:top w:val="nil"/>
              <w:left w:val="nil"/>
              <w:bottom w:val="single" w:sz="4" w:space="0" w:color="auto"/>
              <w:right w:val="single" w:sz="4" w:space="0" w:color="auto"/>
            </w:tcBorders>
            <w:shd w:val="clear" w:color="000000" w:fill="FFFFFF"/>
            <w:noWrap/>
            <w:vAlign w:val="bottom"/>
            <w:hideMark/>
          </w:tcPr>
          <w:p w14:paraId="7241BAA2" w14:textId="1DD8F030"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92</w:t>
            </w:r>
          </w:p>
        </w:tc>
      </w:tr>
    </w:tbl>
    <w:p w14:paraId="4F3C6F12" w14:textId="39996979" w:rsidR="00E2530D" w:rsidRPr="000B521B" w:rsidRDefault="00905DCB" w:rsidP="00117792">
      <w:pPr>
        <w:spacing w:line="360" w:lineRule="auto"/>
        <w:jc w:val="both"/>
        <w:rPr>
          <w:rFonts w:ascii="Arial" w:eastAsia="Arial" w:hAnsi="Arial" w:cs="Arial"/>
          <w:color w:val="000000" w:themeColor="text1"/>
          <w:sz w:val="24"/>
          <w:szCs w:val="24"/>
        </w:rPr>
        <w:sectPr w:rsidR="00E2530D"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B521B">
        <w:rPr>
          <w:rFonts w:ascii="Arial" w:eastAsia="Arial" w:hAnsi="Arial" w:cs="Arial"/>
          <w:noProof/>
          <w:color w:val="000000" w:themeColor="text1"/>
          <w:sz w:val="24"/>
          <w:szCs w:val="24"/>
        </w:rPr>
        <mc:AlternateContent>
          <mc:Choice Requires="wps">
            <w:drawing>
              <wp:anchor distT="0" distB="0" distL="114300" distR="114300" simplePos="0" relativeHeight="252540928" behindDoc="0" locked="0" layoutInCell="1" allowOverlap="1" wp14:anchorId="4D7026CA" wp14:editId="3B1C3439">
                <wp:simplePos x="0" y="0"/>
                <wp:positionH relativeFrom="margin">
                  <wp:posOffset>3384467</wp:posOffset>
                </wp:positionH>
                <wp:positionV relativeFrom="paragraph">
                  <wp:posOffset>-16609</wp:posOffset>
                </wp:positionV>
                <wp:extent cx="3169285" cy="307777"/>
                <wp:effectExtent l="0" t="0" r="0" b="0"/>
                <wp:wrapNone/>
                <wp:docPr id="2199" name="TextBox 4"/>
                <wp:cNvGraphicFramePr/>
                <a:graphic xmlns:a="http://schemas.openxmlformats.org/drawingml/2006/main">
                  <a:graphicData uri="http://schemas.microsoft.com/office/word/2010/wordprocessingShape">
                    <wps:wsp>
                      <wps:cNvSpPr txBox="1"/>
                      <wps:spPr>
                        <a:xfrm>
                          <a:off x="0" y="0"/>
                          <a:ext cx="3169285" cy="307777"/>
                        </a:xfrm>
                        <a:prstGeom prst="rect">
                          <a:avLst/>
                        </a:prstGeom>
                        <a:noFill/>
                      </wps:spPr>
                      <wps:txbx>
                        <w:txbxContent>
                          <w:p w14:paraId="5D562BDA" w14:textId="77777777" w:rsidR="00905DCB" w:rsidRPr="000D1A88" w:rsidRDefault="00905DCB" w:rsidP="00905DCB">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4DDD3079" w14:textId="77777777" w:rsidR="00905DCB" w:rsidRPr="000D1A88" w:rsidRDefault="00905DCB" w:rsidP="00905DCB">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4D7026CA" id="_x0000_s1141" type="#_x0000_t202" style="position:absolute;left:0;text-align:left;margin-left:266.5pt;margin-top:-1.3pt;width:249.55pt;height:24.25pt;z-index:2525409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" filled="f" stroked="f">
                <v:textbox style="mso-fit-shape-to-text:t">
                  <w:txbxContent>
                    <w:p w14:paraId="5D562BDA" w14:textId="77777777" w:rsidR="00905DCB" w:rsidRPr="000D1A88" w:rsidRDefault="00905DCB" w:rsidP="00905DCB">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4DDD3079" w14:textId="77777777" w:rsidR="00905DCB" w:rsidRPr="000D1A88" w:rsidRDefault="00905DCB" w:rsidP="00905DCB">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63B020C1" w14:textId="77777777" w:rsidR="001C74F9" w:rsidRPr="000B521B" w:rsidRDefault="001C74F9" w:rsidP="00117792">
      <w:pPr>
        <w:spacing w:line="360" w:lineRule="auto"/>
        <w:jc w:val="both"/>
        <w:rPr>
          <w:rFonts w:ascii="Arial" w:eastAsia="Arial" w:hAnsi="Arial" w:cs="Arial"/>
          <w:color w:val="000000" w:themeColor="text1"/>
          <w:sz w:val="24"/>
          <w:szCs w:val="24"/>
        </w:rPr>
        <w:sectPr w:rsidR="001C74F9"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46FCF92" w14:textId="77777777" w:rsidR="0061645E" w:rsidRPr="000B521B" w:rsidRDefault="0061645E" w:rsidP="0061645E">
      <w:pPr>
        <w:spacing w:line="360" w:lineRule="auto"/>
        <w:textAlignment w:val="baseline"/>
        <w:rPr>
          <w:rFonts w:ascii="Arial" w:hAnsi="Arial" w:cs="Arial"/>
          <w:b/>
          <w:bCs/>
          <w:sz w:val="24"/>
          <w:szCs w:val="24"/>
        </w:rPr>
      </w:pPr>
      <w:r w:rsidRPr="000B521B">
        <w:rPr>
          <w:rFonts w:ascii="Arial" w:hAnsi="Arial" w:cs="Arial"/>
          <w:b/>
          <w:bCs/>
          <w:sz w:val="24"/>
          <w:szCs w:val="24"/>
        </w:rPr>
        <w:t>3.2.6.4. Demand By Type</w:t>
      </w:r>
    </w:p>
    <w:p w14:paraId="6E71042C" w14:textId="2AADB6F4" w:rsidR="0061645E" w:rsidRPr="000B521B" w:rsidRDefault="0061645E" w:rsidP="0061645E">
      <w:pPr>
        <w:spacing w:line="360" w:lineRule="auto"/>
        <w:textAlignment w:val="baseline"/>
        <w:rPr>
          <w:rFonts w:ascii="Arial" w:hAnsi="Arial" w:cs="Arial"/>
          <w:b/>
          <w:bCs/>
          <w:sz w:val="24"/>
          <w:szCs w:val="24"/>
        </w:rPr>
      </w:pPr>
      <w:r w:rsidRPr="000B521B">
        <w:rPr>
          <w:rFonts w:ascii="Arial" w:hAnsi="Arial" w:cs="Arial"/>
          <w:b/>
          <w:bCs/>
          <w:sz w:val="24"/>
          <w:szCs w:val="24"/>
        </w:rPr>
        <w:t>Figure 46: Middle East &amp; Africa Vinyl Ester Resin Demand, By Type, By Volume</w:t>
      </w:r>
      <w:r w:rsidR="007C5B32" w:rsidRPr="000B521B">
        <w:rPr>
          <w:rFonts w:ascii="Arial" w:hAnsi="Arial" w:cs="Arial"/>
          <w:b/>
          <w:bCs/>
          <w:sz w:val="24"/>
          <w:szCs w:val="24"/>
        </w:rPr>
        <w:t xml:space="preserve"> (000’ Tonnes)</w:t>
      </w:r>
      <w:r w:rsidRPr="000B521B">
        <w:rPr>
          <w:rFonts w:ascii="Arial" w:hAnsi="Arial" w:cs="Arial"/>
          <w:b/>
          <w:bCs/>
          <w:sz w:val="24"/>
          <w:szCs w:val="24"/>
        </w:rPr>
        <w:t>, 2015–2030F</w:t>
      </w:r>
    </w:p>
    <w:p w14:paraId="38772891" w14:textId="294E352E" w:rsidR="00A14586" w:rsidRPr="000B521B" w:rsidRDefault="00A14586" w:rsidP="00A14586">
      <w:pPr>
        <w:rPr>
          <w:rFonts w:ascii="Arial" w:eastAsia="Arial" w:hAnsi="Arial" w:cs="Arial"/>
          <w:color w:val="000000" w:themeColor="text1"/>
          <w:sz w:val="24"/>
          <w:szCs w:val="24"/>
        </w:rPr>
      </w:pPr>
      <w:r w:rsidRPr="000B521B">
        <w:rPr>
          <w:rFonts w:ascii="Arial" w:eastAsia="Arial" w:hAnsi="Arial" w:cs="Arial"/>
          <w:noProof/>
          <w:color w:val="000000" w:themeColor="text1"/>
          <w:sz w:val="24"/>
          <w:szCs w:val="24"/>
        </w:rPr>
        <mc:AlternateContent>
          <mc:Choice Requires="wps">
            <w:drawing>
              <wp:anchor distT="0" distB="0" distL="114300" distR="114300" simplePos="0" relativeHeight="251779072" behindDoc="0" locked="0" layoutInCell="1" allowOverlap="1" wp14:anchorId="6896DB73" wp14:editId="61DFDFA0">
                <wp:simplePos x="0" y="0"/>
                <wp:positionH relativeFrom="margin">
                  <wp:posOffset>2705100</wp:posOffset>
                </wp:positionH>
                <wp:positionV relativeFrom="paragraph">
                  <wp:posOffset>3402735</wp:posOffset>
                </wp:positionV>
                <wp:extent cx="3736340" cy="409575"/>
                <wp:effectExtent l="0" t="0" r="0" b="0"/>
                <wp:wrapNone/>
                <wp:docPr id="7" name="TextBox 6">
                  <a:extLst xmlns:a="http://schemas.openxmlformats.org/drawingml/2006/main">
                    <a:ext uri="{FF2B5EF4-FFF2-40B4-BE49-F238E27FC236}">
                      <a16:creationId xmlns:a16="http://schemas.microsoft.com/office/drawing/2014/main" id="{84958BD6-EB47-4261-8493-F1D3DAD33C79}"/>
                    </a:ext>
                  </a:extLst>
                </wp:docPr>
                <wp:cNvGraphicFramePr/>
                <a:graphic xmlns:a="http://schemas.openxmlformats.org/drawingml/2006/main">
                  <a:graphicData uri="http://schemas.microsoft.com/office/word/2010/wordprocessingShape">
                    <wps:wsp>
                      <wps:cNvSpPr txBox="1"/>
                      <wps:spPr>
                        <a:xfrm>
                          <a:off x="0" y="0"/>
                          <a:ext cx="3736340" cy="409575"/>
                        </a:xfrm>
                        <a:prstGeom prst="rect">
                          <a:avLst/>
                        </a:prstGeom>
                        <a:noFill/>
                      </wps:spPr>
                      <wps:txbx>
                        <w:txbxContent>
                          <w:p w14:paraId="220EF887" w14:textId="2629CAD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sidR="00282F0B">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33611342"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896DB73" id="TextBox 6" o:spid="_x0000_s1142" type="#_x0000_t202" style="position:absolute;margin-left:213pt;margin-top:267.95pt;width:294.2pt;height:32.2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" filled="f" stroked="f">
                <v:textbox>
                  <w:txbxContent>
                    <w:p w14:paraId="220EF887" w14:textId="2629CAD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sidR="00282F0B">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33611342"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0B521B">
        <w:rPr>
          <w:rFonts w:ascii="Arial" w:eastAsia="Arial" w:hAnsi="Arial" w:cs="Arial"/>
          <w:noProof/>
          <w:color w:val="000000" w:themeColor="text1"/>
          <w:sz w:val="24"/>
          <w:szCs w:val="24"/>
        </w:rPr>
        <w:drawing>
          <wp:inline distT="0" distB="0" distL="0" distR="0" wp14:anchorId="523C7172" wp14:editId="489ABF8D">
            <wp:extent cx="6448425" cy="4227615"/>
            <wp:effectExtent l="0" t="0" r="0" b="1905"/>
            <wp:docPr id="635" name="Chart 635">
              <a:extLst xmlns:a="http://schemas.openxmlformats.org/drawingml/2006/main">
                <a:ext uri="{FF2B5EF4-FFF2-40B4-BE49-F238E27FC236}">
                  <a16:creationId xmlns:a16="http://schemas.microsoft.com/office/drawing/2014/main" id="{29AD6E94-FA01-4E1A-BEF8-FAFC7AD469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03D61DA1" w14:textId="77777777" w:rsidR="00905DCB" w:rsidRPr="000B521B" w:rsidRDefault="00905DCB" w:rsidP="00523848">
      <w:pPr>
        <w:tabs>
          <w:tab w:val="left" w:pos="1275"/>
        </w:tabs>
        <w:spacing w:line="360" w:lineRule="auto"/>
        <w:jc w:val="both"/>
        <w:rPr>
          <w:rFonts w:ascii="Arial" w:eastAsia="Arial" w:hAnsi="Arial" w:cs="Arial"/>
          <w:color w:val="000000" w:themeColor="text1"/>
          <w:sz w:val="24"/>
          <w:szCs w:val="24"/>
        </w:rPr>
      </w:pPr>
    </w:p>
    <w:p w14:paraId="53A9D2B0" w14:textId="77904C2F" w:rsidR="001C74F9" w:rsidRPr="000B521B" w:rsidRDefault="008D1421" w:rsidP="00523848">
      <w:pPr>
        <w:tabs>
          <w:tab w:val="left" w:pos="1275"/>
        </w:tabs>
        <w:spacing w:line="360" w:lineRule="auto"/>
        <w:jc w:val="both"/>
        <w:rPr>
          <w:rFonts w:ascii="Arial" w:eastAsia="Arial" w:hAnsi="Arial" w:cs="Arial"/>
          <w:color w:val="000000" w:themeColor="text1"/>
          <w:sz w:val="24"/>
          <w:szCs w:val="24"/>
        </w:rPr>
      </w:pPr>
      <w:r w:rsidRPr="000B521B">
        <w:rPr>
          <w:rFonts w:ascii="Arial" w:eastAsia="Arial" w:hAnsi="Arial" w:cs="Arial"/>
          <w:noProof/>
          <w:color w:val="000000" w:themeColor="text1"/>
          <w:sz w:val="24"/>
          <w:szCs w:val="24"/>
        </w:rPr>
        <w:lastRenderedPageBreak/>
        <mc:AlternateContent>
          <mc:Choice Requires="wps">
            <w:drawing>
              <wp:anchor distT="0" distB="0" distL="114300" distR="114300" simplePos="0" relativeHeight="252497920" behindDoc="0" locked="0" layoutInCell="1" allowOverlap="1" wp14:anchorId="41492348" wp14:editId="16E3FF3B">
                <wp:simplePos x="0" y="0"/>
                <wp:positionH relativeFrom="margin">
                  <wp:posOffset>2707005</wp:posOffset>
                </wp:positionH>
                <wp:positionV relativeFrom="paragraph">
                  <wp:posOffset>1964690</wp:posOffset>
                </wp:positionV>
                <wp:extent cx="3736340" cy="409575"/>
                <wp:effectExtent l="0" t="0" r="0" b="0"/>
                <wp:wrapNone/>
                <wp:docPr id="1277" name="TextBox 6"/>
                <wp:cNvGraphicFramePr/>
                <a:graphic xmlns:a="http://schemas.openxmlformats.org/drawingml/2006/main">
                  <a:graphicData uri="http://schemas.microsoft.com/office/word/2010/wordprocessingShape">
                    <wps:wsp>
                      <wps:cNvSpPr txBox="1"/>
                      <wps:spPr>
                        <a:xfrm>
                          <a:off x="0" y="0"/>
                          <a:ext cx="3736340" cy="409575"/>
                        </a:xfrm>
                        <a:prstGeom prst="rect">
                          <a:avLst/>
                        </a:prstGeom>
                        <a:noFill/>
                      </wps:spPr>
                      <wps:txbx>
                        <w:txbxContent>
                          <w:p w14:paraId="023D6146" w14:textId="77777777" w:rsidR="008D1421" w:rsidRPr="000D1A88" w:rsidRDefault="008D1421" w:rsidP="008D1421">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07C96165" w14:textId="77777777" w:rsidR="008D1421" w:rsidRPr="000D1A88" w:rsidRDefault="008D1421" w:rsidP="008D1421">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1492348" id="_x0000_s1143" type="#_x0000_t202" style="position:absolute;left:0;text-align:left;margin-left:213.15pt;margin-top:154.7pt;width:294.2pt;height:32.25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" filled="f" stroked="f">
                <v:textbox>
                  <w:txbxContent>
                    <w:p w14:paraId="023D6146" w14:textId="77777777" w:rsidR="008D1421" w:rsidRPr="000D1A88" w:rsidRDefault="008D1421" w:rsidP="008D1421">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07C96165" w14:textId="77777777" w:rsidR="008D1421" w:rsidRPr="000D1A88" w:rsidRDefault="008D1421" w:rsidP="008D1421">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tbl>
      <w:tblPr>
        <w:tblW w:w="10444" w:type="dxa"/>
        <w:tblInd w:w="-185" w:type="dxa"/>
        <w:tblLook w:val="04A0" w:firstRow="1" w:lastRow="0" w:firstColumn="1" w:lastColumn="0" w:noHBand="0" w:noVBand="1"/>
      </w:tblPr>
      <w:tblGrid>
        <w:gridCol w:w="2000"/>
        <w:gridCol w:w="876"/>
        <w:gridCol w:w="876"/>
        <w:gridCol w:w="876"/>
        <w:gridCol w:w="877"/>
        <w:gridCol w:w="1000"/>
        <w:gridCol w:w="995"/>
        <w:gridCol w:w="995"/>
        <w:gridCol w:w="995"/>
        <w:gridCol w:w="954"/>
      </w:tblGrid>
      <w:tr w:rsidR="008D1421" w:rsidRPr="000B521B" w14:paraId="4639CD48" w14:textId="77777777" w:rsidTr="008D1421">
        <w:trPr>
          <w:trHeight w:val="267"/>
        </w:trPr>
        <w:tc>
          <w:tcPr>
            <w:tcW w:w="200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127C8071" w14:textId="49E9DC0E" w:rsidR="008D1421" w:rsidRPr="000B521B"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Demand by Type</w:t>
            </w:r>
            <w:r w:rsidR="007C5B32" w:rsidRPr="000B521B">
              <w:rPr>
                <w:rFonts w:ascii="Arial" w:eastAsia="Times New Roman" w:hAnsi="Arial" w:cs="Arial"/>
                <w:b/>
                <w:bCs/>
                <w:color w:val="FFFFFF" w:themeColor="background1"/>
                <w:sz w:val="20"/>
                <w:szCs w:val="20"/>
                <w:lang w:val="en-US"/>
              </w:rPr>
              <w:t xml:space="preserve"> (000’ </w:t>
            </w:r>
            <w:proofErr w:type="spellStart"/>
            <w:r w:rsidR="007C5B32" w:rsidRPr="000B521B">
              <w:rPr>
                <w:rFonts w:ascii="Arial" w:eastAsia="Times New Roman" w:hAnsi="Arial" w:cs="Arial"/>
                <w:b/>
                <w:bCs/>
                <w:color w:val="FFFFFF" w:themeColor="background1"/>
                <w:sz w:val="20"/>
                <w:szCs w:val="20"/>
                <w:lang w:val="en-US"/>
              </w:rPr>
              <w:t>Tonnes</w:t>
            </w:r>
            <w:proofErr w:type="spellEnd"/>
            <w:r w:rsidR="007C5B32" w:rsidRPr="000B521B">
              <w:rPr>
                <w:rFonts w:ascii="Arial" w:eastAsia="Times New Roman" w:hAnsi="Arial" w:cs="Arial"/>
                <w:b/>
                <w:bCs/>
                <w:color w:val="FFFFFF" w:themeColor="background1"/>
                <w:sz w:val="20"/>
                <w:szCs w:val="20"/>
                <w:lang w:val="en-US"/>
              </w:rPr>
              <w:t>)</w:t>
            </w:r>
          </w:p>
        </w:tc>
        <w:tc>
          <w:tcPr>
            <w:tcW w:w="876" w:type="dxa"/>
            <w:tcBorders>
              <w:top w:val="single" w:sz="4" w:space="0" w:color="auto"/>
              <w:left w:val="nil"/>
              <w:bottom w:val="single" w:sz="4" w:space="0" w:color="auto"/>
              <w:right w:val="single" w:sz="4" w:space="0" w:color="auto"/>
            </w:tcBorders>
            <w:shd w:val="clear" w:color="auto" w:fill="C00000"/>
            <w:noWrap/>
            <w:vAlign w:val="center"/>
            <w:hideMark/>
          </w:tcPr>
          <w:p w14:paraId="4D581AE2"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2015</w:t>
            </w:r>
          </w:p>
        </w:tc>
        <w:tc>
          <w:tcPr>
            <w:tcW w:w="876" w:type="dxa"/>
            <w:tcBorders>
              <w:top w:val="single" w:sz="4" w:space="0" w:color="auto"/>
              <w:left w:val="nil"/>
              <w:bottom w:val="single" w:sz="4" w:space="0" w:color="auto"/>
              <w:right w:val="single" w:sz="4" w:space="0" w:color="auto"/>
            </w:tcBorders>
            <w:shd w:val="clear" w:color="auto" w:fill="C00000"/>
            <w:noWrap/>
            <w:vAlign w:val="center"/>
            <w:hideMark/>
          </w:tcPr>
          <w:p w14:paraId="480C33E8"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2016</w:t>
            </w:r>
          </w:p>
        </w:tc>
        <w:tc>
          <w:tcPr>
            <w:tcW w:w="876" w:type="dxa"/>
            <w:tcBorders>
              <w:top w:val="single" w:sz="4" w:space="0" w:color="auto"/>
              <w:left w:val="nil"/>
              <w:bottom w:val="single" w:sz="4" w:space="0" w:color="auto"/>
              <w:right w:val="single" w:sz="4" w:space="0" w:color="auto"/>
            </w:tcBorders>
            <w:shd w:val="clear" w:color="auto" w:fill="C00000"/>
            <w:noWrap/>
            <w:vAlign w:val="bottom"/>
            <w:hideMark/>
          </w:tcPr>
          <w:p w14:paraId="17302306"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2017</w:t>
            </w:r>
          </w:p>
        </w:tc>
        <w:tc>
          <w:tcPr>
            <w:tcW w:w="877" w:type="dxa"/>
            <w:tcBorders>
              <w:top w:val="single" w:sz="4" w:space="0" w:color="auto"/>
              <w:left w:val="nil"/>
              <w:bottom w:val="single" w:sz="4" w:space="0" w:color="auto"/>
              <w:right w:val="single" w:sz="4" w:space="0" w:color="auto"/>
            </w:tcBorders>
            <w:shd w:val="clear" w:color="auto" w:fill="C00000"/>
            <w:noWrap/>
            <w:vAlign w:val="bottom"/>
            <w:hideMark/>
          </w:tcPr>
          <w:p w14:paraId="2CBC6B8E"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2018</w:t>
            </w:r>
          </w:p>
        </w:tc>
        <w:tc>
          <w:tcPr>
            <w:tcW w:w="1000" w:type="dxa"/>
            <w:tcBorders>
              <w:top w:val="single" w:sz="4" w:space="0" w:color="auto"/>
              <w:left w:val="nil"/>
              <w:bottom w:val="single" w:sz="4" w:space="0" w:color="auto"/>
              <w:right w:val="single" w:sz="4" w:space="0" w:color="auto"/>
            </w:tcBorders>
            <w:shd w:val="clear" w:color="auto" w:fill="C00000"/>
            <w:noWrap/>
            <w:vAlign w:val="bottom"/>
            <w:hideMark/>
          </w:tcPr>
          <w:p w14:paraId="53770046"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2019</w:t>
            </w:r>
          </w:p>
        </w:tc>
        <w:tc>
          <w:tcPr>
            <w:tcW w:w="995" w:type="dxa"/>
            <w:tcBorders>
              <w:top w:val="single" w:sz="4" w:space="0" w:color="auto"/>
              <w:left w:val="nil"/>
              <w:bottom w:val="single" w:sz="4" w:space="0" w:color="auto"/>
              <w:right w:val="single" w:sz="4" w:space="0" w:color="auto"/>
            </w:tcBorders>
            <w:shd w:val="clear" w:color="auto" w:fill="C00000"/>
            <w:noWrap/>
            <w:vAlign w:val="bottom"/>
            <w:hideMark/>
          </w:tcPr>
          <w:p w14:paraId="17526788"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2020</w:t>
            </w:r>
          </w:p>
        </w:tc>
        <w:tc>
          <w:tcPr>
            <w:tcW w:w="995" w:type="dxa"/>
            <w:tcBorders>
              <w:top w:val="single" w:sz="4" w:space="0" w:color="auto"/>
              <w:left w:val="nil"/>
              <w:bottom w:val="single" w:sz="4" w:space="0" w:color="auto"/>
              <w:right w:val="single" w:sz="4" w:space="0" w:color="auto"/>
            </w:tcBorders>
            <w:shd w:val="clear" w:color="auto" w:fill="C00000"/>
            <w:noWrap/>
            <w:vAlign w:val="bottom"/>
            <w:hideMark/>
          </w:tcPr>
          <w:p w14:paraId="4F5A87AD"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2021E</w:t>
            </w:r>
          </w:p>
        </w:tc>
        <w:tc>
          <w:tcPr>
            <w:tcW w:w="995" w:type="dxa"/>
            <w:tcBorders>
              <w:top w:val="single" w:sz="4" w:space="0" w:color="auto"/>
              <w:left w:val="nil"/>
              <w:bottom w:val="single" w:sz="4" w:space="0" w:color="auto"/>
              <w:right w:val="single" w:sz="4" w:space="0" w:color="auto"/>
            </w:tcBorders>
            <w:shd w:val="clear" w:color="auto" w:fill="C00000"/>
            <w:noWrap/>
            <w:vAlign w:val="bottom"/>
            <w:hideMark/>
          </w:tcPr>
          <w:p w14:paraId="21422295"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2025F</w:t>
            </w:r>
          </w:p>
        </w:tc>
        <w:tc>
          <w:tcPr>
            <w:tcW w:w="954"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D1C6ACA" w14:textId="77777777" w:rsidR="008D1421" w:rsidRPr="000B521B"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2030F</w:t>
            </w:r>
          </w:p>
        </w:tc>
      </w:tr>
      <w:tr w:rsidR="008D1421" w:rsidRPr="000B521B" w14:paraId="5DB0A4AC" w14:textId="77777777" w:rsidTr="008D1421">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32850D69" w14:textId="77777777" w:rsidR="008D1421" w:rsidRPr="000B521B" w:rsidRDefault="008D1421"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Bisphenol-</w:t>
            </w:r>
            <w:proofErr w:type="gramStart"/>
            <w:r w:rsidRPr="000B521B">
              <w:rPr>
                <w:rFonts w:ascii="Arial" w:hAnsi="Arial" w:cs="Arial"/>
                <w:color w:val="000000"/>
                <w:sz w:val="20"/>
                <w:szCs w:val="20"/>
              </w:rPr>
              <w:t>A,F</w:t>
            </w:r>
            <w:proofErr w:type="gramEnd"/>
            <w:r w:rsidRPr="000B521B">
              <w:rPr>
                <w:rFonts w:ascii="Arial" w:hAnsi="Arial" w:cs="Arial"/>
                <w:color w:val="000000"/>
                <w:sz w:val="20"/>
                <w:szCs w:val="20"/>
              </w:rPr>
              <w:t>,S vinyl ester resin</w:t>
            </w:r>
          </w:p>
        </w:tc>
        <w:tc>
          <w:tcPr>
            <w:tcW w:w="876" w:type="dxa"/>
            <w:tcBorders>
              <w:top w:val="nil"/>
              <w:left w:val="nil"/>
              <w:bottom w:val="single" w:sz="4" w:space="0" w:color="auto"/>
              <w:right w:val="single" w:sz="4" w:space="0" w:color="auto"/>
            </w:tcBorders>
            <w:shd w:val="clear" w:color="000000" w:fill="FFFFFF"/>
            <w:noWrap/>
            <w:vAlign w:val="bottom"/>
            <w:hideMark/>
          </w:tcPr>
          <w:p w14:paraId="35604F36" w14:textId="1B5EB08B"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26</w:t>
            </w:r>
          </w:p>
        </w:tc>
        <w:tc>
          <w:tcPr>
            <w:tcW w:w="876" w:type="dxa"/>
            <w:tcBorders>
              <w:top w:val="nil"/>
              <w:left w:val="nil"/>
              <w:bottom w:val="single" w:sz="4" w:space="0" w:color="auto"/>
              <w:right w:val="single" w:sz="4" w:space="0" w:color="auto"/>
            </w:tcBorders>
            <w:shd w:val="clear" w:color="000000" w:fill="FFFFFF"/>
            <w:noWrap/>
            <w:vAlign w:val="bottom"/>
            <w:hideMark/>
          </w:tcPr>
          <w:p w14:paraId="4ACB8AD5" w14:textId="271C8CD6"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28</w:t>
            </w:r>
          </w:p>
        </w:tc>
        <w:tc>
          <w:tcPr>
            <w:tcW w:w="876" w:type="dxa"/>
            <w:tcBorders>
              <w:top w:val="nil"/>
              <w:left w:val="nil"/>
              <w:bottom w:val="single" w:sz="4" w:space="0" w:color="auto"/>
              <w:right w:val="single" w:sz="4" w:space="0" w:color="auto"/>
            </w:tcBorders>
            <w:shd w:val="clear" w:color="000000" w:fill="FFFFFF"/>
            <w:noWrap/>
            <w:vAlign w:val="bottom"/>
            <w:hideMark/>
          </w:tcPr>
          <w:p w14:paraId="7D99DA67" w14:textId="5EF79503"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28</w:t>
            </w:r>
          </w:p>
        </w:tc>
        <w:tc>
          <w:tcPr>
            <w:tcW w:w="877" w:type="dxa"/>
            <w:tcBorders>
              <w:top w:val="nil"/>
              <w:left w:val="nil"/>
              <w:bottom w:val="single" w:sz="4" w:space="0" w:color="auto"/>
              <w:right w:val="single" w:sz="4" w:space="0" w:color="auto"/>
            </w:tcBorders>
            <w:shd w:val="clear" w:color="000000" w:fill="FFFFFF"/>
            <w:noWrap/>
            <w:vAlign w:val="bottom"/>
            <w:hideMark/>
          </w:tcPr>
          <w:p w14:paraId="125C9722" w14:textId="6D13D0BC"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30</w:t>
            </w:r>
          </w:p>
        </w:tc>
        <w:tc>
          <w:tcPr>
            <w:tcW w:w="1000" w:type="dxa"/>
            <w:tcBorders>
              <w:top w:val="nil"/>
              <w:left w:val="nil"/>
              <w:bottom w:val="single" w:sz="4" w:space="0" w:color="auto"/>
              <w:right w:val="single" w:sz="4" w:space="0" w:color="auto"/>
            </w:tcBorders>
            <w:shd w:val="clear" w:color="000000" w:fill="FFFFFF"/>
            <w:noWrap/>
            <w:vAlign w:val="bottom"/>
            <w:hideMark/>
          </w:tcPr>
          <w:p w14:paraId="051EB49E" w14:textId="06E9F839"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32</w:t>
            </w:r>
          </w:p>
        </w:tc>
        <w:tc>
          <w:tcPr>
            <w:tcW w:w="995" w:type="dxa"/>
            <w:tcBorders>
              <w:top w:val="nil"/>
              <w:left w:val="nil"/>
              <w:bottom w:val="single" w:sz="4" w:space="0" w:color="auto"/>
              <w:right w:val="single" w:sz="4" w:space="0" w:color="auto"/>
            </w:tcBorders>
            <w:shd w:val="clear" w:color="000000" w:fill="FFFFFF"/>
            <w:noWrap/>
            <w:vAlign w:val="bottom"/>
            <w:hideMark/>
          </w:tcPr>
          <w:p w14:paraId="0603CCE5" w14:textId="4907CF0D"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29</w:t>
            </w:r>
          </w:p>
        </w:tc>
        <w:tc>
          <w:tcPr>
            <w:tcW w:w="995" w:type="dxa"/>
            <w:tcBorders>
              <w:top w:val="nil"/>
              <w:left w:val="nil"/>
              <w:bottom w:val="single" w:sz="4" w:space="0" w:color="auto"/>
              <w:right w:val="single" w:sz="4" w:space="0" w:color="auto"/>
            </w:tcBorders>
            <w:shd w:val="clear" w:color="000000" w:fill="FFFFFF"/>
            <w:noWrap/>
            <w:vAlign w:val="bottom"/>
            <w:hideMark/>
          </w:tcPr>
          <w:p w14:paraId="5AD82935" w14:textId="2CE772AF"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31</w:t>
            </w:r>
          </w:p>
        </w:tc>
        <w:tc>
          <w:tcPr>
            <w:tcW w:w="995" w:type="dxa"/>
            <w:tcBorders>
              <w:top w:val="nil"/>
              <w:left w:val="nil"/>
              <w:bottom w:val="single" w:sz="4" w:space="0" w:color="auto"/>
              <w:right w:val="single" w:sz="4" w:space="0" w:color="auto"/>
            </w:tcBorders>
            <w:shd w:val="clear" w:color="000000" w:fill="FFFFFF"/>
            <w:noWrap/>
            <w:vAlign w:val="bottom"/>
            <w:hideMark/>
          </w:tcPr>
          <w:p w14:paraId="266BAF5F" w14:textId="3849B655"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38</w:t>
            </w:r>
          </w:p>
        </w:tc>
        <w:tc>
          <w:tcPr>
            <w:tcW w:w="954" w:type="dxa"/>
            <w:tcBorders>
              <w:top w:val="nil"/>
              <w:left w:val="nil"/>
              <w:bottom w:val="single" w:sz="4" w:space="0" w:color="auto"/>
              <w:right w:val="single" w:sz="4" w:space="0" w:color="auto"/>
            </w:tcBorders>
            <w:shd w:val="clear" w:color="000000" w:fill="FFFFFF"/>
            <w:noWrap/>
            <w:vAlign w:val="bottom"/>
            <w:hideMark/>
          </w:tcPr>
          <w:p w14:paraId="4F85DE5E" w14:textId="725DDFD2"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49</w:t>
            </w:r>
          </w:p>
        </w:tc>
      </w:tr>
      <w:tr w:rsidR="008D1421" w:rsidRPr="000B521B" w14:paraId="5371EA64" w14:textId="77777777" w:rsidTr="008D1421">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5CAA433C" w14:textId="77777777" w:rsidR="008D1421" w:rsidRPr="000B521B" w:rsidRDefault="008D1421" w:rsidP="00E2530D">
            <w:pPr>
              <w:spacing w:after="0" w:line="240" w:lineRule="auto"/>
              <w:rPr>
                <w:rFonts w:ascii="Arial" w:eastAsia="Times New Roman" w:hAnsi="Arial" w:cs="Arial"/>
                <w:color w:val="000000"/>
                <w:sz w:val="20"/>
                <w:szCs w:val="20"/>
                <w:lang w:val="en-US"/>
              </w:rPr>
            </w:pPr>
            <w:proofErr w:type="spellStart"/>
            <w:r w:rsidRPr="000B521B">
              <w:rPr>
                <w:rFonts w:ascii="Arial" w:hAnsi="Arial" w:cs="Arial"/>
                <w:color w:val="000000"/>
                <w:sz w:val="20"/>
                <w:szCs w:val="20"/>
              </w:rPr>
              <w:t>Novolac</w:t>
            </w:r>
            <w:proofErr w:type="spellEnd"/>
            <w:r w:rsidRPr="000B521B">
              <w:rPr>
                <w:rFonts w:ascii="Arial" w:hAnsi="Arial" w:cs="Arial"/>
                <w:color w:val="000000"/>
                <w:sz w:val="20"/>
                <w:szCs w:val="20"/>
              </w:rPr>
              <w:t xml:space="preserve"> vinyl ester resin</w:t>
            </w:r>
          </w:p>
        </w:tc>
        <w:tc>
          <w:tcPr>
            <w:tcW w:w="876" w:type="dxa"/>
            <w:tcBorders>
              <w:top w:val="nil"/>
              <w:left w:val="nil"/>
              <w:bottom w:val="single" w:sz="4" w:space="0" w:color="auto"/>
              <w:right w:val="single" w:sz="4" w:space="0" w:color="auto"/>
            </w:tcBorders>
            <w:shd w:val="clear" w:color="000000" w:fill="FFFFFF"/>
            <w:noWrap/>
            <w:vAlign w:val="bottom"/>
            <w:hideMark/>
          </w:tcPr>
          <w:p w14:paraId="0AE22C18" w14:textId="0F517862"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14</w:t>
            </w:r>
          </w:p>
        </w:tc>
        <w:tc>
          <w:tcPr>
            <w:tcW w:w="876" w:type="dxa"/>
            <w:tcBorders>
              <w:top w:val="nil"/>
              <w:left w:val="nil"/>
              <w:bottom w:val="single" w:sz="4" w:space="0" w:color="auto"/>
              <w:right w:val="single" w:sz="4" w:space="0" w:color="auto"/>
            </w:tcBorders>
            <w:shd w:val="clear" w:color="000000" w:fill="FFFFFF"/>
            <w:noWrap/>
            <w:vAlign w:val="bottom"/>
            <w:hideMark/>
          </w:tcPr>
          <w:p w14:paraId="21C23949" w14:textId="387DA8DD"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15</w:t>
            </w:r>
          </w:p>
        </w:tc>
        <w:tc>
          <w:tcPr>
            <w:tcW w:w="876" w:type="dxa"/>
            <w:tcBorders>
              <w:top w:val="nil"/>
              <w:left w:val="nil"/>
              <w:bottom w:val="single" w:sz="4" w:space="0" w:color="auto"/>
              <w:right w:val="single" w:sz="4" w:space="0" w:color="auto"/>
            </w:tcBorders>
            <w:shd w:val="clear" w:color="000000" w:fill="FFFFFF"/>
            <w:noWrap/>
            <w:vAlign w:val="bottom"/>
            <w:hideMark/>
          </w:tcPr>
          <w:p w14:paraId="331C7193" w14:textId="41D32500"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w:t>
            </w:r>
          </w:p>
        </w:tc>
        <w:tc>
          <w:tcPr>
            <w:tcW w:w="877" w:type="dxa"/>
            <w:tcBorders>
              <w:top w:val="nil"/>
              <w:left w:val="nil"/>
              <w:bottom w:val="single" w:sz="4" w:space="0" w:color="auto"/>
              <w:right w:val="single" w:sz="4" w:space="0" w:color="auto"/>
            </w:tcBorders>
            <w:shd w:val="clear" w:color="000000" w:fill="FFFFFF"/>
            <w:noWrap/>
            <w:vAlign w:val="bottom"/>
            <w:hideMark/>
          </w:tcPr>
          <w:p w14:paraId="653DD5E3" w14:textId="02F60DFB"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17</w:t>
            </w:r>
          </w:p>
        </w:tc>
        <w:tc>
          <w:tcPr>
            <w:tcW w:w="1000" w:type="dxa"/>
            <w:tcBorders>
              <w:top w:val="nil"/>
              <w:left w:val="nil"/>
              <w:bottom w:val="single" w:sz="4" w:space="0" w:color="auto"/>
              <w:right w:val="single" w:sz="4" w:space="0" w:color="auto"/>
            </w:tcBorders>
            <w:shd w:val="clear" w:color="000000" w:fill="FFFFFF"/>
            <w:noWrap/>
            <w:vAlign w:val="bottom"/>
            <w:hideMark/>
          </w:tcPr>
          <w:p w14:paraId="10435C3B" w14:textId="2105565B"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17</w:t>
            </w:r>
          </w:p>
        </w:tc>
        <w:tc>
          <w:tcPr>
            <w:tcW w:w="995" w:type="dxa"/>
            <w:tcBorders>
              <w:top w:val="nil"/>
              <w:left w:val="nil"/>
              <w:bottom w:val="single" w:sz="4" w:space="0" w:color="auto"/>
              <w:right w:val="single" w:sz="4" w:space="0" w:color="auto"/>
            </w:tcBorders>
            <w:shd w:val="clear" w:color="000000" w:fill="FFFFFF"/>
            <w:noWrap/>
            <w:vAlign w:val="bottom"/>
            <w:hideMark/>
          </w:tcPr>
          <w:p w14:paraId="0335F318" w14:textId="68B428EF"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16</w:t>
            </w:r>
          </w:p>
        </w:tc>
        <w:tc>
          <w:tcPr>
            <w:tcW w:w="995" w:type="dxa"/>
            <w:tcBorders>
              <w:top w:val="nil"/>
              <w:left w:val="nil"/>
              <w:bottom w:val="single" w:sz="4" w:space="0" w:color="auto"/>
              <w:right w:val="single" w:sz="4" w:space="0" w:color="auto"/>
            </w:tcBorders>
            <w:shd w:val="clear" w:color="000000" w:fill="FFFFFF"/>
            <w:noWrap/>
            <w:vAlign w:val="bottom"/>
            <w:hideMark/>
          </w:tcPr>
          <w:p w14:paraId="47BB80E9" w14:textId="46335C99"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17</w:t>
            </w:r>
          </w:p>
        </w:tc>
        <w:tc>
          <w:tcPr>
            <w:tcW w:w="995" w:type="dxa"/>
            <w:tcBorders>
              <w:top w:val="nil"/>
              <w:left w:val="nil"/>
              <w:bottom w:val="single" w:sz="4" w:space="0" w:color="auto"/>
              <w:right w:val="single" w:sz="4" w:space="0" w:color="auto"/>
            </w:tcBorders>
            <w:shd w:val="clear" w:color="000000" w:fill="FFFFFF"/>
            <w:noWrap/>
            <w:vAlign w:val="bottom"/>
            <w:hideMark/>
          </w:tcPr>
          <w:p w14:paraId="45144EEB" w14:textId="285E1434"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21</w:t>
            </w:r>
          </w:p>
        </w:tc>
        <w:tc>
          <w:tcPr>
            <w:tcW w:w="954" w:type="dxa"/>
            <w:tcBorders>
              <w:top w:val="nil"/>
              <w:left w:val="nil"/>
              <w:bottom w:val="single" w:sz="4" w:space="0" w:color="auto"/>
              <w:right w:val="single" w:sz="4" w:space="0" w:color="auto"/>
            </w:tcBorders>
            <w:shd w:val="clear" w:color="000000" w:fill="FFFFFF"/>
            <w:noWrap/>
            <w:vAlign w:val="bottom"/>
            <w:hideMark/>
          </w:tcPr>
          <w:p w14:paraId="450E5F7C" w14:textId="1B185F55"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27</w:t>
            </w:r>
          </w:p>
        </w:tc>
      </w:tr>
      <w:tr w:rsidR="008D1421" w:rsidRPr="000B521B" w14:paraId="740BACF2" w14:textId="77777777" w:rsidTr="008D1421">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5439F012" w14:textId="77777777" w:rsidR="008D1421" w:rsidRPr="000B521B" w:rsidRDefault="008D1421"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Brominated vinyl ester resin</w:t>
            </w:r>
          </w:p>
        </w:tc>
        <w:tc>
          <w:tcPr>
            <w:tcW w:w="876" w:type="dxa"/>
            <w:tcBorders>
              <w:top w:val="nil"/>
              <w:left w:val="nil"/>
              <w:bottom w:val="single" w:sz="4" w:space="0" w:color="auto"/>
              <w:right w:val="single" w:sz="4" w:space="0" w:color="auto"/>
            </w:tcBorders>
            <w:shd w:val="clear" w:color="000000" w:fill="FFFFFF"/>
            <w:noWrap/>
            <w:vAlign w:val="bottom"/>
            <w:hideMark/>
          </w:tcPr>
          <w:p w14:paraId="4DBBB20A" w14:textId="5FE4743A"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w:t>
            </w:r>
          </w:p>
        </w:tc>
        <w:tc>
          <w:tcPr>
            <w:tcW w:w="876" w:type="dxa"/>
            <w:tcBorders>
              <w:top w:val="nil"/>
              <w:left w:val="nil"/>
              <w:bottom w:val="single" w:sz="4" w:space="0" w:color="auto"/>
              <w:right w:val="single" w:sz="4" w:space="0" w:color="auto"/>
            </w:tcBorders>
            <w:shd w:val="clear" w:color="000000" w:fill="FFFFFF"/>
            <w:noWrap/>
            <w:vAlign w:val="bottom"/>
            <w:hideMark/>
          </w:tcPr>
          <w:p w14:paraId="34A9F8C2" w14:textId="28DD4024"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w:t>
            </w:r>
          </w:p>
        </w:tc>
        <w:tc>
          <w:tcPr>
            <w:tcW w:w="876" w:type="dxa"/>
            <w:tcBorders>
              <w:top w:val="nil"/>
              <w:left w:val="nil"/>
              <w:bottom w:val="single" w:sz="4" w:space="0" w:color="auto"/>
              <w:right w:val="single" w:sz="4" w:space="0" w:color="auto"/>
            </w:tcBorders>
            <w:shd w:val="clear" w:color="000000" w:fill="FFFFFF"/>
            <w:noWrap/>
            <w:vAlign w:val="bottom"/>
            <w:hideMark/>
          </w:tcPr>
          <w:p w14:paraId="77B8FD1F" w14:textId="50023CD3"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w:t>
            </w:r>
          </w:p>
        </w:tc>
        <w:tc>
          <w:tcPr>
            <w:tcW w:w="877" w:type="dxa"/>
            <w:tcBorders>
              <w:top w:val="nil"/>
              <w:left w:val="nil"/>
              <w:bottom w:val="single" w:sz="4" w:space="0" w:color="auto"/>
              <w:right w:val="single" w:sz="4" w:space="0" w:color="auto"/>
            </w:tcBorders>
            <w:shd w:val="clear" w:color="000000" w:fill="FFFFFF"/>
            <w:noWrap/>
            <w:vAlign w:val="bottom"/>
            <w:hideMark/>
          </w:tcPr>
          <w:p w14:paraId="0ED37584" w14:textId="503B6669"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w:t>
            </w:r>
          </w:p>
        </w:tc>
        <w:tc>
          <w:tcPr>
            <w:tcW w:w="1000" w:type="dxa"/>
            <w:tcBorders>
              <w:top w:val="nil"/>
              <w:left w:val="nil"/>
              <w:bottom w:val="single" w:sz="4" w:space="0" w:color="auto"/>
              <w:right w:val="single" w:sz="4" w:space="0" w:color="auto"/>
            </w:tcBorders>
            <w:shd w:val="clear" w:color="000000" w:fill="FFFFFF"/>
            <w:noWrap/>
            <w:vAlign w:val="bottom"/>
            <w:hideMark/>
          </w:tcPr>
          <w:p w14:paraId="6150081E" w14:textId="26618F26"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w:t>
            </w:r>
          </w:p>
        </w:tc>
        <w:tc>
          <w:tcPr>
            <w:tcW w:w="995" w:type="dxa"/>
            <w:tcBorders>
              <w:top w:val="nil"/>
              <w:left w:val="nil"/>
              <w:bottom w:val="single" w:sz="4" w:space="0" w:color="auto"/>
              <w:right w:val="single" w:sz="4" w:space="0" w:color="auto"/>
            </w:tcBorders>
            <w:shd w:val="clear" w:color="000000" w:fill="FFFFFF"/>
            <w:noWrap/>
            <w:vAlign w:val="bottom"/>
            <w:hideMark/>
          </w:tcPr>
          <w:p w14:paraId="56544575" w14:textId="09E7462E"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w:t>
            </w:r>
          </w:p>
        </w:tc>
        <w:tc>
          <w:tcPr>
            <w:tcW w:w="995" w:type="dxa"/>
            <w:tcBorders>
              <w:top w:val="nil"/>
              <w:left w:val="nil"/>
              <w:bottom w:val="single" w:sz="4" w:space="0" w:color="auto"/>
              <w:right w:val="single" w:sz="4" w:space="0" w:color="auto"/>
            </w:tcBorders>
            <w:shd w:val="clear" w:color="000000" w:fill="FFFFFF"/>
            <w:noWrap/>
            <w:vAlign w:val="bottom"/>
            <w:hideMark/>
          </w:tcPr>
          <w:p w14:paraId="79F97C2E" w14:textId="196ACC96"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w:t>
            </w:r>
          </w:p>
        </w:tc>
        <w:tc>
          <w:tcPr>
            <w:tcW w:w="995" w:type="dxa"/>
            <w:tcBorders>
              <w:top w:val="nil"/>
              <w:left w:val="nil"/>
              <w:bottom w:val="single" w:sz="4" w:space="0" w:color="auto"/>
              <w:right w:val="single" w:sz="4" w:space="0" w:color="auto"/>
            </w:tcBorders>
            <w:shd w:val="clear" w:color="000000" w:fill="FFFFFF"/>
            <w:noWrap/>
            <w:vAlign w:val="bottom"/>
            <w:hideMark/>
          </w:tcPr>
          <w:p w14:paraId="778A06F3" w14:textId="7576CEC0"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w:t>
            </w:r>
          </w:p>
        </w:tc>
        <w:tc>
          <w:tcPr>
            <w:tcW w:w="954" w:type="dxa"/>
            <w:tcBorders>
              <w:top w:val="nil"/>
              <w:left w:val="nil"/>
              <w:bottom w:val="single" w:sz="4" w:space="0" w:color="auto"/>
              <w:right w:val="single" w:sz="4" w:space="0" w:color="auto"/>
            </w:tcBorders>
            <w:shd w:val="clear" w:color="000000" w:fill="FFFFFF"/>
            <w:noWrap/>
            <w:vAlign w:val="bottom"/>
            <w:hideMark/>
          </w:tcPr>
          <w:p w14:paraId="6DE13719" w14:textId="7D2C3957"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8</w:t>
            </w:r>
          </w:p>
        </w:tc>
      </w:tr>
      <w:tr w:rsidR="008D1421" w:rsidRPr="000B521B" w14:paraId="75620044" w14:textId="77777777" w:rsidTr="008D1421">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7EF6AB48" w14:textId="77777777" w:rsidR="008D1421" w:rsidRPr="000B521B" w:rsidRDefault="008D1421"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Other chemistry</w:t>
            </w:r>
          </w:p>
        </w:tc>
        <w:tc>
          <w:tcPr>
            <w:tcW w:w="876" w:type="dxa"/>
            <w:tcBorders>
              <w:top w:val="nil"/>
              <w:left w:val="nil"/>
              <w:bottom w:val="single" w:sz="4" w:space="0" w:color="auto"/>
              <w:right w:val="single" w:sz="4" w:space="0" w:color="auto"/>
            </w:tcBorders>
            <w:shd w:val="clear" w:color="000000" w:fill="FFFFFF"/>
            <w:noWrap/>
            <w:vAlign w:val="bottom"/>
            <w:hideMark/>
          </w:tcPr>
          <w:p w14:paraId="5815F499" w14:textId="457D0041"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w:t>
            </w:r>
          </w:p>
        </w:tc>
        <w:tc>
          <w:tcPr>
            <w:tcW w:w="876" w:type="dxa"/>
            <w:tcBorders>
              <w:top w:val="nil"/>
              <w:left w:val="nil"/>
              <w:bottom w:val="single" w:sz="4" w:space="0" w:color="auto"/>
              <w:right w:val="single" w:sz="4" w:space="0" w:color="auto"/>
            </w:tcBorders>
            <w:shd w:val="clear" w:color="000000" w:fill="FFFFFF"/>
            <w:noWrap/>
            <w:vAlign w:val="bottom"/>
            <w:hideMark/>
          </w:tcPr>
          <w:p w14:paraId="5D556CC5" w14:textId="2518AC5B"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w:t>
            </w:r>
          </w:p>
        </w:tc>
        <w:tc>
          <w:tcPr>
            <w:tcW w:w="876" w:type="dxa"/>
            <w:tcBorders>
              <w:top w:val="nil"/>
              <w:left w:val="nil"/>
              <w:bottom w:val="single" w:sz="4" w:space="0" w:color="auto"/>
              <w:right w:val="single" w:sz="4" w:space="0" w:color="auto"/>
            </w:tcBorders>
            <w:shd w:val="clear" w:color="000000" w:fill="FFFFFF"/>
            <w:noWrap/>
            <w:vAlign w:val="bottom"/>
            <w:hideMark/>
          </w:tcPr>
          <w:p w14:paraId="313A9D94" w14:textId="0D43C4B9"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w:t>
            </w:r>
          </w:p>
        </w:tc>
        <w:tc>
          <w:tcPr>
            <w:tcW w:w="877" w:type="dxa"/>
            <w:tcBorders>
              <w:top w:val="nil"/>
              <w:left w:val="nil"/>
              <w:bottom w:val="single" w:sz="4" w:space="0" w:color="auto"/>
              <w:right w:val="single" w:sz="4" w:space="0" w:color="auto"/>
            </w:tcBorders>
            <w:shd w:val="clear" w:color="000000" w:fill="FFFFFF"/>
            <w:noWrap/>
            <w:vAlign w:val="bottom"/>
            <w:hideMark/>
          </w:tcPr>
          <w:p w14:paraId="30BC12B4" w14:textId="2623529F"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w:t>
            </w:r>
          </w:p>
        </w:tc>
        <w:tc>
          <w:tcPr>
            <w:tcW w:w="1000" w:type="dxa"/>
            <w:tcBorders>
              <w:top w:val="nil"/>
              <w:left w:val="nil"/>
              <w:bottom w:val="single" w:sz="4" w:space="0" w:color="auto"/>
              <w:right w:val="single" w:sz="4" w:space="0" w:color="auto"/>
            </w:tcBorders>
            <w:shd w:val="clear" w:color="000000" w:fill="FFFFFF"/>
            <w:noWrap/>
            <w:vAlign w:val="bottom"/>
            <w:hideMark/>
          </w:tcPr>
          <w:p w14:paraId="3A26585C" w14:textId="17511B55"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7</w:t>
            </w:r>
          </w:p>
        </w:tc>
        <w:tc>
          <w:tcPr>
            <w:tcW w:w="995" w:type="dxa"/>
            <w:tcBorders>
              <w:top w:val="nil"/>
              <w:left w:val="nil"/>
              <w:bottom w:val="single" w:sz="4" w:space="0" w:color="auto"/>
              <w:right w:val="single" w:sz="4" w:space="0" w:color="auto"/>
            </w:tcBorders>
            <w:shd w:val="clear" w:color="000000" w:fill="FFFFFF"/>
            <w:noWrap/>
            <w:vAlign w:val="bottom"/>
            <w:hideMark/>
          </w:tcPr>
          <w:p w14:paraId="6C189A82" w14:textId="12F0A58E"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w:t>
            </w:r>
          </w:p>
        </w:tc>
        <w:tc>
          <w:tcPr>
            <w:tcW w:w="995" w:type="dxa"/>
            <w:tcBorders>
              <w:top w:val="nil"/>
              <w:left w:val="nil"/>
              <w:bottom w:val="single" w:sz="4" w:space="0" w:color="auto"/>
              <w:right w:val="single" w:sz="4" w:space="0" w:color="auto"/>
            </w:tcBorders>
            <w:shd w:val="clear" w:color="000000" w:fill="FFFFFF"/>
            <w:noWrap/>
            <w:vAlign w:val="bottom"/>
            <w:hideMark/>
          </w:tcPr>
          <w:p w14:paraId="06EC6C4F" w14:textId="27321F0D"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w:t>
            </w:r>
          </w:p>
        </w:tc>
        <w:tc>
          <w:tcPr>
            <w:tcW w:w="995" w:type="dxa"/>
            <w:tcBorders>
              <w:top w:val="nil"/>
              <w:left w:val="nil"/>
              <w:bottom w:val="single" w:sz="4" w:space="0" w:color="auto"/>
              <w:right w:val="single" w:sz="4" w:space="0" w:color="auto"/>
            </w:tcBorders>
            <w:shd w:val="clear" w:color="000000" w:fill="FFFFFF"/>
            <w:noWrap/>
            <w:vAlign w:val="bottom"/>
            <w:hideMark/>
          </w:tcPr>
          <w:p w14:paraId="38B448F8" w14:textId="79B8B57E"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7</w:t>
            </w:r>
          </w:p>
        </w:tc>
        <w:tc>
          <w:tcPr>
            <w:tcW w:w="954" w:type="dxa"/>
            <w:tcBorders>
              <w:top w:val="nil"/>
              <w:left w:val="nil"/>
              <w:bottom w:val="single" w:sz="4" w:space="0" w:color="auto"/>
              <w:right w:val="single" w:sz="4" w:space="0" w:color="auto"/>
            </w:tcBorders>
            <w:shd w:val="clear" w:color="000000" w:fill="FFFFFF"/>
            <w:noWrap/>
            <w:vAlign w:val="bottom"/>
            <w:hideMark/>
          </w:tcPr>
          <w:p w14:paraId="776EEC09" w14:textId="0CF3869A"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9</w:t>
            </w:r>
          </w:p>
        </w:tc>
      </w:tr>
      <w:tr w:rsidR="008D1421" w:rsidRPr="000B521B" w14:paraId="6FF12AA8" w14:textId="77777777" w:rsidTr="008D1421">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4BB1193A" w14:textId="77777777" w:rsidR="008D1421" w:rsidRPr="000B521B" w:rsidRDefault="008D1421" w:rsidP="00E2530D">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Total</w:t>
            </w:r>
          </w:p>
        </w:tc>
        <w:tc>
          <w:tcPr>
            <w:tcW w:w="876" w:type="dxa"/>
            <w:tcBorders>
              <w:top w:val="nil"/>
              <w:left w:val="nil"/>
              <w:bottom w:val="single" w:sz="4" w:space="0" w:color="auto"/>
              <w:right w:val="single" w:sz="4" w:space="0" w:color="auto"/>
            </w:tcBorders>
            <w:shd w:val="clear" w:color="000000" w:fill="FFFFFF"/>
            <w:noWrap/>
            <w:vAlign w:val="bottom"/>
            <w:hideMark/>
          </w:tcPr>
          <w:p w14:paraId="6421AEE5" w14:textId="36D9959F"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51</w:t>
            </w:r>
          </w:p>
        </w:tc>
        <w:tc>
          <w:tcPr>
            <w:tcW w:w="876" w:type="dxa"/>
            <w:tcBorders>
              <w:top w:val="nil"/>
              <w:left w:val="nil"/>
              <w:bottom w:val="single" w:sz="4" w:space="0" w:color="auto"/>
              <w:right w:val="single" w:sz="4" w:space="0" w:color="auto"/>
            </w:tcBorders>
            <w:shd w:val="clear" w:color="000000" w:fill="FFFFFF"/>
            <w:noWrap/>
            <w:vAlign w:val="bottom"/>
            <w:hideMark/>
          </w:tcPr>
          <w:p w14:paraId="7B3F6573" w14:textId="46BF89D8"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53</w:t>
            </w:r>
          </w:p>
        </w:tc>
        <w:tc>
          <w:tcPr>
            <w:tcW w:w="876" w:type="dxa"/>
            <w:tcBorders>
              <w:top w:val="nil"/>
              <w:left w:val="nil"/>
              <w:bottom w:val="single" w:sz="4" w:space="0" w:color="auto"/>
              <w:right w:val="single" w:sz="4" w:space="0" w:color="auto"/>
            </w:tcBorders>
            <w:shd w:val="clear" w:color="000000" w:fill="FFFFFF"/>
            <w:noWrap/>
            <w:vAlign w:val="bottom"/>
            <w:hideMark/>
          </w:tcPr>
          <w:p w14:paraId="4A23D9F3" w14:textId="5B3E1E4D"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55</w:t>
            </w:r>
          </w:p>
        </w:tc>
        <w:tc>
          <w:tcPr>
            <w:tcW w:w="877" w:type="dxa"/>
            <w:tcBorders>
              <w:top w:val="nil"/>
              <w:left w:val="nil"/>
              <w:bottom w:val="single" w:sz="4" w:space="0" w:color="auto"/>
              <w:right w:val="single" w:sz="4" w:space="0" w:color="auto"/>
            </w:tcBorders>
            <w:shd w:val="clear" w:color="000000" w:fill="FFFFFF"/>
            <w:noWrap/>
            <w:vAlign w:val="bottom"/>
            <w:hideMark/>
          </w:tcPr>
          <w:p w14:paraId="5C6D0BC7" w14:textId="77D891DD"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59</w:t>
            </w:r>
          </w:p>
        </w:tc>
        <w:tc>
          <w:tcPr>
            <w:tcW w:w="1000" w:type="dxa"/>
            <w:tcBorders>
              <w:top w:val="nil"/>
              <w:left w:val="nil"/>
              <w:bottom w:val="single" w:sz="4" w:space="0" w:color="auto"/>
              <w:right w:val="single" w:sz="4" w:space="0" w:color="auto"/>
            </w:tcBorders>
            <w:shd w:val="clear" w:color="000000" w:fill="FFFFFF"/>
            <w:noWrap/>
            <w:vAlign w:val="bottom"/>
            <w:hideMark/>
          </w:tcPr>
          <w:p w14:paraId="5E69BC97" w14:textId="7D575892"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61</w:t>
            </w:r>
          </w:p>
        </w:tc>
        <w:tc>
          <w:tcPr>
            <w:tcW w:w="995" w:type="dxa"/>
            <w:tcBorders>
              <w:top w:val="nil"/>
              <w:left w:val="nil"/>
              <w:bottom w:val="single" w:sz="4" w:space="0" w:color="auto"/>
              <w:right w:val="single" w:sz="4" w:space="0" w:color="auto"/>
            </w:tcBorders>
            <w:shd w:val="clear" w:color="000000" w:fill="FFFFFF"/>
            <w:noWrap/>
            <w:vAlign w:val="bottom"/>
            <w:hideMark/>
          </w:tcPr>
          <w:p w14:paraId="1974CAE5" w14:textId="2EBA339E"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56</w:t>
            </w:r>
          </w:p>
        </w:tc>
        <w:tc>
          <w:tcPr>
            <w:tcW w:w="995" w:type="dxa"/>
            <w:tcBorders>
              <w:top w:val="nil"/>
              <w:left w:val="nil"/>
              <w:bottom w:val="single" w:sz="4" w:space="0" w:color="auto"/>
              <w:right w:val="single" w:sz="4" w:space="0" w:color="auto"/>
            </w:tcBorders>
            <w:shd w:val="clear" w:color="000000" w:fill="FFFFFF"/>
            <w:noWrap/>
            <w:vAlign w:val="bottom"/>
            <w:hideMark/>
          </w:tcPr>
          <w:p w14:paraId="30986518" w14:textId="1732B7DD"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59</w:t>
            </w:r>
          </w:p>
        </w:tc>
        <w:tc>
          <w:tcPr>
            <w:tcW w:w="995" w:type="dxa"/>
            <w:tcBorders>
              <w:top w:val="nil"/>
              <w:left w:val="nil"/>
              <w:bottom w:val="single" w:sz="4" w:space="0" w:color="auto"/>
              <w:right w:val="single" w:sz="4" w:space="0" w:color="auto"/>
            </w:tcBorders>
            <w:shd w:val="clear" w:color="000000" w:fill="FFFFFF"/>
            <w:noWrap/>
            <w:vAlign w:val="bottom"/>
            <w:hideMark/>
          </w:tcPr>
          <w:p w14:paraId="45BD428E" w14:textId="2C21F6EE"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73</w:t>
            </w:r>
          </w:p>
        </w:tc>
        <w:tc>
          <w:tcPr>
            <w:tcW w:w="954" w:type="dxa"/>
            <w:tcBorders>
              <w:top w:val="nil"/>
              <w:left w:val="nil"/>
              <w:bottom w:val="single" w:sz="4" w:space="0" w:color="auto"/>
              <w:right w:val="single" w:sz="4" w:space="0" w:color="auto"/>
            </w:tcBorders>
            <w:shd w:val="clear" w:color="000000" w:fill="FFFFFF"/>
            <w:noWrap/>
            <w:vAlign w:val="bottom"/>
            <w:hideMark/>
          </w:tcPr>
          <w:p w14:paraId="710F3856" w14:textId="5A8F60FD" w:rsidR="008D1421" w:rsidRPr="000B521B" w:rsidRDefault="008D1421" w:rsidP="00E2530D">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92</w:t>
            </w:r>
          </w:p>
        </w:tc>
      </w:tr>
    </w:tbl>
    <w:p w14:paraId="5B8A7C08" w14:textId="4737B4C9" w:rsidR="00E2530D" w:rsidRPr="000B521B" w:rsidRDefault="00E2530D" w:rsidP="00523848">
      <w:pPr>
        <w:tabs>
          <w:tab w:val="left" w:pos="1275"/>
        </w:tabs>
        <w:spacing w:line="360" w:lineRule="auto"/>
        <w:jc w:val="both"/>
        <w:rPr>
          <w:rFonts w:ascii="Arial" w:eastAsia="Arial" w:hAnsi="Arial" w:cs="Arial"/>
          <w:color w:val="000000" w:themeColor="text1"/>
          <w:sz w:val="24"/>
          <w:szCs w:val="24"/>
        </w:rPr>
        <w:sectPr w:rsidR="00E2530D"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2B81563" w14:textId="77777777" w:rsidR="005C1BF1" w:rsidRPr="000B521B" w:rsidRDefault="005C1BF1" w:rsidP="0061645E">
      <w:pPr>
        <w:spacing w:line="360" w:lineRule="auto"/>
        <w:textAlignment w:val="baseline"/>
        <w:rPr>
          <w:rFonts w:ascii="Arial" w:hAnsi="Arial" w:cs="Arial"/>
          <w:b/>
          <w:bCs/>
          <w:sz w:val="24"/>
          <w:szCs w:val="24"/>
        </w:rPr>
      </w:pPr>
    </w:p>
    <w:p w14:paraId="478BE878" w14:textId="757DB5E5" w:rsidR="0061645E" w:rsidRPr="000B521B" w:rsidRDefault="0061645E" w:rsidP="0061645E">
      <w:pPr>
        <w:spacing w:line="360" w:lineRule="auto"/>
        <w:textAlignment w:val="baseline"/>
        <w:rPr>
          <w:rFonts w:ascii="Arial" w:hAnsi="Arial" w:cs="Arial"/>
          <w:b/>
          <w:bCs/>
          <w:sz w:val="24"/>
          <w:szCs w:val="24"/>
        </w:rPr>
      </w:pPr>
      <w:r w:rsidRPr="000B521B">
        <w:rPr>
          <w:rFonts w:ascii="Arial" w:hAnsi="Arial" w:cs="Arial"/>
          <w:b/>
          <w:bCs/>
          <w:sz w:val="24"/>
          <w:szCs w:val="24"/>
        </w:rPr>
        <w:t xml:space="preserve">3.2.6.5. Demand By Sales Channel </w:t>
      </w:r>
    </w:p>
    <w:p w14:paraId="1C7D360A" w14:textId="6F7B8681" w:rsidR="0061645E" w:rsidRPr="000B521B" w:rsidRDefault="0061645E" w:rsidP="0061645E">
      <w:pPr>
        <w:spacing w:line="360" w:lineRule="auto"/>
        <w:textAlignment w:val="baseline"/>
        <w:rPr>
          <w:rFonts w:ascii="Arial" w:hAnsi="Arial" w:cs="Arial"/>
          <w:b/>
          <w:bCs/>
          <w:sz w:val="24"/>
          <w:szCs w:val="24"/>
        </w:rPr>
      </w:pPr>
      <w:r w:rsidRPr="000B521B">
        <w:rPr>
          <w:rFonts w:ascii="Arial" w:hAnsi="Arial" w:cs="Arial"/>
          <w:b/>
          <w:bCs/>
          <w:sz w:val="24"/>
          <w:szCs w:val="24"/>
        </w:rPr>
        <w:t>Figure 47: Middle East &amp; Africa Vinyl Ester Resin Demand, By Sales Channel, By Volume</w:t>
      </w:r>
      <w:r w:rsidR="007C5B32" w:rsidRPr="000B521B">
        <w:rPr>
          <w:rFonts w:ascii="Arial" w:hAnsi="Arial" w:cs="Arial"/>
          <w:b/>
          <w:bCs/>
          <w:sz w:val="24"/>
          <w:szCs w:val="24"/>
        </w:rPr>
        <w:t xml:space="preserve"> (000’ Tonnes)</w:t>
      </w:r>
      <w:r w:rsidRPr="000B521B">
        <w:rPr>
          <w:rFonts w:ascii="Arial" w:hAnsi="Arial" w:cs="Arial"/>
          <w:b/>
          <w:bCs/>
          <w:sz w:val="24"/>
          <w:szCs w:val="24"/>
        </w:rPr>
        <w:t>, 2015–2020</w:t>
      </w:r>
    </w:p>
    <w:p w14:paraId="390A1B6A" w14:textId="226D932A" w:rsidR="00A14586" w:rsidRPr="000B521B" w:rsidRDefault="00A14586" w:rsidP="00A14586">
      <w:pPr>
        <w:tabs>
          <w:tab w:val="left" w:pos="1275"/>
        </w:tabs>
        <w:rPr>
          <w:rFonts w:ascii="Arial" w:eastAsia="Arial" w:hAnsi="Arial" w:cs="Arial"/>
          <w:color w:val="000000" w:themeColor="text1"/>
          <w:sz w:val="24"/>
          <w:szCs w:val="24"/>
        </w:rPr>
      </w:pPr>
    </w:p>
    <w:p w14:paraId="7A5AF8D5" w14:textId="1F77608B" w:rsidR="003008F2" w:rsidRPr="000B521B" w:rsidRDefault="003008F2" w:rsidP="009F5EE3">
      <w:pPr>
        <w:rPr>
          <w:rFonts w:ascii="Arial" w:eastAsia="Arial" w:hAnsi="Arial" w:cs="Arial"/>
          <w:color w:val="000000" w:themeColor="text1"/>
          <w:sz w:val="24"/>
          <w:szCs w:val="24"/>
        </w:rPr>
      </w:pPr>
      <w:r w:rsidRPr="000B521B">
        <w:rPr>
          <w:rFonts w:ascii="Arial" w:eastAsia="Arial" w:hAnsi="Arial" w:cs="Arial"/>
          <w:noProof/>
          <w:color w:val="000000" w:themeColor="text1"/>
          <w:sz w:val="24"/>
          <w:szCs w:val="24"/>
        </w:rPr>
        <mc:AlternateContent>
          <mc:Choice Requires="wps">
            <w:drawing>
              <wp:anchor distT="0" distB="0" distL="114300" distR="114300" simplePos="0" relativeHeight="252122112" behindDoc="0" locked="0" layoutInCell="1" allowOverlap="1" wp14:anchorId="1072F07E" wp14:editId="33B7FAC0">
                <wp:simplePos x="0" y="0"/>
                <wp:positionH relativeFrom="margin">
                  <wp:posOffset>3698240</wp:posOffset>
                </wp:positionH>
                <wp:positionV relativeFrom="paragraph">
                  <wp:posOffset>1875155</wp:posOffset>
                </wp:positionV>
                <wp:extent cx="2588260" cy="219075"/>
                <wp:effectExtent l="0" t="0" r="0" b="0"/>
                <wp:wrapNone/>
                <wp:docPr id="175" name="TextBox 4"/>
                <wp:cNvGraphicFramePr/>
                <a:graphic xmlns:a="http://schemas.openxmlformats.org/drawingml/2006/main">
                  <a:graphicData uri="http://schemas.microsoft.com/office/word/2010/wordprocessingShape">
                    <wps:wsp>
                      <wps:cNvSpPr txBox="1"/>
                      <wps:spPr>
                        <a:xfrm>
                          <a:off x="0" y="0"/>
                          <a:ext cx="2588260" cy="219075"/>
                        </a:xfrm>
                        <a:prstGeom prst="rect">
                          <a:avLst/>
                        </a:prstGeom>
                        <a:noFill/>
                      </wps:spPr>
                      <wps:txbx>
                        <w:txbxContent>
                          <w:p w14:paraId="62B8BEAE" w14:textId="77777777" w:rsidR="009F5EE3" w:rsidRPr="004644A7" w:rsidRDefault="009F5EE3" w:rsidP="009F5EE3">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V relativeFrom="margin">
                  <wp14:pctHeight>0</wp14:pctHeight>
                </wp14:sizeRelV>
              </wp:anchor>
            </w:drawing>
          </mc:Choice>
          <mc:Fallback>
            <w:pict>
              <v:shape w14:anchorId="1072F07E" id="_x0000_s1144" type="#_x0000_t202" style="position:absolute;margin-left:291.2pt;margin-top:147.65pt;width:203.8pt;height:17.25pt;z-index:252122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" filled="f" stroked="f">
                <v:textbox>
                  <w:txbxContent>
                    <w:p w14:paraId="62B8BEAE" w14:textId="77777777" w:rsidR="009F5EE3" w:rsidRPr="004644A7" w:rsidRDefault="009F5EE3" w:rsidP="009F5EE3">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0B521B">
        <w:rPr>
          <w:rFonts w:ascii="Arial" w:eastAsia="Arial" w:hAnsi="Arial" w:cs="Arial"/>
          <w:noProof/>
          <w:color w:val="000000" w:themeColor="text1"/>
          <w:sz w:val="24"/>
          <w:szCs w:val="24"/>
        </w:rPr>
        <w:drawing>
          <wp:inline distT="0" distB="0" distL="0" distR="0" wp14:anchorId="7D9FB719" wp14:editId="6CC51168">
            <wp:extent cx="6353175" cy="2286000"/>
            <wp:effectExtent l="0" t="0" r="0" b="0"/>
            <wp:docPr id="636" name="Chart 63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sidR="00A14586" w:rsidRPr="000B521B">
        <w:rPr>
          <w:rFonts w:ascii="Arial" w:eastAsia="Arial" w:hAnsi="Arial" w:cs="Arial"/>
          <w:color w:val="000000" w:themeColor="text1"/>
          <w:sz w:val="24"/>
          <w:szCs w:val="24"/>
        </w:rPr>
        <w:tab/>
      </w:r>
    </w:p>
    <w:p w14:paraId="41BF790E" w14:textId="4D4192CB" w:rsidR="00E2530D" w:rsidRPr="000B521B" w:rsidRDefault="00E2530D" w:rsidP="009F5EE3">
      <w:pPr>
        <w:rPr>
          <w:rFonts w:ascii="Arial" w:eastAsia="Arial" w:hAnsi="Arial" w:cs="Arial"/>
          <w:color w:val="000000" w:themeColor="text1"/>
          <w:sz w:val="24"/>
          <w:szCs w:val="24"/>
        </w:rPr>
      </w:pPr>
    </w:p>
    <w:tbl>
      <w:tblPr>
        <w:tblW w:w="10410" w:type="dxa"/>
        <w:tblInd w:w="-185" w:type="dxa"/>
        <w:tblLook w:val="04A0" w:firstRow="1" w:lastRow="0" w:firstColumn="1" w:lastColumn="0" w:noHBand="0" w:noVBand="1"/>
      </w:tblPr>
      <w:tblGrid>
        <w:gridCol w:w="2450"/>
        <w:gridCol w:w="1073"/>
        <w:gridCol w:w="1073"/>
        <w:gridCol w:w="1073"/>
        <w:gridCol w:w="1075"/>
        <w:gridCol w:w="1226"/>
        <w:gridCol w:w="1220"/>
        <w:gridCol w:w="1220"/>
      </w:tblGrid>
      <w:tr w:rsidR="008D6F84" w:rsidRPr="000B521B" w14:paraId="2E8735ED" w14:textId="77777777" w:rsidTr="008D1421">
        <w:trPr>
          <w:trHeight w:val="336"/>
        </w:trPr>
        <w:tc>
          <w:tcPr>
            <w:tcW w:w="245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8777E86" w14:textId="059DDF16" w:rsidR="008D6F84" w:rsidRPr="000B521B" w:rsidRDefault="008D6F84" w:rsidP="00BF252C">
            <w:pPr>
              <w:spacing w:after="0" w:line="24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 xml:space="preserve">Demand by </w:t>
            </w:r>
            <w:r w:rsidR="007C5B32" w:rsidRPr="000B521B">
              <w:rPr>
                <w:rFonts w:ascii="Arial" w:eastAsia="Times New Roman" w:hAnsi="Arial" w:cs="Arial"/>
                <w:b/>
                <w:bCs/>
                <w:color w:val="FFFFFF" w:themeColor="background1"/>
                <w:sz w:val="20"/>
                <w:szCs w:val="20"/>
                <w:lang w:val="en-US"/>
              </w:rPr>
              <w:t xml:space="preserve">Sales Channel (000’ </w:t>
            </w:r>
            <w:proofErr w:type="spellStart"/>
            <w:r w:rsidR="007C5B32" w:rsidRPr="000B521B">
              <w:rPr>
                <w:rFonts w:ascii="Arial" w:eastAsia="Times New Roman" w:hAnsi="Arial" w:cs="Arial"/>
                <w:b/>
                <w:bCs/>
                <w:color w:val="FFFFFF" w:themeColor="background1"/>
                <w:sz w:val="20"/>
                <w:szCs w:val="20"/>
                <w:lang w:val="en-US"/>
              </w:rPr>
              <w:t>Tonnes</w:t>
            </w:r>
            <w:proofErr w:type="spellEnd"/>
            <w:r w:rsidR="007C5B32" w:rsidRPr="000B521B">
              <w:rPr>
                <w:rFonts w:ascii="Arial" w:eastAsia="Times New Roman" w:hAnsi="Arial" w:cs="Arial"/>
                <w:b/>
                <w:bCs/>
                <w:color w:val="FFFFFF" w:themeColor="background1"/>
                <w:sz w:val="20"/>
                <w:szCs w:val="20"/>
                <w:lang w:val="en-US"/>
              </w:rPr>
              <w:t>)</w:t>
            </w:r>
          </w:p>
        </w:tc>
        <w:tc>
          <w:tcPr>
            <w:tcW w:w="1073" w:type="dxa"/>
            <w:tcBorders>
              <w:top w:val="single" w:sz="4" w:space="0" w:color="auto"/>
              <w:left w:val="nil"/>
              <w:bottom w:val="single" w:sz="4" w:space="0" w:color="auto"/>
              <w:right w:val="single" w:sz="4" w:space="0" w:color="auto"/>
            </w:tcBorders>
            <w:shd w:val="clear" w:color="auto" w:fill="C00000"/>
            <w:noWrap/>
            <w:vAlign w:val="center"/>
            <w:hideMark/>
          </w:tcPr>
          <w:p w14:paraId="7B3DD303" w14:textId="77777777" w:rsidR="008D6F84" w:rsidRPr="000B521B" w:rsidRDefault="008D6F84"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2015</w:t>
            </w:r>
          </w:p>
        </w:tc>
        <w:tc>
          <w:tcPr>
            <w:tcW w:w="1073" w:type="dxa"/>
            <w:tcBorders>
              <w:top w:val="single" w:sz="4" w:space="0" w:color="auto"/>
              <w:left w:val="nil"/>
              <w:bottom w:val="single" w:sz="4" w:space="0" w:color="auto"/>
              <w:right w:val="single" w:sz="4" w:space="0" w:color="auto"/>
            </w:tcBorders>
            <w:shd w:val="clear" w:color="auto" w:fill="C00000"/>
            <w:noWrap/>
            <w:vAlign w:val="center"/>
            <w:hideMark/>
          </w:tcPr>
          <w:p w14:paraId="0DD50F5B" w14:textId="77777777" w:rsidR="008D6F84" w:rsidRPr="000B521B" w:rsidRDefault="008D6F84"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2016</w:t>
            </w:r>
          </w:p>
        </w:tc>
        <w:tc>
          <w:tcPr>
            <w:tcW w:w="1073" w:type="dxa"/>
            <w:tcBorders>
              <w:top w:val="single" w:sz="4" w:space="0" w:color="auto"/>
              <w:left w:val="nil"/>
              <w:bottom w:val="single" w:sz="4" w:space="0" w:color="auto"/>
              <w:right w:val="single" w:sz="4" w:space="0" w:color="auto"/>
            </w:tcBorders>
            <w:shd w:val="clear" w:color="auto" w:fill="C00000"/>
            <w:noWrap/>
            <w:vAlign w:val="bottom"/>
            <w:hideMark/>
          </w:tcPr>
          <w:p w14:paraId="41BAD3E0" w14:textId="77777777" w:rsidR="008D6F84" w:rsidRPr="000B521B" w:rsidRDefault="008D6F84"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2017</w:t>
            </w:r>
          </w:p>
        </w:tc>
        <w:tc>
          <w:tcPr>
            <w:tcW w:w="1075" w:type="dxa"/>
            <w:tcBorders>
              <w:top w:val="single" w:sz="4" w:space="0" w:color="auto"/>
              <w:left w:val="nil"/>
              <w:bottom w:val="single" w:sz="4" w:space="0" w:color="auto"/>
              <w:right w:val="single" w:sz="4" w:space="0" w:color="auto"/>
            </w:tcBorders>
            <w:shd w:val="clear" w:color="auto" w:fill="C00000"/>
            <w:noWrap/>
            <w:vAlign w:val="bottom"/>
            <w:hideMark/>
          </w:tcPr>
          <w:p w14:paraId="375F0C98" w14:textId="77777777" w:rsidR="008D6F84" w:rsidRPr="000B521B" w:rsidRDefault="008D6F84"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2018</w:t>
            </w:r>
          </w:p>
        </w:tc>
        <w:tc>
          <w:tcPr>
            <w:tcW w:w="1226" w:type="dxa"/>
            <w:tcBorders>
              <w:top w:val="single" w:sz="4" w:space="0" w:color="auto"/>
              <w:left w:val="nil"/>
              <w:bottom w:val="single" w:sz="4" w:space="0" w:color="auto"/>
              <w:right w:val="single" w:sz="4" w:space="0" w:color="auto"/>
            </w:tcBorders>
            <w:shd w:val="clear" w:color="auto" w:fill="C00000"/>
            <w:noWrap/>
            <w:vAlign w:val="bottom"/>
            <w:hideMark/>
          </w:tcPr>
          <w:p w14:paraId="5473035A" w14:textId="77777777" w:rsidR="008D6F84" w:rsidRPr="000B521B" w:rsidRDefault="008D6F84"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2019</w:t>
            </w:r>
          </w:p>
        </w:tc>
        <w:tc>
          <w:tcPr>
            <w:tcW w:w="1220" w:type="dxa"/>
            <w:tcBorders>
              <w:top w:val="single" w:sz="4" w:space="0" w:color="auto"/>
              <w:left w:val="nil"/>
              <w:bottom w:val="single" w:sz="4" w:space="0" w:color="auto"/>
              <w:right w:val="single" w:sz="4" w:space="0" w:color="auto"/>
            </w:tcBorders>
            <w:shd w:val="clear" w:color="auto" w:fill="C00000"/>
            <w:noWrap/>
            <w:vAlign w:val="bottom"/>
            <w:hideMark/>
          </w:tcPr>
          <w:p w14:paraId="5B546F42" w14:textId="77777777" w:rsidR="008D6F84" w:rsidRPr="000B521B" w:rsidRDefault="008D6F84"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2020</w:t>
            </w:r>
          </w:p>
        </w:tc>
        <w:tc>
          <w:tcPr>
            <w:tcW w:w="1220" w:type="dxa"/>
            <w:tcBorders>
              <w:top w:val="single" w:sz="4" w:space="0" w:color="auto"/>
              <w:left w:val="nil"/>
              <w:bottom w:val="single" w:sz="4" w:space="0" w:color="auto"/>
              <w:right w:val="single" w:sz="4" w:space="0" w:color="auto"/>
            </w:tcBorders>
            <w:shd w:val="clear" w:color="auto" w:fill="C00000"/>
            <w:noWrap/>
            <w:vAlign w:val="bottom"/>
            <w:hideMark/>
          </w:tcPr>
          <w:p w14:paraId="513D0F77" w14:textId="77777777" w:rsidR="008D6F84" w:rsidRPr="000B521B" w:rsidRDefault="008D6F84" w:rsidP="00BF252C">
            <w:pPr>
              <w:spacing w:after="0" w:line="480" w:lineRule="auto"/>
              <w:jc w:val="center"/>
              <w:rPr>
                <w:rFonts w:ascii="Arial" w:eastAsia="Times New Roman" w:hAnsi="Arial" w:cs="Arial"/>
                <w:b/>
                <w:bCs/>
                <w:color w:val="FFFFFF" w:themeColor="background1"/>
                <w:sz w:val="20"/>
                <w:szCs w:val="20"/>
                <w:lang w:val="en-US"/>
              </w:rPr>
            </w:pPr>
            <w:r w:rsidRPr="000B521B">
              <w:rPr>
                <w:rFonts w:ascii="Arial" w:eastAsia="Times New Roman" w:hAnsi="Arial" w:cs="Arial"/>
                <w:b/>
                <w:bCs/>
                <w:color w:val="FFFFFF" w:themeColor="background1"/>
                <w:sz w:val="20"/>
                <w:szCs w:val="20"/>
                <w:lang w:val="en-US"/>
              </w:rPr>
              <w:t>2021E</w:t>
            </w:r>
          </w:p>
        </w:tc>
      </w:tr>
      <w:tr w:rsidR="008D6F84" w:rsidRPr="000B521B" w14:paraId="47243165" w14:textId="77777777" w:rsidTr="008D1421">
        <w:trPr>
          <w:trHeight w:val="397"/>
        </w:trPr>
        <w:tc>
          <w:tcPr>
            <w:tcW w:w="2450" w:type="dxa"/>
            <w:tcBorders>
              <w:top w:val="nil"/>
              <w:left w:val="single" w:sz="4" w:space="0" w:color="auto"/>
              <w:bottom w:val="single" w:sz="4" w:space="0" w:color="auto"/>
              <w:right w:val="single" w:sz="4" w:space="0" w:color="auto"/>
            </w:tcBorders>
            <w:shd w:val="clear" w:color="000000" w:fill="FFFFFF"/>
            <w:noWrap/>
            <w:vAlign w:val="bottom"/>
            <w:hideMark/>
          </w:tcPr>
          <w:p w14:paraId="142C9BF1" w14:textId="77777777" w:rsidR="008D6F84" w:rsidRPr="000B521B" w:rsidRDefault="008D6F84" w:rsidP="008D6F84">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 xml:space="preserve">Direct </w:t>
            </w:r>
          </w:p>
        </w:tc>
        <w:tc>
          <w:tcPr>
            <w:tcW w:w="1073" w:type="dxa"/>
            <w:tcBorders>
              <w:top w:val="nil"/>
              <w:left w:val="nil"/>
              <w:bottom w:val="single" w:sz="4" w:space="0" w:color="auto"/>
              <w:right w:val="single" w:sz="4" w:space="0" w:color="auto"/>
            </w:tcBorders>
            <w:shd w:val="clear" w:color="000000" w:fill="FFFFFF"/>
            <w:noWrap/>
            <w:vAlign w:val="bottom"/>
            <w:hideMark/>
          </w:tcPr>
          <w:p w14:paraId="0E673409" w14:textId="12733CAB" w:rsidR="008D6F84" w:rsidRPr="000B521B" w:rsidRDefault="008D6F84" w:rsidP="008D6F84">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41</w:t>
            </w:r>
          </w:p>
        </w:tc>
        <w:tc>
          <w:tcPr>
            <w:tcW w:w="1073" w:type="dxa"/>
            <w:tcBorders>
              <w:top w:val="nil"/>
              <w:left w:val="nil"/>
              <w:bottom w:val="single" w:sz="4" w:space="0" w:color="auto"/>
              <w:right w:val="single" w:sz="4" w:space="0" w:color="auto"/>
            </w:tcBorders>
            <w:shd w:val="clear" w:color="000000" w:fill="FFFFFF"/>
            <w:noWrap/>
            <w:vAlign w:val="bottom"/>
            <w:hideMark/>
          </w:tcPr>
          <w:p w14:paraId="2843FBB0" w14:textId="7ADD7120" w:rsidR="008D6F84" w:rsidRPr="000B521B" w:rsidRDefault="008D6F84" w:rsidP="008D6F84">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43</w:t>
            </w:r>
          </w:p>
        </w:tc>
        <w:tc>
          <w:tcPr>
            <w:tcW w:w="1073" w:type="dxa"/>
            <w:tcBorders>
              <w:top w:val="nil"/>
              <w:left w:val="nil"/>
              <w:bottom w:val="single" w:sz="4" w:space="0" w:color="auto"/>
              <w:right w:val="single" w:sz="4" w:space="0" w:color="auto"/>
            </w:tcBorders>
            <w:shd w:val="clear" w:color="000000" w:fill="FFFFFF"/>
            <w:noWrap/>
            <w:vAlign w:val="bottom"/>
            <w:hideMark/>
          </w:tcPr>
          <w:p w14:paraId="531B4E2D" w14:textId="54475A6B" w:rsidR="008D6F84" w:rsidRPr="000B521B" w:rsidRDefault="008D6F84" w:rsidP="008D6F84">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44</w:t>
            </w:r>
          </w:p>
        </w:tc>
        <w:tc>
          <w:tcPr>
            <w:tcW w:w="1075" w:type="dxa"/>
            <w:tcBorders>
              <w:top w:val="nil"/>
              <w:left w:val="nil"/>
              <w:bottom w:val="single" w:sz="4" w:space="0" w:color="auto"/>
              <w:right w:val="single" w:sz="4" w:space="0" w:color="auto"/>
            </w:tcBorders>
            <w:shd w:val="clear" w:color="000000" w:fill="FFFFFF"/>
            <w:noWrap/>
            <w:vAlign w:val="bottom"/>
            <w:hideMark/>
          </w:tcPr>
          <w:p w14:paraId="5992F9E0" w14:textId="40D75731" w:rsidR="008D6F84" w:rsidRPr="000B521B" w:rsidRDefault="008D6F84" w:rsidP="008D6F84">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47</w:t>
            </w:r>
          </w:p>
        </w:tc>
        <w:tc>
          <w:tcPr>
            <w:tcW w:w="1226" w:type="dxa"/>
            <w:tcBorders>
              <w:top w:val="nil"/>
              <w:left w:val="nil"/>
              <w:bottom w:val="single" w:sz="4" w:space="0" w:color="auto"/>
              <w:right w:val="single" w:sz="4" w:space="0" w:color="auto"/>
            </w:tcBorders>
            <w:shd w:val="clear" w:color="000000" w:fill="FFFFFF"/>
            <w:noWrap/>
            <w:vAlign w:val="bottom"/>
            <w:hideMark/>
          </w:tcPr>
          <w:p w14:paraId="7688E4EE" w14:textId="3BB0FC8A" w:rsidR="008D6F84" w:rsidRPr="000B521B" w:rsidRDefault="008D6F84" w:rsidP="008D6F84">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49</w:t>
            </w:r>
          </w:p>
        </w:tc>
        <w:tc>
          <w:tcPr>
            <w:tcW w:w="1220" w:type="dxa"/>
            <w:tcBorders>
              <w:top w:val="nil"/>
              <w:left w:val="nil"/>
              <w:bottom w:val="single" w:sz="4" w:space="0" w:color="auto"/>
              <w:right w:val="single" w:sz="4" w:space="0" w:color="auto"/>
            </w:tcBorders>
            <w:shd w:val="clear" w:color="000000" w:fill="FFFFFF"/>
            <w:noWrap/>
            <w:vAlign w:val="bottom"/>
            <w:hideMark/>
          </w:tcPr>
          <w:p w14:paraId="7CC38780" w14:textId="7A6F4004" w:rsidR="008D6F84" w:rsidRPr="000B521B" w:rsidRDefault="008D6F84" w:rsidP="008D6F84">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45</w:t>
            </w:r>
          </w:p>
        </w:tc>
        <w:tc>
          <w:tcPr>
            <w:tcW w:w="1220" w:type="dxa"/>
            <w:tcBorders>
              <w:top w:val="nil"/>
              <w:left w:val="nil"/>
              <w:bottom w:val="single" w:sz="4" w:space="0" w:color="auto"/>
              <w:right w:val="single" w:sz="4" w:space="0" w:color="auto"/>
            </w:tcBorders>
            <w:shd w:val="clear" w:color="000000" w:fill="FFFFFF"/>
            <w:noWrap/>
            <w:vAlign w:val="bottom"/>
            <w:hideMark/>
          </w:tcPr>
          <w:p w14:paraId="7432423E" w14:textId="5DF472E1" w:rsidR="008D6F84" w:rsidRPr="000B521B" w:rsidRDefault="008D6F84" w:rsidP="008D6F84">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41</w:t>
            </w:r>
          </w:p>
        </w:tc>
      </w:tr>
      <w:tr w:rsidR="008D6F84" w:rsidRPr="000B521B" w14:paraId="51F926A3" w14:textId="77777777" w:rsidTr="008D1421">
        <w:trPr>
          <w:trHeight w:val="397"/>
        </w:trPr>
        <w:tc>
          <w:tcPr>
            <w:tcW w:w="2450" w:type="dxa"/>
            <w:tcBorders>
              <w:top w:val="nil"/>
              <w:left w:val="single" w:sz="4" w:space="0" w:color="auto"/>
              <w:bottom w:val="single" w:sz="4" w:space="0" w:color="auto"/>
              <w:right w:val="single" w:sz="4" w:space="0" w:color="auto"/>
            </w:tcBorders>
            <w:shd w:val="clear" w:color="000000" w:fill="FFFFFF"/>
            <w:noWrap/>
            <w:vAlign w:val="bottom"/>
            <w:hideMark/>
          </w:tcPr>
          <w:p w14:paraId="5287C6AF" w14:textId="77777777" w:rsidR="008D6F84" w:rsidRPr="000B521B" w:rsidRDefault="008D6F84" w:rsidP="008D6F84">
            <w:pPr>
              <w:spacing w:after="0" w:line="240" w:lineRule="auto"/>
              <w:rPr>
                <w:rFonts w:ascii="Arial" w:eastAsia="Times New Roman" w:hAnsi="Arial" w:cs="Arial"/>
                <w:color w:val="000000"/>
                <w:sz w:val="20"/>
                <w:szCs w:val="20"/>
                <w:lang w:val="en-US"/>
              </w:rPr>
            </w:pPr>
            <w:r w:rsidRPr="000B521B">
              <w:rPr>
                <w:rFonts w:ascii="Arial" w:hAnsi="Arial" w:cs="Arial"/>
                <w:color w:val="000000"/>
                <w:sz w:val="20"/>
                <w:szCs w:val="20"/>
              </w:rPr>
              <w:t xml:space="preserve">Indirect </w:t>
            </w:r>
          </w:p>
        </w:tc>
        <w:tc>
          <w:tcPr>
            <w:tcW w:w="1073" w:type="dxa"/>
            <w:tcBorders>
              <w:top w:val="nil"/>
              <w:left w:val="nil"/>
              <w:bottom w:val="single" w:sz="4" w:space="0" w:color="auto"/>
              <w:right w:val="single" w:sz="4" w:space="0" w:color="auto"/>
            </w:tcBorders>
            <w:shd w:val="clear" w:color="000000" w:fill="FFFFFF"/>
            <w:noWrap/>
            <w:vAlign w:val="bottom"/>
            <w:hideMark/>
          </w:tcPr>
          <w:p w14:paraId="3DDDFCFE" w14:textId="7768B392" w:rsidR="008D6F84" w:rsidRPr="000B521B" w:rsidRDefault="008D6F84" w:rsidP="008D6F84">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w:t>
            </w:r>
          </w:p>
        </w:tc>
        <w:tc>
          <w:tcPr>
            <w:tcW w:w="1073" w:type="dxa"/>
            <w:tcBorders>
              <w:top w:val="nil"/>
              <w:left w:val="nil"/>
              <w:bottom w:val="single" w:sz="4" w:space="0" w:color="auto"/>
              <w:right w:val="single" w:sz="4" w:space="0" w:color="auto"/>
            </w:tcBorders>
            <w:shd w:val="clear" w:color="000000" w:fill="FFFFFF"/>
            <w:noWrap/>
            <w:vAlign w:val="bottom"/>
            <w:hideMark/>
          </w:tcPr>
          <w:p w14:paraId="083F78D0" w14:textId="3DD40C3C" w:rsidR="008D6F84" w:rsidRPr="000B521B" w:rsidRDefault="008D6F84" w:rsidP="008D6F84">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w:t>
            </w:r>
          </w:p>
        </w:tc>
        <w:tc>
          <w:tcPr>
            <w:tcW w:w="1073" w:type="dxa"/>
            <w:tcBorders>
              <w:top w:val="nil"/>
              <w:left w:val="nil"/>
              <w:bottom w:val="single" w:sz="4" w:space="0" w:color="auto"/>
              <w:right w:val="single" w:sz="4" w:space="0" w:color="auto"/>
            </w:tcBorders>
            <w:shd w:val="clear" w:color="000000" w:fill="FFFFFF"/>
            <w:noWrap/>
            <w:vAlign w:val="bottom"/>
            <w:hideMark/>
          </w:tcPr>
          <w:p w14:paraId="060A838E" w14:textId="3BCAEC39" w:rsidR="008D6F84" w:rsidRPr="000B521B" w:rsidRDefault="008D6F84" w:rsidP="008D6F84">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w:t>
            </w:r>
          </w:p>
        </w:tc>
        <w:tc>
          <w:tcPr>
            <w:tcW w:w="1075" w:type="dxa"/>
            <w:tcBorders>
              <w:top w:val="nil"/>
              <w:left w:val="nil"/>
              <w:bottom w:val="single" w:sz="4" w:space="0" w:color="auto"/>
              <w:right w:val="single" w:sz="4" w:space="0" w:color="auto"/>
            </w:tcBorders>
            <w:shd w:val="clear" w:color="000000" w:fill="FFFFFF"/>
            <w:noWrap/>
            <w:vAlign w:val="bottom"/>
            <w:hideMark/>
          </w:tcPr>
          <w:p w14:paraId="5C6596B5" w14:textId="76C13BD8" w:rsidR="008D6F84" w:rsidRPr="000B521B" w:rsidRDefault="008D6F84" w:rsidP="008D6F84">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12</w:t>
            </w:r>
          </w:p>
        </w:tc>
        <w:tc>
          <w:tcPr>
            <w:tcW w:w="1226" w:type="dxa"/>
            <w:tcBorders>
              <w:top w:val="nil"/>
              <w:left w:val="nil"/>
              <w:bottom w:val="single" w:sz="4" w:space="0" w:color="auto"/>
              <w:right w:val="single" w:sz="4" w:space="0" w:color="auto"/>
            </w:tcBorders>
            <w:shd w:val="clear" w:color="000000" w:fill="FFFFFF"/>
            <w:noWrap/>
            <w:vAlign w:val="bottom"/>
            <w:hideMark/>
          </w:tcPr>
          <w:p w14:paraId="40537977" w14:textId="229F8870" w:rsidR="008D6F84" w:rsidRPr="000B521B" w:rsidRDefault="008D6F84" w:rsidP="008D6F84">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12</w:t>
            </w:r>
          </w:p>
        </w:tc>
        <w:tc>
          <w:tcPr>
            <w:tcW w:w="1220" w:type="dxa"/>
            <w:tcBorders>
              <w:top w:val="nil"/>
              <w:left w:val="nil"/>
              <w:bottom w:val="single" w:sz="4" w:space="0" w:color="auto"/>
              <w:right w:val="single" w:sz="4" w:space="0" w:color="auto"/>
            </w:tcBorders>
            <w:shd w:val="clear" w:color="000000" w:fill="FFFFFF"/>
            <w:noWrap/>
            <w:vAlign w:val="bottom"/>
            <w:hideMark/>
          </w:tcPr>
          <w:p w14:paraId="5D67B0A8" w14:textId="48D73782" w:rsidR="008D6F84" w:rsidRPr="000B521B" w:rsidRDefault="008D6F84" w:rsidP="008D6F84">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11</w:t>
            </w:r>
          </w:p>
        </w:tc>
        <w:tc>
          <w:tcPr>
            <w:tcW w:w="1220" w:type="dxa"/>
            <w:tcBorders>
              <w:top w:val="nil"/>
              <w:left w:val="nil"/>
              <w:bottom w:val="single" w:sz="4" w:space="0" w:color="auto"/>
              <w:right w:val="single" w:sz="4" w:space="0" w:color="auto"/>
            </w:tcBorders>
            <w:shd w:val="clear" w:color="000000" w:fill="FFFFFF"/>
            <w:noWrap/>
            <w:vAlign w:val="bottom"/>
            <w:hideMark/>
          </w:tcPr>
          <w:p w14:paraId="6DF1027B" w14:textId="33658381" w:rsidR="008D6F84" w:rsidRPr="000B521B" w:rsidRDefault="008D6F84" w:rsidP="008D6F84">
            <w:pPr>
              <w:spacing w:after="0" w:line="240" w:lineRule="auto"/>
              <w:jc w:val="center"/>
              <w:rPr>
                <w:rFonts w:ascii="Arial" w:eastAsia="Times New Roman" w:hAnsi="Arial" w:cs="Arial"/>
                <w:color w:val="000000" w:themeColor="text1"/>
                <w:sz w:val="20"/>
                <w:szCs w:val="20"/>
                <w:lang w:val="en-US"/>
              </w:rPr>
            </w:pPr>
            <w:r w:rsidRPr="000B521B">
              <w:rPr>
                <w:rFonts w:ascii="Arial" w:hAnsi="Arial" w:cs="Arial"/>
                <w:color w:val="000000"/>
                <w:sz w:val="20"/>
                <w:szCs w:val="20"/>
              </w:rPr>
              <w:t>10</w:t>
            </w:r>
          </w:p>
        </w:tc>
      </w:tr>
      <w:tr w:rsidR="008D6F84" w:rsidRPr="000B521B" w14:paraId="0DEBB1CB" w14:textId="77777777" w:rsidTr="00905DCB">
        <w:trPr>
          <w:trHeight w:val="386"/>
        </w:trPr>
        <w:tc>
          <w:tcPr>
            <w:tcW w:w="2450" w:type="dxa"/>
            <w:tcBorders>
              <w:top w:val="nil"/>
              <w:left w:val="single" w:sz="4" w:space="0" w:color="auto"/>
              <w:bottom w:val="single" w:sz="4" w:space="0" w:color="auto"/>
              <w:right w:val="single" w:sz="4" w:space="0" w:color="auto"/>
            </w:tcBorders>
            <w:shd w:val="clear" w:color="000000" w:fill="FFFFFF"/>
            <w:noWrap/>
            <w:vAlign w:val="bottom"/>
            <w:hideMark/>
          </w:tcPr>
          <w:p w14:paraId="5E4C2217" w14:textId="77777777" w:rsidR="008D6F84" w:rsidRPr="000B521B" w:rsidRDefault="008D6F84" w:rsidP="008D6F84">
            <w:pPr>
              <w:spacing w:after="0" w:line="240" w:lineRule="auto"/>
              <w:rPr>
                <w:rFonts w:ascii="Arial" w:eastAsia="Times New Roman" w:hAnsi="Arial" w:cs="Arial"/>
                <w:b/>
                <w:bCs/>
                <w:color w:val="000000"/>
                <w:sz w:val="20"/>
                <w:szCs w:val="20"/>
                <w:lang w:val="en-US"/>
              </w:rPr>
            </w:pPr>
            <w:r w:rsidRPr="000B521B">
              <w:rPr>
                <w:rFonts w:ascii="Arial" w:hAnsi="Arial" w:cs="Arial"/>
                <w:b/>
                <w:bCs/>
                <w:color w:val="000000"/>
                <w:sz w:val="20"/>
                <w:szCs w:val="20"/>
              </w:rPr>
              <w:t>Total</w:t>
            </w:r>
          </w:p>
        </w:tc>
        <w:tc>
          <w:tcPr>
            <w:tcW w:w="1073" w:type="dxa"/>
            <w:tcBorders>
              <w:top w:val="nil"/>
              <w:left w:val="nil"/>
              <w:bottom w:val="single" w:sz="4" w:space="0" w:color="auto"/>
              <w:right w:val="single" w:sz="4" w:space="0" w:color="auto"/>
            </w:tcBorders>
            <w:shd w:val="clear" w:color="000000" w:fill="FFFFFF"/>
            <w:noWrap/>
            <w:vAlign w:val="bottom"/>
            <w:hideMark/>
          </w:tcPr>
          <w:p w14:paraId="29C4B542" w14:textId="61B09A72" w:rsidR="008D6F84" w:rsidRPr="000B521B" w:rsidRDefault="008D6F84" w:rsidP="008D6F84">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51</w:t>
            </w:r>
          </w:p>
        </w:tc>
        <w:tc>
          <w:tcPr>
            <w:tcW w:w="1073" w:type="dxa"/>
            <w:tcBorders>
              <w:top w:val="nil"/>
              <w:left w:val="nil"/>
              <w:bottom w:val="single" w:sz="4" w:space="0" w:color="auto"/>
              <w:right w:val="single" w:sz="4" w:space="0" w:color="auto"/>
            </w:tcBorders>
            <w:shd w:val="clear" w:color="000000" w:fill="FFFFFF"/>
            <w:noWrap/>
            <w:vAlign w:val="bottom"/>
            <w:hideMark/>
          </w:tcPr>
          <w:p w14:paraId="7A6A63D7" w14:textId="66D31258" w:rsidR="008D6F84" w:rsidRPr="000B521B" w:rsidRDefault="008D6F84" w:rsidP="008D6F84">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53</w:t>
            </w:r>
          </w:p>
        </w:tc>
        <w:tc>
          <w:tcPr>
            <w:tcW w:w="1073" w:type="dxa"/>
            <w:tcBorders>
              <w:top w:val="nil"/>
              <w:left w:val="nil"/>
              <w:bottom w:val="single" w:sz="4" w:space="0" w:color="auto"/>
              <w:right w:val="single" w:sz="4" w:space="0" w:color="auto"/>
            </w:tcBorders>
            <w:shd w:val="clear" w:color="000000" w:fill="FFFFFF"/>
            <w:noWrap/>
            <w:vAlign w:val="bottom"/>
            <w:hideMark/>
          </w:tcPr>
          <w:p w14:paraId="5E851827" w14:textId="53F0C4B5" w:rsidR="008D6F84" w:rsidRPr="000B521B" w:rsidRDefault="008D6F84" w:rsidP="008D6F84">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55</w:t>
            </w:r>
          </w:p>
        </w:tc>
        <w:tc>
          <w:tcPr>
            <w:tcW w:w="1075" w:type="dxa"/>
            <w:tcBorders>
              <w:top w:val="nil"/>
              <w:left w:val="nil"/>
              <w:bottom w:val="single" w:sz="4" w:space="0" w:color="auto"/>
              <w:right w:val="single" w:sz="4" w:space="0" w:color="auto"/>
            </w:tcBorders>
            <w:shd w:val="clear" w:color="000000" w:fill="FFFFFF"/>
            <w:noWrap/>
            <w:vAlign w:val="bottom"/>
            <w:hideMark/>
          </w:tcPr>
          <w:p w14:paraId="32FC837C" w14:textId="4F485044" w:rsidR="008D6F84" w:rsidRPr="000B521B" w:rsidRDefault="008D6F84" w:rsidP="008D6F84">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59</w:t>
            </w:r>
          </w:p>
        </w:tc>
        <w:tc>
          <w:tcPr>
            <w:tcW w:w="1226" w:type="dxa"/>
            <w:tcBorders>
              <w:top w:val="nil"/>
              <w:left w:val="nil"/>
              <w:bottom w:val="single" w:sz="4" w:space="0" w:color="auto"/>
              <w:right w:val="single" w:sz="4" w:space="0" w:color="auto"/>
            </w:tcBorders>
            <w:shd w:val="clear" w:color="000000" w:fill="FFFFFF"/>
            <w:noWrap/>
            <w:vAlign w:val="bottom"/>
            <w:hideMark/>
          </w:tcPr>
          <w:p w14:paraId="1C4CF46E" w14:textId="3129544A" w:rsidR="008D6F84" w:rsidRPr="000B521B" w:rsidRDefault="008D6F84" w:rsidP="008D6F84">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61</w:t>
            </w:r>
          </w:p>
        </w:tc>
        <w:tc>
          <w:tcPr>
            <w:tcW w:w="1220" w:type="dxa"/>
            <w:tcBorders>
              <w:top w:val="nil"/>
              <w:left w:val="nil"/>
              <w:bottom w:val="single" w:sz="4" w:space="0" w:color="auto"/>
              <w:right w:val="single" w:sz="4" w:space="0" w:color="auto"/>
            </w:tcBorders>
            <w:shd w:val="clear" w:color="000000" w:fill="FFFFFF"/>
            <w:noWrap/>
            <w:vAlign w:val="bottom"/>
            <w:hideMark/>
          </w:tcPr>
          <w:p w14:paraId="4F49E545" w14:textId="4798BE66" w:rsidR="008D6F84" w:rsidRPr="000B521B" w:rsidRDefault="008D6F84" w:rsidP="008D6F84">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56</w:t>
            </w:r>
          </w:p>
        </w:tc>
        <w:tc>
          <w:tcPr>
            <w:tcW w:w="1220" w:type="dxa"/>
            <w:tcBorders>
              <w:top w:val="nil"/>
              <w:left w:val="nil"/>
              <w:bottom w:val="single" w:sz="4" w:space="0" w:color="auto"/>
              <w:right w:val="single" w:sz="4" w:space="0" w:color="auto"/>
            </w:tcBorders>
            <w:shd w:val="clear" w:color="000000" w:fill="FFFFFF"/>
            <w:noWrap/>
            <w:vAlign w:val="bottom"/>
            <w:hideMark/>
          </w:tcPr>
          <w:p w14:paraId="60ED6294" w14:textId="4234C8CF" w:rsidR="008D6F84" w:rsidRPr="000B521B" w:rsidRDefault="008D6F84" w:rsidP="008D6F84">
            <w:pPr>
              <w:spacing w:after="0" w:line="240" w:lineRule="auto"/>
              <w:jc w:val="center"/>
              <w:rPr>
                <w:rFonts w:ascii="Arial" w:eastAsia="Times New Roman" w:hAnsi="Arial" w:cs="Arial"/>
                <w:b/>
                <w:bCs/>
                <w:color w:val="000000" w:themeColor="text1"/>
                <w:sz w:val="20"/>
                <w:szCs w:val="20"/>
                <w:lang w:val="en-US"/>
              </w:rPr>
            </w:pPr>
            <w:r w:rsidRPr="000B521B">
              <w:rPr>
                <w:rFonts w:ascii="Arial" w:hAnsi="Arial" w:cs="Arial"/>
                <w:b/>
                <w:bCs/>
                <w:color w:val="000000"/>
                <w:sz w:val="20"/>
                <w:szCs w:val="20"/>
              </w:rPr>
              <w:t>51</w:t>
            </w:r>
          </w:p>
        </w:tc>
      </w:tr>
    </w:tbl>
    <w:p w14:paraId="04EEBEBE" w14:textId="67A9579A" w:rsidR="00967807" w:rsidRPr="000B521B" w:rsidRDefault="008D1421" w:rsidP="009F5EE3">
      <w:pPr>
        <w:rPr>
          <w:rFonts w:ascii="Arial" w:eastAsia="Arial" w:hAnsi="Arial" w:cs="Arial"/>
          <w:color w:val="000000" w:themeColor="text1"/>
          <w:sz w:val="24"/>
          <w:szCs w:val="24"/>
        </w:rPr>
      </w:pPr>
      <w:r w:rsidRPr="000B521B">
        <w:rPr>
          <w:rFonts w:ascii="Arial" w:eastAsia="Arial" w:hAnsi="Arial" w:cs="Arial"/>
          <w:noProof/>
          <w:color w:val="000000" w:themeColor="text1"/>
          <w:sz w:val="24"/>
          <w:szCs w:val="24"/>
        </w:rPr>
        <mc:AlternateContent>
          <mc:Choice Requires="wps">
            <w:drawing>
              <wp:anchor distT="0" distB="0" distL="114300" distR="114300" simplePos="0" relativeHeight="252499968" behindDoc="0" locked="0" layoutInCell="1" allowOverlap="1" wp14:anchorId="29582DB4" wp14:editId="26EE1C9F">
                <wp:simplePos x="0" y="0"/>
                <wp:positionH relativeFrom="margin">
                  <wp:posOffset>3835730</wp:posOffset>
                </wp:positionH>
                <wp:positionV relativeFrom="paragraph">
                  <wp:posOffset>34991</wp:posOffset>
                </wp:positionV>
                <wp:extent cx="2588260" cy="219075"/>
                <wp:effectExtent l="0" t="0" r="0" b="0"/>
                <wp:wrapNone/>
                <wp:docPr id="1278" name="TextBox 4"/>
                <wp:cNvGraphicFramePr/>
                <a:graphic xmlns:a="http://schemas.openxmlformats.org/drawingml/2006/main">
                  <a:graphicData uri="http://schemas.microsoft.com/office/word/2010/wordprocessingShape">
                    <wps:wsp>
                      <wps:cNvSpPr txBox="1"/>
                      <wps:spPr>
                        <a:xfrm>
                          <a:off x="0" y="0"/>
                          <a:ext cx="2588260" cy="219075"/>
                        </a:xfrm>
                        <a:prstGeom prst="rect">
                          <a:avLst/>
                        </a:prstGeom>
                        <a:noFill/>
                      </wps:spPr>
                      <wps:txbx>
                        <w:txbxContent>
                          <w:p w14:paraId="5AC98170" w14:textId="77777777" w:rsidR="008D1421" w:rsidRPr="004644A7" w:rsidRDefault="008D1421" w:rsidP="008D1421">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V relativeFrom="margin">
                  <wp14:pctHeight>0</wp14:pctHeight>
                </wp14:sizeRelV>
              </wp:anchor>
            </w:drawing>
          </mc:Choice>
          <mc:Fallback>
            <w:pict>
              <v:shape w14:anchorId="29582DB4" id="_x0000_s1145" type="#_x0000_t202" style="position:absolute;margin-left:302.05pt;margin-top:2.75pt;width:203.8pt;height:17.25pt;z-index:25249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" filled="f" stroked="f">
                <v:textbox>
                  <w:txbxContent>
                    <w:p w14:paraId="5AC98170" w14:textId="77777777" w:rsidR="008D1421" w:rsidRPr="004644A7" w:rsidRDefault="008D1421" w:rsidP="008D1421">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1B3657BD" w14:textId="77777777" w:rsidR="00905DCB" w:rsidRPr="000B521B" w:rsidRDefault="00905DCB" w:rsidP="00051677">
      <w:pPr>
        <w:spacing w:line="360" w:lineRule="auto"/>
        <w:textAlignment w:val="baseline"/>
        <w:rPr>
          <w:rFonts w:ascii="Arial" w:hAnsi="Arial" w:cs="Arial"/>
          <w:b/>
          <w:bCs/>
          <w:sz w:val="24"/>
          <w:szCs w:val="24"/>
        </w:rPr>
      </w:pPr>
    </w:p>
    <w:p w14:paraId="10BC498C" w14:textId="77777777" w:rsidR="00905DCB" w:rsidRPr="000B521B" w:rsidRDefault="00905DCB" w:rsidP="00051677">
      <w:pPr>
        <w:spacing w:line="360" w:lineRule="auto"/>
        <w:textAlignment w:val="baseline"/>
        <w:rPr>
          <w:rFonts w:ascii="Arial" w:hAnsi="Arial" w:cs="Arial"/>
          <w:b/>
          <w:bCs/>
          <w:sz w:val="24"/>
          <w:szCs w:val="24"/>
        </w:rPr>
      </w:pPr>
    </w:p>
    <w:p w14:paraId="5F6DEF9A" w14:textId="77777777" w:rsidR="00BE0FEB" w:rsidRPr="000B521B" w:rsidRDefault="00BE0FEB" w:rsidP="00051677">
      <w:pPr>
        <w:spacing w:line="360" w:lineRule="auto"/>
        <w:textAlignment w:val="baseline"/>
        <w:rPr>
          <w:rFonts w:ascii="Arial" w:hAnsi="Arial" w:cs="Arial"/>
          <w:b/>
          <w:bCs/>
          <w:sz w:val="24"/>
          <w:szCs w:val="24"/>
        </w:rPr>
      </w:pPr>
    </w:p>
    <w:p w14:paraId="7AC31E94" w14:textId="5F767B88" w:rsidR="00051677" w:rsidRPr="000B521B" w:rsidRDefault="00051677" w:rsidP="00051677">
      <w:pPr>
        <w:spacing w:line="360" w:lineRule="auto"/>
        <w:textAlignment w:val="baseline"/>
        <w:rPr>
          <w:rFonts w:ascii="Arial" w:hAnsi="Arial" w:cs="Arial"/>
          <w:b/>
          <w:bCs/>
          <w:sz w:val="24"/>
          <w:szCs w:val="24"/>
        </w:rPr>
      </w:pPr>
      <w:r w:rsidRPr="000B521B">
        <w:rPr>
          <w:rFonts w:ascii="Arial" w:hAnsi="Arial" w:cs="Arial"/>
          <w:b/>
          <w:bCs/>
          <w:sz w:val="24"/>
          <w:szCs w:val="24"/>
        </w:rPr>
        <w:t>3.2.6.6. Sales By Company</w:t>
      </w:r>
    </w:p>
    <w:p w14:paraId="79574D28" w14:textId="4C7EA44E" w:rsidR="00051677" w:rsidRPr="000B521B" w:rsidRDefault="00051677" w:rsidP="00051677">
      <w:pPr>
        <w:spacing w:line="360" w:lineRule="auto"/>
        <w:textAlignment w:val="baseline"/>
        <w:rPr>
          <w:rFonts w:ascii="Arial" w:hAnsi="Arial" w:cs="Arial"/>
          <w:b/>
          <w:bCs/>
          <w:sz w:val="24"/>
          <w:szCs w:val="24"/>
        </w:rPr>
      </w:pPr>
      <w:r w:rsidRPr="000B521B">
        <w:rPr>
          <w:rFonts w:ascii="Arial" w:hAnsi="Arial" w:cs="Arial"/>
          <w:b/>
          <w:bCs/>
          <w:sz w:val="24"/>
          <w:szCs w:val="24"/>
        </w:rPr>
        <w:t>Figure 48:  Middle East &amp; Africa Vinyl Ester Resin Sales, By Company, By Volume</w:t>
      </w:r>
      <w:r w:rsidR="007C5B32" w:rsidRPr="000B521B">
        <w:rPr>
          <w:rFonts w:ascii="Arial" w:hAnsi="Arial" w:cs="Arial"/>
          <w:b/>
          <w:bCs/>
          <w:sz w:val="24"/>
          <w:szCs w:val="24"/>
        </w:rPr>
        <w:t xml:space="preserve"> (000’ Tonnes)</w:t>
      </w:r>
      <w:r w:rsidRPr="000B521B">
        <w:rPr>
          <w:rFonts w:ascii="Arial" w:hAnsi="Arial" w:cs="Arial"/>
          <w:b/>
          <w:bCs/>
          <w:sz w:val="24"/>
          <w:szCs w:val="24"/>
        </w:rPr>
        <w:t>, 2020</w:t>
      </w:r>
    </w:p>
    <w:p w14:paraId="599A555B" w14:textId="4446A9FC" w:rsidR="00C77616" w:rsidRPr="000B521B" w:rsidRDefault="00C77616" w:rsidP="00C77616">
      <w:pPr>
        <w:rPr>
          <w:rFonts w:ascii="Arial" w:hAnsi="Arial" w:cs="Arial"/>
          <w:color w:val="000000" w:themeColor="text1"/>
        </w:rPr>
      </w:pPr>
    </w:p>
    <w:p w14:paraId="10C9585B" w14:textId="70AD378E" w:rsidR="00C77616" w:rsidRPr="000B521B" w:rsidRDefault="00C77616" w:rsidP="00C77616">
      <w:pPr>
        <w:rPr>
          <w:rFonts w:ascii="Arial" w:eastAsia="Arial" w:hAnsi="Arial" w:cs="Arial"/>
          <w:color w:val="000000" w:themeColor="text1"/>
          <w:sz w:val="24"/>
          <w:szCs w:val="24"/>
        </w:rPr>
      </w:pPr>
    </w:p>
    <w:p w14:paraId="174F5BCD" w14:textId="562479B8" w:rsidR="00C77616" w:rsidRPr="000B521B" w:rsidRDefault="00967807" w:rsidP="00C77616">
      <w:pPr>
        <w:rPr>
          <w:rFonts w:ascii="Arial" w:eastAsia="Arial" w:hAnsi="Arial" w:cs="Arial"/>
          <w:color w:val="000000" w:themeColor="text1"/>
          <w:sz w:val="24"/>
          <w:szCs w:val="24"/>
        </w:rPr>
      </w:pPr>
      <w:r w:rsidRPr="000B521B">
        <w:rPr>
          <w:rFonts w:ascii="Arial" w:hAnsi="Arial" w:cs="Arial"/>
          <w:noProof/>
          <w:color w:val="000000" w:themeColor="text1"/>
        </w:rPr>
        <mc:AlternateContent>
          <mc:Choice Requires="wps">
            <w:drawing>
              <wp:anchor distT="0" distB="0" distL="114300" distR="114300" simplePos="0" relativeHeight="252293120" behindDoc="0" locked="0" layoutInCell="1" allowOverlap="1" wp14:anchorId="74E6DEF6" wp14:editId="6097E678">
                <wp:simplePos x="0" y="0"/>
                <wp:positionH relativeFrom="margin">
                  <wp:posOffset>4143375</wp:posOffset>
                </wp:positionH>
                <wp:positionV relativeFrom="paragraph">
                  <wp:posOffset>2915920</wp:posOffset>
                </wp:positionV>
                <wp:extent cx="2312670" cy="533400"/>
                <wp:effectExtent l="0" t="0" r="0" b="0"/>
                <wp:wrapNone/>
                <wp:docPr id="2089" name="TextBox 4"/>
                <wp:cNvGraphicFramePr/>
                <a:graphic xmlns:a="http://schemas.openxmlformats.org/drawingml/2006/main">
                  <a:graphicData uri="http://schemas.microsoft.com/office/word/2010/wordprocessingShape">
                    <wps:wsp>
                      <wps:cNvSpPr txBox="1"/>
                      <wps:spPr>
                        <a:xfrm>
                          <a:off x="0" y="0"/>
                          <a:ext cx="2312670" cy="533400"/>
                        </a:xfrm>
                        <a:prstGeom prst="rect">
                          <a:avLst/>
                        </a:prstGeom>
                        <a:noFill/>
                      </wps:spPr>
                      <wps:txbx>
                        <w:txbxContent>
                          <w:p w14:paraId="204AFC20" w14:textId="1FBB10EF" w:rsidR="00E33B0C" w:rsidRDefault="00E33B0C"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Pr>
                                <w:rFonts w:ascii="Verdana" w:eastAsia="Verdana" w:hAnsi="Verdana" w:cs="Verdana"/>
                                <w:i/>
                                <w:iCs/>
                                <w:color w:val="7F7F7F"/>
                                <w:kern w:val="24"/>
                                <w:sz w:val="12"/>
                                <w:szCs w:val="12"/>
                                <w14:textFill>
                                  <w14:solidFill>
                                    <w14:srgbClr w14:val="7F7F7F">
                                      <w14:lumMod w14:val="50000"/>
                                    </w14:srgbClr>
                                  </w14:solidFill>
                                </w14:textFill>
                              </w:rPr>
                              <w:t>Others include Imports</w:t>
                            </w:r>
                          </w:p>
                          <w:p w14:paraId="4E4AE88C" w14:textId="3E716C0D"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4E6DEF6" id="_x0000_s1146" type="#_x0000_t202" style="position:absolute;margin-left:326.25pt;margin-top:229.6pt;width:182.1pt;height:42pt;z-index:25229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" filled="f" stroked="f">
                <v:textbox>
                  <w:txbxContent>
                    <w:p w14:paraId="204AFC20" w14:textId="1FBB10EF" w:rsidR="00E33B0C" w:rsidRDefault="00E33B0C"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Pr>
                          <w:rFonts w:ascii="Verdana" w:eastAsia="Verdana" w:hAnsi="Verdana" w:cs="Verdana"/>
                          <w:i/>
                          <w:iCs/>
                          <w:color w:val="7F7F7F"/>
                          <w:kern w:val="24"/>
                          <w:sz w:val="12"/>
                          <w:szCs w:val="12"/>
                          <w14:textFill>
                            <w14:solidFill>
                              <w14:srgbClr w14:val="7F7F7F">
                                <w14:lumMod w14:val="50000"/>
                              </w14:srgbClr>
                            </w14:solidFill>
                          </w14:textFill>
                        </w:rPr>
                        <w:t>Others include Imports</w:t>
                      </w:r>
                    </w:p>
                    <w:p w14:paraId="4E4AE88C" w14:textId="3E716C0D"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C77616" w:rsidRPr="000B521B">
        <w:rPr>
          <w:rFonts w:ascii="Arial" w:hAnsi="Arial" w:cs="Arial"/>
          <w:noProof/>
          <w:color w:val="000000" w:themeColor="text1"/>
        </w:rPr>
        <w:drawing>
          <wp:inline distT="0" distB="0" distL="0" distR="0" wp14:anchorId="3E0AA2E0" wp14:editId="1A3ED9F5">
            <wp:extent cx="6457950" cy="2834270"/>
            <wp:effectExtent l="0" t="0" r="0" b="4445"/>
            <wp:docPr id="2090" name="Chart 2090">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7E52724" w14:textId="775F3793" w:rsidR="00967807" w:rsidRPr="000B521B" w:rsidRDefault="00967807" w:rsidP="009F5EE3">
      <w:pPr>
        <w:rPr>
          <w:rFonts w:ascii="Arial" w:eastAsia="Arial" w:hAnsi="Arial" w:cs="Arial"/>
          <w:color w:val="000000" w:themeColor="text1"/>
          <w:sz w:val="24"/>
          <w:szCs w:val="24"/>
        </w:rPr>
      </w:pPr>
    </w:p>
    <w:p w14:paraId="56BA2AE4" w14:textId="77777777" w:rsidR="00905DCB" w:rsidRPr="000B521B" w:rsidRDefault="00905DCB" w:rsidP="00A14586">
      <w:pPr>
        <w:tabs>
          <w:tab w:val="left" w:pos="1095"/>
        </w:tabs>
        <w:rPr>
          <w:rFonts w:ascii="Arial" w:hAnsi="Arial" w:cs="Arial"/>
          <w:b/>
          <w:bCs/>
          <w:sz w:val="24"/>
          <w:szCs w:val="24"/>
        </w:rPr>
      </w:pPr>
    </w:p>
    <w:p w14:paraId="1324F760" w14:textId="77777777" w:rsidR="00905DCB" w:rsidRPr="000B521B" w:rsidRDefault="00905DCB" w:rsidP="00A14586">
      <w:pPr>
        <w:tabs>
          <w:tab w:val="left" w:pos="1095"/>
        </w:tabs>
        <w:rPr>
          <w:rFonts w:ascii="Arial" w:hAnsi="Arial" w:cs="Arial"/>
          <w:b/>
          <w:bCs/>
          <w:sz w:val="24"/>
          <w:szCs w:val="24"/>
        </w:rPr>
      </w:pPr>
    </w:p>
    <w:p w14:paraId="0CFCD984" w14:textId="77777777" w:rsidR="00905DCB" w:rsidRPr="000B521B" w:rsidRDefault="00905DCB" w:rsidP="00A14586">
      <w:pPr>
        <w:tabs>
          <w:tab w:val="left" w:pos="1095"/>
        </w:tabs>
        <w:rPr>
          <w:rFonts w:ascii="Arial" w:hAnsi="Arial" w:cs="Arial"/>
          <w:b/>
          <w:bCs/>
          <w:sz w:val="24"/>
          <w:szCs w:val="24"/>
        </w:rPr>
      </w:pPr>
    </w:p>
    <w:p w14:paraId="605DDADF" w14:textId="77777777" w:rsidR="00905DCB" w:rsidRPr="000B521B" w:rsidRDefault="00905DCB" w:rsidP="00A14586">
      <w:pPr>
        <w:tabs>
          <w:tab w:val="left" w:pos="1095"/>
        </w:tabs>
        <w:rPr>
          <w:rFonts w:ascii="Arial" w:hAnsi="Arial" w:cs="Arial"/>
          <w:b/>
          <w:bCs/>
          <w:sz w:val="24"/>
          <w:szCs w:val="24"/>
        </w:rPr>
      </w:pPr>
    </w:p>
    <w:p w14:paraId="18C6F282" w14:textId="77777777" w:rsidR="00905DCB" w:rsidRPr="000B521B" w:rsidRDefault="00905DCB" w:rsidP="00A14586">
      <w:pPr>
        <w:tabs>
          <w:tab w:val="left" w:pos="1095"/>
        </w:tabs>
        <w:rPr>
          <w:rFonts w:ascii="Arial" w:hAnsi="Arial" w:cs="Arial"/>
          <w:b/>
          <w:bCs/>
          <w:sz w:val="24"/>
          <w:szCs w:val="24"/>
        </w:rPr>
      </w:pPr>
    </w:p>
    <w:p w14:paraId="586B13F7" w14:textId="77777777" w:rsidR="00905DCB" w:rsidRPr="000B521B" w:rsidRDefault="00905DCB" w:rsidP="00A14586">
      <w:pPr>
        <w:tabs>
          <w:tab w:val="left" w:pos="1095"/>
        </w:tabs>
        <w:rPr>
          <w:rFonts w:ascii="Arial" w:hAnsi="Arial" w:cs="Arial"/>
          <w:b/>
          <w:bCs/>
          <w:sz w:val="24"/>
          <w:szCs w:val="24"/>
        </w:rPr>
      </w:pPr>
    </w:p>
    <w:p w14:paraId="6380C207" w14:textId="77777777" w:rsidR="00905DCB" w:rsidRPr="000B521B" w:rsidRDefault="00905DCB" w:rsidP="00A14586">
      <w:pPr>
        <w:tabs>
          <w:tab w:val="left" w:pos="1095"/>
        </w:tabs>
        <w:rPr>
          <w:rFonts w:ascii="Arial" w:hAnsi="Arial" w:cs="Arial"/>
          <w:b/>
          <w:bCs/>
          <w:sz w:val="24"/>
          <w:szCs w:val="24"/>
        </w:rPr>
      </w:pPr>
    </w:p>
    <w:p w14:paraId="71D0A49C" w14:textId="77777777" w:rsidR="00905DCB" w:rsidRPr="000B521B" w:rsidRDefault="00905DCB" w:rsidP="00A14586">
      <w:pPr>
        <w:tabs>
          <w:tab w:val="left" w:pos="1095"/>
        </w:tabs>
        <w:rPr>
          <w:rFonts w:ascii="Arial" w:hAnsi="Arial" w:cs="Arial"/>
          <w:b/>
          <w:bCs/>
          <w:sz w:val="24"/>
          <w:szCs w:val="24"/>
        </w:rPr>
      </w:pPr>
    </w:p>
    <w:p w14:paraId="088AAB69" w14:textId="77777777" w:rsidR="00905DCB" w:rsidRPr="000B521B" w:rsidRDefault="00905DCB" w:rsidP="00A14586">
      <w:pPr>
        <w:tabs>
          <w:tab w:val="left" w:pos="1095"/>
        </w:tabs>
        <w:rPr>
          <w:rFonts w:ascii="Arial" w:hAnsi="Arial" w:cs="Arial"/>
          <w:b/>
          <w:bCs/>
          <w:sz w:val="24"/>
          <w:szCs w:val="24"/>
        </w:rPr>
      </w:pPr>
    </w:p>
    <w:p w14:paraId="69C888D5" w14:textId="77777777" w:rsidR="00905DCB" w:rsidRPr="000B521B" w:rsidRDefault="00905DCB" w:rsidP="00A14586">
      <w:pPr>
        <w:tabs>
          <w:tab w:val="left" w:pos="1095"/>
        </w:tabs>
        <w:rPr>
          <w:rFonts w:ascii="Arial" w:hAnsi="Arial" w:cs="Arial"/>
          <w:b/>
          <w:bCs/>
          <w:sz w:val="24"/>
          <w:szCs w:val="24"/>
        </w:rPr>
      </w:pPr>
    </w:p>
    <w:p w14:paraId="36B4BEFC" w14:textId="77777777" w:rsidR="00905DCB" w:rsidRPr="000B521B" w:rsidRDefault="00905DCB" w:rsidP="00A14586">
      <w:pPr>
        <w:tabs>
          <w:tab w:val="left" w:pos="1095"/>
        </w:tabs>
        <w:rPr>
          <w:rFonts w:ascii="Arial" w:hAnsi="Arial" w:cs="Arial"/>
          <w:b/>
          <w:bCs/>
          <w:sz w:val="24"/>
          <w:szCs w:val="24"/>
        </w:rPr>
      </w:pPr>
    </w:p>
    <w:p w14:paraId="6BA64CA4" w14:textId="58300F7D" w:rsidR="00905DCB" w:rsidRPr="000B521B" w:rsidRDefault="00905DCB" w:rsidP="00A14586">
      <w:pPr>
        <w:tabs>
          <w:tab w:val="left" w:pos="1095"/>
        </w:tabs>
        <w:rPr>
          <w:rFonts w:ascii="Arial" w:hAnsi="Arial" w:cs="Arial"/>
          <w:b/>
          <w:bCs/>
          <w:sz w:val="24"/>
          <w:szCs w:val="24"/>
        </w:rPr>
      </w:pPr>
    </w:p>
    <w:p w14:paraId="5EDD9057" w14:textId="77777777" w:rsidR="00905DCB" w:rsidRPr="000B521B" w:rsidRDefault="00905DCB" w:rsidP="00A14586">
      <w:pPr>
        <w:tabs>
          <w:tab w:val="left" w:pos="1095"/>
        </w:tabs>
        <w:rPr>
          <w:rFonts w:ascii="Arial" w:hAnsi="Arial" w:cs="Arial"/>
          <w:b/>
          <w:bCs/>
          <w:sz w:val="24"/>
          <w:szCs w:val="24"/>
        </w:rPr>
      </w:pPr>
    </w:p>
    <w:p w14:paraId="4AF765A1" w14:textId="557A6B97" w:rsidR="00A14586" w:rsidRPr="000B521B" w:rsidRDefault="004C5239" w:rsidP="00A14586">
      <w:pPr>
        <w:tabs>
          <w:tab w:val="left" w:pos="1095"/>
        </w:tabs>
        <w:rPr>
          <w:rFonts w:ascii="Arial" w:hAnsi="Arial" w:cs="Arial"/>
          <w:b/>
          <w:bCs/>
          <w:sz w:val="24"/>
          <w:szCs w:val="24"/>
        </w:rPr>
      </w:pPr>
      <w:r w:rsidRPr="000B521B">
        <w:rPr>
          <w:rFonts w:ascii="Arial" w:hAnsi="Arial" w:cs="Arial"/>
          <w:b/>
          <w:bCs/>
          <w:sz w:val="24"/>
          <w:szCs w:val="24"/>
        </w:rPr>
        <w:t xml:space="preserve">3.3. </w:t>
      </w:r>
      <w:r w:rsidR="00A14586" w:rsidRPr="000B521B">
        <w:rPr>
          <w:rFonts w:ascii="Arial" w:hAnsi="Arial" w:cs="Arial"/>
          <w:b/>
          <w:bCs/>
          <w:sz w:val="24"/>
          <w:szCs w:val="24"/>
        </w:rPr>
        <w:t>MARKET DYNAMICS</w:t>
      </w:r>
    </w:p>
    <w:p w14:paraId="50F8FF79" w14:textId="77777777" w:rsidR="008D6F84" w:rsidRPr="000B521B" w:rsidRDefault="008D6F84" w:rsidP="00A14586">
      <w:pPr>
        <w:tabs>
          <w:tab w:val="left" w:pos="1095"/>
        </w:tabs>
        <w:rPr>
          <w:rFonts w:ascii="Arial" w:eastAsia="Verdana" w:hAnsi="Arial" w:cs="Arial"/>
          <w:b/>
          <w:bCs/>
          <w:color w:val="000000" w:themeColor="text1"/>
          <w:kern w:val="24"/>
          <w:sz w:val="20"/>
          <w:szCs w:val="20"/>
          <w:lang w:val="en-US"/>
        </w:rPr>
      </w:pPr>
    </w:p>
    <w:p w14:paraId="531A0C45" w14:textId="2B3CFE70" w:rsidR="00A93F5E" w:rsidRPr="000B521B" w:rsidRDefault="00132F25" w:rsidP="00132F25">
      <w:pPr>
        <w:tabs>
          <w:tab w:val="left" w:pos="1095"/>
        </w:tabs>
        <w:ind w:left="4320"/>
        <w:rPr>
          <w:rFonts w:ascii="Arial" w:eastAsia="Verdana" w:hAnsi="Arial" w:cs="Arial"/>
          <w:b/>
          <w:bCs/>
          <w:color w:val="000000" w:themeColor="text1"/>
          <w:kern w:val="24"/>
          <w:sz w:val="20"/>
          <w:szCs w:val="20"/>
          <w:lang w:val="en-US"/>
        </w:rPr>
      </w:pPr>
      <w:r w:rsidRPr="000B521B">
        <w:rPr>
          <w:rFonts w:ascii="Arial" w:eastAsia="Verdana" w:hAnsi="Arial" w:cs="Arial"/>
          <w:b/>
          <w:bCs/>
          <w:noProof/>
          <w:color w:val="000000" w:themeColor="text1"/>
          <w:kern w:val="24"/>
          <w:sz w:val="20"/>
          <w:szCs w:val="20"/>
        </w:rPr>
        <mc:AlternateContent>
          <mc:Choice Requires="wps">
            <w:drawing>
              <wp:anchor distT="0" distB="0" distL="114300" distR="114300" simplePos="0" relativeHeight="252451840" behindDoc="0" locked="0" layoutInCell="1" allowOverlap="1" wp14:anchorId="01CDB3F3" wp14:editId="4071816B">
                <wp:simplePos x="0" y="0"/>
                <wp:positionH relativeFrom="column">
                  <wp:posOffset>0</wp:posOffset>
                </wp:positionH>
                <wp:positionV relativeFrom="paragraph">
                  <wp:posOffset>1276350</wp:posOffset>
                </wp:positionV>
                <wp:extent cx="3523615" cy="457200"/>
                <wp:effectExtent l="0" t="0" r="635" b="0"/>
                <wp:wrapNone/>
                <wp:docPr id="1131" name="Rectangle: Rounded Corners 23"/>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78D85C"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Growing usage as Lining System in Industrial Applications</w:t>
                            </w:r>
                          </w:p>
                        </w:txbxContent>
                      </wps:txbx>
                      <wps:bodyPr rtlCol="0" anchor="ctr"/>
                    </wps:wsp>
                  </a:graphicData>
                </a:graphic>
              </wp:anchor>
            </w:drawing>
          </mc:Choice>
          <mc:Fallback>
            <w:pict>
              <v:roundrect w14:anchorId="01CDB3F3" id="Rectangle: Rounded Corners 23" o:spid="_x0000_s1147" style="position:absolute;left:0;text-align:left;margin-left:0;margin-top:100.5pt;width:277.45pt;height:36pt;z-index:252451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" fillcolor="#b68c0b" stroked="f" strokeweight="1pt">
                <v:stroke joinstyle="miter"/>
                <v:textbox>
                  <w:txbxContent>
                    <w:p w14:paraId="0978D85C"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Growing usage as Lining System in Industrial Applications</w:t>
                      </w:r>
                    </w:p>
                  </w:txbxContent>
                </v:textbox>
              </v:roundrect>
            </w:pict>
          </mc:Fallback>
        </mc:AlternateContent>
      </w:r>
      <w:r w:rsidRPr="000B521B">
        <w:rPr>
          <w:rFonts w:ascii="Arial" w:eastAsia="Verdana" w:hAnsi="Arial" w:cs="Arial"/>
          <w:b/>
          <w:bCs/>
          <w:noProof/>
          <w:color w:val="000000" w:themeColor="text1"/>
          <w:kern w:val="24"/>
          <w:sz w:val="20"/>
          <w:szCs w:val="20"/>
        </w:rPr>
        <mc:AlternateContent>
          <mc:Choice Requires="wps">
            <w:drawing>
              <wp:anchor distT="0" distB="0" distL="114300" distR="114300" simplePos="0" relativeHeight="252452864" behindDoc="0" locked="0" layoutInCell="1" allowOverlap="1" wp14:anchorId="19C15FC2" wp14:editId="5F18408E">
                <wp:simplePos x="0" y="0"/>
                <wp:positionH relativeFrom="column">
                  <wp:posOffset>0</wp:posOffset>
                </wp:positionH>
                <wp:positionV relativeFrom="paragraph">
                  <wp:posOffset>1839595</wp:posOffset>
                </wp:positionV>
                <wp:extent cx="3523615" cy="457200"/>
                <wp:effectExtent l="0" t="0" r="635" b="0"/>
                <wp:wrapNone/>
                <wp:docPr id="1132" name="Rectangle: Rounded Corners 24"/>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110740"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Robust Growth of Construction Sector</w:t>
                            </w:r>
                          </w:p>
                        </w:txbxContent>
                      </wps:txbx>
                      <wps:bodyPr rtlCol="0" anchor="ctr"/>
                    </wps:wsp>
                  </a:graphicData>
                </a:graphic>
              </wp:anchor>
            </w:drawing>
          </mc:Choice>
          <mc:Fallback>
            <w:pict>
              <v:roundrect w14:anchorId="19C15FC2" id="Rectangle: Rounded Corners 24" o:spid="_x0000_s1148" style="position:absolute;left:0;text-align:left;margin-left:0;margin-top:144.85pt;width:277.45pt;height:36pt;z-index:252452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" fillcolor="#b68c0b" stroked="f" strokeweight="1pt">
                <v:stroke joinstyle="miter"/>
                <v:textbox>
                  <w:txbxContent>
                    <w:p w14:paraId="7C110740"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Robust Growth of Construction Sector</w:t>
                      </w:r>
                    </w:p>
                  </w:txbxContent>
                </v:textbox>
              </v:roundrect>
            </w:pict>
          </mc:Fallback>
        </mc:AlternateContent>
      </w:r>
      <w:r w:rsidRPr="000B521B">
        <w:rPr>
          <w:rFonts w:ascii="Arial" w:eastAsia="Verdana" w:hAnsi="Arial" w:cs="Arial"/>
          <w:b/>
          <w:bCs/>
          <w:noProof/>
          <w:color w:val="000000" w:themeColor="text1"/>
          <w:kern w:val="24"/>
          <w:sz w:val="20"/>
          <w:szCs w:val="20"/>
        </w:rPr>
        <mc:AlternateContent>
          <mc:Choice Requires="wps">
            <w:drawing>
              <wp:anchor distT="0" distB="0" distL="114300" distR="114300" simplePos="0" relativeHeight="252453888" behindDoc="0" locked="0" layoutInCell="1" allowOverlap="1" wp14:anchorId="0AA95DC5" wp14:editId="323CBC80">
                <wp:simplePos x="0" y="0"/>
                <wp:positionH relativeFrom="column">
                  <wp:posOffset>0</wp:posOffset>
                </wp:positionH>
                <wp:positionV relativeFrom="paragraph">
                  <wp:posOffset>2376805</wp:posOffset>
                </wp:positionV>
                <wp:extent cx="3523615" cy="457200"/>
                <wp:effectExtent l="0" t="0" r="635" b="0"/>
                <wp:wrapNone/>
                <wp:docPr id="1133" name="Rectangle: Rounded Corners 25"/>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02D8B"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Aging Infrastructure</w:t>
                            </w:r>
                          </w:p>
                        </w:txbxContent>
                      </wps:txbx>
                      <wps:bodyPr rtlCol="0" anchor="ctr"/>
                    </wps:wsp>
                  </a:graphicData>
                </a:graphic>
              </wp:anchor>
            </w:drawing>
          </mc:Choice>
          <mc:Fallback>
            <w:pict>
              <v:roundrect w14:anchorId="0AA95DC5" id="Rectangle: Rounded Corners 25" o:spid="_x0000_s1149" style="position:absolute;left:0;text-align:left;margin-left:0;margin-top:187.15pt;width:277.45pt;height:36pt;z-index:252453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" fillcolor="#b68c0b" stroked="f" strokeweight="1pt">
                <v:stroke joinstyle="miter"/>
                <v:textbox>
                  <w:txbxContent>
                    <w:p w14:paraId="34502D8B"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Aging Infrastructure</w:t>
                      </w:r>
                    </w:p>
                  </w:txbxContent>
                </v:textbox>
              </v:roundrect>
            </w:pict>
          </mc:Fallback>
        </mc:AlternateContent>
      </w:r>
      <w:r w:rsidRPr="000B521B">
        <w:rPr>
          <w:rFonts w:ascii="Arial" w:eastAsia="Verdana" w:hAnsi="Arial" w:cs="Arial"/>
          <w:b/>
          <w:bCs/>
          <w:noProof/>
          <w:color w:val="000000" w:themeColor="text1"/>
          <w:kern w:val="24"/>
          <w:sz w:val="20"/>
          <w:szCs w:val="20"/>
        </w:rPr>
        <mc:AlternateContent>
          <mc:Choice Requires="wps">
            <w:drawing>
              <wp:anchor distT="0" distB="0" distL="114300" distR="114300" simplePos="0" relativeHeight="252454912" behindDoc="0" locked="0" layoutInCell="1" allowOverlap="1" wp14:anchorId="0CC2AC0A" wp14:editId="78500E2D">
                <wp:simplePos x="0" y="0"/>
                <wp:positionH relativeFrom="column">
                  <wp:posOffset>0</wp:posOffset>
                </wp:positionH>
                <wp:positionV relativeFrom="paragraph">
                  <wp:posOffset>2921635</wp:posOffset>
                </wp:positionV>
                <wp:extent cx="3523615" cy="457200"/>
                <wp:effectExtent l="0" t="0" r="635" b="0"/>
                <wp:wrapNone/>
                <wp:docPr id="1134" name="Rectangle: Rounded Corners 27"/>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FFAC0"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Increase in demand of LCD and touch panels due to adaptation of 5G mobile technology</w:t>
                            </w:r>
                          </w:p>
                        </w:txbxContent>
                      </wps:txbx>
                      <wps:bodyPr rtlCol="0" anchor="ctr"/>
                    </wps:wsp>
                  </a:graphicData>
                </a:graphic>
              </wp:anchor>
            </w:drawing>
          </mc:Choice>
          <mc:Fallback>
            <w:pict>
              <v:roundrect w14:anchorId="0CC2AC0A" id="Rectangle: Rounded Corners 27" o:spid="_x0000_s1150" style="position:absolute;left:0;text-align:left;margin-left:0;margin-top:230.05pt;width:277.45pt;height:36pt;z-index:252454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" fillcolor="#b68c0b" stroked="f" strokeweight="1pt">
                <v:stroke joinstyle="miter"/>
                <v:textbox>
                  <w:txbxContent>
                    <w:p w14:paraId="02EFFAC0"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Increase in demand of LCD and touch panels due to adaptation of 5G mobile technology</w:t>
                      </w:r>
                    </w:p>
                  </w:txbxContent>
                </v:textbox>
              </v:roundrect>
            </w:pict>
          </mc:Fallback>
        </mc:AlternateContent>
      </w:r>
      <w:r w:rsidRPr="000B521B">
        <w:rPr>
          <w:rFonts w:ascii="Arial" w:eastAsia="Verdana" w:hAnsi="Arial" w:cs="Arial"/>
          <w:b/>
          <w:bCs/>
          <w:noProof/>
          <w:color w:val="000000" w:themeColor="text1"/>
          <w:kern w:val="24"/>
          <w:sz w:val="20"/>
          <w:szCs w:val="20"/>
        </w:rPr>
        <mc:AlternateContent>
          <mc:Choice Requires="wps">
            <w:drawing>
              <wp:anchor distT="0" distB="0" distL="114300" distR="114300" simplePos="0" relativeHeight="252455936" behindDoc="0" locked="0" layoutInCell="1" allowOverlap="1" wp14:anchorId="1B1108D3" wp14:editId="5C3BAC5B">
                <wp:simplePos x="0" y="0"/>
                <wp:positionH relativeFrom="column">
                  <wp:posOffset>0</wp:posOffset>
                </wp:positionH>
                <wp:positionV relativeFrom="paragraph">
                  <wp:posOffset>4439920</wp:posOffset>
                </wp:positionV>
                <wp:extent cx="3523615" cy="457200"/>
                <wp:effectExtent l="0" t="0" r="635" b="0"/>
                <wp:wrapNone/>
                <wp:docPr id="1135" name="Rectangle: Rounded Corners 29"/>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7355A4"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Fragmented Downstream Market</w:t>
                            </w:r>
                          </w:p>
                        </w:txbxContent>
                      </wps:txbx>
                      <wps:bodyPr rtlCol="0" anchor="ctr"/>
                    </wps:wsp>
                  </a:graphicData>
                </a:graphic>
              </wp:anchor>
            </w:drawing>
          </mc:Choice>
          <mc:Fallback>
            <w:pict>
              <v:roundrect w14:anchorId="1B1108D3" id="Rectangle: Rounded Corners 29" o:spid="_x0000_s1151" style="position:absolute;left:0;text-align:left;margin-left:0;margin-top:349.6pt;width:277.45pt;height:36pt;z-index:252455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" fillcolor="#b68c0b" stroked="f" strokeweight="1pt">
                <v:stroke joinstyle="miter"/>
                <v:textbox>
                  <w:txbxContent>
                    <w:p w14:paraId="4B7355A4"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Fragmented Downstream Market</w:t>
                      </w:r>
                    </w:p>
                  </w:txbxContent>
                </v:textbox>
              </v:roundrect>
            </w:pict>
          </mc:Fallback>
        </mc:AlternateContent>
      </w:r>
      <w:r w:rsidRPr="000B521B">
        <w:rPr>
          <w:rFonts w:ascii="Arial" w:eastAsia="Verdana" w:hAnsi="Arial" w:cs="Arial"/>
          <w:b/>
          <w:bCs/>
          <w:noProof/>
          <w:color w:val="000000" w:themeColor="text1"/>
          <w:kern w:val="24"/>
          <w:sz w:val="20"/>
          <w:szCs w:val="20"/>
        </w:rPr>
        <mc:AlternateContent>
          <mc:Choice Requires="wps">
            <w:drawing>
              <wp:anchor distT="0" distB="0" distL="114300" distR="114300" simplePos="0" relativeHeight="252456960" behindDoc="0" locked="0" layoutInCell="1" allowOverlap="1" wp14:anchorId="5928FAF6" wp14:editId="1AF24B33">
                <wp:simplePos x="0" y="0"/>
                <wp:positionH relativeFrom="column">
                  <wp:posOffset>0</wp:posOffset>
                </wp:positionH>
                <wp:positionV relativeFrom="paragraph">
                  <wp:posOffset>718820</wp:posOffset>
                </wp:positionV>
                <wp:extent cx="3523615" cy="457200"/>
                <wp:effectExtent l="0" t="0" r="635" b="0"/>
                <wp:wrapNone/>
                <wp:docPr id="1136" name="Rectangle: Rounded Corners 33"/>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A94FC5"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Government support in India to increase per capita consumption of FRP composites</w:t>
                            </w:r>
                          </w:p>
                        </w:txbxContent>
                      </wps:txbx>
                      <wps:bodyPr rtlCol="0" anchor="ctr"/>
                    </wps:wsp>
                  </a:graphicData>
                </a:graphic>
              </wp:anchor>
            </w:drawing>
          </mc:Choice>
          <mc:Fallback>
            <w:pict>
              <v:roundrect w14:anchorId="5928FAF6" id="Rectangle: Rounded Corners 33" o:spid="_x0000_s1152" style="position:absolute;left:0;text-align:left;margin-left:0;margin-top:56.6pt;width:277.45pt;height:36pt;z-index:252456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" fillcolor="#b68c0b" stroked="f" strokeweight="1pt">
                <v:stroke joinstyle="miter"/>
                <v:textbox>
                  <w:txbxContent>
                    <w:p w14:paraId="22A94FC5"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Government support in India to increase per capita consumption of FRP composites</w:t>
                      </w:r>
                    </w:p>
                  </w:txbxContent>
                </v:textbox>
              </v:roundrect>
            </w:pict>
          </mc:Fallback>
        </mc:AlternateContent>
      </w:r>
      <w:r w:rsidRPr="000B521B">
        <w:rPr>
          <w:rFonts w:ascii="Arial" w:eastAsia="Verdana" w:hAnsi="Arial" w:cs="Arial"/>
          <w:b/>
          <w:bCs/>
          <w:noProof/>
          <w:color w:val="000000" w:themeColor="text1"/>
          <w:kern w:val="24"/>
          <w:sz w:val="20"/>
          <w:szCs w:val="20"/>
        </w:rPr>
        <mc:AlternateContent>
          <mc:Choice Requires="wps">
            <w:drawing>
              <wp:anchor distT="0" distB="0" distL="114300" distR="114300" simplePos="0" relativeHeight="252457984" behindDoc="0" locked="0" layoutInCell="1" allowOverlap="1" wp14:anchorId="27512DCE" wp14:editId="39F8DAE5">
                <wp:simplePos x="0" y="0"/>
                <wp:positionH relativeFrom="column">
                  <wp:posOffset>0</wp:posOffset>
                </wp:positionH>
                <wp:positionV relativeFrom="paragraph">
                  <wp:posOffset>3451860</wp:posOffset>
                </wp:positionV>
                <wp:extent cx="3523615" cy="457200"/>
                <wp:effectExtent l="0" t="0" r="635" b="0"/>
                <wp:wrapNone/>
                <wp:docPr id="1137" name="Rectangle: Rounded Corners 66"/>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660538"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Fluctuation In Raw Material Prices</w:t>
                            </w:r>
                          </w:p>
                        </w:txbxContent>
                      </wps:txbx>
                      <wps:bodyPr rtlCol="0" anchor="ctr"/>
                    </wps:wsp>
                  </a:graphicData>
                </a:graphic>
              </wp:anchor>
            </w:drawing>
          </mc:Choice>
          <mc:Fallback>
            <w:pict>
              <v:roundrect w14:anchorId="27512DCE" id="Rectangle: Rounded Corners 66" o:spid="_x0000_s1153" style="position:absolute;left:0;text-align:left;margin-left:0;margin-top:271.8pt;width:277.45pt;height:36pt;z-index:252457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" fillcolor="#b68c0b" stroked="f" strokeweight="1pt">
                <v:stroke joinstyle="miter"/>
                <v:textbox>
                  <w:txbxContent>
                    <w:p w14:paraId="54660538"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Fluctuation In Raw Material Prices</w:t>
                      </w:r>
                    </w:p>
                  </w:txbxContent>
                </v:textbox>
              </v:roundrect>
            </w:pict>
          </mc:Fallback>
        </mc:AlternateContent>
      </w:r>
      <w:r w:rsidRPr="000B521B">
        <w:rPr>
          <w:rFonts w:ascii="Arial" w:eastAsia="Verdana" w:hAnsi="Arial" w:cs="Arial"/>
          <w:b/>
          <w:bCs/>
          <w:noProof/>
          <w:color w:val="000000" w:themeColor="text1"/>
          <w:kern w:val="24"/>
          <w:sz w:val="20"/>
          <w:szCs w:val="20"/>
        </w:rPr>
        <mc:AlternateContent>
          <mc:Choice Requires="wps">
            <w:drawing>
              <wp:anchor distT="0" distB="0" distL="114300" distR="114300" simplePos="0" relativeHeight="252459008" behindDoc="0" locked="0" layoutInCell="1" allowOverlap="1" wp14:anchorId="53379A98" wp14:editId="13F1AFFB">
                <wp:simplePos x="0" y="0"/>
                <wp:positionH relativeFrom="column">
                  <wp:posOffset>0</wp:posOffset>
                </wp:positionH>
                <wp:positionV relativeFrom="paragraph">
                  <wp:posOffset>3943350</wp:posOffset>
                </wp:positionV>
                <wp:extent cx="3523615" cy="457200"/>
                <wp:effectExtent l="0" t="0" r="635" b="0"/>
                <wp:wrapNone/>
                <wp:docPr id="1138" name="Rectangle: Rounded Corners 69"/>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E30836"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Supply Chain Disruption</w:t>
                            </w:r>
                          </w:p>
                        </w:txbxContent>
                      </wps:txbx>
                      <wps:bodyPr rtlCol="0" anchor="ctr"/>
                    </wps:wsp>
                  </a:graphicData>
                </a:graphic>
              </wp:anchor>
            </w:drawing>
          </mc:Choice>
          <mc:Fallback>
            <w:pict>
              <v:roundrect w14:anchorId="53379A98" id="Rectangle: Rounded Corners 69" o:spid="_x0000_s1154" style="position:absolute;left:0;text-align:left;margin-left:0;margin-top:310.5pt;width:277.45pt;height:36pt;z-index:252459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" fillcolor="#b68c0b" stroked="f" strokeweight="1pt">
                <v:stroke joinstyle="miter"/>
                <v:textbox>
                  <w:txbxContent>
                    <w:p w14:paraId="68E30836"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Supply Chain Disruption</w:t>
                      </w:r>
                    </w:p>
                  </w:txbxContent>
                </v:textbox>
              </v:roundrect>
            </w:pict>
          </mc:Fallback>
        </mc:AlternateContent>
      </w:r>
      <w:r w:rsidRPr="000B521B">
        <w:rPr>
          <w:rFonts w:ascii="Arial" w:eastAsia="Verdana" w:hAnsi="Arial" w:cs="Arial"/>
          <w:b/>
          <w:bCs/>
          <w:color w:val="000000" w:themeColor="text1"/>
          <w:kern w:val="24"/>
          <w:sz w:val="20"/>
          <w:szCs w:val="20"/>
          <w:lang w:val="en-US"/>
        </w:rPr>
        <w:t xml:space="preserve">                                                             </w:t>
      </w:r>
      <w:r w:rsidRPr="000B521B">
        <w:rPr>
          <w:rFonts w:ascii="Arial" w:eastAsia="Verdana" w:hAnsi="Arial" w:cs="Arial"/>
          <w:b/>
          <w:bCs/>
          <w:noProof/>
          <w:color w:val="000000" w:themeColor="text1"/>
          <w:kern w:val="24"/>
          <w:sz w:val="20"/>
          <w:szCs w:val="20"/>
          <w:lang w:val="en-US"/>
        </w:rPr>
        <w:drawing>
          <wp:inline distT="0" distB="0" distL="0" distR="0" wp14:anchorId="334017C3" wp14:editId="7249B183">
            <wp:extent cx="3914140" cy="607187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14140" cy="6071870"/>
                    </a:xfrm>
                    <a:prstGeom prst="rect">
                      <a:avLst/>
                    </a:prstGeom>
                    <a:noFill/>
                  </pic:spPr>
                </pic:pic>
              </a:graphicData>
            </a:graphic>
          </wp:inline>
        </w:drawing>
      </w:r>
    </w:p>
    <w:p w14:paraId="212D3E8C" w14:textId="15C4008E" w:rsidR="00A93F5E" w:rsidRPr="000B521B" w:rsidRDefault="00A93F5E" w:rsidP="00A14586">
      <w:pPr>
        <w:tabs>
          <w:tab w:val="left" w:pos="1095"/>
        </w:tabs>
        <w:rPr>
          <w:rFonts w:ascii="Arial" w:eastAsia="Verdana" w:hAnsi="Arial" w:cs="Arial"/>
          <w:b/>
          <w:bCs/>
          <w:color w:val="000000" w:themeColor="text1"/>
          <w:kern w:val="24"/>
          <w:sz w:val="20"/>
          <w:szCs w:val="20"/>
          <w:lang w:val="en-US"/>
        </w:rPr>
      </w:pPr>
    </w:p>
    <w:p w14:paraId="1B561297" w14:textId="5013FDE0" w:rsidR="00A93F5E" w:rsidRPr="000B521B" w:rsidRDefault="00A93F5E" w:rsidP="00A14586">
      <w:pPr>
        <w:tabs>
          <w:tab w:val="left" w:pos="1095"/>
        </w:tabs>
        <w:rPr>
          <w:rFonts w:ascii="Arial" w:eastAsia="Verdana" w:hAnsi="Arial" w:cs="Arial"/>
          <w:b/>
          <w:bCs/>
          <w:color w:val="000000" w:themeColor="text1"/>
          <w:kern w:val="24"/>
          <w:sz w:val="20"/>
          <w:szCs w:val="20"/>
          <w:lang w:val="en-US"/>
        </w:rPr>
      </w:pPr>
    </w:p>
    <w:p w14:paraId="29FF5E1B" w14:textId="52A33370" w:rsidR="00A93F5E" w:rsidRPr="000B521B" w:rsidRDefault="00A93F5E" w:rsidP="00A14586">
      <w:pPr>
        <w:tabs>
          <w:tab w:val="left" w:pos="1095"/>
        </w:tabs>
        <w:rPr>
          <w:rFonts w:ascii="Arial" w:eastAsia="Verdana" w:hAnsi="Arial" w:cs="Arial"/>
          <w:b/>
          <w:bCs/>
          <w:color w:val="000000" w:themeColor="text1"/>
          <w:kern w:val="24"/>
          <w:sz w:val="20"/>
          <w:szCs w:val="20"/>
          <w:lang w:val="en-US"/>
        </w:rPr>
      </w:pPr>
    </w:p>
    <w:p w14:paraId="59F93D4E" w14:textId="357438C5" w:rsidR="00A93F5E" w:rsidRPr="000B521B" w:rsidRDefault="00A93F5E" w:rsidP="00A14586">
      <w:pPr>
        <w:tabs>
          <w:tab w:val="left" w:pos="1095"/>
        </w:tabs>
        <w:rPr>
          <w:rFonts w:ascii="Arial" w:eastAsia="Verdana" w:hAnsi="Arial" w:cs="Arial"/>
          <w:b/>
          <w:bCs/>
          <w:color w:val="000000" w:themeColor="text1"/>
          <w:kern w:val="24"/>
          <w:sz w:val="20"/>
          <w:szCs w:val="20"/>
          <w:lang w:val="en-US"/>
        </w:rPr>
      </w:pPr>
    </w:p>
    <w:p w14:paraId="46B2A054" w14:textId="69DB922D" w:rsidR="00A93F5E" w:rsidRPr="000B521B" w:rsidRDefault="00A93F5E" w:rsidP="00A14586">
      <w:pPr>
        <w:tabs>
          <w:tab w:val="left" w:pos="1095"/>
        </w:tabs>
        <w:rPr>
          <w:rFonts w:ascii="Arial" w:eastAsia="Verdana" w:hAnsi="Arial" w:cs="Arial"/>
          <w:b/>
          <w:bCs/>
          <w:color w:val="000000" w:themeColor="text1"/>
          <w:kern w:val="24"/>
          <w:sz w:val="20"/>
          <w:szCs w:val="20"/>
          <w:lang w:val="en-US"/>
        </w:rPr>
      </w:pPr>
    </w:p>
    <w:p w14:paraId="2783C4F5" w14:textId="5A56449F" w:rsidR="00A93F5E" w:rsidRPr="000B521B" w:rsidRDefault="00A93F5E" w:rsidP="00A14586">
      <w:pPr>
        <w:tabs>
          <w:tab w:val="left" w:pos="1095"/>
        </w:tabs>
        <w:rPr>
          <w:rFonts w:ascii="Arial" w:eastAsia="Verdana" w:hAnsi="Arial" w:cs="Arial"/>
          <w:b/>
          <w:bCs/>
          <w:color w:val="000000" w:themeColor="text1"/>
          <w:kern w:val="24"/>
          <w:sz w:val="20"/>
          <w:szCs w:val="20"/>
          <w:lang w:val="en-US"/>
        </w:rPr>
      </w:pPr>
    </w:p>
    <w:p w14:paraId="449AC96F" w14:textId="77777777" w:rsidR="00636524" w:rsidRPr="000B521B" w:rsidRDefault="00636524" w:rsidP="00A14586">
      <w:pPr>
        <w:tabs>
          <w:tab w:val="left" w:pos="1095"/>
        </w:tabs>
        <w:rPr>
          <w:rFonts w:ascii="Arial" w:eastAsia="Verdana" w:hAnsi="Arial" w:cs="Arial"/>
          <w:b/>
          <w:bCs/>
          <w:color w:val="000000" w:themeColor="text1"/>
          <w:kern w:val="24"/>
          <w:sz w:val="20"/>
          <w:szCs w:val="20"/>
          <w:lang w:val="en-US"/>
        </w:rPr>
      </w:pPr>
    </w:p>
    <w:p w14:paraId="1002A809" w14:textId="4D8363DC" w:rsidR="00A14586" w:rsidRPr="000B521B" w:rsidRDefault="00A14586" w:rsidP="00A14586">
      <w:pPr>
        <w:tabs>
          <w:tab w:val="left" w:pos="1095"/>
        </w:tabs>
        <w:rPr>
          <w:rFonts w:ascii="Arial" w:eastAsia="Verdana" w:hAnsi="Arial" w:cs="Arial"/>
          <w:b/>
          <w:bCs/>
          <w:color w:val="000000" w:themeColor="text1"/>
          <w:kern w:val="24"/>
          <w:sz w:val="20"/>
          <w:szCs w:val="20"/>
          <w:lang w:val="en-US"/>
        </w:rPr>
      </w:pPr>
      <w:r w:rsidRPr="000B521B">
        <w:rPr>
          <w:rFonts w:ascii="Arial" w:eastAsia="Verdana" w:hAnsi="Arial" w:cs="Arial"/>
          <w:b/>
          <w:bCs/>
          <w:color w:val="000000" w:themeColor="text1"/>
          <w:kern w:val="24"/>
          <w:sz w:val="20"/>
          <w:szCs w:val="20"/>
          <w:lang w:val="en-US"/>
        </w:rPr>
        <w:t>Market Drivers</w:t>
      </w:r>
    </w:p>
    <w:p w14:paraId="5AA6C277" w14:textId="77777777" w:rsidR="00B912CD" w:rsidRPr="000B521B" w:rsidRDefault="00B912CD" w:rsidP="00A14586">
      <w:pPr>
        <w:tabs>
          <w:tab w:val="left" w:pos="1095"/>
        </w:tabs>
        <w:rPr>
          <w:rFonts w:ascii="Arial" w:eastAsia="Arial" w:hAnsi="Arial" w:cs="Arial"/>
          <w:b/>
          <w:bCs/>
          <w:color w:val="000000" w:themeColor="text1"/>
          <w:sz w:val="28"/>
          <w:szCs w:val="28"/>
        </w:rPr>
      </w:pPr>
    </w:p>
    <w:p w14:paraId="0520F0E0" w14:textId="77777777" w:rsidR="00812E3E" w:rsidRPr="000B521B" w:rsidRDefault="00812E3E" w:rsidP="00A14586">
      <w:pPr>
        <w:tabs>
          <w:tab w:val="left" w:pos="1095"/>
        </w:tabs>
        <w:rPr>
          <w:rFonts w:ascii="Arial" w:eastAsia="Verdana" w:hAnsi="Arial" w:cs="Arial"/>
          <w:b/>
          <w:bCs/>
          <w:i/>
          <w:iCs/>
          <w:color w:val="000000" w:themeColor="text1"/>
          <w:kern w:val="24"/>
          <w:sz w:val="20"/>
          <w:szCs w:val="20"/>
          <w:u w:val="single"/>
          <w:lang w:val="en-US"/>
        </w:rPr>
        <w:sectPr w:rsidR="00812E3E"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0F50CE1" w14:textId="31C8F30C" w:rsidR="00A14586" w:rsidRPr="000B521B" w:rsidRDefault="00A14586" w:rsidP="00A14586">
      <w:pPr>
        <w:tabs>
          <w:tab w:val="left" w:pos="1095"/>
        </w:tabs>
        <w:rPr>
          <w:rFonts w:ascii="Arial" w:eastAsia="Verdana" w:hAnsi="Arial" w:cs="Arial"/>
          <w:b/>
          <w:bCs/>
          <w:i/>
          <w:iCs/>
          <w:color w:val="000000" w:themeColor="text1"/>
          <w:kern w:val="24"/>
          <w:sz w:val="20"/>
          <w:szCs w:val="20"/>
          <w:u w:val="single"/>
          <w:lang w:val="en-US"/>
        </w:rPr>
      </w:pPr>
      <w:r w:rsidRPr="000B521B">
        <w:rPr>
          <w:rFonts w:ascii="Arial" w:eastAsia="Verdana" w:hAnsi="Arial" w:cs="Arial"/>
          <w:b/>
          <w:bCs/>
          <w:i/>
          <w:iCs/>
          <w:color w:val="000000" w:themeColor="text1"/>
          <w:kern w:val="24"/>
          <w:sz w:val="20"/>
          <w:szCs w:val="20"/>
          <w:u w:val="single"/>
          <w:lang w:val="en-US"/>
        </w:rPr>
        <w:t>Government support in India to increase per capita consumption of FRP composites</w:t>
      </w:r>
    </w:p>
    <w:p w14:paraId="63FBE2A3" w14:textId="4A74374F" w:rsidR="00A14586" w:rsidRPr="000B521B" w:rsidRDefault="00A14586" w:rsidP="000304B9">
      <w:pPr>
        <w:tabs>
          <w:tab w:val="left" w:pos="1095"/>
        </w:tabs>
        <w:spacing w:line="360" w:lineRule="auto"/>
        <w:jc w:val="both"/>
        <w:rPr>
          <w:rFonts w:ascii="Arial" w:eastAsia="Arial" w:hAnsi="Arial" w:cs="Arial"/>
          <w:color w:val="000000" w:themeColor="text1"/>
          <w:sz w:val="24"/>
          <w:szCs w:val="24"/>
        </w:rPr>
      </w:pPr>
      <w:r w:rsidRPr="000B521B">
        <w:rPr>
          <w:rFonts w:ascii="Arial" w:eastAsia="Arial" w:hAnsi="Arial" w:cs="Arial"/>
          <w:color w:val="000000" w:themeColor="text1"/>
          <w:sz w:val="24"/>
          <w:szCs w:val="24"/>
        </w:rPr>
        <w:t xml:space="preserve">Driven by strong demand from various end use industries such as wind energy, transportation, electrical and electronics, </w:t>
      </w:r>
      <w:r w:rsidR="00035944" w:rsidRPr="000B521B">
        <w:rPr>
          <w:rFonts w:ascii="Arial" w:eastAsia="Arial" w:hAnsi="Arial" w:cs="Arial"/>
          <w:color w:val="000000" w:themeColor="text1"/>
          <w:sz w:val="24"/>
          <w:szCs w:val="24"/>
        </w:rPr>
        <w:t>defence</w:t>
      </w:r>
      <w:r w:rsidRPr="000B521B">
        <w:rPr>
          <w:rFonts w:ascii="Arial" w:eastAsia="Arial" w:hAnsi="Arial" w:cs="Arial"/>
          <w:color w:val="000000" w:themeColor="text1"/>
          <w:sz w:val="24"/>
          <w:szCs w:val="24"/>
        </w:rPr>
        <w:t xml:space="preserve">, aerospace, pipes and tanks, construction and marine, the composite industry, also known as </w:t>
      </w:r>
      <w:proofErr w:type="spellStart"/>
      <w:r w:rsidRPr="000B521B">
        <w:rPr>
          <w:rFonts w:ascii="Arial" w:eastAsia="Arial" w:hAnsi="Arial" w:cs="Arial"/>
          <w:color w:val="000000" w:themeColor="text1"/>
          <w:sz w:val="24"/>
          <w:szCs w:val="24"/>
        </w:rPr>
        <w:t>fiber</w:t>
      </w:r>
      <w:proofErr w:type="spellEnd"/>
      <w:r w:rsidRPr="000B521B">
        <w:rPr>
          <w:rFonts w:ascii="Arial" w:eastAsia="Arial" w:hAnsi="Arial" w:cs="Arial"/>
          <w:color w:val="000000" w:themeColor="text1"/>
          <w:sz w:val="24"/>
          <w:szCs w:val="24"/>
        </w:rPr>
        <w:t xml:space="preserve">-reinforced plastics (FRP) industry, will also be supporting government’s ‘Make in India’ initiative giving </w:t>
      </w:r>
      <w:r w:rsidR="00BF1726" w:rsidRPr="000B521B">
        <w:rPr>
          <w:rFonts w:ascii="Arial" w:eastAsia="Arial" w:hAnsi="Arial" w:cs="Arial"/>
          <w:color w:val="000000" w:themeColor="text1"/>
          <w:sz w:val="24"/>
          <w:szCs w:val="24"/>
        </w:rPr>
        <w:t xml:space="preserve">a </w:t>
      </w:r>
      <w:r w:rsidRPr="000B521B">
        <w:rPr>
          <w:rFonts w:ascii="Arial" w:eastAsia="Arial" w:hAnsi="Arial" w:cs="Arial"/>
          <w:color w:val="000000" w:themeColor="text1"/>
          <w:sz w:val="24"/>
          <w:szCs w:val="24"/>
        </w:rPr>
        <w:t>big push to future market of vinyl ester resin.</w:t>
      </w:r>
      <w:r w:rsidR="00560A96" w:rsidRPr="000B521B">
        <w:rPr>
          <w:rFonts w:ascii="Arial" w:eastAsia="Arial" w:hAnsi="Arial" w:cs="Arial"/>
          <w:color w:val="000000" w:themeColor="text1"/>
          <w:sz w:val="24"/>
          <w:szCs w:val="24"/>
        </w:rPr>
        <w:t xml:space="preserve"> The </w:t>
      </w:r>
      <w:r w:rsidRPr="000B521B">
        <w:rPr>
          <w:rFonts w:ascii="Arial" w:eastAsia="Arial" w:hAnsi="Arial" w:cs="Arial"/>
          <w:color w:val="000000" w:themeColor="text1"/>
          <w:sz w:val="24"/>
          <w:szCs w:val="24"/>
        </w:rPr>
        <w:t xml:space="preserve">per capita consumption of composites in </w:t>
      </w:r>
      <w:r w:rsidR="00560A96" w:rsidRPr="000B521B">
        <w:rPr>
          <w:rFonts w:ascii="Arial" w:eastAsia="Arial" w:hAnsi="Arial" w:cs="Arial"/>
          <w:color w:val="000000" w:themeColor="text1"/>
          <w:sz w:val="24"/>
          <w:szCs w:val="24"/>
        </w:rPr>
        <w:t>China and the United States</w:t>
      </w:r>
      <w:r w:rsidRPr="000B521B">
        <w:rPr>
          <w:rFonts w:ascii="Arial" w:eastAsia="Arial" w:hAnsi="Arial" w:cs="Arial"/>
          <w:color w:val="000000" w:themeColor="text1"/>
          <w:sz w:val="24"/>
          <w:szCs w:val="24"/>
        </w:rPr>
        <w:t xml:space="preserve"> </w:t>
      </w:r>
      <w:r w:rsidR="00B64BC9" w:rsidRPr="000B521B">
        <w:rPr>
          <w:rFonts w:ascii="Arial" w:eastAsia="Arial" w:hAnsi="Arial" w:cs="Arial"/>
          <w:color w:val="000000" w:themeColor="text1"/>
          <w:sz w:val="24"/>
          <w:szCs w:val="24"/>
        </w:rPr>
        <w:t>has been</w:t>
      </w:r>
      <w:r w:rsidRPr="000B521B">
        <w:rPr>
          <w:rFonts w:ascii="Arial" w:eastAsia="Arial" w:hAnsi="Arial" w:cs="Arial"/>
          <w:color w:val="000000" w:themeColor="text1"/>
          <w:sz w:val="24"/>
          <w:szCs w:val="24"/>
        </w:rPr>
        <w:t xml:space="preserve"> </w:t>
      </w:r>
      <w:r w:rsidR="00560A96" w:rsidRPr="000B521B">
        <w:rPr>
          <w:rFonts w:ascii="Arial" w:eastAsia="Arial" w:hAnsi="Arial" w:cs="Arial"/>
          <w:color w:val="000000" w:themeColor="text1"/>
          <w:sz w:val="24"/>
          <w:szCs w:val="24"/>
        </w:rPr>
        <w:t>2.8</w:t>
      </w:r>
      <w:r w:rsidRPr="000B521B">
        <w:rPr>
          <w:rFonts w:ascii="Arial" w:eastAsia="Arial" w:hAnsi="Arial" w:cs="Arial"/>
          <w:color w:val="000000" w:themeColor="text1"/>
          <w:sz w:val="24"/>
          <w:szCs w:val="24"/>
        </w:rPr>
        <w:t xml:space="preserve"> kg and </w:t>
      </w:r>
      <w:r w:rsidR="00560A96" w:rsidRPr="000B521B">
        <w:rPr>
          <w:rFonts w:ascii="Arial" w:eastAsia="Arial" w:hAnsi="Arial" w:cs="Arial"/>
          <w:color w:val="000000" w:themeColor="text1"/>
          <w:sz w:val="24"/>
          <w:szCs w:val="24"/>
        </w:rPr>
        <w:t xml:space="preserve">11.4 </w:t>
      </w:r>
      <w:r w:rsidRPr="000B521B">
        <w:rPr>
          <w:rFonts w:ascii="Arial" w:eastAsia="Arial" w:hAnsi="Arial" w:cs="Arial"/>
          <w:color w:val="000000" w:themeColor="text1"/>
          <w:sz w:val="24"/>
          <w:szCs w:val="24"/>
        </w:rPr>
        <w:t xml:space="preserve">kg, </w:t>
      </w:r>
      <w:r w:rsidR="00560A96" w:rsidRPr="000B521B">
        <w:rPr>
          <w:rFonts w:ascii="Arial" w:eastAsia="Arial" w:hAnsi="Arial" w:cs="Arial"/>
          <w:color w:val="000000" w:themeColor="text1"/>
          <w:sz w:val="24"/>
          <w:szCs w:val="24"/>
        </w:rPr>
        <w:t>respectively in 2021</w:t>
      </w:r>
      <w:r w:rsidRPr="000B521B">
        <w:rPr>
          <w:rFonts w:ascii="Arial" w:eastAsia="Arial" w:hAnsi="Arial" w:cs="Arial"/>
          <w:color w:val="000000" w:themeColor="text1"/>
          <w:sz w:val="24"/>
          <w:szCs w:val="24"/>
        </w:rPr>
        <w:t xml:space="preserve">. The per capita consumption in India stood at 0.36 kg </w:t>
      </w:r>
      <w:r w:rsidR="00B64BC9" w:rsidRPr="000B521B">
        <w:rPr>
          <w:rFonts w:ascii="Arial" w:eastAsia="Arial" w:hAnsi="Arial" w:cs="Arial"/>
          <w:color w:val="000000" w:themeColor="text1"/>
          <w:sz w:val="24"/>
          <w:szCs w:val="24"/>
        </w:rPr>
        <w:t xml:space="preserve">in 2021, </w:t>
      </w:r>
      <w:r w:rsidRPr="000B521B">
        <w:rPr>
          <w:rFonts w:ascii="Arial" w:eastAsia="Arial" w:hAnsi="Arial" w:cs="Arial"/>
          <w:color w:val="000000" w:themeColor="text1"/>
          <w:sz w:val="24"/>
          <w:szCs w:val="24"/>
        </w:rPr>
        <w:t xml:space="preserve">which is </w:t>
      </w:r>
      <w:r w:rsidR="00B64BC9" w:rsidRPr="000B521B">
        <w:rPr>
          <w:rFonts w:ascii="Arial" w:eastAsia="Arial" w:hAnsi="Arial" w:cs="Arial"/>
          <w:color w:val="000000" w:themeColor="text1"/>
          <w:sz w:val="24"/>
          <w:szCs w:val="24"/>
        </w:rPr>
        <w:t>the</w:t>
      </w:r>
      <w:r w:rsidRPr="000B521B">
        <w:rPr>
          <w:rFonts w:ascii="Arial" w:eastAsia="Arial" w:hAnsi="Arial" w:cs="Arial"/>
          <w:color w:val="000000" w:themeColor="text1"/>
          <w:sz w:val="24"/>
          <w:szCs w:val="24"/>
        </w:rPr>
        <w:t xml:space="preserve"> lowest.</w:t>
      </w:r>
    </w:p>
    <w:p w14:paraId="3F54B58F" w14:textId="77777777" w:rsidR="00812E3E" w:rsidRPr="000B521B" w:rsidRDefault="00812E3E" w:rsidP="00A14586">
      <w:pPr>
        <w:tabs>
          <w:tab w:val="left" w:pos="1095"/>
        </w:tabs>
        <w:spacing w:line="480" w:lineRule="auto"/>
        <w:rPr>
          <w:rFonts w:ascii="Arial" w:eastAsia="Arial" w:hAnsi="Arial" w:cs="Arial"/>
          <w:b/>
          <w:bCs/>
          <w:color w:val="000000" w:themeColor="text1"/>
          <w:sz w:val="24"/>
          <w:szCs w:val="24"/>
        </w:rPr>
        <w:sectPr w:rsidR="00812E3E"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1326B51" w14:textId="5BC568DC" w:rsidR="00A14586" w:rsidRPr="000B521B" w:rsidRDefault="00A14586" w:rsidP="00A14586">
      <w:pPr>
        <w:tabs>
          <w:tab w:val="left" w:pos="1095"/>
        </w:tabs>
        <w:spacing w:line="480" w:lineRule="auto"/>
        <w:rPr>
          <w:rFonts w:ascii="Arial" w:eastAsia="Arial" w:hAnsi="Arial" w:cs="Arial"/>
          <w:b/>
          <w:bCs/>
          <w:color w:val="000000" w:themeColor="text1"/>
          <w:sz w:val="24"/>
          <w:szCs w:val="24"/>
        </w:rPr>
      </w:pPr>
    </w:p>
    <w:p w14:paraId="5C4EB36A" w14:textId="77777777" w:rsidR="00812E3E" w:rsidRPr="000B521B" w:rsidRDefault="00812E3E" w:rsidP="000304B9">
      <w:pPr>
        <w:tabs>
          <w:tab w:val="left" w:pos="1095"/>
        </w:tabs>
        <w:rPr>
          <w:rFonts w:ascii="Arial" w:eastAsia="Verdana" w:hAnsi="Arial" w:cs="Arial"/>
          <w:b/>
          <w:bCs/>
          <w:i/>
          <w:iCs/>
          <w:color w:val="000000" w:themeColor="text1"/>
          <w:kern w:val="24"/>
          <w:sz w:val="20"/>
          <w:szCs w:val="20"/>
          <w:u w:val="single"/>
          <w:lang w:val="en-US"/>
        </w:rPr>
        <w:sectPr w:rsidR="00812E3E"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64BF60B" w14:textId="2FC60F88" w:rsidR="00A14586" w:rsidRPr="000B521B" w:rsidRDefault="00A14586" w:rsidP="000304B9">
      <w:pPr>
        <w:tabs>
          <w:tab w:val="left" w:pos="1095"/>
        </w:tabs>
        <w:rPr>
          <w:rFonts w:ascii="Arial" w:eastAsia="Verdana" w:hAnsi="Arial" w:cs="Arial"/>
          <w:b/>
          <w:bCs/>
          <w:i/>
          <w:iCs/>
          <w:color w:val="000000" w:themeColor="text1"/>
          <w:kern w:val="24"/>
          <w:sz w:val="20"/>
          <w:szCs w:val="20"/>
          <w:u w:val="single"/>
          <w:lang w:val="en-US"/>
        </w:rPr>
      </w:pPr>
      <w:r w:rsidRPr="000B521B">
        <w:rPr>
          <w:rFonts w:ascii="Arial" w:eastAsia="Verdana" w:hAnsi="Arial" w:cs="Arial"/>
          <w:b/>
          <w:bCs/>
          <w:i/>
          <w:iCs/>
          <w:color w:val="000000" w:themeColor="text1"/>
          <w:kern w:val="24"/>
          <w:sz w:val="20"/>
          <w:szCs w:val="20"/>
          <w:u w:val="single"/>
          <w:lang w:val="en-US"/>
        </w:rPr>
        <w:t>Growing usage as Lining System in Industrial Applications</w:t>
      </w:r>
    </w:p>
    <w:p w14:paraId="34556EC2" w14:textId="1CC344E5" w:rsidR="00A14586" w:rsidRPr="000B521B" w:rsidRDefault="009D1165" w:rsidP="000304B9">
      <w:pPr>
        <w:tabs>
          <w:tab w:val="left" w:pos="1095"/>
        </w:tabs>
        <w:spacing w:line="360" w:lineRule="auto"/>
        <w:jc w:val="both"/>
        <w:rPr>
          <w:rFonts w:ascii="Arial" w:eastAsia="Arial" w:hAnsi="Arial" w:cs="Arial"/>
          <w:color w:val="000000" w:themeColor="text1"/>
          <w:sz w:val="24"/>
          <w:szCs w:val="24"/>
        </w:rPr>
      </w:pPr>
      <w:r w:rsidRPr="000B521B">
        <w:rPr>
          <w:rFonts w:ascii="Arial" w:eastAsia="Arial" w:hAnsi="Arial" w:cs="Arial"/>
          <w:color w:val="000000" w:themeColor="text1"/>
          <w:sz w:val="24"/>
          <w:szCs w:val="24"/>
        </w:rPr>
        <w:t>V</w:t>
      </w:r>
      <w:r w:rsidR="00A14586" w:rsidRPr="000B521B">
        <w:rPr>
          <w:rFonts w:ascii="Arial" w:eastAsia="Arial" w:hAnsi="Arial" w:cs="Arial"/>
          <w:color w:val="000000" w:themeColor="text1"/>
          <w:sz w:val="24"/>
          <w:szCs w:val="24"/>
        </w:rPr>
        <w:t>inyl ester resin lining systems are used</w:t>
      </w:r>
      <w:r w:rsidRPr="000B521B">
        <w:rPr>
          <w:rFonts w:ascii="Arial" w:eastAsia="Arial" w:hAnsi="Arial" w:cs="Arial"/>
          <w:color w:val="000000" w:themeColor="text1"/>
          <w:sz w:val="24"/>
          <w:szCs w:val="24"/>
        </w:rPr>
        <w:t xml:space="preserve"> in</w:t>
      </w:r>
      <w:r w:rsidR="006D4425" w:rsidRPr="000B521B">
        <w:rPr>
          <w:rFonts w:ascii="Arial" w:eastAsia="Arial" w:hAnsi="Arial" w:cs="Arial"/>
          <w:color w:val="000000" w:themeColor="text1"/>
          <w:sz w:val="24"/>
          <w:szCs w:val="24"/>
        </w:rPr>
        <w:t xml:space="preserve"> several</w:t>
      </w:r>
      <w:r w:rsidRPr="000B521B">
        <w:rPr>
          <w:rFonts w:ascii="Arial" w:eastAsia="Arial" w:hAnsi="Arial" w:cs="Arial"/>
          <w:color w:val="000000" w:themeColor="text1"/>
          <w:sz w:val="24"/>
          <w:szCs w:val="24"/>
        </w:rPr>
        <w:t xml:space="preserve"> industrial applications like </w:t>
      </w:r>
      <w:r w:rsidR="00A14586" w:rsidRPr="000B521B">
        <w:rPr>
          <w:rFonts w:ascii="Arial" w:eastAsia="Arial" w:hAnsi="Arial" w:cs="Arial"/>
          <w:color w:val="000000" w:themeColor="text1"/>
          <w:sz w:val="24"/>
          <w:szCs w:val="24"/>
        </w:rPr>
        <w:t>water treatment, chemical processing, and air pollution control</w:t>
      </w:r>
      <w:r w:rsidRPr="000B521B">
        <w:rPr>
          <w:rFonts w:ascii="Arial" w:eastAsia="Arial" w:hAnsi="Arial" w:cs="Arial"/>
          <w:color w:val="000000" w:themeColor="text1"/>
          <w:sz w:val="24"/>
          <w:szCs w:val="24"/>
        </w:rPr>
        <w:t xml:space="preserve"> and </w:t>
      </w:r>
      <w:r w:rsidR="00A14586" w:rsidRPr="000B521B">
        <w:rPr>
          <w:rFonts w:ascii="Arial" w:eastAsia="Arial" w:hAnsi="Arial" w:cs="Arial"/>
          <w:color w:val="000000" w:themeColor="text1"/>
          <w:sz w:val="24"/>
          <w:szCs w:val="24"/>
        </w:rPr>
        <w:t xml:space="preserve">mineral processing </w:t>
      </w:r>
      <w:r w:rsidR="00EB2651" w:rsidRPr="000B521B">
        <w:rPr>
          <w:rFonts w:ascii="Arial" w:eastAsia="Arial" w:hAnsi="Arial" w:cs="Arial"/>
          <w:color w:val="000000" w:themeColor="text1"/>
          <w:sz w:val="24"/>
          <w:szCs w:val="24"/>
        </w:rPr>
        <w:t xml:space="preserve">as they </w:t>
      </w:r>
      <w:r w:rsidR="00A14586" w:rsidRPr="000B521B">
        <w:rPr>
          <w:rFonts w:ascii="Arial" w:eastAsia="Arial" w:hAnsi="Arial" w:cs="Arial"/>
          <w:color w:val="000000" w:themeColor="text1"/>
          <w:sz w:val="24"/>
          <w:szCs w:val="24"/>
        </w:rPr>
        <w:t xml:space="preserve">provide unparallel corrosion resistance </w:t>
      </w:r>
      <w:r w:rsidR="00EB2651" w:rsidRPr="000B521B">
        <w:rPr>
          <w:rFonts w:ascii="Arial" w:eastAsia="Arial" w:hAnsi="Arial" w:cs="Arial"/>
          <w:color w:val="000000" w:themeColor="text1"/>
          <w:sz w:val="24"/>
          <w:szCs w:val="24"/>
        </w:rPr>
        <w:t>to</w:t>
      </w:r>
      <w:r w:rsidR="00A14586" w:rsidRPr="000B521B">
        <w:rPr>
          <w:rFonts w:ascii="Arial" w:eastAsia="Arial" w:hAnsi="Arial" w:cs="Arial"/>
          <w:color w:val="000000" w:themeColor="text1"/>
          <w:sz w:val="24"/>
          <w:szCs w:val="24"/>
        </w:rPr>
        <w:t xml:space="preserve"> fiberglass reinforce</w:t>
      </w:r>
      <w:r w:rsidR="00EB2651" w:rsidRPr="000B521B">
        <w:rPr>
          <w:rFonts w:ascii="Arial" w:eastAsia="Arial" w:hAnsi="Arial" w:cs="Arial"/>
          <w:color w:val="000000" w:themeColor="text1"/>
          <w:sz w:val="24"/>
          <w:szCs w:val="24"/>
        </w:rPr>
        <w:t>d</w:t>
      </w:r>
      <w:r w:rsidR="00A14586" w:rsidRPr="000B521B">
        <w:rPr>
          <w:rFonts w:ascii="Arial" w:eastAsia="Arial" w:hAnsi="Arial" w:cs="Arial"/>
          <w:color w:val="000000" w:themeColor="text1"/>
          <w:sz w:val="24"/>
          <w:szCs w:val="24"/>
        </w:rPr>
        <w:t xml:space="preserve"> plastic tanks, ducting, stacks &amp; chimneys, scrubbers, pipes and other components. Therefore, vinyl ester resin liners fit best for the most challenging industrial environments due to</w:t>
      </w:r>
      <w:r w:rsidR="00EB2651" w:rsidRPr="000B521B">
        <w:rPr>
          <w:rFonts w:ascii="Arial" w:eastAsia="Arial" w:hAnsi="Arial" w:cs="Arial"/>
          <w:color w:val="000000" w:themeColor="text1"/>
          <w:sz w:val="24"/>
          <w:szCs w:val="24"/>
        </w:rPr>
        <w:t xml:space="preserve"> their </w:t>
      </w:r>
      <w:r w:rsidR="00A14586" w:rsidRPr="000B521B">
        <w:rPr>
          <w:rFonts w:ascii="Arial" w:eastAsia="Arial" w:hAnsi="Arial" w:cs="Arial"/>
          <w:color w:val="000000" w:themeColor="text1"/>
          <w:sz w:val="24"/>
          <w:szCs w:val="24"/>
        </w:rPr>
        <w:t>properties</w:t>
      </w:r>
      <w:r w:rsidR="00EB2651" w:rsidRPr="000B521B">
        <w:rPr>
          <w:rFonts w:ascii="Arial" w:eastAsia="Arial" w:hAnsi="Arial" w:cs="Arial"/>
          <w:color w:val="000000" w:themeColor="text1"/>
          <w:sz w:val="24"/>
          <w:szCs w:val="24"/>
        </w:rPr>
        <w:t xml:space="preserve"> like</w:t>
      </w:r>
      <w:r w:rsidR="00A14586" w:rsidRPr="000B521B">
        <w:rPr>
          <w:rFonts w:ascii="Arial" w:eastAsia="Arial" w:hAnsi="Arial" w:cs="Arial"/>
          <w:color w:val="000000" w:themeColor="text1"/>
          <w:sz w:val="24"/>
          <w:szCs w:val="24"/>
        </w:rPr>
        <w:t xml:space="preserve"> high heat resistance, exceptional </w:t>
      </w:r>
      <w:r w:rsidR="006D4425" w:rsidRPr="000B521B">
        <w:rPr>
          <w:rFonts w:ascii="Arial" w:eastAsia="Arial" w:hAnsi="Arial" w:cs="Arial"/>
          <w:color w:val="000000" w:themeColor="text1"/>
          <w:sz w:val="24"/>
          <w:szCs w:val="24"/>
        </w:rPr>
        <w:t>durability,</w:t>
      </w:r>
      <w:r w:rsidR="00A14586" w:rsidRPr="000B521B">
        <w:rPr>
          <w:rFonts w:ascii="Arial" w:eastAsia="Arial" w:hAnsi="Arial" w:cs="Arial"/>
          <w:color w:val="000000" w:themeColor="text1"/>
          <w:sz w:val="24"/>
          <w:szCs w:val="24"/>
        </w:rPr>
        <w:t xml:space="preserve"> and minimal maintenance requirements.</w:t>
      </w:r>
    </w:p>
    <w:p w14:paraId="5B3B69CB" w14:textId="77777777" w:rsidR="00812E3E" w:rsidRPr="000B521B" w:rsidRDefault="00812E3E" w:rsidP="00A14586">
      <w:pPr>
        <w:tabs>
          <w:tab w:val="left" w:pos="1095"/>
        </w:tabs>
        <w:spacing w:line="480" w:lineRule="auto"/>
        <w:rPr>
          <w:rFonts w:ascii="Arial" w:eastAsia="Arial" w:hAnsi="Arial" w:cs="Arial"/>
          <w:color w:val="000000" w:themeColor="text1"/>
          <w:sz w:val="24"/>
          <w:szCs w:val="24"/>
        </w:rPr>
        <w:sectPr w:rsidR="00812E3E"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C4114EC" w14:textId="5245CFA2" w:rsidR="009E2A18" w:rsidRPr="000B521B" w:rsidRDefault="009E2A18" w:rsidP="00A14586">
      <w:pPr>
        <w:tabs>
          <w:tab w:val="left" w:pos="1095"/>
        </w:tabs>
        <w:spacing w:line="480" w:lineRule="auto"/>
        <w:rPr>
          <w:rFonts w:ascii="Arial" w:eastAsia="Arial" w:hAnsi="Arial" w:cs="Arial"/>
          <w:color w:val="000000" w:themeColor="text1"/>
          <w:sz w:val="24"/>
          <w:szCs w:val="24"/>
        </w:rPr>
      </w:pPr>
    </w:p>
    <w:p w14:paraId="3D65F598" w14:textId="77777777" w:rsidR="00812E3E" w:rsidRPr="000B521B" w:rsidRDefault="00812E3E" w:rsidP="00A14586">
      <w:pPr>
        <w:tabs>
          <w:tab w:val="left" w:pos="1095"/>
        </w:tabs>
        <w:spacing w:line="480" w:lineRule="auto"/>
        <w:rPr>
          <w:rFonts w:ascii="Arial" w:eastAsia="Verdana" w:hAnsi="Arial" w:cs="Arial"/>
          <w:b/>
          <w:bCs/>
          <w:i/>
          <w:iCs/>
          <w:color w:val="000000" w:themeColor="text1"/>
          <w:kern w:val="24"/>
          <w:sz w:val="20"/>
          <w:szCs w:val="20"/>
          <w:u w:val="single"/>
          <w:lang w:val="en-US"/>
        </w:rPr>
        <w:sectPr w:rsidR="00812E3E"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C86C505" w14:textId="115678D3" w:rsidR="00A14586" w:rsidRPr="000B521B" w:rsidRDefault="00A14586" w:rsidP="00A14586">
      <w:pPr>
        <w:tabs>
          <w:tab w:val="left" w:pos="1095"/>
        </w:tabs>
        <w:spacing w:line="480" w:lineRule="auto"/>
        <w:rPr>
          <w:rFonts w:ascii="Arial" w:eastAsia="Verdana" w:hAnsi="Arial" w:cs="Arial"/>
          <w:b/>
          <w:bCs/>
          <w:i/>
          <w:iCs/>
          <w:color w:val="000000" w:themeColor="text1"/>
          <w:kern w:val="24"/>
          <w:sz w:val="20"/>
          <w:szCs w:val="20"/>
          <w:u w:val="single"/>
          <w:lang w:val="en-US"/>
        </w:rPr>
      </w:pPr>
      <w:r w:rsidRPr="000B521B">
        <w:rPr>
          <w:rFonts w:ascii="Arial" w:eastAsia="Verdana" w:hAnsi="Arial" w:cs="Arial"/>
          <w:b/>
          <w:bCs/>
          <w:i/>
          <w:iCs/>
          <w:color w:val="000000" w:themeColor="text1"/>
          <w:kern w:val="24"/>
          <w:sz w:val="20"/>
          <w:szCs w:val="20"/>
          <w:u w:val="single"/>
          <w:lang w:val="en-US"/>
        </w:rPr>
        <w:t>Robust Growth of Construction Sector</w:t>
      </w:r>
    </w:p>
    <w:p w14:paraId="694121A9" w14:textId="11929300" w:rsidR="00A14586" w:rsidRPr="000B521B" w:rsidRDefault="00A14586" w:rsidP="000304B9">
      <w:pPr>
        <w:tabs>
          <w:tab w:val="left" w:pos="1095"/>
        </w:tabs>
        <w:spacing w:line="360" w:lineRule="auto"/>
        <w:jc w:val="both"/>
        <w:rPr>
          <w:rFonts w:ascii="Arial" w:eastAsia="Arial" w:hAnsi="Arial" w:cs="Arial"/>
          <w:color w:val="000000" w:themeColor="text1"/>
          <w:sz w:val="24"/>
          <w:szCs w:val="24"/>
        </w:rPr>
      </w:pPr>
      <w:r w:rsidRPr="000B521B">
        <w:rPr>
          <w:rFonts w:ascii="Arial" w:eastAsia="Arial" w:hAnsi="Arial" w:cs="Arial"/>
          <w:color w:val="000000" w:themeColor="text1"/>
          <w:sz w:val="24"/>
          <w:szCs w:val="24"/>
        </w:rPr>
        <w:t>With rising urban population and public and private sector investments in construction projects, the overall construction market is witnessing rapid growth. The demand for vinyl ester resin</w:t>
      </w:r>
      <w:r w:rsidR="00A566E5" w:rsidRPr="000B521B">
        <w:rPr>
          <w:rFonts w:ascii="Arial" w:eastAsia="Arial" w:hAnsi="Arial" w:cs="Arial"/>
          <w:color w:val="000000" w:themeColor="text1"/>
          <w:sz w:val="24"/>
          <w:szCs w:val="24"/>
        </w:rPr>
        <w:t>s</w:t>
      </w:r>
      <w:r w:rsidRPr="000B521B">
        <w:rPr>
          <w:rFonts w:ascii="Arial" w:eastAsia="Arial" w:hAnsi="Arial" w:cs="Arial"/>
          <w:color w:val="000000" w:themeColor="text1"/>
          <w:sz w:val="24"/>
          <w:szCs w:val="24"/>
        </w:rPr>
        <w:t xml:space="preserve"> in building &amp; construction industry has been rising over the last few years owing to their varied Types including </w:t>
      </w:r>
      <w:r w:rsidR="00560A96" w:rsidRPr="000B521B">
        <w:rPr>
          <w:rFonts w:ascii="Arial" w:eastAsia="Arial" w:hAnsi="Arial" w:cs="Arial"/>
          <w:color w:val="000000" w:themeColor="text1"/>
          <w:sz w:val="24"/>
          <w:szCs w:val="24"/>
        </w:rPr>
        <w:t xml:space="preserve">Bisphenol, </w:t>
      </w:r>
      <w:proofErr w:type="spellStart"/>
      <w:r w:rsidR="00560A96" w:rsidRPr="000B521B">
        <w:rPr>
          <w:rFonts w:ascii="Arial" w:eastAsia="Arial" w:hAnsi="Arial" w:cs="Arial"/>
          <w:color w:val="000000" w:themeColor="text1"/>
          <w:sz w:val="24"/>
          <w:szCs w:val="24"/>
        </w:rPr>
        <w:t>Novolac</w:t>
      </w:r>
      <w:proofErr w:type="spellEnd"/>
      <w:r w:rsidR="00560A96" w:rsidRPr="000B521B">
        <w:rPr>
          <w:rFonts w:ascii="Arial" w:eastAsia="Arial" w:hAnsi="Arial" w:cs="Arial"/>
          <w:color w:val="000000" w:themeColor="text1"/>
          <w:sz w:val="24"/>
          <w:szCs w:val="24"/>
        </w:rPr>
        <w:t xml:space="preserve"> and Brominated</w:t>
      </w:r>
      <w:r w:rsidRPr="000B521B">
        <w:rPr>
          <w:rFonts w:ascii="Arial" w:eastAsia="Arial" w:hAnsi="Arial" w:cs="Arial"/>
          <w:color w:val="000000" w:themeColor="text1"/>
          <w:sz w:val="24"/>
          <w:szCs w:val="24"/>
        </w:rPr>
        <w:t xml:space="preserve">. Robust growth in construction sector in Japan coupled with </w:t>
      </w:r>
      <w:r w:rsidR="00AB11CA" w:rsidRPr="000B521B">
        <w:rPr>
          <w:rFonts w:ascii="Arial" w:eastAsia="Arial" w:hAnsi="Arial" w:cs="Arial"/>
          <w:color w:val="000000" w:themeColor="text1"/>
          <w:sz w:val="24"/>
          <w:szCs w:val="24"/>
        </w:rPr>
        <w:t xml:space="preserve">the </w:t>
      </w:r>
      <w:r w:rsidRPr="000B521B">
        <w:rPr>
          <w:rFonts w:ascii="Arial" w:eastAsia="Arial" w:hAnsi="Arial" w:cs="Arial"/>
          <w:color w:val="000000" w:themeColor="text1"/>
          <w:sz w:val="24"/>
          <w:szCs w:val="24"/>
        </w:rPr>
        <w:t xml:space="preserve">implementation of </w:t>
      </w:r>
      <w:r w:rsidR="000308F6" w:rsidRPr="000B521B">
        <w:rPr>
          <w:rFonts w:ascii="Arial" w:eastAsia="Arial" w:hAnsi="Arial" w:cs="Arial"/>
          <w:color w:val="000000" w:themeColor="text1"/>
          <w:sz w:val="24"/>
          <w:szCs w:val="24"/>
        </w:rPr>
        <w:t>favourable</w:t>
      </w:r>
      <w:r w:rsidRPr="000B521B">
        <w:rPr>
          <w:rFonts w:ascii="Arial" w:eastAsia="Arial" w:hAnsi="Arial" w:cs="Arial"/>
          <w:color w:val="000000" w:themeColor="text1"/>
          <w:sz w:val="24"/>
          <w:szCs w:val="24"/>
        </w:rPr>
        <w:t xml:space="preserve"> government policies to support infrastructure</w:t>
      </w:r>
      <w:r w:rsidR="005807B3" w:rsidRPr="000B521B">
        <w:rPr>
          <w:rFonts w:ascii="Arial" w:eastAsia="Arial" w:hAnsi="Arial" w:cs="Arial"/>
          <w:color w:val="000000" w:themeColor="text1"/>
          <w:sz w:val="24"/>
          <w:szCs w:val="24"/>
        </w:rPr>
        <w:t xml:space="preserve"> development a</w:t>
      </w:r>
      <w:r w:rsidRPr="000B521B">
        <w:rPr>
          <w:rFonts w:ascii="Arial" w:eastAsia="Arial" w:hAnsi="Arial" w:cs="Arial"/>
          <w:color w:val="000000" w:themeColor="text1"/>
          <w:sz w:val="24"/>
          <w:szCs w:val="24"/>
        </w:rPr>
        <w:t>re the primary factors expected to influence the demand.</w:t>
      </w:r>
    </w:p>
    <w:p w14:paraId="0468070F" w14:textId="77777777" w:rsidR="00812E3E" w:rsidRPr="000B521B" w:rsidRDefault="00812E3E" w:rsidP="00A14586">
      <w:pPr>
        <w:tabs>
          <w:tab w:val="left" w:pos="1095"/>
        </w:tabs>
        <w:spacing w:line="480" w:lineRule="auto"/>
        <w:rPr>
          <w:rFonts w:ascii="Arial" w:eastAsia="Arial" w:hAnsi="Arial" w:cs="Arial"/>
          <w:color w:val="000000" w:themeColor="text1"/>
          <w:sz w:val="24"/>
          <w:szCs w:val="24"/>
        </w:rPr>
        <w:sectPr w:rsidR="00812E3E"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88CADF3" w14:textId="77777777" w:rsidR="00051677" w:rsidRPr="000B521B" w:rsidRDefault="00051677" w:rsidP="00A14586">
      <w:pPr>
        <w:tabs>
          <w:tab w:val="left" w:pos="1095"/>
        </w:tabs>
        <w:spacing w:line="480" w:lineRule="auto"/>
        <w:rPr>
          <w:rFonts w:ascii="Arial" w:eastAsia="Arial" w:hAnsi="Arial" w:cs="Arial"/>
          <w:color w:val="000000" w:themeColor="text1"/>
          <w:sz w:val="24"/>
          <w:szCs w:val="24"/>
        </w:rPr>
      </w:pPr>
    </w:p>
    <w:p w14:paraId="73374E5C" w14:textId="5F39A888" w:rsidR="00FC0117" w:rsidRPr="000B521B" w:rsidRDefault="00FC0117" w:rsidP="00A14586">
      <w:pPr>
        <w:tabs>
          <w:tab w:val="left" w:pos="990"/>
        </w:tabs>
        <w:rPr>
          <w:rFonts w:ascii="Arial" w:eastAsia="Verdana" w:hAnsi="Arial" w:cs="Arial"/>
          <w:b/>
          <w:bCs/>
          <w:i/>
          <w:iCs/>
          <w:color w:val="000000" w:themeColor="text1"/>
          <w:kern w:val="24"/>
          <w:sz w:val="20"/>
          <w:szCs w:val="20"/>
          <w:u w:val="single"/>
          <w:lang w:val="en-US"/>
        </w:rPr>
        <w:sectPr w:rsidR="00FC0117"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D95FEDB" w14:textId="77777777" w:rsidR="00D03E35" w:rsidRPr="000B521B" w:rsidRDefault="00D03E35" w:rsidP="00A14586">
      <w:pPr>
        <w:tabs>
          <w:tab w:val="left" w:pos="990"/>
        </w:tabs>
        <w:rPr>
          <w:rFonts w:ascii="Arial" w:eastAsia="Verdana" w:hAnsi="Arial" w:cs="Arial"/>
          <w:b/>
          <w:bCs/>
          <w:i/>
          <w:iCs/>
          <w:color w:val="000000" w:themeColor="text1"/>
          <w:kern w:val="24"/>
          <w:sz w:val="20"/>
          <w:szCs w:val="20"/>
          <w:u w:val="single"/>
          <w:lang w:val="en-US"/>
        </w:rPr>
      </w:pPr>
    </w:p>
    <w:p w14:paraId="321B5849" w14:textId="77777777" w:rsidR="00363B4C" w:rsidRDefault="00363B4C" w:rsidP="00A14586">
      <w:pPr>
        <w:tabs>
          <w:tab w:val="left" w:pos="990"/>
        </w:tabs>
        <w:rPr>
          <w:rFonts w:ascii="Arial" w:eastAsia="Verdana" w:hAnsi="Arial" w:cs="Arial"/>
          <w:b/>
          <w:bCs/>
          <w:i/>
          <w:iCs/>
          <w:color w:val="000000" w:themeColor="text1"/>
          <w:kern w:val="24"/>
          <w:sz w:val="20"/>
          <w:szCs w:val="20"/>
          <w:u w:val="single"/>
          <w:lang w:val="en-US"/>
        </w:rPr>
      </w:pPr>
    </w:p>
    <w:p w14:paraId="63ACBD92" w14:textId="31D421A4" w:rsidR="00A14586" w:rsidRPr="000B521B" w:rsidRDefault="00A14586" w:rsidP="00A14586">
      <w:pPr>
        <w:tabs>
          <w:tab w:val="left" w:pos="990"/>
        </w:tabs>
        <w:rPr>
          <w:rFonts w:ascii="Arial" w:eastAsia="Verdana" w:hAnsi="Arial" w:cs="Arial"/>
          <w:b/>
          <w:bCs/>
          <w:i/>
          <w:iCs/>
          <w:color w:val="000000" w:themeColor="text1"/>
          <w:kern w:val="24"/>
          <w:sz w:val="20"/>
          <w:szCs w:val="20"/>
          <w:u w:val="single"/>
          <w:lang w:val="en-US"/>
        </w:rPr>
      </w:pPr>
      <w:r w:rsidRPr="000B521B">
        <w:rPr>
          <w:rFonts w:ascii="Arial" w:eastAsia="Verdana" w:hAnsi="Arial" w:cs="Arial"/>
          <w:b/>
          <w:bCs/>
          <w:i/>
          <w:iCs/>
          <w:color w:val="000000" w:themeColor="text1"/>
          <w:kern w:val="24"/>
          <w:sz w:val="20"/>
          <w:szCs w:val="20"/>
          <w:u w:val="single"/>
          <w:lang w:val="en-US"/>
        </w:rPr>
        <w:t>Aging Infrastructure</w:t>
      </w:r>
    </w:p>
    <w:p w14:paraId="74F17555" w14:textId="77777777" w:rsidR="00A14586" w:rsidRPr="000B521B" w:rsidRDefault="00A14586" w:rsidP="00A14586">
      <w:pPr>
        <w:tabs>
          <w:tab w:val="left" w:pos="990"/>
        </w:tabs>
        <w:rPr>
          <w:rFonts w:ascii="Arial" w:eastAsia="Arial" w:hAnsi="Arial" w:cs="Arial"/>
          <w:b/>
          <w:bCs/>
          <w:i/>
          <w:iCs/>
          <w:color w:val="000000" w:themeColor="text1"/>
          <w:sz w:val="24"/>
          <w:szCs w:val="24"/>
          <w:u w:val="single"/>
        </w:rPr>
      </w:pPr>
    </w:p>
    <w:p w14:paraId="6992DC10" w14:textId="4C5A258D" w:rsidR="00E84733" w:rsidRPr="000B521B" w:rsidRDefault="00A14586" w:rsidP="009C12B0">
      <w:pPr>
        <w:tabs>
          <w:tab w:val="left" w:pos="990"/>
        </w:tabs>
        <w:spacing w:line="360" w:lineRule="auto"/>
        <w:jc w:val="both"/>
        <w:rPr>
          <w:rFonts w:ascii="Arial" w:eastAsia="Arial" w:hAnsi="Arial" w:cs="Arial"/>
          <w:color w:val="000000" w:themeColor="text1"/>
          <w:sz w:val="24"/>
          <w:szCs w:val="24"/>
        </w:rPr>
        <w:sectPr w:rsidR="00E84733"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B521B">
        <w:rPr>
          <w:rFonts w:ascii="Arial" w:eastAsia="Arial" w:hAnsi="Arial" w:cs="Arial"/>
          <w:color w:val="000000" w:themeColor="text1"/>
          <w:sz w:val="24"/>
          <w:szCs w:val="24"/>
        </w:rPr>
        <w:t>The aging infrastructure is driving opportunities for building materials including VER based FRP tanks. Most of the infrastructure such as roads, water supply and sewerage system</w:t>
      </w:r>
      <w:r w:rsidR="007F0449" w:rsidRPr="000B521B">
        <w:rPr>
          <w:rFonts w:ascii="Arial" w:eastAsia="Arial" w:hAnsi="Arial" w:cs="Arial"/>
          <w:color w:val="000000" w:themeColor="text1"/>
          <w:sz w:val="24"/>
          <w:szCs w:val="24"/>
        </w:rPr>
        <w:t>s c</w:t>
      </w:r>
      <w:r w:rsidRPr="000B521B">
        <w:rPr>
          <w:rFonts w:ascii="Arial" w:eastAsia="Arial" w:hAnsi="Arial" w:cs="Arial"/>
          <w:color w:val="000000" w:themeColor="text1"/>
          <w:sz w:val="24"/>
          <w:szCs w:val="24"/>
        </w:rPr>
        <w:t>onstructed in developed nations are 30-40 years old. The government and local civic bodies incur huge maintenance cost hence there is an urgent need for repair</w:t>
      </w:r>
      <w:r w:rsidR="007F0449" w:rsidRPr="000B521B">
        <w:rPr>
          <w:rFonts w:ascii="Arial" w:eastAsia="Arial" w:hAnsi="Arial" w:cs="Arial"/>
          <w:color w:val="000000" w:themeColor="text1"/>
          <w:sz w:val="24"/>
          <w:szCs w:val="24"/>
        </w:rPr>
        <w:t xml:space="preserve"> of these systems.</w:t>
      </w:r>
    </w:p>
    <w:p w14:paraId="4C5AF98F" w14:textId="77777777" w:rsidR="00E84733" w:rsidRPr="000B521B" w:rsidRDefault="00E84733" w:rsidP="00A14586">
      <w:pPr>
        <w:tabs>
          <w:tab w:val="left" w:pos="990"/>
        </w:tabs>
        <w:rPr>
          <w:rFonts w:ascii="Arial" w:eastAsia="Arial" w:hAnsi="Arial" w:cs="Arial"/>
          <w:color w:val="000000" w:themeColor="text1"/>
          <w:sz w:val="24"/>
          <w:szCs w:val="24"/>
        </w:rPr>
      </w:pPr>
    </w:p>
    <w:p w14:paraId="587A515C" w14:textId="77777777" w:rsidR="008D1421" w:rsidRPr="000B521B" w:rsidRDefault="008D1421" w:rsidP="008D1421">
      <w:pPr>
        <w:spacing w:line="360" w:lineRule="auto"/>
        <w:rPr>
          <w:rFonts w:ascii="Arial" w:eastAsia="Verdana" w:hAnsi="Arial" w:cs="Arial"/>
          <w:b/>
          <w:bCs/>
          <w:color w:val="3B3838"/>
          <w:kern w:val="24"/>
          <w:sz w:val="20"/>
          <w:szCs w:val="20"/>
          <w:lang w:val="en-US"/>
          <w14:textFill>
            <w14:solidFill>
              <w14:srgbClr w14:val="3B3838">
                <w14:lumMod w14:val="25000"/>
              </w14:srgbClr>
            </w14:solidFill>
          </w14:textFill>
        </w:rPr>
      </w:pPr>
    </w:p>
    <w:p w14:paraId="3ACAD830" w14:textId="288A30AE" w:rsidR="008D1421" w:rsidRPr="000B521B" w:rsidRDefault="008D1421" w:rsidP="008D1421">
      <w:pPr>
        <w:spacing w:line="360" w:lineRule="auto"/>
        <w:rPr>
          <w:rFonts w:ascii="Arial" w:eastAsia="Verdana" w:hAnsi="Arial" w:cs="Arial"/>
          <w:b/>
          <w:bCs/>
          <w:color w:val="3B3838"/>
          <w:kern w:val="24"/>
          <w:sz w:val="20"/>
          <w:szCs w:val="20"/>
          <w:lang w:val="en-US"/>
          <w14:textFill>
            <w14:solidFill>
              <w14:srgbClr w14:val="3B3838">
                <w14:lumMod w14:val="25000"/>
              </w14:srgbClr>
            </w14:solidFill>
          </w14:textFill>
        </w:rPr>
      </w:pPr>
      <w:r w:rsidRPr="000B521B">
        <w:rPr>
          <w:rFonts w:ascii="Arial" w:eastAsia="Verdana" w:hAnsi="Arial" w:cs="Arial"/>
          <w:b/>
          <w:bCs/>
          <w:color w:val="3B3838"/>
          <w:kern w:val="24"/>
          <w:sz w:val="20"/>
          <w:szCs w:val="20"/>
          <w:lang w:val="en-US"/>
          <w14:textFill>
            <w14:solidFill>
              <w14:srgbClr w14:val="3B3838">
                <w14:lumMod w14:val="25000"/>
              </w14:srgbClr>
            </w14:solidFill>
          </w14:textFill>
        </w:rPr>
        <w:t>Europe Percentage of Infrastructure that is minimum 50 years old, 2018, 2023 &amp; 2033</w:t>
      </w:r>
    </w:p>
    <w:p w14:paraId="095B4B3A" w14:textId="77777777" w:rsidR="00A14586" w:rsidRPr="000B521B" w:rsidRDefault="00A14586" w:rsidP="00A14586">
      <w:pPr>
        <w:tabs>
          <w:tab w:val="left" w:pos="990"/>
        </w:tabs>
        <w:rPr>
          <w:rFonts w:ascii="Arial" w:eastAsia="Arial" w:hAnsi="Arial" w:cs="Arial"/>
          <w:color w:val="000000" w:themeColor="text1"/>
          <w:sz w:val="24"/>
          <w:szCs w:val="24"/>
        </w:rPr>
      </w:pPr>
    </w:p>
    <w:tbl>
      <w:tblPr>
        <w:tblW w:w="10120" w:type="dxa"/>
        <w:tblCellMar>
          <w:left w:w="0" w:type="dxa"/>
          <w:right w:w="0" w:type="dxa"/>
        </w:tblCellMar>
        <w:tblLook w:val="0420" w:firstRow="1" w:lastRow="0" w:firstColumn="0" w:lastColumn="0" w:noHBand="0" w:noVBand="1"/>
      </w:tblPr>
      <w:tblGrid>
        <w:gridCol w:w="2530"/>
        <w:gridCol w:w="2530"/>
        <w:gridCol w:w="2530"/>
        <w:gridCol w:w="2530"/>
      </w:tblGrid>
      <w:tr w:rsidR="002B5730" w:rsidRPr="000B521B" w14:paraId="24CAD201" w14:textId="77777777" w:rsidTr="000304B9">
        <w:trPr>
          <w:trHeight w:val="569"/>
        </w:trPr>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0E6196F6" w14:textId="77777777" w:rsidR="00A14586" w:rsidRPr="000B521B" w:rsidRDefault="00A14586" w:rsidP="00360A8B">
            <w:pPr>
              <w:rPr>
                <w:rFonts w:ascii="Arial" w:eastAsia="Arial" w:hAnsi="Arial" w:cs="Arial"/>
                <w:color w:val="000000" w:themeColor="text1"/>
                <w:sz w:val="20"/>
                <w:szCs w:val="20"/>
              </w:rPr>
            </w:pP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50E91942" w14:textId="77777777" w:rsidR="00A14586" w:rsidRPr="000B521B" w:rsidRDefault="00A14586" w:rsidP="00360A8B">
            <w:pPr>
              <w:rPr>
                <w:rFonts w:ascii="Arial" w:eastAsia="Arial" w:hAnsi="Arial" w:cs="Arial"/>
                <w:color w:val="000000" w:themeColor="text1"/>
                <w:sz w:val="20"/>
                <w:szCs w:val="20"/>
              </w:rPr>
            </w:pPr>
            <w:r w:rsidRPr="000B521B">
              <w:rPr>
                <w:rFonts w:ascii="Arial" w:eastAsia="Arial" w:hAnsi="Arial" w:cs="Arial"/>
                <w:color w:val="000000" w:themeColor="text1"/>
                <w:sz w:val="20"/>
                <w:szCs w:val="20"/>
              </w:rPr>
              <w:t>2018</w:t>
            </w: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97AD42B" w14:textId="77777777" w:rsidR="00A14586" w:rsidRPr="000B521B" w:rsidRDefault="00A14586" w:rsidP="00360A8B">
            <w:pPr>
              <w:rPr>
                <w:rFonts w:ascii="Arial" w:eastAsia="Arial" w:hAnsi="Arial" w:cs="Arial"/>
                <w:color w:val="000000" w:themeColor="text1"/>
                <w:sz w:val="20"/>
                <w:szCs w:val="20"/>
              </w:rPr>
            </w:pPr>
            <w:r w:rsidRPr="000B521B">
              <w:rPr>
                <w:rFonts w:ascii="Arial" w:eastAsia="Arial" w:hAnsi="Arial" w:cs="Arial"/>
                <w:color w:val="000000" w:themeColor="text1"/>
                <w:sz w:val="20"/>
                <w:szCs w:val="20"/>
              </w:rPr>
              <w:t>2023</w:t>
            </w: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82A2B46" w14:textId="77777777" w:rsidR="00A14586" w:rsidRPr="000B521B" w:rsidRDefault="00A14586" w:rsidP="00360A8B">
            <w:pPr>
              <w:rPr>
                <w:rFonts w:ascii="Arial" w:eastAsia="Arial" w:hAnsi="Arial" w:cs="Arial"/>
                <w:color w:val="000000" w:themeColor="text1"/>
                <w:sz w:val="20"/>
                <w:szCs w:val="20"/>
              </w:rPr>
            </w:pPr>
            <w:r w:rsidRPr="000B521B">
              <w:rPr>
                <w:rFonts w:ascii="Arial" w:eastAsia="Arial" w:hAnsi="Arial" w:cs="Arial"/>
                <w:color w:val="000000" w:themeColor="text1"/>
                <w:sz w:val="20"/>
                <w:szCs w:val="20"/>
              </w:rPr>
              <w:t>2033</w:t>
            </w:r>
          </w:p>
        </w:tc>
      </w:tr>
      <w:tr w:rsidR="002B5730" w:rsidRPr="000B521B" w14:paraId="00AC202C" w14:textId="77777777" w:rsidTr="000304B9">
        <w:trPr>
          <w:trHeight w:val="569"/>
        </w:trPr>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13E74556" w14:textId="77777777" w:rsidR="00A14586" w:rsidRPr="000B521B" w:rsidRDefault="00A14586" w:rsidP="00360A8B">
            <w:pPr>
              <w:rPr>
                <w:rFonts w:ascii="Arial" w:eastAsia="Arial" w:hAnsi="Arial" w:cs="Arial"/>
                <w:color w:val="000000" w:themeColor="text1"/>
                <w:sz w:val="20"/>
                <w:szCs w:val="20"/>
              </w:rPr>
            </w:pPr>
            <w:r w:rsidRPr="000B521B">
              <w:rPr>
                <w:rFonts w:ascii="Arial" w:eastAsia="Arial" w:hAnsi="Arial" w:cs="Arial"/>
                <w:color w:val="000000" w:themeColor="text1"/>
                <w:sz w:val="20"/>
                <w:szCs w:val="20"/>
              </w:rPr>
              <w:t>Highway Bridges</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2A5BA6F8" w14:textId="77777777" w:rsidR="00A14586" w:rsidRPr="000B521B" w:rsidRDefault="00A14586" w:rsidP="00360A8B">
            <w:pPr>
              <w:rPr>
                <w:rFonts w:ascii="Arial" w:eastAsia="Arial" w:hAnsi="Arial" w:cs="Arial"/>
                <w:color w:val="000000" w:themeColor="text1"/>
                <w:sz w:val="20"/>
                <w:szCs w:val="20"/>
              </w:rPr>
            </w:pPr>
            <w:r w:rsidRPr="000B521B">
              <w:rPr>
                <w:rFonts w:ascii="Arial" w:eastAsia="Arial" w:hAnsi="Arial" w:cs="Arial"/>
                <w:color w:val="000000" w:themeColor="text1"/>
                <w:sz w:val="20"/>
                <w:szCs w:val="20"/>
              </w:rPr>
              <w:t>Approx. 25%</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192150D0" w14:textId="77777777" w:rsidR="00A14586" w:rsidRPr="000B521B" w:rsidRDefault="00A14586" w:rsidP="00360A8B">
            <w:pPr>
              <w:rPr>
                <w:rFonts w:ascii="Arial" w:eastAsia="Arial" w:hAnsi="Arial" w:cs="Arial"/>
                <w:color w:val="000000" w:themeColor="text1"/>
                <w:sz w:val="20"/>
                <w:szCs w:val="20"/>
              </w:rPr>
            </w:pPr>
            <w:r w:rsidRPr="000B521B">
              <w:rPr>
                <w:rFonts w:ascii="Arial" w:eastAsia="Arial" w:hAnsi="Arial" w:cs="Arial"/>
                <w:color w:val="000000" w:themeColor="text1"/>
                <w:sz w:val="20"/>
                <w:szCs w:val="20"/>
              </w:rPr>
              <w:t>Approx. 39%</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2E25F170" w14:textId="77777777" w:rsidR="00A14586" w:rsidRPr="000B521B" w:rsidRDefault="00A14586" w:rsidP="00360A8B">
            <w:pPr>
              <w:rPr>
                <w:rFonts w:ascii="Arial" w:eastAsia="Arial" w:hAnsi="Arial" w:cs="Arial"/>
                <w:color w:val="000000" w:themeColor="text1"/>
                <w:sz w:val="20"/>
                <w:szCs w:val="20"/>
              </w:rPr>
            </w:pPr>
            <w:r w:rsidRPr="000B521B">
              <w:rPr>
                <w:rFonts w:ascii="Arial" w:eastAsia="Arial" w:hAnsi="Arial" w:cs="Arial"/>
                <w:color w:val="000000" w:themeColor="text1"/>
                <w:sz w:val="20"/>
                <w:szCs w:val="20"/>
              </w:rPr>
              <w:t>Approx. 63%</w:t>
            </w:r>
          </w:p>
        </w:tc>
      </w:tr>
      <w:tr w:rsidR="002B5730" w:rsidRPr="000B521B" w14:paraId="729ECE6F" w14:textId="77777777" w:rsidTr="000304B9">
        <w:trPr>
          <w:trHeight w:val="569"/>
        </w:trPr>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665ADA39" w14:textId="77777777" w:rsidR="00A14586" w:rsidRPr="000B521B" w:rsidRDefault="00A14586" w:rsidP="00360A8B">
            <w:pPr>
              <w:rPr>
                <w:rFonts w:ascii="Arial" w:eastAsia="Arial" w:hAnsi="Arial" w:cs="Arial"/>
                <w:color w:val="000000" w:themeColor="text1"/>
                <w:sz w:val="20"/>
                <w:szCs w:val="20"/>
              </w:rPr>
            </w:pPr>
            <w:r w:rsidRPr="000B521B">
              <w:rPr>
                <w:rFonts w:ascii="Arial" w:eastAsia="Arial" w:hAnsi="Arial" w:cs="Arial"/>
                <w:color w:val="000000" w:themeColor="text1"/>
                <w:sz w:val="20"/>
                <w:szCs w:val="20"/>
              </w:rPr>
              <w:t>Tunnels</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4672BD49" w14:textId="77777777" w:rsidR="00A14586" w:rsidRPr="000B521B" w:rsidRDefault="00A14586" w:rsidP="00360A8B">
            <w:pPr>
              <w:rPr>
                <w:rFonts w:ascii="Arial" w:eastAsia="Arial" w:hAnsi="Arial" w:cs="Arial"/>
                <w:color w:val="000000" w:themeColor="text1"/>
                <w:sz w:val="20"/>
                <w:szCs w:val="20"/>
              </w:rPr>
            </w:pPr>
            <w:r w:rsidRPr="000B521B">
              <w:rPr>
                <w:rFonts w:ascii="Arial" w:eastAsia="Arial" w:hAnsi="Arial" w:cs="Arial"/>
                <w:color w:val="000000" w:themeColor="text1"/>
                <w:sz w:val="20"/>
                <w:szCs w:val="20"/>
              </w:rPr>
              <w:t>Approx. 20%</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3AD47322" w14:textId="77777777" w:rsidR="00A14586" w:rsidRPr="000B521B" w:rsidRDefault="00A14586" w:rsidP="00360A8B">
            <w:pPr>
              <w:rPr>
                <w:rFonts w:ascii="Arial" w:eastAsia="Arial" w:hAnsi="Arial" w:cs="Arial"/>
                <w:color w:val="000000" w:themeColor="text1"/>
                <w:sz w:val="20"/>
                <w:szCs w:val="20"/>
              </w:rPr>
            </w:pPr>
            <w:r w:rsidRPr="000B521B">
              <w:rPr>
                <w:rFonts w:ascii="Arial" w:eastAsia="Arial" w:hAnsi="Arial" w:cs="Arial"/>
                <w:color w:val="000000" w:themeColor="text1"/>
                <w:sz w:val="20"/>
                <w:szCs w:val="20"/>
              </w:rPr>
              <w:t>Approx. 27%</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0351C27C" w14:textId="77777777" w:rsidR="00A14586" w:rsidRPr="000B521B" w:rsidRDefault="00A14586" w:rsidP="00360A8B">
            <w:pPr>
              <w:rPr>
                <w:rFonts w:ascii="Arial" w:eastAsia="Arial" w:hAnsi="Arial" w:cs="Arial"/>
                <w:color w:val="000000" w:themeColor="text1"/>
                <w:sz w:val="20"/>
                <w:szCs w:val="20"/>
              </w:rPr>
            </w:pPr>
            <w:r w:rsidRPr="000B521B">
              <w:rPr>
                <w:rFonts w:ascii="Arial" w:eastAsia="Arial" w:hAnsi="Arial" w:cs="Arial"/>
                <w:color w:val="000000" w:themeColor="text1"/>
                <w:sz w:val="20"/>
                <w:szCs w:val="20"/>
              </w:rPr>
              <w:t>Approx. 42%</w:t>
            </w:r>
          </w:p>
        </w:tc>
      </w:tr>
      <w:tr w:rsidR="002B5730" w:rsidRPr="000B521B" w14:paraId="3A4C2F6F" w14:textId="77777777" w:rsidTr="000304B9">
        <w:trPr>
          <w:trHeight w:val="569"/>
        </w:trPr>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51626BCA" w14:textId="77777777" w:rsidR="00A14586" w:rsidRPr="000B521B" w:rsidRDefault="00A14586" w:rsidP="00360A8B">
            <w:pPr>
              <w:rPr>
                <w:rFonts w:ascii="Arial" w:eastAsia="Arial" w:hAnsi="Arial" w:cs="Arial"/>
                <w:color w:val="000000" w:themeColor="text1"/>
                <w:sz w:val="20"/>
                <w:szCs w:val="20"/>
              </w:rPr>
            </w:pPr>
            <w:r w:rsidRPr="000B521B">
              <w:rPr>
                <w:rFonts w:ascii="Arial" w:eastAsia="Arial" w:hAnsi="Arial" w:cs="Arial"/>
                <w:color w:val="000000" w:themeColor="text1"/>
                <w:sz w:val="20"/>
                <w:szCs w:val="20"/>
              </w:rPr>
              <w:t>River Management Facilities</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47CE11B4" w14:textId="77777777" w:rsidR="00A14586" w:rsidRPr="000B521B" w:rsidRDefault="00A14586" w:rsidP="00360A8B">
            <w:pPr>
              <w:rPr>
                <w:rFonts w:ascii="Arial" w:eastAsia="Arial" w:hAnsi="Arial" w:cs="Arial"/>
                <w:color w:val="000000" w:themeColor="text1"/>
                <w:sz w:val="20"/>
                <w:szCs w:val="20"/>
              </w:rPr>
            </w:pPr>
            <w:r w:rsidRPr="000B521B">
              <w:rPr>
                <w:rFonts w:ascii="Arial" w:eastAsia="Arial" w:hAnsi="Arial" w:cs="Arial"/>
                <w:color w:val="000000" w:themeColor="text1"/>
                <w:sz w:val="20"/>
                <w:szCs w:val="20"/>
              </w:rPr>
              <w:t>Approx. 32%</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478A00C1" w14:textId="77777777" w:rsidR="00A14586" w:rsidRPr="000B521B" w:rsidRDefault="00A14586" w:rsidP="00360A8B">
            <w:pPr>
              <w:rPr>
                <w:rFonts w:ascii="Arial" w:eastAsia="Arial" w:hAnsi="Arial" w:cs="Arial"/>
                <w:color w:val="000000" w:themeColor="text1"/>
                <w:sz w:val="20"/>
                <w:szCs w:val="20"/>
              </w:rPr>
            </w:pPr>
            <w:r w:rsidRPr="000B521B">
              <w:rPr>
                <w:rFonts w:ascii="Arial" w:eastAsia="Arial" w:hAnsi="Arial" w:cs="Arial"/>
                <w:color w:val="000000" w:themeColor="text1"/>
                <w:sz w:val="20"/>
                <w:szCs w:val="20"/>
              </w:rPr>
              <w:t>Approx. 42%</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144BC834" w14:textId="77777777" w:rsidR="00A14586" w:rsidRPr="000B521B" w:rsidRDefault="00A14586" w:rsidP="00360A8B">
            <w:pPr>
              <w:rPr>
                <w:rFonts w:ascii="Arial" w:eastAsia="Arial" w:hAnsi="Arial" w:cs="Arial"/>
                <w:color w:val="000000" w:themeColor="text1"/>
                <w:sz w:val="20"/>
                <w:szCs w:val="20"/>
              </w:rPr>
            </w:pPr>
            <w:r w:rsidRPr="000B521B">
              <w:rPr>
                <w:rFonts w:ascii="Arial" w:eastAsia="Arial" w:hAnsi="Arial" w:cs="Arial"/>
                <w:color w:val="000000" w:themeColor="text1"/>
                <w:sz w:val="20"/>
                <w:szCs w:val="20"/>
              </w:rPr>
              <w:t>Approx. 62%</w:t>
            </w:r>
          </w:p>
        </w:tc>
      </w:tr>
      <w:tr w:rsidR="002B5730" w:rsidRPr="000B521B" w14:paraId="6C4221B4" w14:textId="77777777" w:rsidTr="000304B9">
        <w:trPr>
          <w:trHeight w:val="569"/>
        </w:trPr>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17C4862D" w14:textId="77777777" w:rsidR="00A14586" w:rsidRPr="000B521B" w:rsidRDefault="00A14586" w:rsidP="00360A8B">
            <w:pPr>
              <w:rPr>
                <w:rFonts w:ascii="Arial" w:eastAsia="Arial" w:hAnsi="Arial" w:cs="Arial"/>
                <w:color w:val="000000" w:themeColor="text1"/>
                <w:sz w:val="20"/>
                <w:szCs w:val="20"/>
              </w:rPr>
            </w:pPr>
            <w:r w:rsidRPr="000B521B">
              <w:rPr>
                <w:rFonts w:ascii="Arial" w:eastAsia="Arial" w:hAnsi="Arial" w:cs="Arial"/>
                <w:color w:val="000000" w:themeColor="text1"/>
                <w:sz w:val="20"/>
                <w:szCs w:val="20"/>
              </w:rPr>
              <w:t>Sewage Pipes</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695C1F72" w14:textId="77777777" w:rsidR="00A14586" w:rsidRPr="000B521B" w:rsidRDefault="00A14586" w:rsidP="00360A8B">
            <w:pPr>
              <w:rPr>
                <w:rFonts w:ascii="Arial" w:eastAsia="Arial" w:hAnsi="Arial" w:cs="Arial"/>
                <w:color w:val="000000" w:themeColor="text1"/>
                <w:sz w:val="20"/>
                <w:szCs w:val="20"/>
              </w:rPr>
            </w:pPr>
            <w:r w:rsidRPr="000B521B">
              <w:rPr>
                <w:rFonts w:ascii="Arial" w:eastAsia="Arial" w:hAnsi="Arial" w:cs="Arial"/>
                <w:color w:val="000000" w:themeColor="text1"/>
                <w:sz w:val="20"/>
                <w:szCs w:val="20"/>
              </w:rPr>
              <w:t>Approx. 4%</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0E2F53F9" w14:textId="77777777" w:rsidR="00A14586" w:rsidRPr="000B521B" w:rsidRDefault="00A14586" w:rsidP="00360A8B">
            <w:pPr>
              <w:rPr>
                <w:rFonts w:ascii="Arial" w:eastAsia="Arial" w:hAnsi="Arial" w:cs="Arial"/>
                <w:color w:val="000000" w:themeColor="text1"/>
                <w:sz w:val="20"/>
                <w:szCs w:val="20"/>
              </w:rPr>
            </w:pPr>
            <w:r w:rsidRPr="000B521B">
              <w:rPr>
                <w:rFonts w:ascii="Arial" w:eastAsia="Arial" w:hAnsi="Arial" w:cs="Arial"/>
                <w:color w:val="000000" w:themeColor="text1"/>
                <w:sz w:val="20"/>
                <w:szCs w:val="20"/>
              </w:rPr>
              <w:t>Approx. 8%</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48B53F17" w14:textId="77777777" w:rsidR="00A14586" w:rsidRPr="000B521B" w:rsidRDefault="00A14586" w:rsidP="00360A8B">
            <w:pPr>
              <w:rPr>
                <w:rFonts w:ascii="Arial" w:eastAsia="Arial" w:hAnsi="Arial" w:cs="Arial"/>
                <w:color w:val="000000" w:themeColor="text1"/>
                <w:sz w:val="20"/>
                <w:szCs w:val="20"/>
              </w:rPr>
            </w:pPr>
            <w:r w:rsidRPr="000B521B">
              <w:rPr>
                <w:rFonts w:ascii="Arial" w:eastAsia="Arial" w:hAnsi="Arial" w:cs="Arial"/>
                <w:color w:val="000000" w:themeColor="text1"/>
                <w:sz w:val="20"/>
                <w:szCs w:val="20"/>
              </w:rPr>
              <w:t>Approx. 21%</w:t>
            </w:r>
          </w:p>
        </w:tc>
      </w:tr>
    </w:tbl>
    <w:p w14:paraId="70CE70D2" w14:textId="00DA095A" w:rsidR="0062149D" w:rsidRPr="000B521B" w:rsidRDefault="004644A7" w:rsidP="00A14586">
      <w:pPr>
        <w:rPr>
          <w:rFonts w:ascii="Arial" w:eastAsia="Arial" w:hAnsi="Arial" w:cs="Arial"/>
          <w:color w:val="000000" w:themeColor="text1"/>
          <w:sz w:val="24"/>
          <w:szCs w:val="24"/>
        </w:rPr>
      </w:pPr>
      <w:r w:rsidRPr="000B521B">
        <w:rPr>
          <w:rFonts w:ascii="Arial" w:hAnsi="Arial" w:cs="Arial"/>
          <w:noProof/>
          <w:color w:val="000000" w:themeColor="text1"/>
        </w:rPr>
        <mc:AlternateContent>
          <mc:Choice Requires="wps">
            <w:drawing>
              <wp:anchor distT="0" distB="0" distL="114300" distR="114300" simplePos="0" relativeHeight="252206080" behindDoc="0" locked="0" layoutInCell="1" allowOverlap="1" wp14:anchorId="7DA539ED" wp14:editId="70C254F0">
                <wp:simplePos x="0" y="0"/>
                <wp:positionH relativeFrom="column">
                  <wp:posOffset>4629150</wp:posOffset>
                </wp:positionH>
                <wp:positionV relativeFrom="paragraph">
                  <wp:posOffset>233045</wp:posOffset>
                </wp:positionV>
                <wp:extent cx="1864360" cy="200025"/>
                <wp:effectExtent l="0" t="0" r="0" b="0"/>
                <wp:wrapNone/>
                <wp:docPr id="218"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086DA282" w14:textId="2A74BFA9"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r w:rsidR="00905DCB">
                              <w:rPr>
                                <w:rFonts w:ascii="Verdana" w:eastAsia="Verdana" w:hAnsi="Verdana" w:cs="Verdana"/>
                                <w:i/>
                                <w:iCs/>
                                <w:color w:val="000000" w:themeColor="text1"/>
                                <w:kern w:val="24"/>
                                <w:sz w:val="12"/>
                                <w:szCs w:val="12"/>
                              </w:rPr>
                              <w:t>Eurostat</w:t>
                            </w:r>
                          </w:p>
                        </w:txbxContent>
                      </wps:txbx>
                      <wps:bodyPr wrap="square" rtlCol="0">
                        <a:spAutoFit/>
                      </wps:bodyPr>
                    </wps:wsp>
                  </a:graphicData>
                </a:graphic>
                <wp14:sizeRelH relativeFrom="margin">
                  <wp14:pctWidth>0</wp14:pctWidth>
                </wp14:sizeRelH>
              </wp:anchor>
            </w:drawing>
          </mc:Choice>
          <mc:Fallback>
            <w:pict>
              <v:shape w14:anchorId="7DA539ED" id="_x0000_s1155" type="#_x0000_t202" style="position:absolute;margin-left:364.5pt;margin-top:18.35pt;width:146.8pt;height:15.75pt;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" filled="f" stroked="f">
                <v:textbox style="mso-fit-shape-to-text:t">
                  <w:txbxContent>
                    <w:p w14:paraId="086DA282" w14:textId="2A74BFA9"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r w:rsidR="00905DCB">
                        <w:rPr>
                          <w:rFonts w:ascii="Verdana" w:eastAsia="Verdana" w:hAnsi="Verdana" w:cs="Verdana"/>
                          <w:i/>
                          <w:iCs/>
                          <w:color w:val="000000" w:themeColor="text1"/>
                          <w:kern w:val="24"/>
                          <w:sz w:val="12"/>
                          <w:szCs w:val="12"/>
                        </w:rPr>
                        <w:t>Eurostat</w:t>
                      </w:r>
                    </w:p>
                  </w:txbxContent>
                </v:textbox>
              </v:shape>
            </w:pict>
          </mc:Fallback>
        </mc:AlternateContent>
      </w:r>
    </w:p>
    <w:p w14:paraId="5D047F68" w14:textId="548EAEF0" w:rsidR="000304B9" w:rsidRPr="000B521B" w:rsidRDefault="000304B9" w:rsidP="00A14586">
      <w:pPr>
        <w:rPr>
          <w:rFonts w:ascii="Arial" w:eastAsia="Arial" w:hAnsi="Arial" w:cs="Arial"/>
          <w:color w:val="000000" w:themeColor="text1"/>
          <w:sz w:val="24"/>
          <w:szCs w:val="24"/>
        </w:rPr>
      </w:pPr>
    </w:p>
    <w:p w14:paraId="287F4EEF" w14:textId="77777777" w:rsidR="00E84733" w:rsidRPr="000B521B" w:rsidRDefault="00E84733" w:rsidP="00A14586">
      <w:pPr>
        <w:tabs>
          <w:tab w:val="left" w:pos="945"/>
        </w:tabs>
        <w:rPr>
          <w:rFonts w:ascii="Arial" w:eastAsia="Verdana" w:hAnsi="Arial" w:cs="Arial"/>
          <w:b/>
          <w:bCs/>
          <w:color w:val="000000" w:themeColor="text1"/>
          <w:kern w:val="24"/>
          <w:sz w:val="20"/>
          <w:szCs w:val="20"/>
          <w:lang w:val="en-US"/>
        </w:rPr>
        <w:sectPr w:rsidR="00E84733"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4EA92D3" w14:textId="42113086" w:rsidR="00A14586" w:rsidRPr="000B521B" w:rsidRDefault="00A14586" w:rsidP="00A14586">
      <w:pPr>
        <w:tabs>
          <w:tab w:val="left" w:pos="945"/>
        </w:tabs>
        <w:rPr>
          <w:rFonts w:ascii="Arial" w:eastAsia="Verdana" w:hAnsi="Arial" w:cs="Arial"/>
          <w:b/>
          <w:bCs/>
          <w:color w:val="000000" w:themeColor="text1"/>
          <w:kern w:val="24"/>
          <w:sz w:val="20"/>
          <w:szCs w:val="20"/>
          <w:lang w:val="en-US"/>
        </w:rPr>
      </w:pPr>
      <w:r w:rsidRPr="000B521B">
        <w:rPr>
          <w:rFonts w:ascii="Arial" w:eastAsia="Verdana" w:hAnsi="Arial" w:cs="Arial"/>
          <w:b/>
          <w:bCs/>
          <w:color w:val="000000" w:themeColor="text1"/>
          <w:kern w:val="24"/>
          <w:sz w:val="20"/>
          <w:szCs w:val="20"/>
          <w:lang w:val="en-US"/>
        </w:rPr>
        <w:t>Market Challenges</w:t>
      </w:r>
    </w:p>
    <w:p w14:paraId="15752B78" w14:textId="77777777" w:rsidR="000304B9" w:rsidRPr="000B521B" w:rsidRDefault="000304B9" w:rsidP="00A14586">
      <w:pPr>
        <w:tabs>
          <w:tab w:val="left" w:pos="945"/>
        </w:tabs>
        <w:rPr>
          <w:rFonts w:ascii="Arial" w:eastAsia="Arial" w:hAnsi="Arial" w:cs="Arial"/>
          <w:b/>
          <w:bCs/>
          <w:color w:val="000000" w:themeColor="text1"/>
          <w:sz w:val="24"/>
          <w:szCs w:val="24"/>
        </w:rPr>
      </w:pPr>
    </w:p>
    <w:p w14:paraId="060F59E2" w14:textId="27A56E25" w:rsidR="00A14586" w:rsidRPr="000B521B" w:rsidRDefault="00A14586" w:rsidP="000304B9">
      <w:pPr>
        <w:tabs>
          <w:tab w:val="left" w:pos="990"/>
        </w:tabs>
        <w:rPr>
          <w:rFonts w:ascii="Arial" w:eastAsia="Verdana" w:hAnsi="Arial" w:cs="Arial"/>
          <w:b/>
          <w:bCs/>
          <w:i/>
          <w:iCs/>
          <w:color w:val="000000" w:themeColor="text1"/>
          <w:kern w:val="24"/>
          <w:sz w:val="20"/>
          <w:szCs w:val="20"/>
          <w:u w:val="single"/>
          <w:lang w:val="en-US"/>
        </w:rPr>
      </w:pPr>
      <w:r w:rsidRPr="000B521B">
        <w:rPr>
          <w:rFonts w:ascii="Arial" w:eastAsia="Verdana" w:hAnsi="Arial" w:cs="Arial"/>
          <w:b/>
          <w:bCs/>
          <w:i/>
          <w:iCs/>
          <w:color w:val="000000" w:themeColor="text1"/>
          <w:kern w:val="24"/>
          <w:sz w:val="20"/>
          <w:szCs w:val="20"/>
          <w:u w:val="single"/>
          <w:lang w:val="en-US"/>
        </w:rPr>
        <w:t>Fragmented market of composites industry in China and India</w:t>
      </w:r>
    </w:p>
    <w:p w14:paraId="107F5909" w14:textId="77777777" w:rsidR="000304B9" w:rsidRPr="000B521B" w:rsidRDefault="000304B9" w:rsidP="000304B9">
      <w:pPr>
        <w:tabs>
          <w:tab w:val="left" w:pos="990"/>
        </w:tabs>
        <w:rPr>
          <w:rFonts w:ascii="Arial" w:eastAsia="Verdana" w:hAnsi="Arial" w:cs="Arial"/>
          <w:b/>
          <w:bCs/>
          <w:i/>
          <w:iCs/>
          <w:color w:val="000000" w:themeColor="text1"/>
          <w:kern w:val="24"/>
          <w:sz w:val="20"/>
          <w:szCs w:val="20"/>
          <w:u w:val="single"/>
          <w:lang w:val="en-US"/>
        </w:rPr>
      </w:pPr>
    </w:p>
    <w:p w14:paraId="2FA2EB0B" w14:textId="6C88A7A1" w:rsidR="00E84733" w:rsidRPr="000B521B" w:rsidRDefault="00A14586" w:rsidP="009E2A18">
      <w:pPr>
        <w:tabs>
          <w:tab w:val="left" w:pos="945"/>
        </w:tabs>
        <w:spacing w:line="360" w:lineRule="auto"/>
        <w:jc w:val="both"/>
        <w:rPr>
          <w:rFonts w:ascii="Arial" w:eastAsia="Arial" w:hAnsi="Arial" w:cs="Arial"/>
          <w:color w:val="000000" w:themeColor="text1"/>
          <w:sz w:val="24"/>
          <w:szCs w:val="24"/>
        </w:rPr>
        <w:sectPr w:rsidR="00E84733"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B521B">
        <w:rPr>
          <w:rFonts w:ascii="Arial" w:eastAsia="Arial" w:hAnsi="Arial" w:cs="Arial"/>
          <w:color w:val="000000" w:themeColor="text1"/>
          <w:sz w:val="24"/>
          <w:szCs w:val="24"/>
        </w:rPr>
        <w:t>The fragmented composite industry in India and China consist</w:t>
      </w:r>
      <w:r w:rsidR="00B13F8D" w:rsidRPr="000B521B">
        <w:rPr>
          <w:rFonts w:ascii="Arial" w:eastAsia="Arial" w:hAnsi="Arial" w:cs="Arial"/>
          <w:color w:val="000000" w:themeColor="text1"/>
          <w:sz w:val="24"/>
          <w:szCs w:val="24"/>
        </w:rPr>
        <w:t>s</w:t>
      </w:r>
      <w:r w:rsidRPr="000B521B">
        <w:rPr>
          <w:rFonts w:ascii="Arial" w:eastAsia="Arial" w:hAnsi="Arial" w:cs="Arial"/>
          <w:color w:val="000000" w:themeColor="text1"/>
          <w:sz w:val="24"/>
          <w:szCs w:val="24"/>
        </w:rPr>
        <w:t xml:space="preserve"> of around 15000 stakeholders in the value chain including small, mid-sized and large players</w:t>
      </w:r>
      <w:r w:rsidR="00B13F8D" w:rsidRPr="000B521B">
        <w:rPr>
          <w:rFonts w:ascii="Arial" w:eastAsia="Arial" w:hAnsi="Arial" w:cs="Arial"/>
          <w:color w:val="000000" w:themeColor="text1"/>
          <w:sz w:val="24"/>
          <w:szCs w:val="24"/>
        </w:rPr>
        <w:t xml:space="preserve">. </w:t>
      </w:r>
      <w:r w:rsidRPr="000B521B">
        <w:rPr>
          <w:rFonts w:ascii="Arial" w:eastAsia="Arial" w:hAnsi="Arial" w:cs="Arial"/>
          <w:color w:val="000000" w:themeColor="text1"/>
          <w:sz w:val="24"/>
          <w:szCs w:val="24"/>
        </w:rPr>
        <w:t xml:space="preserve">Also, the lack of awareness among end- user industries is the major challenge for the growth of vinyl ester which also impacts the margin of the industry. Lack of regulatory framework, absence of a recycling policy and standardization of end-use products are some of the major challenges for the composites </w:t>
      </w:r>
      <w:r w:rsidRPr="000B521B">
        <w:rPr>
          <w:rFonts w:ascii="Arial" w:eastAsia="Arial" w:hAnsi="Arial" w:cs="Arial"/>
          <w:color w:val="000000" w:themeColor="text1"/>
          <w:sz w:val="24"/>
          <w:szCs w:val="24"/>
        </w:rPr>
        <w:lastRenderedPageBreak/>
        <w:t>industry. Global composites market is highly fragmented with more than 1000 mid and small regional players operat</w:t>
      </w:r>
      <w:r w:rsidR="00B13F8D" w:rsidRPr="000B521B">
        <w:rPr>
          <w:rFonts w:ascii="Arial" w:eastAsia="Arial" w:hAnsi="Arial" w:cs="Arial"/>
          <w:color w:val="000000" w:themeColor="text1"/>
          <w:sz w:val="24"/>
          <w:szCs w:val="24"/>
        </w:rPr>
        <w:t>ing</w:t>
      </w:r>
      <w:r w:rsidRPr="000B521B">
        <w:rPr>
          <w:rFonts w:ascii="Arial" w:eastAsia="Arial" w:hAnsi="Arial" w:cs="Arial"/>
          <w:color w:val="000000" w:themeColor="text1"/>
          <w:sz w:val="24"/>
          <w:szCs w:val="24"/>
        </w:rPr>
        <w:t xml:space="preserve"> in the market.</w:t>
      </w:r>
    </w:p>
    <w:p w14:paraId="2A81DF16" w14:textId="77777777" w:rsidR="00E84733" w:rsidRPr="000B521B" w:rsidRDefault="00E84733" w:rsidP="00A14586">
      <w:pPr>
        <w:tabs>
          <w:tab w:val="left" w:pos="945"/>
        </w:tabs>
        <w:spacing w:line="480" w:lineRule="auto"/>
        <w:jc w:val="both"/>
        <w:rPr>
          <w:rFonts w:ascii="Arial" w:eastAsia="Verdana" w:hAnsi="Arial" w:cs="Arial"/>
          <w:b/>
          <w:bCs/>
          <w:i/>
          <w:iCs/>
          <w:color w:val="000000" w:themeColor="text1"/>
          <w:kern w:val="24"/>
          <w:sz w:val="20"/>
          <w:szCs w:val="20"/>
          <w:u w:val="single"/>
          <w:lang w:val="en-US"/>
        </w:rPr>
      </w:pPr>
    </w:p>
    <w:p w14:paraId="47DDB4E0" w14:textId="5193B489" w:rsidR="009C13CA" w:rsidRPr="000B521B" w:rsidRDefault="009C13CA" w:rsidP="00A14586">
      <w:pPr>
        <w:tabs>
          <w:tab w:val="left" w:pos="945"/>
        </w:tabs>
        <w:spacing w:line="480" w:lineRule="auto"/>
        <w:jc w:val="both"/>
        <w:rPr>
          <w:rFonts w:ascii="Arial" w:eastAsia="Verdana" w:hAnsi="Arial" w:cs="Arial"/>
          <w:b/>
          <w:bCs/>
          <w:i/>
          <w:iCs/>
          <w:color w:val="000000" w:themeColor="text1"/>
          <w:kern w:val="24"/>
          <w:sz w:val="20"/>
          <w:szCs w:val="20"/>
          <w:u w:val="single"/>
          <w:lang w:val="en-US"/>
        </w:rPr>
        <w:sectPr w:rsidR="009C13CA"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F348E71" w14:textId="1A72F996" w:rsidR="00A14586" w:rsidRPr="000B521B" w:rsidRDefault="00A14586" w:rsidP="00A14586">
      <w:pPr>
        <w:tabs>
          <w:tab w:val="left" w:pos="945"/>
        </w:tabs>
        <w:spacing w:line="480" w:lineRule="auto"/>
        <w:jc w:val="both"/>
        <w:rPr>
          <w:rFonts w:ascii="Arial" w:eastAsia="Verdana" w:hAnsi="Arial" w:cs="Arial"/>
          <w:b/>
          <w:bCs/>
          <w:i/>
          <w:iCs/>
          <w:color w:val="000000" w:themeColor="text1"/>
          <w:kern w:val="24"/>
          <w:sz w:val="20"/>
          <w:szCs w:val="20"/>
          <w:u w:val="single"/>
          <w:lang w:val="en-US"/>
        </w:rPr>
      </w:pPr>
      <w:r w:rsidRPr="000B521B">
        <w:rPr>
          <w:rFonts w:ascii="Arial" w:eastAsia="Verdana" w:hAnsi="Arial" w:cs="Arial"/>
          <w:b/>
          <w:bCs/>
          <w:i/>
          <w:iCs/>
          <w:color w:val="000000" w:themeColor="text1"/>
          <w:kern w:val="24"/>
          <w:sz w:val="20"/>
          <w:szCs w:val="20"/>
          <w:u w:val="single"/>
          <w:lang w:val="en-US"/>
        </w:rPr>
        <w:t>High Volatility in Raw Material Prices</w:t>
      </w:r>
    </w:p>
    <w:p w14:paraId="46EF7576" w14:textId="16146D13" w:rsidR="00E84733" w:rsidRPr="000B521B" w:rsidRDefault="00A14586" w:rsidP="003723C4">
      <w:pPr>
        <w:tabs>
          <w:tab w:val="left" w:pos="945"/>
        </w:tabs>
        <w:spacing w:line="360" w:lineRule="auto"/>
        <w:jc w:val="both"/>
        <w:rPr>
          <w:rFonts w:ascii="Arial" w:eastAsia="Arial" w:hAnsi="Arial" w:cs="Arial"/>
          <w:color w:val="000000" w:themeColor="text1"/>
          <w:sz w:val="24"/>
          <w:szCs w:val="24"/>
        </w:rPr>
        <w:sectPr w:rsidR="00E84733"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B521B">
        <w:rPr>
          <w:rFonts w:ascii="Arial" w:eastAsia="Arial" w:hAnsi="Arial" w:cs="Arial"/>
          <w:color w:val="000000" w:themeColor="text1"/>
          <w:sz w:val="24"/>
          <w:szCs w:val="24"/>
        </w:rPr>
        <w:t>Styrene, epoxy resin, methacrylic acid, etc., are few of the raw materials majorly used in the production of construction sealants and bonding such as butyl rubber, acrylic urethane, silicone rubber sealant, etc. Over the years, raw materials used in sealants industry have observed price fluctuations globally. Diligently working on product selling prices to react to changes in raw material cost and simultaneously maintaining market share is a key challenge for construction sealants producers</w:t>
      </w:r>
    </w:p>
    <w:p w14:paraId="0F35BA34" w14:textId="1B351E88" w:rsidR="00FC0117" w:rsidRPr="000B521B" w:rsidRDefault="00FC0117" w:rsidP="00FC0117">
      <w:pPr>
        <w:tabs>
          <w:tab w:val="left" w:pos="945"/>
        </w:tabs>
        <w:spacing w:line="480" w:lineRule="auto"/>
        <w:jc w:val="both"/>
        <w:rPr>
          <w:rFonts w:ascii="Arial" w:eastAsia="Arial" w:hAnsi="Arial" w:cs="Arial"/>
          <w:color w:val="000000" w:themeColor="text1"/>
          <w:sz w:val="24"/>
          <w:szCs w:val="24"/>
        </w:rPr>
      </w:pPr>
      <w:r w:rsidRPr="000B521B">
        <w:rPr>
          <w:rFonts w:ascii="Arial" w:eastAsia="Arial" w:hAnsi="Arial" w:cs="Arial"/>
          <w:noProof/>
          <w:color w:val="000000" w:themeColor="text1"/>
          <w:sz w:val="24"/>
          <w:szCs w:val="24"/>
        </w:rPr>
        <mc:AlternateContent>
          <mc:Choice Requires="wps">
            <w:drawing>
              <wp:anchor distT="0" distB="0" distL="114300" distR="114300" simplePos="0" relativeHeight="251787264" behindDoc="0" locked="0" layoutInCell="1" allowOverlap="1" wp14:anchorId="36BC32BF" wp14:editId="5C21AC79">
                <wp:simplePos x="0" y="0"/>
                <wp:positionH relativeFrom="column">
                  <wp:posOffset>-1484</wp:posOffset>
                </wp:positionH>
                <wp:positionV relativeFrom="paragraph">
                  <wp:posOffset>10671</wp:posOffset>
                </wp:positionV>
                <wp:extent cx="6365108" cy="246221"/>
                <wp:effectExtent l="0" t="0" r="0" b="0"/>
                <wp:wrapNone/>
                <wp:docPr id="630" name="Rectangle 7"/>
                <wp:cNvGraphicFramePr/>
                <a:graphic xmlns:a="http://schemas.openxmlformats.org/drawingml/2006/main">
                  <a:graphicData uri="http://schemas.microsoft.com/office/word/2010/wordprocessingShape">
                    <wps:wsp>
                      <wps:cNvSpPr/>
                      <wps:spPr>
                        <a:xfrm>
                          <a:off x="0" y="0"/>
                          <a:ext cx="6365108" cy="246221"/>
                        </a:xfrm>
                        <a:prstGeom prst="rect">
                          <a:avLst/>
                        </a:prstGeom>
                      </wps:spPr>
                      <wps:txbx>
                        <w:txbxContent>
                          <w:p w14:paraId="4584F783" w14:textId="5D1B5829" w:rsidR="00A14586" w:rsidRPr="000304B9" w:rsidRDefault="00545715" w:rsidP="000304B9">
                            <w:pPr>
                              <w:tabs>
                                <w:tab w:val="left" w:pos="945"/>
                              </w:tabs>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India </w:t>
                            </w:r>
                            <w:r w:rsidR="00A14586" w:rsidRPr="000304B9">
                              <w:rPr>
                                <w:rFonts w:ascii="Verdana" w:eastAsia="Verdana" w:hAnsi="Verdana" w:cs="Verdana"/>
                                <w:b/>
                                <w:bCs/>
                                <w:color w:val="3B3838"/>
                                <w:kern w:val="24"/>
                                <w:sz w:val="20"/>
                                <w:szCs w:val="20"/>
                                <w:lang w:val="en-US"/>
                                <w14:textFill>
                                  <w14:solidFill>
                                    <w14:srgbClr w14:val="3B3838">
                                      <w14:lumMod w14:val="25000"/>
                                    </w14:srgbClr>
                                  </w14:solidFill>
                                </w14:textFill>
                              </w:rPr>
                              <w:t>Styrene</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Monomer, Methacrylic Acid</w:t>
                            </w:r>
                            <w:r w:rsidR="00A14586" w:rsidRPr="000304B9">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and Epoxy Resin Prices, 2017-2021E (USD per Ton)</w:t>
                            </w:r>
                          </w:p>
                        </w:txbxContent>
                      </wps:txbx>
                      <wps:bodyPr wrap="square">
                        <a:spAutoFit/>
                      </wps:bodyPr>
                    </wps:wsp>
                  </a:graphicData>
                </a:graphic>
                <wp14:sizeRelH relativeFrom="margin">
                  <wp14:pctWidth>0</wp14:pctWidth>
                </wp14:sizeRelH>
              </wp:anchor>
            </w:drawing>
          </mc:Choice>
          <mc:Fallback>
            <w:pict>
              <v:rect w14:anchorId="36BC32BF" id="_x0000_s1156" style="position:absolute;left:0;text-align:left;margin-left:-.1pt;margin-top:.85pt;width:501.2pt;height:19.4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" filled="f" stroked="f">
                <v:textbox style="mso-fit-shape-to-text:t">
                  <w:txbxContent>
                    <w:p w14:paraId="4584F783" w14:textId="5D1B5829" w:rsidR="00A14586" w:rsidRPr="000304B9" w:rsidRDefault="00545715" w:rsidP="000304B9">
                      <w:pPr>
                        <w:tabs>
                          <w:tab w:val="left" w:pos="945"/>
                        </w:tabs>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India </w:t>
                      </w:r>
                      <w:r w:rsidR="00A14586" w:rsidRPr="000304B9">
                        <w:rPr>
                          <w:rFonts w:ascii="Verdana" w:eastAsia="Verdana" w:hAnsi="Verdana" w:cs="Verdana"/>
                          <w:b/>
                          <w:bCs/>
                          <w:color w:val="3B3838"/>
                          <w:kern w:val="24"/>
                          <w:sz w:val="20"/>
                          <w:szCs w:val="20"/>
                          <w:lang w:val="en-US"/>
                          <w14:textFill>
                            <w14:solidFill>
                              <w14:srgbClr w14:val="3B3838">
                                <w14:lumMod w14:val="25000"/>
                              </w14:srgbClr>
                            </w14:solidFill>
                          </w14:textFill>
                        </w:rPr>
                        <w:t>Styrene</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Monomer, Methacrylic Acid</w:t>
                      </w:r>
                      <w:r w:rsidR="00A14586" w:rsidRPr="000304B9">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and Epoxy Resin Prices, 2017-2021E (USD per Ton)</w:t>
                      </w:r>
                    </w:p>
                  </w:txbxContent>
                </v:textbox>
              </v:rect>
            </w:pict>
          </mc:Fallback>
        </mc:AlternateContent>
      </w:r>
    </w:p>
    <w:p w14:paraId="6A7F23BA" w14:textId="2E734855" w:rsidR="00A14586" w:rsidRPr="000B521B" w:rsidRDefault="004644A7" w:rsidP="00A14586">
      <w:pPr>
        <w:rPr>
          <w:rFonts w:ascii="Arial" w:eastAsia="Arial" w:hAnsi="Arial" w:cs="Arial"/>
          <w:color w:val="000000" w:themeColor="text1"/>
          <w:sz w:val="24"/>
          <w:szCs w:val="24"/>
        </w:rPr>
      </w:pPr>
      <w:r w:rsidRPr="000B521B">
        <w:rPr>
          <w:rFonts w:ascii="Arial" w:hAnsi="Arial" w:cs="Arial"/>
          <w:noProof/>
          <w:color w:val="000000" w:themeColor="text1"/>
        </w:rPr>
        <mc:AlternateContent>
          <mc:Choice Requires="wps">
            <w:drawing>
              <wp:anchor distT="0" distB="0" distL="114300" distR="114300" simplePos="0" relativeHeight="252210176" behindDoc="0" locked="0" layoutInCell="1" allowOverlap="1" wp14:anchorId="0C3B7B60" wp14:editId="36676258">
                <wp:simplePos x="0" y="0"/>
                <wp:positionH relativeFrom="column">
                  <wp:posOffset>4495800</wp:posOffset>
                </wp:positionH>
                <wp:positionV relativeFrom="paragraph">
                  <wp:posOffset>2200910</wp:posOffset>
                </wp:positionV>
                <wp:extent cx="1864360" cy="200025"/>
                <wp:effectExtent l="0" t="0" r="0" b="0"/>
                <wp:wrapNone/>
                <wp:docPr id="222"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79703BBE"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C3B7B60" id="_x0000_s1157" type="#_x0000_t202" style="position:absolute;margin-left:354pt;margin-top:173.3pt;width:146.8pt;height:15.7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" filled="f" stroked="f">
                <v:textbox style="mso-fit-shape-to-text:t">
                  <w:txbxContent>
                    <w:p w14:paraId="79703BBE"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A14586" w:rsidRPr="000B521B">
        <w:rPr>
          <w:rFonts w:ascii="Arial" w:eastAsia="Arial" w:hAnsi="Arial" w:cs="Arial"/>
          <w:noProof/>
          <w:color w:val="000000" w:themeColor="text1"/>
          <w:sz w:val="24"/>
          <w:szCs w:val="24"/>
        </w:rPr>
        <w:drawing>
          <wp:inline distT="0" distB="0" distL="0" distR="0" wp14:anchorId="55EA065C" wp14:editId="6226CDF2">
            <wp:extent cx="6438900" cy="2085975"/>
            <wp:effectExtent l="0" t="0" r="0" b="0"/>
            <wp:docPr id="639" name="Chart 639">
              <a:extLst xmlns:a="http://schemas.openxmlformats.org/drawingml/2006/main">
                <a:ext uri="{FF2B5EF4-FFF2-40B4-BE49-F238E27FC236}">
                  <a16:creationId xmlns:a16="http://schemas.microsoft.com/office/drawing/2014/main" id="{34B3144E-6EED-4F99-AA21-E415C69DB0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410803B" w14:textId="682F9930" w:rsidR="000304B9" w:rsidRPr="000B521B" w:rsidRDefault="000304B9" w:rsidP="004C5239">
      <w:pPr>
        <w:tabs>
          <w:tab w:val="left" w:pos="1095"/>
        </w:tabs>
        <w:rPr>
          <w:rFonts w:ascii="Arial" w:eastAsia="Arial" w:hAnsi="Arial" w:cs="Arial"/>
          <w:b/>
          <w:bCs/>
          <w:color w:val="000000" w:themeColor="text1"/>
          <w:sz w:val="24"/>
          <w:szCs w:val="24"/>
        </w:rPr>
      </w:pPr>
    </w:p>
    <w:p w14:paraId="164383AE" w14:textId="77777777" w:rsidR="000304B9" w:rsidRPr="000B521B" w:rsidRDefault="000304B9" w:rsidP="004C5239">
      <w:pPr>
        <w:tabs>
          <w:tab w:val="left" w:pos="1095"/>
        </w:tabs>
        <w:rPr>
          <w:rFonts w:ascii="Arial" w:eastAsia="Arial" w:hAnsi="Arial" w:cs="Arial"/>
          <w:b/>
          <w:bCs/>
          <w:color w:val="000000" w:themeColor="text1"/>
          <w:sz w:val="24"/>
          <w:szCs w:val="24"/>
        </w:rPr>
      </w:pPr>
    </w:p>
    <w:p w14:paraId="4401345B" w14:textId="77777777" w:rsidR="00E84733" w:rsidRPr="000B521B" w:rsidRDefault="00E84733" w:rsidP="004C5239">
      <w:pPr>
        <w:tabs>
          <w:tab w:val="left" w:pos="1095"/>
        </w:tabs>
        <w:rPr>
          <w:rFonts w:ascii="Arial" w:eastAsia="Verdana" w:hAnsi="Arial" w:cs="Arial"/>
          <w:b/>
          <w:bCs/>
          <w:color w:val="000000" w:themeColor="text1"/>
          <w:kern w:val="24"/>
          <w:sz w:val="20"/>
          <w:szCs w:val="20"/>
          <w:lang w:val="en-US"/>
        </w:rPr>
        <w:sectPr w:rsidR="00E84733"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5D0746A" w14:textId="77A36ACF" w:rsidR="00A14586" w:rsidRPr="000B521B" w:rsidRDefault="004C5239" w:rsidP="004C5239">
      <w:pPr>
        <w:tabs>
          <w:tab w:val="left" w:pos="1095"/>
        </w:tabs>
        <w:rPr>
          <w:rFonts w:ascii="Arial" w:eastAsia="Verdana" w:hAnsi="Arial" w:cs="Arial"/>
          <w:b/>
          <w:bCs/>
          <w:color w:val="000000" w:themeColor="text1"/>
          <w:kern w:val="24"/>
          <w:sz w:val="20"/>
          <w:szCs w:val="20"/>
          <w:lang w:val="en-US"/>
        </w:rPr>
      </w:pPr>
      <w:r w:rsidRPr="000B521B">
        <w:rPr>
          <w:rFonts w:ascii="Arial" w:eastAsia="Verdana" w:hAnsi="Arial" w:cs="Arial"/>
          <w:b/>
          <w:bCs/>
          <w:color w:val="000000" w:themeColor="text1"/>
          <w:kern w:val="24"/>
          <w:sz w:val="20"/>
          <w:szCs w:val="20"/>
          <w:lang w:val="en-US"/>
        </w:rPr>
        <w:t>3.</w:t>
      </w:r>
      <w:r w:rsidR="003D084E" w:rsidRPr="000B521B">
        <w:rPr>
          <w:rFonts w:ascii="Arial" w:eastAsia="Verdana" w:hAnsi="Arial" w:cs="Arial"/>
          <w:b/>
          <w:bCs/>
          <w:color w:val="000000" w:themeColor="text1"/>
          <w:kern w:val="24"/>
          <w:sz w:val="20"/>
          <w:szCs w:val="20"/>
          <w:lang w:val="en-US"/>
        </w:rPr>
        <w:t>4</w:t>
      </w:r>
      <w:r w:rsidRPr="000B521B">
        <w:rPr>
          <w:rFonts w:ascii="Arial" w:eastAsia="Verdana" w:hAnsi="Arial" w:cs="Arial"/>
          <w:b/>
          <w:bCs/>
          <w:color w:val="000000" w:themeColor="text1"/>
          <w:kern w:val="24"/>
          <w:sz w:val="20"/>
          <w:szCs w:val="20"/>
          <w:lang w:val="en-US"/>
        </w:rPr>
        <w:t xml:space="preserve">. </w:t>
      </w:r>
      <w:r w:rsidR="00A14586" w:rsidRPr="000B521B">
        <w:rPr>
          <w:rFonts w:ascii="Arial" w:eastAsia="Verdana" w:hAnsi="Arial" w:cs="Arial"/>
          <w:b/>
          <w:bCs/>
          <w:color w:val="000000" w:themeColor="text1"/>
          <w:kern w:val="24"/>
          <w:sz w:val="20"/>
          <w:szCs w:val="20"/>
          <w:lang w:val="en-US"/>
        </w:rPr>
        <w:t xml:space="preserve">MARKET TRENDS &amp; DEVELOPMENTS </w:t>
      </w:r>
    </w:p>
    <w:p w14:paraId="090F03B7" w14:textId="2CB9C6B8" w:rsidR="00A14586" w:rsidRPr="000B521B" w:rsidRDefault="00A14586" w:rsidP="00A14586">
      <w:pPr>
        <w:rPr>
          <w:rFonts w:ascii="Arial" w:eastAsia="Verdana" w:hAnsi="Arial" w:cs="Arial"/>
          <w:b/>
          <w:bCs/>
          <w:i/>
          <w:iCs/>
          <w:color w:val="000000" w:themeColor="text1"/>
          <w:kern w:val="24"/>
          <w:sz w:val="20"/>
          <w:szCs w:val="20"/>
          <w:u w:val="single"/>
          <w:lang w:val="en-US"/>
        </w:rPr>
      </w:pPr>
      <w:r w:rsidRPr="000B521B">
        <w:rPr>
          <w:rFonts w:ascii="Arial" w:eastAsia="Verdana" w:hAnsi="Arial" w:cs="Arial"/>
          <w:b/>
          <w:bCs/>
          <w:i/>
          <w:iCs/>
          <w:color w:val="000000" w:themeColor="text1"/>
          <w:kern w:val="24"/>
          <w:sz w:val="20"/>
          <w:szCs w:val="20"/>
          <w:u w:val="single"/>
          <w:lang w:val="en-US"/>
        </w:rPr>
        <w:t xml:space="preserve">Capacity Expansion by </w:t>
      </w:r>
      <w:r w:rsidR="009230A7" w:rsidRPr="000B521B">
        <w:rPr>
          <w:rFonts w:ascii="Arial" w:eastAsia="Verdana" w:hAnsi="Arial" w:cs="Arial"/>
          <w:b/>
          <w:bCs/>
          <w:i/>
          <w:iCs/>
          <w:color w:val="000000" w:themeColor="text1"/>
          <w:kern w:val="24"/>
          <w:sz w:val="20"/>
          <w:szCs w:val="20"/>
          <w:u w:val="single"/>
          <w:lang w:val="en-US"/>
        </w:rPr>
        <w:t>E</w:t>
      </w:r>
      <w:r w:rsidRPr="000B521B">
        <w:rPr>
          <w:rFonts w:ascii="Arial" w:eastAsia="Verdana" w:hAnsi="Arial" w:cs="Arial"/>
          <w:b/>
          <w:bCs/>
          <w:i/>
          <w:iCs/>
          <w:color w:val="000000" w:themeColor="text1"/>
          <w:kern w:val="24"/>
          <w:sz w:val="20"/>
          <w:szCs w:val="20"/>
          <w:u w:val="single"/>
          <w:lang w:val="en-US"/>
        </w:rPr>
        <w:t xml:space="preserve">xisting </w:t>
      </w:r>
      <w:r w:rsidR="009230A7" w:rsidRPr="000B521B">
        <w:rPr>
          <w:rFonts w:ascii="Arial" w:eastAsia="Verdana" w:hAnsi="Arial" w:cs="Arial"/>
          <w:b/>
          <w:bCs/>
          <w:i/>
          <w:iCs/>
          <w:color w:val="000000" w:themeColor="text1"/>
          <w:kern w:val="24"/>
          <w:sz w:val="20"/>
          <w:szCs w:val="20"/>
          <w:u w:val="single"/>
          <w:lang w:val="en-US"/>
        </w:rPr>
        <w:t>P</w:t>
      </w:r>
      <w:r w:rsidRPr="000B521B">
        <w:rPr>
          <w:rFonts w:ascii="Arial" w:eastAsia="Verdana" w:hAnsi="Arial" w:cs="Arial"/>
          <w:b/>
          <w:bCs/>
          <w:i/>
          <w:iCs/>
          <w:color w:val="000000" w:themeColor="text1"/>
          <w:kern w:val="24"/>
          <w:sz w:val="20"/>
          <w:szCs w:val="20"/>
          <w:u w:val="single"/>
          <w:lang w:val="en-US"/>
        </w:rPr>
        <w:t xml:space="preserve">layers in APAC </w:t>
      </w:r>
      <w:r w:rsidR="005B0E7E" w:rsidRPr="000B521B">
        <w:rPr>
          <w:rFonts w:ascii="Arial" w:eastAsia="Verdana" w:hAnsi="Arial" w:cs="Arial"/>
          <w:b/>
          <w:bCs/>
          <w:i/>
          <w:iCs/>
          <w:color w:val="000000" w:themeColor="text1"/>
          <w:kern w:val="24"/>
          <w:sz w:val="20"/>
          <w:szCs w:val="20"/>
          <w:u w:val="single"/>
          <w:lang w:val="en-US"/>
        </w:rPr>
        <w:t>R</w:t>
      </w:r>
      <w:r w:rsidRPr="000B521B">
        <w:rPr>
          <w:rFonts w:ascii="Arial" w:eastAsia="Verdana" w:hAnsi="Arial" w:cs="Arial"/>
          <w:b/>
          <w:bCs/>
          <w:i/>
          <w:iCs/>
          <w:color w:val="000000" w:themeColor="text1"/>
          <w:kern w:val="24"/>
          <w:sz w:val="20"/>
          <w:szCs w:val="20"/>
          <w:u w:val="single"/>
          <w:lang w:val="en-US"/>
        </w:rPr>
        <w:t>egion</w:t>
      </w:r>
    </w:p>
    <w:p w14:paraId="44FB15C3" w14:textId="77777777" w:rsidR="000304B9" w:rsidRPr="000B521B" w:rsidRDefault="000304B9" w:rsidP="00A14586">
      <w:pPr>
        <w:rPr>
          <w:rFonts w:ascii="Arial" w:eastAsia="Verdana" w:hAnsi="Arial" w:cs="Arial"/>
          <w:b/>
          <w:bCs/>
          <w:i/>
          <w:iCs/>
          <w:color w:val="000000" w:themeColor="text1"/>
          <w:kern w:val="24"/>
          <w:sz w:val="20"/>
          <w:szCs w:val="20"/>
          <w:u w:val="single"/>
          <w:lang w:val="en-US"/>
        </w:rPr>
      </w:pPr>
    </w:p>
    <w:p w14:paraId="35BEFE75" w14:textId="77777777" w:rsidR="00BE0FEB" w:rsidRPr="000B521B" w:rsidRDefault="00A14586" w:rsidP="009E2A18">
      <w:pPr>
        <w:spacing w:line="360" w:lineRule="auto"/>
        <w:jc w:val="both"/>
        <w:rPr>
          <w:rFonts w:ascii="Arial" w:eastAsia="Arial" w:hAnsi="Arial" w:cs="Arial"/>
          <w:color w:val="000000" w:themeColor="text1"/>
          <w:sz w:val="24"/>
          <w:szCs w:val="24"/>
        </w:rPr>
      </w:pPr>
      <w:r w:rsidRPr="000B521B">
        <w:rPr>
          <w:rFonts w:ascii="Arial" w:eastAsia="Arial" w:hAnsi="Arial" w:cs="Arial"/>
          <w:color w:val="000000" w:themeColor="text1"/>
          <w:sz w:val="24"/>
          <w:szCs w:val="24"/>
        </w:rPr>
        <w:t xml:space="preserve">With growing demand for Vinyl Ester Resin in various sector such as wind energy, transportation, electrical and electronics, </w:t>
      </w:r>
      <w:r w:rsidR="00035944" w:rsidRPr="000B521B">
        <w:rPr>
          <w:rFonts w:ascii="Arial" w:eastAsia="Arial" w:hAnsi="Arial" w:cs="Arial"/>
          <w:color w:val="000000" w:themeColor="text1"/>
          <w:sz w:val="24"/>
          <w:szCs w:val="24"/>
        </w:rPr>
        <w:t>defence</w:t>
      </w:r>
      <w:r w:rsidRPr="000B521B">
        <w:rPr>
          <w:rFonts w:ascii="Arial" w:eastAsia="Arial" w:hAnsi="Arial" w:cs="Arial"/>
          <w:color w:val="000000" w:themeColor="text1"/>
          <w:sz w:val="24"/>
          <w:szCs w:val="24"/>
        </w:rPr>
        <w:t>, aerospace, pipes and tanks, construction and marine, companies have started investing in expanding manufacturing facilities. Moreover, companies are increasingly focusing on developing nations</w:t>
      </w:r>
      <w:r w:rsidR="00B304B2" w:rsidRPr="000B521B">
        <w:rPr>
          <w:rFonts w:ascii="Arial" w:eastAsia="Arial" w:hAnsi="Arial" w:cs="Arial"/>
          <w:color w:val="000000" w:themeColor="text1"/>
          <w:sz w:val="24"/>
          <w:szCs w:val="24"/>
        </w:rPr>
        <w:t xml:space="preserve"> like China and India, </w:t>
      </w:r>
      <w:r w:rsidRPr="000B521B">
        <w:rPr>
          <w:rFonts w:ascii="Arial" w:eastAsia="Arial" w:hAnsi="Arial" w:cs="Arial"/>
          <w:color w:val="000000" w:themeColor="text1"/>
          <w:sz w:val="24"/>
          <w:szCs w:val="24"/>
        </w:rPr>
        <w:t xml:space="preserve">due to availability of cheap </w:t>
      </w:r>
      <w:proofErr w:type="spellStart"/>
      <w:r w:rsidRPr="000B521B">
        <w:rPr>
          <w:rFonts w:ascii="Arial" w:eastAsia="Arial" w:hAnsi="Arial" w:cs="Arial"/>
          <w:color w:val="000000" w:themeColor="text1"/>
          <w:sz w:val="24"/>
          <w:szCs w:val="24"/>
        </w:rPr>
        <w:t>labor</w:t>
      </w:r>
      <w:proofErr w:type="spellEnd"/>
      <w:r w:rsidRPr="000B521B">
        <w:rPr>
          <w:rFonts w:ascii="Arial" w:eastAsia="Arial" w:hAnsi="Arial" w:cs="Arial"/>
          <w:color w:val="000000" w:themeColor="text1"/>
          <w:sz w:val="24"/>
          <w:szCs w:val="24"/>
        </w:rPr>
        <w:t xml:space="preserve"> </w:t>
      </w:r>
      <w:r w:rsidR="00B304B2" w:rsidRPr="000B521B">
        <w:rPr>
          <w:rFonts w:ascii="Arial" w:eastAsia="Arial" w:hAnsi="Arial" w:cs="Arial"/>
          <w:color w:val="000000" w:themeColor="text1"/>
          <w:sz w:val="24"/>
          <w:szCs w:val="24"/>
        </w:rPr>
        <w:t>in these countries. Fo</w:t>
      </w:r>
      <w:r w:rsidRPr="000B521B">
        <w:rPr>
          <w:rFonts w:ascii="Arial" w:eastAsia="Arial" w:hAnsi="Arial" w:cs="Arial"/>
          <w:color w:val="000000" w:themeColor="text1"/>
          <w:sz w:val="24"/>
          <w:szCs w:val="24"/>
        </w:rPr>
        <w:t xml:space="preserve">r instance, Showa Denko Group completes expansion of lines to produce vinyl ester in Shanghai due to increasing demand of the product in electronic parts such </w:t>
      </w:r>
    </w:p>
    <w:p w14:paraId="2D42341E" w14:textId="77777777" w:rsidR="00BE0FEB" w:rsidRPr="000B521B" w:rsidRDefault="00BE0FEB" w:rsidP="009E2A18">
      <w:pPr>
        <w:spacing w:line="360" w:lineRule="auto"/>
        <w:jc w:val="both"/>
        <w:rPr>
          <w:rFonts w:ascii="Arial" w:eastAsia="Arial" w:hAnsi="Arial" w:cs="Arial"/>
          <w:color w:val="000000" w:themeColor="text1"/>
          <w:sz w:val="24"/>
          <w:szCs w:val="24"/>
        </w:rPr>
      </w:pPr>
    </w:p>
    <w:p w14:paraId="781E971E" w14:textId="7B34A245" w:rsidR="00E84733" w:rsidRPr="000B521B" w:rsidRDefault="00A14586" w:rsidP="009E2A18">
      <w:pPr>
        <w:spacing w:line="360" w:lineRule="auto"/>
        <w:jc w:val="both"/>
        <w:rPr>
          <w:rFonts w:ascii="Arial" w:eastAsia="Arial" w:hAnsi="Arial" w:cs="Arial"/>
          <w:color w:val="000000" w:themeColor="text1"/>
          <w:sz w:val="24"/>
          <w:szCs w:val="24"/>
        </w:rPr>
        <w:sectPr w:rsidR="00E84733"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B521B">
        <w:rPr>
          <w:rFonts w:ascii="Arial" w:eastAsia="Arial" w:hAnsi="Arial" w:cs="Arial"/>
          <w:color w:val="000000" w:themeColor="text1"/>
          <w:sz w:val="24"/>
          <w:szCs w:val="24"/>
        </w:rPr>
        <w:t>as Liquid Crystal Displays (LCDs) and touch panels on account of the progress in telecommunication technologies.</w:t>
      </w:r>
    </w:p>
    <w:p w14:paraId="6952EAB1" w14:textId="4898584D" w:rsidR="000304B9" w:rsidRPr="000B521B" w:rsidRDefault="00A14586" w:rsidP="00A14586">
      <w:pPr>
        <w:spacing w:line="480" w:lineRule="auto"/>
        <w:jc w:val="both"/>
        <w:rPr>
          <w:rFonts w:ascii="Arial" w:eastAsia="Verdana" w:hAnsi="Arial" w:cs="Arial"/>
          <w:b/>
          <w:bCs/>
          <w:i/>
          <w:iCs/>
          <w:color w:val="000000" w:themeColor="text1"/>
          <w:kern w:val="24"/>
          <w:sz w:val="20"/>
          <w:szCs w:val="20"/>
          <w:u w:val="single"/>
          <w:lang w:val="en-US"/>
        </w:rPr>
      </w:pPr>
      <w:r w:rsidRPr="000B521B">
        <w:rPr>
          <w:rFonts w:ascii="Arial" w:eastAsia="Verdana" w:hAnsi="Arial" w:cs="Arial"/>
          <w:b/>
          <w:bCs/>
          <w:i/>
          <w:iCs/>
          <w:color w:val="000000" w:themeColor="text1"/>
          <w:kern w:val="24"/>
          <w:sz w:val="20"/>
          <w:szCs w:val="20"/>
          <w:u w:val="single"/>
          <w:lang w:val="en-US"/>
        </w:rPr>
        <w:t>Emerging applications</w:t>
      </w:r>
    </w:p>
    <w:p w14:paraId="62183321" w14:textId="653FB60D" w:rsidR="00E84733" w:rsidRPr="000B521B" w:rsidRDefault="00A14586" w:rsidP="009E2A18">
      <w:pPr>
        <w:spacing w:line="360" w:lineRule="auto"/>
        <w:jc w:val="both"/>
        <w:rPr>
          <w:rFonts w:ascii="Arial" w:eastAsia="Arial" w:hAnsi="Arial" w:cs="Arial"/>
          <w:color w:val="000000" w:themeColor="text1"/>
          <w:sz w:val="24"/>
          <w:szCs w:val="24"/>
        </w:rPr>
        <w:sectPr w:rsidR="00E84733"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B521B">
        <w:rPr>
          <w:rFonts w:ascii="Arial" w:eastAsia="Arial" w:hAnsi="Arial" w:cs="Arial"/>
          <w:color w:val="000000" w:themeColor="text1"/>
          <w:sz w:val="24"/>
          <w:szCs w:val="24"/>
        </w:rPr>
        <w:t>The emerging application of vinyl ester resin i</w:t>
      </w:r>
      <w:r w:rsidR="00F32CBC" w:rsidRPr="000B521B">
        <w:rPr>
          <w:rFonts w:ascii="Arial" w:eastAsia="Arial" w:hAnsi="Arial" w:cs="Arial"/>
          <w:color w:val="000000" w:themeColor="text1"/>
          <w:sz w:val="24"/>
          <w:szCs w:val="24"/>
        </w:rPr>
        <w:t>s in</w:t>
      </w:r>
      <w:r w:rsidRPr="000B521B">
        <w:rPr>
          <w:rFonts w:ascii="Arial" w:eastAsia="Arial" w:hAnsi="Arial" w:cs="Arial"/>
          <w:color w:val="000000" w:themeColor="text1"/>
          <w:sz w:val="24"/>
          <w:szCs w:val="24"/>
        </w:rPr>
        <w:t xml:space="preserve"> electronics and telecommunication due to its use in the process to produce electronic parts including LCDs and touch panels</w:t>
      </w:r>
      <w:r w:rsidR="00637D98" w:rsidRPr="000B521B">
        <w:rPr>
          <w:rFonts w:ascii="Arial" w:eastAsia="Arial" w:hAnsi="Arial" w:cs="Arial"/>
          <w:color w:val="000000" w:themeColor="text1"/>
          <w:sz w:val="24"/>
          <w:szCs w:val="24"/>
        </w:rPr>
        <w:t>,</w:t>
      </w:r>
      <w:r w:rsidRPr="000B521B">
        <w:rPr>
          <w:rFonts w:ascii="Arial" w:eastAsia="Arial" w:hAnsi="Arial" w:cs="Arial"/>
          <w:color w:val="000000" w:themeColor="text1"/>
          <w:sz w:val="24"/>
          <w:szCs w:val="24"/>
        </w:rPr>
        <w:t xml:space="preserve"> which has been rapidly increasing in APAC region mainly in China. Moreover, its application in pipes and tanks, marine industry, </w:t>
      </w:r>
      <w:r w:rsidR="006D4425" w:rsidRPr="000B521B">
        <w:rPr>
          <w:rFonts w:ascii="Arial" w:eastAsia="Arial" w:hAnsi="Arial" w:cs="Arial"/>
          <w:color w:val="000000" w:themeColor="text1"/>
          <w:sz w:val="24"/>
          <w:szCs w:val="24"/>
        </w:rPr>
        <w:t>defence</w:t>
      </w:r>
      <w:r w:rsidRPr="000B521B">
        <w:rPr>
          <w:rFonts w:ascii="Arial" w:eastAsia="Arial" w:hAnsi="Arial" w:cs="Arial"/>
          <w:color w:val="000000" w:themeColor="text1"/>
          <w:sz w:val="24"/>
          <w:szCs w:val="24"/>
        </w:rPr>
        <w:t>, transportation</w:t>
      </w:r>
      <w:r w:rsidR="00637D98" w:rsidRPr="000B521B">
        <w:rPr>
          <w:rFonts w:ascii="Arial" w:eastAsia="Arial" w:hAnsi="Arial" w:cs="Arial"/>
          <w:color w:val="000000" w:themeColor="text1"/>
          <w:sz w:val="24"/>
          <w:szCs w:val="24"/>
        </w:rPr>
        <w:t xml:space="preserve">, </w:t>
      </w:r>
      <w:r w:rsidRPr="000B521B">
        <w:rPr>
          <w:rFonts w:ascii="Arial" w:eastAsia="Arial" w:hAnsi="Arial" w:cs="Arial"/>
          <w:color w:val="000000" w:themeColor="text1"/>
          <w:sz w:val="24"/>
          <w:szCs w:val="24"/>
        </w:rPr>
        <w:t>etc. has been rapidly increasing due to its excellent corrosion resistance and chemical resistance properties</w:t>
      </w:r>
      <w:r w:rsidR="00637D98" w:rsidRPr="000B521B">
        <w:rPr>
          <w:rFonts w:ascii="Arial" w:eastAsia="Arial" w:hAnsi="Arial" w:cs="Arial"/>
          <w:color w:val="000000" w:themeColor="text1"/>
          <w:sz w:val="24"/>
          <w:szCs w:val="24"/>
        </w:rPr>
        <w:t xml:space="preserve">. </w:t>
      </w:r>
      <w:r w:rsidRPr="000B521B">
        <w:rPr>
          <w:rFonts w:ascii="Arial" w:eastAsia="Arial" w:hAnsi="Arial" w:cs="Arial"/>
          <w:color w:val="000000" w:themeColor="text1"/>
          <w:sz w:val="24"/>
          <w:szCs w:val="24"/>
        </w:rPr>
        <w:t>Vinyl Ester resins</w:t>
      </w:r>
      <w:r w:rsidR="00637D98" w:rsidRPr="000B521B">
        <w:rPr>
          <w:rFonts w:ascii="Arial" w:eastAsia="Arial" w:hAnsi="Arial" w:cs="Arial"/>
          <w:color w:val="000000" w:themeColor="text1"/>
          <w:sz w:val="24"/>
          <w:szCs w:val="24"/>
        </w:rPr>
        <w:t>’</w:t>
      </w:r>
      <w:r w:rsidRPr="000B521B">
        <w:rPr>
          <w:rFonts w:ascii="Arial" w:eastAsia="Arial" w:hAnsi="Arial" w:cs="Arial"/>
          <w:color w:val="000000" w:themeColor="text1"/>
          <w:sz w:val="24"/>
          <w:szCs w:val="24"/>
        </w:rPr>
        <w:t xml:space="preserve"> usage in the making of pipes and tanks also adds to th</w:t>
      </w:r>
      <w:r w:rsidR="00637D98" w:rsidRPr="000B521B">
        <w:rPr>
          <w:rFonts w:ascii="Arial" w:eastAsia="Arial" w:hAnsi="Arial" w:cs="Arial"/>
          <w:color w:val="000000" w:themeColor="text1"/>
          <w:sz w:val="24"/>
          <w:szCs w:val="24"/>
        </w:rPr>
        <w:t xml:space="preserve">eir </w:t>
      </w:r>
      <w:r w:rsidRPr="000B521B">
        <w:rPr>
          <w:rFonts w:ascii="Arial" w:eastAsia="Arial" w:hAnsi="Arial" w:cs="Arial"/>
          <w:color w:val="000000" w:themeColor="text1"/>
          <w:sz w:val="24"/>
          <w:szCs w:val="24"/>
        </w:rPr>
        <w:t>increasing demand</w:t>
      </w:r>
      <w:r w:rsidR="00637D98" w:rsidRPr="000B521B">
        <w:rPr>
          <w:rFonts w:ascii="Arial" w:eastAsia="Arial" w:hAnsi="Arial" w:cs="Arial"/>
          <w:color w:val="000000" w:themeColor="text1"/>
          <w:sz w:val="24"/>
          <w:szCs w:val="24"/>
        </w:rPr>
        <w:t>.</w:t>
      </w:r>
      <w:r w:rsidRPr="000B521B">
        <w:rPr>
          <w:rFonts w:ascii="Arial" w:eastAsia="Arial" w:hAnsi="Arial" w:cs="Arial"/>
          <w:color w:val="000000" w:themeColor="text1"/>
          <w:sz w:val="24"/>
          <w:szCs w:val="24"/>
        </w:rPr>
        <w:t xml:space="preserve"> Growing utilization of Vinyl Ester Resin</w:t>
      </w:r>
      <w:r w:rsidR="00637D98" w:rsidRPr="000B521B">
        <w:rPr>
          <w:rFonts w:ascii="Arial" w:eastAsia="Arial" w:hAnsi="Arial" w:cs="Arial"/>
          <w:color w:val="000000" w:themeColor="text1"/>
          <w:sz w:val="24"/>
          <w:szCs w:val="24"/>
        </w:rPr>
        <w:t>s</w:t>
      </w:r>
      <w:r w:rsidRPr="000B521B">
        <w:rPr>
          <w:rFonts w:ascii="Arial" w:eastAsia="Arial" w:hAnsi="Arial" w:cs="Arial"/>
          <w:color w:val="000000" w:themeColor="text1"/>
          <w:sz w:val="24"/>
          <w:szCs w:val="24"/>
        </w:rPr>
        <w:t xml:space="preserve"> in electronics and telecommunications is likely to increase its foothold in the market over coming years.</w:t>
      </w:r>
    </w:p>
    <w:p w14:paraId="53EC363C" w14:textId="1F19C0AE" w:rsidR="008D1421" w:rsidRPr="000B521B" w:rsidRDefault="008D1421" w:rsidP="008D1421">
      <w:pPr>
        <w:spacing w:line="360" w:lineRule="auto"/>
        <w:rPr>
          <w:rFonts w:ascii="Arial" w:eastAsia="Verdana" w:hAnsi="Arial" w:cs="Arial"/>
          <w:b/>
          <w:bCs/>
          <w:kern w:val="24"/>
          <w:sz w:val="20"/>
          <w:szCs w:val="20"/>
          <w:lang w:val="en-US"/>
        </w:rPr>
      </w:pPr>
      <w:r w:rsidRPr="000B521B">
        <w:rPr>
          <w:rFonts w:ascii="Arial" w:eastAsia="Verdana" w:hAnsi="Arial" w:cs="Arial"/>
          <w:b/>
          <w:bCs/>
          <w:kern w:val="24"/>
          <w:sz w:val="20"/>
          <w:szCs w:val="20"/>
          <w:lang w:val="en-US"/>
        </w:rPr>
        <w:t>Electrical &amp; Electronics Industry Market Share in Vinyl Ester Resin Applications, 2020, 2025F and 2030F</w:t>
      </w:r>
    </w:p>
    <w:p w14:paraId="591D155F" w14:textId="24FC1E36" w:rsidR="00395063" w:rsidRPr="000B521B" w:rsidRDefault="00395063" w:rsidP="009E2A18">
      <w:pPr>
        <w:spacing w:line="360" w:lineRule="auto"/>
        <w:jc w:val="both"/>
        <w:rPr>
          <w:rFonts w:ascii="Arial" w:eastAsia="Arial" w:hAnsi="Arial" w:cs="Arial"/>
          <w:color w:val="000000" w:themeColor="text1"/>
          <w:sz w:val="24"/>
          <w:szCs w:val="24"/>
        </w:rPr>
      </w:pPr>
    </w:p>
    <w:p w14:paraId="5101E868" w14:textId="00FD8F48" w:rsidR="00395063" w:rsidRPr="000B521B" w:rsidRDefault="001D6E1B" w:rsidP="009E2A18">
      <w:pPr>
        <w:spacing w:line="360" w:lineRule="auto"/>
        <w:jc w:val="both"/>
        <w:rPr>
          <w:rFonts w:ascii="Arial" w:eastAsia="Arial" w:hAnsi="Arial" w:cs="Arial"/>
          <w:color w:val="000000" w:themeColor="text1"/>
          <w:sz w:val="24"/>
          <w:szCs w:val="24"/>
        </w:rPr>
      </w:pPr>
      <w:r w:rsidRPr="000B521B">
        <w:rPr>
          <w:rFonts w:ascii="Arial" w:hAnsi="Arial" w:cs="Arial"/>
          <w:b/>
          <w:noProof/>
          <w:color w:val="000000" w:themeColor="text1"/>
        </w:rPr>
        <w:drawing>
          <wp:anchor distT="0" distB="0" distL="114300" distR="114300" simplePos="0" relativeHeight="252226560" behindDoc="0" locked="0" layoutInCell="1" allowOverlap="1" wp14:anchorId="1614BC50" wp14:editId="18B95F2E">
            <wp:simplePos x="0" y="0"/>
            <wp:positionH relativeFrom="page">
              <wp:posOffset>1078024</wp:posOffset>
            </wp:positionH>
            <wp:positionV relativeFrom="paragraph">
              <wp:posOffset>2573</wp:posOffset>
            </wp:positionV>
            <wp:extent cx="4953000" cy="2618731"/>
            <wp:effectExtent l="0" t="0" r="0" b="0"/>
            <wp:wrapNone/>
            <wp:docPr id="238" name="Chart 2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14:sizeRelH relativeFrom="margin">
              <wp14:pctWidth>0</wp14:pctWidth>
            </wp14:sizeRelH>
            <wp14:sizeRelV relativeFrom="margin">
              <wp14:pctHeight>0</wp14:pctHeight>
            </wp14:sizeRelV>
          </wp:anchor>
        </w:drawing>
      </w:r>
      <w:r w:rsidR="008D6F90" w:rsidRPr="000B521B">
        <w:rPr>
          <w:rFonts w:ascii="Arial" w:hAnsi="Arial" w:cs="Arial"/>
          <w:bCs/>
          <w:noProof/>
          <w:color w:val="000000" w:themeColor="text1"/>
        </w:rPr>
        <mc:AlternateContent>
          <mc:Choice Requires="wps">
            <w:drawing>
              <wp:anchor distT="0" distB="0" distL="114300" distR="114300" simplePos="0" relativeHeight="252228608" behindDoc="0" locked="0" layoutInCell="1" allowOverlap="1" wp14:anchorId="090A1F0B" wp14:editId="1353653D">
                <wp:simplePos x="0" y="0"/>
                <wp:positionH relativeFrom="column">
                  <wp:posOffset>3343275</wp:posOffset>
                </wp:positionH>
                <wp:positionV relativeFrom="paragraph">
                  <wp:posOffset>168275</wp:posOffset>
                </wp:positionV>
                <wp:extent cx="752475" cy="504825"/>
                <wp:effectExtent l="0" t="38100" r="47625" b="28575"/>
                <wp:wrapNone/>
                <wp:docPr id="240" name="Straight Arrow Connector 12"/>
                <wp:cNvGraphicFramePr/>
                <a:graphic xmlns:a="http://schemas.openxmlformats.org/drawingml/2006/main">
                  <a:graphicData uri="http://schemas.microsoft.com/office/word/2010/wordprocessingShape">
                    <wps:wsp>
                      <wps:cNvCnPr/>
                      <wps:spPr>
                        <a:xfrm flipV="1">
                          <a:off x="0" y="0"/>
                          <a:ext cx="75247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89BCC1" id="_x0000_t32" coordsize="21600,21600" o:spt="32" o:oned="t" path="m,l21600,21600e" filled="f">
                <v:path arrowok="t" fillok="f" o:connecttype="none"/>
                <o:lock v:ext="edit" shapetype="t"/>
              </v:shapetype>
              <v:shape id="Straight Arrow Connector 12" o:spid="_x0000_s1026" type="#_x0000_t32" style="position:absolute;margin-left:263.25pt;margin-top:13.25pt;width:59.25pt;height:39.75pt;flip:y;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" strokecolor="#4472c4 [3204]" strokeweight=".5pt">
                <v:stroke endarrow="block" joinstyle="miter"/>
              </v:shape>
            </w:pict>
          </mc:Fallback>
        </mc:AlternateContent>
      </w:r>
    </w:p>
    <w:p w14:paraId="49F626B3" w14:textId="194E1FAC" w:rsidR="00395063" w:rsidRPr="000B521B" w:rsidRDefault="00395063" w:rsidP="009E2A18">
      <w:pPr>
        <w:spacing w:line="360" w:lineRule="auto"/>
        <w:jc w:val="both"/>
        <w:rPr>
          <w:rFonts w:ascii="Arial" w:eastAsia="Arial" w:hAnsi="Arial" w:cs="Arial"/>
          <w:color w:val="000000" w:themeColor="text1"/>
          <w:sz w:val="24"/>
          <w:szCs w:val="24"/>
        </w:rPr>
      </w:pPr>
    </w:p>
    <w:p w14:paraId="0035620F" w14:textId="1AFF9AF1" w:rsidR="00395063" w:rsidRPr="000B521B" w:rsidRDefault="00395063" w:rsidP="009E2A18">
      <w:pPr>
        <w:spacing w:line="360" w:lineRule="auto"/>
        <w:jc w:val="both"/>
        <w:rPr>
          <w:rFonts w:ascii="Arial" w:eastAsia="Arial" w:hAnsi="Arial" w:cs="Arial"/>
          <w:color w:val="000000" w:themeColor="text1"/>
          <w:sz w:val="24"/>
          <w:szCs w:val="24"/>
        </w:rPr>
      </w:pPr>
    </w:p>
    <w:p w14:paraId="5AE7D095" w14:textId="0A39C730" w:rsidR="00395063" w:rsidRPr="000B521B" w:rsidRDefault="00395063" w:rsidP="009E2A18">
      <w:pPr>
        <w:spacing w:line="360" w:lineRule="auto"/>
        <w:jc w:val="both"/>
        <w:rPr>
          <w:rFonts w:ascii="Arial" w:eastAsia="Arial" w:hAnsi="Arial" w:cs="Arial"/>
          <w:color w:val="000000" w:themeColor="text1"/>
          <w:sz w:val="24"/>
          <w:szCs w:val="24"/>
        </w:rPr>
      </w:pPr>
    </w:p>
    <w:p w14:paraId="659B34DB" w14:textId="77777777" w:rsidR="00395063" w:rsidRPr="000B521B" w:rsidRDefault="00395063" w:rsidP="009E2A18">
      <w:pPr>
        <w:spacing w:line="360" w:lineRule="auto"/>
        <w:jc w:val="both"/>
        <w:rPr>
          <w:rFonts w:ascii="Arial" w:eastAsia="Arial" w:hAnsi="Arial" w:cs="Arial"/>
          <w:color w:val="000000" w:themeColor="text1"/>
          <w:sz w:val="24"/>
          <w:szCs w:val="24"/>
        </w:rPr>
      </w:pPr>
    </w:p>
    <w:p w14:paraId="17D6037A" w14:textId="08502682" w:rsidR="00395063" w:rsidRPr="000B521B" w:rsidRDefault="00395063" w:rsidP="009E2A18">
      <w:pPr>
        <w:spacing w:line="360" w:lineRule="auto"/>
        <w:jc w:val="both"/>
        <w:rPr>
          <w:rFonts w:ascii="Arial" w:eastAsia="Arial" w:hAnsi="Arial" w:cs="Arial"/>
          <w:color w:val="000000" w:themeColor="text1"/>
          <w:sz w:val="24"/>
          <w:szCs w:val="24"/>
        </w:rPr>
      </w:pPr>
    </w:p>
    <w:p w14:paraId="05E1EBC6" w14:textId="471EB44A" w:rsidR="00395063" w:rsidRPr="000B521B" w:rsidRDefault="00395063" w:rsidP="009E2A18">
      <w:pPr>
        <w:spacing w:line="360" w:lineRule="auto"/>
        <w:jc w:val="both"/>
        <w:rPr>
          <w:rFonts w:ascii="Arial" w:eastAsia="Arial" w:hAnsi="Arial" w:cs="Arial"/>
          <w:color w:val="000000" w:themeColor="text1"/>
          <w:sz w:val="24"/>
          <w:szCs w:val="24"/>
        </w:rPr>
      </w:pPr>
    </w:p>
    <w:p w14:paraId="604B89C5" w14:textId="41EC3AFC" w:rsidR="000304B9" w:rsidRPr="000B521B" w:rsidRDefault="000304B9" w:rsidP="009E2A18">
      <w:pPr>
        <w:spacing w:line="360" w:lineRule="auto"/>
        <w:jc w:val="both"/>
        <w:rPr>
          <w:rFonts w:ascii="Arial" w:eastAsia="Arial" w:hAnsi="Arial" w:cs="Arial"/>
          <w:color w:val="000000" w:themeColor="text1"/>
          <w:sz w:val="24"/>
          <w:szCs w:val="24"/>
        </w:rPr>
      </w:pPr>
    </w:p>
    <w:p w14:paraId="13BF0111" w14:textId="77777777" w:rsidR="006439A1" w:rsidRPr="000B521B" w:rsidRDefault="006439A1" w:rsidP="009E2A18">
      <w:pPr>
        <w:spacing w:line="360" w:lineRule="auto"/>
        <w:jc w:val="both"/>
        <w:rPr>
          <w:rFonts w:ascii="Arial" w:eastAsia="Arial" w:hAnsi="Arial" w:cs="Arial"/>
          <w:color w:val="000000" w:themeColor="text1"/>
          <w:sz w:val="24"/>
          <w:szCs w:val="24"/>
        </w:rPr>
        <w:sectPr w:rsidR="006439A1"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E9F9E9B" w14:textId="3E35099F" w:rsidR="003A664E" w:rsidRPr="000B521B" w:rsidRDefault="00E9582F" w:rsidP="009E2A18">
      <w:pPr>
        <w:spacing w:line="360" w:lineRule="auto"/>
        <w:jc w:val="both"/>
        <w:rPr>
          <w:rFonts w:ascii="Arial" w:eastAsia="Arial" w:hAnsi="Arial" w:cs="Arial"/>
          <w:color w:val="000000" w:themeColor="text1"/>
          <w:sz w:val="24"/>
          <w:szCs w:val="24"/>
        </w:rPr>
      </w:pPr>
      <w:r w:rsidRPr="000B521B">
        <w:rPr>
          <w:rFonts w:ascii="Arial" w:eastAsia="Arial" w:hAnsi="Arial" w:cs="Arial"/>
          <w:color w:val="000000" w:themeColor="text1"/>
          <w:sz w:val="24"/>
          <w:szCs w:val="24"/>
        </w:rPr>
        <w:t>The future wave in the telecom industry is the 5G network, which covers less distance than the existing 4G network. In India, the Ministry of Telecommunications and The Telecom Regulatory Authority of India (TRAI) pl</w:t>
      </w:r>
      <w:r w:rsidR="00B567F2" w:rsidRPr="000B521B">
        <w:rPr>
          <w:rFonts w:ascii="Arial" w:eastAsia="Arial" w:hAnsi="Arial" w:cs="Arial"/>
          <w:color w:val="000000" w:themeColor="text1"/>
          <w:sz w:val="24"/>
          <w:szCs w:val="24"/>
        </w:rPr>
        <w:t>an</w:t>
      </w:r>
      <w:r w:rsidRPr="000B521B">
        <w:rPr>
          <w:rFonts w:ascii="Arial" w:eastAsia="Arial" w:hAnsi="Arial" w:cs="Arial"/>
          <w:color w:val="000000" w:themeColor="text1"/>
          <w:sz w:val="24"/>
          <w:szCs w:val="24"/>
        </w:rPr>
        <w:t>s to implement 5G in the coming years. With this implementation, usage of VER for the telecom industry is expected to register strong growth in the coming years</w:t>
      </w:r>
      <w:r w:rsidR="003A664E" w:rsidRPr="000B521B">
        <w:rPr>
          <w:rFonts w:ascii="Arial" w:eastAsia="Arial" w:hAnsi="Arial" w:cs="Arial"/>
          <w:color w:val="000000" w:themeColor="text1"/>
          <w:sz w:val="24"/>
          <w:szCs w:val="24"/>
        </w:rPr>
        <w:t>.</w:t>
      </w:r>
    </w:p>
    <w:p w14:paraId="75D88EAF" w14:textId="77777777" w:rsidR="006439A1" w:rsidRPr="000B521B" w:rsidRDefault="006439A1" w:rsidP="009E2A18">
      <w:pPr>
        <w:spacing w:line="360" w:lineRule="auto"/>
        <w:jc w:val="both"/>
        <w:rPr>
          <w:rFonts w:ascii="Arial" w:eastAsia="Arial" w:hAnsi="Arial" w:cs="Arial"/>
          <w:color w:val="000000" w:themeColor="text1"/>
          <w:sz w:val="24"/>
          <w:szCs w:val="24"/>
        </w:rPr>
        <w:sectPr w:rsidR="006439A1"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6E57BBB" w14:textId="77777777" w:rsidR="00927B78" w:rsidRPr="000B521B" w:rsidRDefault="00927B78" w:rsidP="009E2A18">
      <w:pPr>
        <w:spacing w:line="360" w:lineRule="auto"/>
        <w:jc w:val="both"/>
        <w:rPr>
          <w:rFonts w:ascii="Arial" w:eastAsia="Arial" w:hAnsi="Arial" w:cs="Arial"/>
          <w:color w:val="000000" w:themeColor="text1"/>
          <w:sz w:val="24"/>
          <w:szCs w:val="24"/>
        </w:rPr>
      </w:pPr>
    </w:p>
    <w:p w14:paraId="166E7D0C" w14:textId="77777777" w:rsidR="00927B78" w:rsidRPr="000B521B" w:rsidRDefault="00927B78" w:rsidP="009E2A18">
      <w:pPr>
        <w:spacing w:line="360" w:lineRule="auto"/>
        <w:jc w:val="both"/>
        <w:rPr>
          <w:rFonts w:ascii="Arial" w:eastAsia="Arial" w:hAnsi="Arial" w:cs="Arial"/>
          <w:color w:val="000000" w:themeColor="text1"/>
          <w:sz w:val="24"/>
          <w:szCs w:val="24"/>
        </w:rPr>
      </w:pPr>
    </w:p>
    <w:p w14:paraId="188210E5" w14:textId="1E615109" w:rsidR="003A664E" w:rsidRPr="000B521B" w:rsidRDefault="003A664E" w:rsidP="009E2A18">
      <w:pPr>
        <w:spacing w:line="360" w:lineRule="auto"/>
        <w:jc w:val="both"/>
        <w:rPr>
          <w:rFonts w:ascii="Arial" w:eastAsia="Arial" w:hAnsi="Arial" w:cs="Arial"/>
          <w:color w:val="000000" w:themeColor="text1"/>
          <w:sz w:val="24"/>
          <w:szCs w:val="24"/>
        </w:rPr>
      </w:pPr>
      <w:r w:rsidRPr="000B521B">
        <w:rPr>
          <w:rFonts w:ascii="Arial" w:eastAsia="Arial" w:hAnsi="Arial" w:cs="Arial"/>
          <w:noProof/>
          <w:color w:val="000000" w:themeColor="text1"/>
          <w:sz w:val="24"/>
          <w:szCs w:val="24"/>
        </w:rPr>
        <mc:AlternateContent>
          <mc:Choice Requires="wps">
            <w:drawing>
              <wp:anchor distT="0" distB="0" distL="114300" distR="114300" simplePos="0" relativeHeight="252236800" behindDoc="0" locked="0" layoutInCell="1" allowOverlap="1" wp14:anchorId="7507BE5F" wp14:editId="4140062C">
                <wp:simplePos x="0" y="0"/>
                <wp:positionH relativeFrom="column">
                  <wp:posOffset>2571750</wp:posOffset>
                </wp:positionH>
                <wp:positionV relativeFrom="paragraph">
                  <wp:posOffset>159385</wp:posOffset>
                </wp:positionV>
                <wp:extent cx="1477645" cy="609600"/>
                <wp:effectExtent l="0" t="0" r="27305" b="19050"/>
                <wp:wrapNone/>
                <wp:docPr id="251" name="Oval 2"/>
                <wp:cNvGraphicFramePr/>
                <a:graphic xmlns:a="http://schemas.openxmlformats.org/drawingml/2006/main">
                  <a:graphicData uri="http://schemas.microsoft.com/office/word/2010/wordprocessingShape">
                    <wps:wsp>
                      <wps:cNvSpPr/>
                      <wps:spPr>
                        <a:xfrm>
                          <a:off x="0" y="0"/>
                          <a:ext cx="1477645" cy="609600"/>
                        </a:xfrm>
                        <a:prstGeom prst="ellipse">
                          <a:avLst/>
                        </a:prstGeom>
                        <a:solidFill>
                          <a:schemeClr val="accent1">
                            <a:lumMod val="60000"/>
                            <a:lumOff val="40000"/>
                          </a:schemeClr>
                        </a:solidFill>
                      </wps:spPr>
                      <wps:style>
                        <a:lnRef idx="2">
                          <a:schemeClr val="accent6"/>
                        </a:lnRef>
                        <a:fillRef idx="1">
                          <a:schemeClr val="lt1"/>
                        </a:fillRef>
                        <a:effectRef idx="0">
                          <a:schemeClr val="accent6"/>
                        </a:effectRef>
                        <a:fontRef idx="minor">
                          <a:schemeClr val="dk1"/>
                        </a:fontRef>
                      </wps:style>
                      <wps:txbx>
                        <w:txbxContent>
                          <w:p w14:paraId="005E4EA5" w14:textId="71423A42" w:rsidR="003A664E" w:rsidRDefault="003A664E" w:rsidP="003A664E">
                            <w:pPr>
                              <w:jc w:val="center"/>
                              <w:rPr>
                                <w:rFonts w:ascii="Verdana" w:eastAsia="Verdana" w:hAnsi="Verdana" w:cs="Verdana"/>
                                <w:color w:val="000000" w:themeColor="dark1"/>
                                <w:kern w:val="24"/>
                                <w:sz w:val="20"/>
                                <w:szCs w:val="20"/>
                              </w:rPr>
                            </w:pPr>
                            <w:r>
                              <w:rPr>
                                <w:rFonts w:ascii="Verdana" w:eastAsia="Verdana" w:hAnsi="Verdana" w:cs="Verdana"/>
                                <w:color w:val="000000" w:themeColor="dark1"/>
                                <w:kern w:val="24"/>
                                <w:sz w:val="20"/>
                                <w:szCs w:val="20"/>
                              </w:rPr>
                              <w:t>Benefits of 5G</w:t>
                            </w:r>
                          </w:p>
                        </w:txbxContent>
                      </wps:txbx>
                      <wps:bodyPr rtlCol="0" anchor="ctr">
                        <a:noAutofit/>
                      </wps:bodyPr>
                    </wps:wsp>
                  </a:graphicData>
                </a:graphic>
                <wp14:sizeRelV relativeFrom="margin">
                  <wp14:pctHeight>0</wp14:pctHeight>
                </wp14:sizeRelV>
              </wp:anchor>
            </w:drawing>
          </mc:Choice>
          <mc:Fallback>
            <w:pict>
              <v:oval w14:anchorId="7507BE5F" id="Oval 2" o:spid="_x0000_s1158" style="position:absolute;left:0;text-align:left;margin-left:202.5pt;margin-top:12.55pt;width:116.35pt;height:48pt;z-index:25223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" fillcolor="#8eaadb [1940]" strokecolor="#70ad47 [3209]" strokeweight="1pt">
                <v:stroke joinstyle="miter"/>
                <v:textbox>
                  <w:txbxContent>
                    <w:p w14:paraId="005E4EA5" w14:textId="71423A42" w:rsidR="003A664E" w:rsidRDefault="003A664E" w:rsidP="003A664E">
                      <w:pPr>
                        <w:jc w:val="center"/>
                        <w:rPr>
                          <w:rFonts w:ascii="Verdana" w:eastAsia="Verdana" w:hAnsi="Verdana" w:cs="Verdana"/>
                          <w:color w:val="000000" w:themeColor="dark1"/>
                          <w:kern w:val="24"/>
                          <w:sz w:val="20"/>
                          <w:szCs w:val="20"/>
                        </w:rPr>
                      </w:pPr>
                      <w:r>
                        <w:rPr>
                          <w:rFonts w:ascii="Verdana" w:eastAsia="Verdana" w:hAnsi="Verdana" w:cs="Verdana"/>
                          <w:color w:val="000000" w:themeColor="dark1"/>
                          <w:kern w:val="24"/>
                          <w:sz w:val="20"/>
                          <w:szCs w:val="20"/>
                        </w:rPr>
                        <w:t>Benefits of 5G</w:t>
                      </w:r>
                    </w:p>
                  </w:txbxContent>
                </v:textbox>
              </v:oval>
            </w:pict>
          </mc:Fallback>
        </mc:AlternateContent>
      </w:r>
      <w:r w:rsidRPr="000B521B">
        <w:rPr>
          <w:rFonts w:ascii="Arial" w:eastAsia="Arial" w:hAnsi="Arial" w:cs="Arial"/>
          <w:noProof/>
          <w:color w:val="000000" w:themeColor="text1"/>
          <w:sz w:val="24"/>
          <w:szCs w:val="24"/>
        </w:rPr>
        <mc:AlternateContent>
          <mc:Choice Requires="wps">
            <w:drawing>
              <wp:anchor distT="0" distB="0" distL="114300" distR="114300" simplePos="0" relativeHeight="252232704" behindDoc="0" locked="0" layoutInCell="1" allowOverlap="1" wp14:anchorId="0681D616" wp14:editId="683A84EE">
                <wp:simplePos x="0" y="0"/>
                <wp:positionH relativeFrom="column">
                  <wp:posOffset>923925</wp:posOffset>
                </wp:positionH>
                <wp:positionV relativeFrom="paragraph">
                  <wp:posOffset>-2540</wp:posOffset>
                </wp:positionV>
                <wp:extent cx="1457325" cy="581025"/>
                <wp:effectExtent l="0" t="0" r="28575" b="28575"/>
                <wp:wrapNone/>
                <wp:docPr id="244" name="Flowchart: Alternate Process 1"/>
                <wp:cNvGraphicFramePr/>
                <a:graphic xmlns:a="http://schemas.openxmlformats.org/drawingml/2006/main">
                  <a:graphicData uri="http://schemas.microsoft.com/office/word/2010/wordprocessingShape">
                    <wps:wsp>
                      <wps:cNvSpPr/>
                      <wps:spPr>
                        <a:xfrm>
                          <a:off x="0" y="0"/>
                          <a:ext cx="1457325" cy="581025"/>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46CC"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10x Lower</w:t>
                            </w:r>
                          </w:p>
                          <w:p w14:paraId="631FC7F7"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Latency</w:t>
                            </w:r>
                          </w:p>
                        </w:txbxContent>
                      </wps:txbx>
                      <wps:bodyPr rtlCol="0" anchor="ctr">
                        <a:noAutofit/>
                      </wps:bodyPr>
                    </wps:wsp>
                  </a:graphicData>
                </a:graphic>
                <wp14:sizeRelV relativeFrom="margin">
                  <wp14:pctHeight>0</wp14:pctHeight>
                </wp14:sizeRelV>
              </wp:anchor>
            </w:drawing>
          </mc:Choice>
          <mc:Fallback>
            <w:pict>
              <v:shapetype w14:anchorId="0681D61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159" type="#_x0000_t176" style="position:absolute;left:0;text-align:left;margin-left:72.75pt;margin-top:-.2pt;width:114.75pt;height:45.75pt;z-index:25223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" fillcolor="#002060" strokecolor="#1f3763 [1604]" strokeweight="1pt">
                <v:textbox>
                  <w:txbxContent>
                    <w:p w14:paraId="0DE346CC"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10x Lower</w:t>
                      </w:r>
                    </w:p>
                    <w:p w14:paraId="631FC7F7"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Latency</w:t>
                      </w:r>
                    </w:p>
                  </w:txbxContent>
                </v:textbox>
              </v:shape>
            </w:pict>
          </mc:Fallback>
        </mc:AlternateContent>
      </w:r>
      <w:r w:rsidRPr="000B521B">
        <w:rPr>
          <w:rFonts w:ascii="Arial" w:eastAsia="Arial" w:hAnsi="Arial" w:cs="Arial"/>
          <w:noProof/>
          <w:color w:val="000000" w:themeColor="text1"/>
          <w:sz w:val="24"/>
          <w:szCs w:val="24"/>
        </w:rPr>
        <mc:AlternateContent>
          <mc:Choice Requires="wps">
            <w:drawing>
              <wp:anchor distT="0" distB="0" distL="114300" distR="114300" simplePos="0" relativeHeight="252234752" behindDoc="0" locked="0" layoutInCell="1" allowOverlap="1" wp14:anchorId="4AD78DE5" wp14:editId="14C114A9">
                <wp:simplePos x="0" y="0"/>
                <wp:positionH relativeFrom="column">
                  <wp:posOffset>4237355</wp:posOffset>
                </wp:positionH>
                <wp:positionV relativeFrom="paragraph">
                  <wp:posOffset>661670</wp:posOffset>
                </wp:positionV>
                <wp:extent cx="1457325" cy="529590"/>
                <wp:effectExtent l="0" t="0" r="28575" b="22860"/>
                <wp:wrapNone/>
                <wp:docPr id="248" name="Flowchart: Alternate Process 9"/>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1C1A87"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3x Spectral Efficiency</w:t>
                            </w:r>
                          </w:p>
                        </w:txbxContent>
                      </wps:txbx>
                      <wps:bodyPr rtlCol="0" anchor="ctr"/>
                    </wps:wsp>
                  </a:graphicData>
                </a:graphic>
              </wp:anchor>
            </w:drawing>
          </mc:Choice>
          <mc:Fallback>
            <w:pict>
              <v:shape w14:anchorId="4AD78DE5" id="Flowchart: Alternate Process 9" o:spid="_x0000_s1160" type="#_x0000_t176" style="position:absolute;left:0;text-align:left;margin-left:333.65pt;margin-top:52.1pt;width:114.75pt;height:41.7pt;z-index:25223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" fillcolor="#002060" strokecolor="#1f3763 [1604]" strokeweight="1pt">
                <v:textbox>
                  <w:txbxContent>
                    <w:p w14:paraId="271C1A87"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3x Spectral Efficiency</w:t>
                      </w:r>
                    </w:p>
                  </w:txbxContent>
                </v:textbox>
              </v:shape>
            </w:pict>
          </mc:Fallback>
        </mc:AlternateContent>
      </w:r>
      <w:r w:rsidRPr="000B521B">
        <w:rPr>
          <w:rFonts w:ascii="Arial" w:eastAsia="Arial" w:hAnsi="Arial" w:cs="Arial"/>
          <w:noProof/>
          <w:color w:val="000000" w:themeColor="text1"/>
          <w:sz w:val="24"/>
          <w:szCs w:val="24"/>
        </w:rPr>
        <mc:AlternateContent>
          <mc:Choice Requires="wps">
            <w:drawing>
              <wp:anchor distT="0" distB="0" distL="114300" distR="114300" simplePos="0" relativeHeight="252233728" behindDoc="0" locked="0" layoutInCell="1" allowOverlap="1" wp14:anchorId="71894CD2" wp14:editId="20E83FC3">
                <wp:simplePos x="0" y="0"/>
                <wp:positionH relativeFrom="column">
                  <wp:posOffset>4246245</wp:posOffset>
                </wp:positionH>
                <wp:positionV relativeFrom="paragraph">
                  <wp:posOffset>0</wp:posOffset>
                </wp:positionV>
                <wp:extent cx="1457325" cy="529590"/>
                <wp:effectExtent l="0" t="0" r="28575" b="22860"/>
                <wp:wrapNone/>
                <wp:docPr id="246" name="Flowchart: Alternate Process 7"/>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08CDE9"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5x Energy Efficient</w:t>
                            </w:r>
                          </w:p>
                        </w:txbxContent>
                      </wps:txbx>
                      <wps:bodyPr rtlCol="0" anchor="ctr"/>
                    </wps:wsp>
                  </a:graphicData>
                </a:graphic>
              </wp:anchor>
            </w:drawing>
          </mc:Choice>
          <mc:Fallback>
            <w:pict>
              <v:shape w14:anchorId="71894CD2" id="Flowchart: Alternate Process 7" o:spid="_x0000_s1161" type="#_x0000_t176" style="position:absolute;left:0;text-align:left;margin-left:334.35pt;margin-top:0;width:114.75pt;height:41.7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" fillcolor="#002060" strokecolor="#1f3763 [1604]" strokeweight="1pt">
                <v:textbox>
                  <w:txbxContent>
                    <w:p w14:paraId="2708CDE9"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5x Energy Efficient</w:t>
                      </w:r>
                    </w:p>
                  </w:txbxContent>
                </v:textbox>
              </v:shape>
            </w:pict>
          </mc:Fallback>
        </mc:AlternateContent>
      </w:r>
    </w:p>
    <w:p w14:paraId="2D39ADD5" w14:textId="4D819007" w:rsidR="003A664E" w:rsidRPr="000B521B" w:rsidRDefault="003A664E" w:rsidP="009E2A18">
      <w:pPr>
        <w:spacing w:line="360" w:lineRule="auto"/>
        <w:jc w:val="both"/>
        <w:rPr>
          <w:rFonts w:ascii="Arial" w:eastAsia="Arial" w:hAnsi="Arial" w:cs="Arial"/>
          <w:color w:val="000000" w:themeColor="text1"/>
          <w:sz w:val="24"/>
          <w:szCs w:val="24"/>
        </w:rPr>
      </w:pPr>
      <w:r w:rsidRPr="000B521B">
        <w:rPr>
          <w:rFonts w:ascii="Arial" w:eastAsia="Arial" w:hAnsi="Arial" w:cs="Arial"/>
          <w:noProof/>
          <w:color w:val="000000" w:themeColor="text1"/>
          <w:sz w:val="24"/>
          <w:szCs w:val="24"/>
        </w:rPr>
        <mc:AlternateContent>
          <mc:Choice Requires="wps">
            <w:drawing>
              <wp:anchor distT="0" distB="0" distL="114300" distR="114300" simplePos="0" relativeHeight="252235776" behindDoc="0" locked="0" layoutInCell="1" allowOverlap="1" wp14:anchorId="169B650E" wp14:editId="25A17AFC">
                <wp:simplePos x="0" y="0"/>
                <wp:positionH relativeFrom="column">
                  <wp:posOffset>923925</wp:posOffset>
                </wp:positionH>
                <wp:positionV relativeFrom="paragraph">
                  <wp:posOffset>299720</wp:posOffset>
                </wp:positionV>
                <wp:extent cx="1457325" cy="529590"/>
                <wp:effectExtent l="0" t="0" r="28575" b="22860"/>
                <wp:wrapNone/>
                <wp:docPr id="250" name="Flowchart: Alternate Process 10"/>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CF9BE8"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 xml:space="preserve">10x Lower IoT Power </w:t>
                            </w:r>
                          </w:p>
                        </w:txbxContent>
                      </wps:txbx>
                      <wps:bodyPr rtlCol="0" anchor="ctr"/>
                    </wps:wsp>
                  </a:graphicData>
                </a:graphic>
              </wp:anchor>
            </w:drawing>
          </mc:Choice>
          <mc:Fallback>
            <w:pict>
              <v:shape w14:anchorId="169B650E" id="Flowchart: Alternate Process 10" o:spid="_x0000_s1162" type="#_x0000_t176" style="position:absolute;left:0;text-align:left;margin-left:72.75pt;margin-top:23.6pt;width:114.75pt;height:41.7pt;z-index:25223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" fillcolor="#002060" strokecolor="#1f3763 [1604]" strokeweight="1pt">
                <v:textbox>
                  <w:txbxContent>
                    <w:p w14:paraId="36CF9BE8"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 xml:space="preserve">10x Lower IoT Power </w:t>
                      </w:r>
                    </w:p>
                  </w:txbxContent>
                </v:textbox>
              </v:shape>
            </w:pict>
          </mc:Fallback>
        </mc:AlternateContent>
      </w:r>
    </w:p>
    <w:p w14:paraId="486AC998" w14:textId="43C4B053" w:rsidR="003A664E" w:rsidRPr="000B521B" w:rsidRDefault="003A664E" w:rsidP="009E2A18">
      <w:pPr>
        <w:spacing w:line="360" w:lineRule="auto"/>
        <w:jc w:val="both"/>
        <w:rPr>
          <w:rFonts w:ascii="Arial" w:eastAsia="Arial" w:hAnsi="Arial" w:cs="Arial"/>
          <w:color w:val="000000" w:themeColor="text1"/>
          <w:sz w:val="24"/>
          <w:szCs w:val="24"/>
        </w:rPr>
      </w:pPr>
    </w:p>
    <w:p w14:paraId="6BAD2D67" w14:textId="6F577E9D" w:rsidR="003A664E" w:rsidRPr="000B521B" w:rsidRDefault="003A664E" w:rsidP="009E2A18">
      <w:pPr>
        <w:spacing w:line="360" w:lineRule="auto"/>
        <w:jc w:val="both"/>
        <w:rPr>
          <w:rFonts w:ascii="Arial" w:eastAsia="Arial" w:hAnsi="Arial" w:cs="Arial"/>
          <w:color w:val="000000" w:themeColor="text1"/>
          <w:sz w:val="24"/>
          <w:szCs w:val="24"/>
        </w:rPr>
      </w:pPr>
    </w:p>
    <w:p w14:paraId="0AA1442D" w14:textId="16CABD55" w:rsidR="003A664E" w:rsidRPr="000B521B" w:rsidRDefault="003A664E" w:rsidP="009E2A18">
      <w:pPr>
        <w:spacing w:line="360" w:lineRule="auto"/>
        <w:jc w:val="both"/>
        <w:rPr>
          <w:rFonts w:ascii="Arial" w:eastAsia="Arial" w:hAnsi="Arial" w:cs="Arial"/>
          <w:color w:val="000000" w:themeColor="text1"/>
          <w:sz w:val="24"/>
          <w:szCs w:val="24"/>
        </w:rPr>
      </w:pPr>
    </w:p>
    <w:p w14:paraId="20F41DD3" w14:textId="0374B4A4" w:rsidR="003A664E" w:rsidRPr="000B521B" w:rsidRDefault="003A664E" w:rsidP="009E2A18">
      <w:pPr>
        <w:spacing w:line="360" w:lineRule="auto"/>
        <w:jc w:val="both"/>
        <w:rPr>
          <w:rFonts w:ascii="Arial" w:eastAsia="Arial" w:hAnsi="Arial" w:cs="Arial"/>
          <w:color w:val="000000" w:themeColor="text1"/>
          <w:sz w:val="24"/>
          <w:szCs w:val="24"/>
        </w:rPr>
      </w:pPr>
      <w:r w:rsidRPr="000B521B">
        <w:rPr>
          <w:rFonts w:ascii="Arial" w:eastAsia="Arial" w:hAnsi="Arial" w:cs="Arial"/>
          <w:color w:val="000000" w:themeColor="text1"/>
          <w:sz w:val="24"/>
          <w:szCs w:val="24"/>
        </w:rPr>
        <w:t xml:space="preserve">            </w:t>
      </w:r>
      <w:r w:rsidRPr="000B521B">
        <w:rPr>
          <w:rFonts w:ascii="Arial" w:eastAsia="Arial" w:hAnsi="Arial" w:cs="Arial"/>
          <w:noProof/>
          <w:color w:val="000000" w:themeColor="text1"/>
          <w:sz w:val="24"/>
          <w:szCs w:val="24"/>
        </w:rPr>
        <w:drawing>
          <wp:inline distT="0" distB="0" distL="0" distR="0" wp14:anchorId="79380B90" wp14:editId="76209130">
            <wp:extent cx="2199667" cy="1576141"/>
            <wp:effectExtent l="0" t="0" r="0" b="5080"/>
            <wp:docPr id="2050" name="Picture 2" descr="Image result for 5g">
              <a:extLst xmlns:a="http://schemas.openxmlformats.org/drawingml/2006/main">
                <a:ext uri="{FF2B5EF4-FFF2-40B4-BE49-F238E27FC236}">
                  <a16:creationId xmlns:a16="http://schemas.microsoft.com/office/drawing/2014/main" id="{FF0A7906-1E03-418F-8653-0C2A77DFB5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5g">
                      <a:extLst>
                        <a:ext uri="{FF2B5EF4-FFF2-40B4-BE49-F238E27FC236}">
                          <a16:creationId xmlns:a16="http://schemas.microsoft.com/office/drawing/2014/main" id="{FF0A7906-1E03-418F-8653-0C2A77DFB542}"/>
                        </a:ext>
                      </a:extLst>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99667" cy="157614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0B521B">
        <w:rPr>
          <w:rFonts w:ascii="Arial" w:eastAsia="Arial" w:hAnsi="Arial" w:cs="Arial"/>
          <w:color w:val="000000" w:themeColor="text1"/>
          <w:sz w:val="24"/>
          <w:szCs w:val="24"/>
        </w:rPr>
        <w:t xml:space="preserve">                                                </w:t>
      </w:r>
      <w:r w:rsidRPr="000B521B">
        <w:rPr>
          <w:rFonts w:ascii="Arial" w:eastAsia="Arial" w:hAnsi="Arial" w:cs="Arial"/>
          <w:noProof/>
          <w:color w:val="000000" w:themeColor="text1"/>
          <w:sz w:val="24"/>
          <w:szCs w:val="24"/>
        </w:rPr>
        <w:drawing>
          <wp:inline distT="0" distB="0" distL="0" distR="0" wp14:anchorId="59FCF601" wp14:editId="5365CCF5">
            <wp:extent cx="2214916" cy="1576070"/>
            <wp:effectExtent l="0" t="0" r="0" b="5080"/>
            <wp:docPr id="2052" name="Picture 4" descr="Image result for 5g">
              <a:extLst xmlns:a="http://schemas.openxmlformats.org/drawingml/2006/main">
                <a:ext uri="{FF2B5EF4-FFF2-40B4-BE49-F238E27FC236}">
                  <a16:creationId xmlns:a16="http://schemas.microsoft.com/office/drawing/2014/main" id="{EDC47660-6CAB-410B-8AFD-71C79900C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5g">
                      <a:extLst>
                        <a:ext uri="{FF2B5EF4-FFF2-40B4-BE49-F238E27FC236}">
                          <a16:creationId xmlns:a16="http://schemas.microsoft.com/office/drawing/2014/main" id="{EDC47660-6CAB-410B-8AFD-71C79900CACC}"/>
                        </a:ext>
                      </a:extLst>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5223" cy="1583404"/>
                    </a:xfrm>
                    <a:prstGeom prst="rect">
                      <a:avLst/>
                    </a:prstGeom>
                    <a:noFill/>
                  </pic:spPr>
                </pic:pic>
              </a:graphicData>
            </a:graphic>
          </wp:inline>
        </w:drawing>
      </w:r>
      <w:r w:rsidRPr="000B521B">
        <w:rPr>
          <w:rFonts w:ascii="Arial" w:eastAsia="Arial" w:hAnsi="Arial" w:cs="Arial"/>
          <w:color w:val="000000" w:themeColor="text1"/>
          <w:sz w:val="24"/>
          <w:szCs w:val="24"/>
        </w:rPr>
        <w:t xml:space="preserve">  </w:t>
      </w:r>
    </w:p>
    <w:p w14:paraId="2256B2B8" w14:textId="77777777" w:rsidR="006439A1" w:rsidRPr="000B521B" w:rsidRDefault="006439A1" w:rsidP="00A14586">
      <w:pPr>
        <w:spacing w:line="480" w:lineRule="auto"/>
        <w:jc w:val="both"/>
        <w:rPr>
          <w:rFonts w:ascii="Arial" w:eastAsia="Verdana" w:hAnsi="Arial" w:cs="Arial"/>
          <w:b/>
          <w:bCs/>
          <w:i/>
          <w:iCs/>
          <w:color w:val="000000" w:themeColor="text1"/>
          <w:kern w:val="24"/>
          <w:sz w:val="20"/>
          <w:szCs w:val="20"/>
          <w:u w:val="single"/>
          <w:lang w:val="en-US"/>
        </w:rPr>
        <w:sectPr w:rsidR="006439A1"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EDEA3DA" w14:textId="77777777" w:rsidR="008D1421" w:rsidRPr="000B521B" w:rsidRDefault="008D1421" w:rsidP="00A14586">
      <w:pPr>
        <w:spacing w:line="480" w:lineRule="auto"/>
        <w:jc w:val="both"/>
        <w:rPr>
          <w:rFonts w:ascii="Arial" w:eastAsia="Verdana" w:hAnsi="Arial" w:cs="Arial"/>
          <w:b/>
          <w:bCs/>
          <w:i/>
          <w:iCs/>
          <w:color w:val="000000" w:themeColor="text1"/>
          <w:kern w:val="24"/>
          <w:sz w:val="20"/>
          <w:szCs w:val="20"/>
          <w:u w:val="single"/>
          <w:lang w:val="en-US"/>
        </w:rPr>
      </w:pPr>
    </w:p>
    <w:p w14:paraId="3EEC5F3D" w14:textId="491321DB" w:rsidR="00A14586" w:rsidRPr="000B521B" w:rsidRDefault="00A14586" w:rsidP="00A14586">
      <w:pPr>
        <w:spacing w:line="480" w:lineRule="auto"/>
        <w:jc w:val="both"/>
        <w:rPr>
          <w:rFonts w:ascii="Arial" w:eastAsia="Verdana" w:hAnsi="Arial" w:cs="Arial"/>
          <w:b/>
          <w:bCs/>
          <w:i/>
          <w:iCs/>
          <w:color w:val="000000" w:themeColor="text1"/>
          <w:kern w:val="24"/>
          <w:sz w:val="20"/>
          <w:szCs w:val="20"/>
          <w:u w:val="single"/>
          <w:lang w:val="en-US"/>
        </w:rPr>
      </w:pPr>
      <w:r w:rsidRPr="000B521B">
        <w:rPr>
          <w:rFonts w:ascii="Arial" w:eastAsia="Verdana" w:hAnsi="Arial" w:cs="Arial"/>
          <w:b/>
          <w:bCs/>
          <w:i/>
          <w:iCs/>
          <w:color w:val="000000" w:themeColor="text1"/>
          <w:kern w:val="24"/>
          <w:sz w:val="20"/>
          <w:szCs w:val="20"/>
          <w:u w:val="single"/>
          <w:lang w:val="en-US"/>
        </w:rPr>
        <w:t>Mergers and Acquisitions</w:t>
      </w:r>
    </w:p>
    <w:p w14:paraId="398320FC" w14:textId="2A7DC4BF" w:rsidR="006439A1" w:rsidRPr="000B521B" w:rsidRDefault="00A14586" w:rsidP="009E2A18">
      <w:pPr>
        <w:spacing w:line="360" w:lineRule="auto"/>
        <w:jc w:val="both"/>
        <w:rPr>
          <w:rFonts w:ascii="Arial" w:eastAsia="Arial" w:hAnsi="Arial" w:cs="Arial"/>
          <w:color w:val="000000" w:themeColor="text1"/>
          <w:sz w:val="24"/>
          <w:szCs w:val="24"/>
        </w:rPr>
        <w:sectPr w:rsidR="006439A1"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B521B">
        <w:rPr>
          <w:rFonts w:ascii="Arial" w:eastAsia="Arial" w:hAnsi="Arial" w:cs="Arial"/>
          <w:color w:val="000000" w:themeColor="text1"/>
          <w:sz w:val="24"/>
          <w:szCs w:val="24"/>
        </w:rPr>
        <w:t xml:space="preserve">Merger &amp; acquisition activities are becoming prevalent in the vinyl ester resin market globally. In 2019, INEOS Composites acquired Ashland Composites. Additionally, </w:t>
      </w:r>
      <w:proofErr w:type="spellStart"/>
      <w:r w:rsidRPr="000B521B">
        <w:rPr>
          <w:rFonts w:ascii="Arial" w:eastAsia="Arial" w:hAnsi="Arial" w:cs="Arial"/>
          <w:color w:val="000000" w:themeColor="text1"/>
          <w:sz w:val="24"/>
          <w:szCs w:val="24"/>
        </w:rPr>
        <w:t>Polynt</w:t>
      </w:r>
      <w:proofErr w:type="spellEnd"/>
      <w:r w:rsidRPr="000B521B">
        <w:rPr>
          <w:rFonts w:ascii="Arial" w:eastAsia="Arial" w:hAnsi="Arial" w:cs="Arial"/>
          <w:color w:val="000000" w:themeColor="text1"/>
          <w:sz w:val="24"/>
          <w:szCs w:val="24"/>
        </w:rPr>
        <w:t xml:space="preserve"> and </w:t>
      </w:r>
      <w:proofErr w:type="spellStart"/>
      <w:r w:rsidRPr="000B521B">
        <w:rPr>
          <w:rFonts w:ascii="Arial" w:eastAsia="Arial" w:hAnsi="Arial" w:cs="Arial"/>
          <w:color w:val="000000" w:themeColor="text1"/>
          <w:sz w:val="24"/>
          <w:szCs w:val="24"/>
        </w:rPr>
        <w:t>Reichhold</w:t>
      </w:r>
      <w:proofErr w:type="spellEnd"/>
      <w:r w:rsidRPr="000B521B">
        <w:rPr>
          <w:rFonts w:ascii="Arial" w:eastAsia="Arial" w:hAnsi="Arial" w:cs="Arial"/>
          <w:color w:val="000000" w:themeColor="text1"/>
          <w:sz w:val="24"/>
          <w:szCs w:val="24"/>
        </w:rPr>
        <w:t xml:space="preserve"> also had a merger in the same year to expand and increase </w:t>
      </w:r>
      <w:r w:rsidR="000308F6" w:rsidRPr="000B521B">
        <w:rPr>
          <w:rFonts w:ascii="Arial" w:eastAsia="Arial" w:hAnsi="Arial" w:cs="Arial"/>
          <w:color w:val="000000" w:themeColor="text1"/>
          <w:sz w:val="24"/>
          <w:szCs w:val="24"/>
        </w:rPr>
        <w:t>their</w:t>
      </w:r>
      <w:r w:rsidRPr="000B521B">
        <w:rPr>
          <w:rFonts w:ascii="Arial" w:eastAsia="Arial" w:hAnsi="Arial" w:cs="Arial"/>
          <w:color w:val="000000" w:themeColor="text1"/>
          <w:sz w:val="24"/>
          <w:szCs w:val="24"/>
        </w:rPr>
        <w:t xml:space="preserve"> market share. Showa Denko, </w:t>
      </w:r>
      <w:r w:rsidR="000308F6" w:rsidRPr="000B521B">
        <w:rPr>
          <w:rFonts w:ascii="Arial" w:eastAsia="Arial" w:hAnsi="Arial" w:cs="Arial"/>
          <w:color w:val="000000" w:themeColor="text1"/>
          <w:sz w:val="24"/>
          <w:szCs w:val="24"/>
        </w:rPr>
        <w:t xml:space="preserve">a prominent </w:t>
      </w:r>
      <w:r w:rsidR="00884E69" w:rsidRPr="000B521B">
        <w:rPr>
          <w:rFonts w:ascii="Arial" w:eastAsia="Arial" w:hAnsi="Arial" w:cs="Arial"/>
          <w:color w:val="000000" w:themeColor="text1"/>
          <w:sz w:val="24"/>
          <w:szCs w:val="24"/>
        </w:rPr>
        <w:t>player</w:t>
      </w:r>
      <w:r w:rsidRPr="000B521B">
        <w:rPr>
          <w:rFonts w:ascii="Arial" w:eastAsia="Arial" w:hAnsi="Arial" w:cs="Arial"/>
          <w:color w:val="000000" w:themeColor="text1"/>
          <w:sz w:val="24"/>
          <w:szCs w:val="24"/>
        </w:rPr>
        <w:t xml:space="preserve"> in the vinyl ester resin</w:t>
      </w:r>
      <w:r w:rsidR="00BB2DD7" w:rsidRPr="000B521B">
        <w:rPr>
          <w:rFonts w:ascii="Arial" w:eastAsia="Arial" w:hAnsi="Arial" w:cs="Arial"/>
          <w:color w:val="000000" w:themeColor="text1"/>
          <w:sz w:val="24"/>
          <w:szCs w:val="24"/>
        </w:rPr>
        <w:t xml:space="preserve"> market</w:t>
      </w:r>
      <w:r w:rsidRPr="000B521B">
        <w:rPr>
          <w:rFonts w:ascii="Arial" w:eastAsia="Arial" w:hAnsi="Arial" w:cs="Arial"/>
          <w:color w:val="000000" w:themeColor="text1"/>
          <w:sz w:val="24"/>
          <w:szCs w:val="24"/>
        </w:rPr>
        <w:t xml:space="preserve">, is continuously expanding its capacity to cater </w:t>
      </w:r>
      <w:r w:rsidR="00BB2DD7" w:rsidRPr="000B521B">
        <w:rPr>
          <w:rFonts w:ascii="Arial" w:eastAsia="Arial" w:hAnsi="Arial" w:cs="Arial"/>
          <w:color w:val="000000" w:themeColor="text1"/>
          <w:sz w:val="24"/>
          <w:szCs w:val="24"/>
        </w:rPr>
        <w:t xml:space="preserve">to </w:t>
      </w:r>
      <w:r w:rsidRPr="000B521B">
        <w:rPr>
          <w:rFonts w:ascii="Arial" w:eastAsia="Arial" w:hAnsi="Arial" w:cs="Arial"/>
          <w:color w:val="000000" w:themeColor="text1"/>
          <w:sz w:val="24"/>
          <w:szCs w:val="24"/>
        </w:rPr>
        <w:t>the increasing demand in China.</w:t>
      </w:r>
    </w:p>
    <w:p w14:paraId="296BEFFC" w14:textId="79134A99" w:rsidR="006439A1" w:rsidRPr="000B521B" w:rsidRDefault="003C663E" w:rsidP="009E2A18">
      <w:pPr>
        <w:spacing w:line="360" w:lineRule="auto"/>
        <w:jc w:val="both"/>
        <w:rPr>
          <w:rFonts w:ascii="Arial" w:eastAsia="Arial" w:hAnsi="Arial" w:cs="Arial"/>
          <w:color w:val="000000" w:themeColor="text1"/>
          <w:sz w:val="24"/>
          <w:szCs w:val="24"/>
        </w:rPr>
      </w:pPr>
      <w:r w:rsidRPr="000B521B">
        <w:rPr>
          <w:rFonts w:ascii="Arial" w:hAnsi="Arial" w:cs="Arial"/>
          <w:noProof/>
          <w:color w:val="000000" w:themeColor="text1"/>
        </w:rPr>
        <mc:AlternateContent>
          <mc:Choice Requires="wps">
            <w:drawing>
              <wp:anchor distT="0" distB="0" distL="114300" distR="114300" simplePos="0" relativeHeight="252224512" behindDoc="0" locked="0" layoutInCell="1" allowOverlap="1" wp14:anchorId="5C3B0A4B" wp14:editId="75EBB3CB">
                <wp:simplePos x="0" y="0"/>
                <wp:positionH relativeFrom="column">
                  <wp:posOffset>4635677</wp:posOffset>
                </wp:positionH>
                <wp:positionV relativeFrom="paragraph">
                  <wp:posOffset>2685046</wp:posOffset>
                </wp:positionV>
                <wp:extent cx="1864360" cy="200025"/>
                <wp:effectExtent l="0" t="0" r="0" b="0"/>
                <wp:wrapNone/>
                <wp:docPr id="236"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6CE43E3E" w14:textId="77777777" w:rsidR="00EC0757" w:rsidRPr="00687E98" w:rsidRDefault="00EC0757" w:rsidP="00EC075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C3B0A4B" id="_x0000_s1163" type="#_x0000_t202" style="position:absolute;left:0;text-align:left;margin-left:365pt;margin-top:211.4pt;width:146.8pt;height:15.7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" filled="f" stroked="f">
                <v:textbox style="mso-fit-shape-to-text:t">
                  <w:txbxContent>
                    <w:p w14:paraId="6CE43E3E" w14:textId="77777777" w:rsidR="00EC0757" w:rsidRPr="00687E98" w:rsidRDefault="00EC0757" w:rsidP="00EC075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tbl>
      <w:tblPr>
        <w:tblW w:w="10143" w:type="dxa"/>
        <w:tblInd w:w="-3" w:type="dxa"/>
        <w:tblCellMar>
          <w:left w:w="0" w:type="dxa"/>
          <w:right w:w="0" w:type="dxa"/>
        </w:tblCellMar>
        <w:tblLook w:val="04A0" w:firstRow="1" w:lastRow="0" w:firstColumn="1" w:lastColumn="0" w:noHBand="0" w:noVBand="1"/>
      </w:tblPr>
      <w:tblGrid>
        <w:gridCol w:w="922"/>
        <w:gridCol w:w="4436"/>
        <w:gridCol w:w="3893"/>
        <w:gridCol w:w="892"/>
      </w:tblGrid>
      <w:tr w:rsidR="002B5730" w:rsidRPr="000B521B" w14:paraId="0A2258DF" w14:textId="77777777" w:rsidTr="00757242">
        <w:trPr>
          <w:trHeight w:val="479"/>
        </w:trPr>
        <w:tc>
          <w:tcPr>
            <w:tcW w:w="10143" w:type="dxa"/>
            <w:gridSpan w:val="4"/>
            <w:tcBorders>
              <w:top w:val="single" w:sz="8" w:space="0" w:color="auto"/>
              <w:left w:val="single" w:sz="8" w:space="0" w:color="auto"/>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54C44F48" w14:textId="49B38D50" w:rsidR="00757242" w:rsidRPr="000B521B" w:rsidRDefault="00757242">
            <w:pPr>
              <w:jc w:val="center"/>
              <w:rPr>
                <w:rFonts w:ascii="Arial" w:hAnsi="Arial" w:cs="Arial"/>
                <w:b/>
                <w:bCs/>
                <w:color w:val="000000" w:themeColor="text1"/>
                <w:sz w:val="20"/>
                <w:szCs w:val="20"/>
              </w:rPr>
            </w:pPr>
            <w:r w:rsidRPr="000B521B">
              <w:rPr>
                <w:rFonts w:ascii="Arial" w:hAnsi="Arial" w:cs="Arial"/>
                <w:b/>
                <w:bCs/>
                <w:color w:val="000000" w:themeColor="text1"/>
                <w:sz w:val="20"/>
                <w:szCs w:val="20"/>
              </w:rPr>
              <w:t>Merger</w:t>
            </w:r>
            <w:r w:rsidR="00A562D7" w:rsidRPr="000B521B">
              <w:rPr>
                <w:rFonts w:ascii="Arial" w:hAnsi="Arial" w:cs="Arial"/>
                <w:b/>
                <w:bCs/>
                <w:color w:val="000000" w:themeColor="text1"/>
                <w:sz w:val="20"/>
                <w:szCs w:val="20"/>
              </w:rPr>
              <w:t>s</w:t>
            </w:r>
            <w:r w:rsidRPr="000B521B">
              <w:rPr>
                <w:rFonts w:ascii="Arial" w:hAnsi="Arial" w:cs="Arial"/>
                <w:b/>
                <w:bCs/>
                <w:color w:val="000000" w:themeColor="text1"/>
                <w:sz w:val="20"/>
                <w:szCs w:val="20"/>
              </w:rPr>
              <w:t xml:space="preserve"> &amp; Acquisition</w:t>
            </w:r>
            <w:r w:rsidR="00A562D7" w:rsidRPr="000B521B">
              <w:rPr>
                <w:rFonts w:ascii="Arial" w:hAnsi="Arial" w:cs="Arial"/>
                <w:b/>
                <w:bCs/>
                <w:color w:val="000000" w:themeColor="text1"/>
                <w:sz w:val="20"/>
                <w:szCs w:val="20"/>
              </w:rPr>
              <w:t>s</w:t>
            </w:r>
            <w:r w:rsidRPr="000B521B">
              <w:rPr>
                <w:rFonts w:ascii="Arial" w:hAnsi="Arial" w:cs="Arial"/>
                <w:b/>
                <w:bCs/>
                <w:color w:val="000000" w:themeColor="text1"/>
                <w:sz w:val="20"/>
                <w:szCs w:val="20"/>
              </w:rPr>
              <w:t xml:space="preserve"> in Vinyl Ester Resin Industry</w:t>
            </w:r>
          </w:p>
        </w:tc>
      </w:tr>
      <w:tr w:rsidR="002B5730" w:rsidRPr="000B521B" w14:paraId="69584BBD" w14:textId="77777777" w:rsidTr="00757242">
        <w:trPr>
          <w:trHeight w:val="479"/>
        </w:trPr>
        <w:tc>
          <w:tcPr>
            <w:tcW w:w="922" w:type="dxa"/>
            <w:tcBorders>
              <w:top w:val="nil"/>
              <w:left w:val="single" w:sz="8" w:space="0" w:color="auto"/>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62B82313" w14:textId="77777777" w:rsidR="00757242" w:rsidRPr="000B521B" w:rsidRDefault="00757242">
            <w:pPr>
              <w:jc w:val="center"/>
              <w:rPr>
                <w:rFonts w:ascii="Arial" w:hAnsi="Arial" w:cs="Arial"/>
                <w:b/>
                <w:bCs/>
                <w:color w:val="000000" w:themeColor="text1"/>
                <w:sz w:val="20"/>
                <w:szCs w:val="20"/>
              </w:rPr>
            </w:pPr>
            <w:proofErr w:type="spellStart"/>
            <w:r w:rsidRPr="000B521B">
              <w:rPr>
                <w:rFonts w:ascii="Arial" w:hAnsi="Arial" w:cs="Arial"/>
                <w:b/>
                <w:bCs/>
                <w:color w:val="000000" w:themeColor="text1"/>
                <w:sz w:val="20"/>
                <w:szCs w:val="20"/>
              </w:rPr>
              <w:t>S.No</w:t>
            </w:r>
            <w:proofErr w:type="spellEnd"/>
            <w:r w:rsidRPr="000B521B">
              <w:rPr>
                <w:rFonts w:ascii="Arial" w:hAnsi="Arial" w:cs="Arial"/>
                <w:b/>
                <w:bCs/>
                <w:color w:val="000000" w:themeColor="text1"/>
                <w:sz w:val="20"/>
                <w:szCs w:val="20"/>
              </w:rPr>
              <w:t>.</w:t>
            </w:r>
          </w:p>
        </w:tc>
        <w:tc>
          <w:tcPr>
            <w:tcW w:w="4436"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4D26755B" w14:textId="77777777" w:rsidR="00757242" w:rsidRPr="000B521B" w:rsidRDefault="00757242">
            <w:pPr>
              <w:jc w:val="center"/>
              <w:rPr>
                <w:rFonts w:ascii="Arial" w:hAnsi="Arial" w:cs="Arial"/>
                <w:b/>
                <w:bCs/>
                <w:color w:val="000000" w:themeColor="text1"/>
                <w:sz w:val="20"/>
                <w:szCs w:val="20"/>
              </w:rPr>
            </w:pPr>
            <w:r w:rsidRPr="000B521B">
              <w:rPr>
                <w:rFonts w:ascii="Arial" w:hAnsi="Arial" w:cs="Arial"/>
                <w:b/>
                <w:bCs/>
                <w:color w:val="000000" w:themeColor="text1"/>
                <w:sz w:val="20"/>
                <w:szCs w:val="20"/>
              </w:rPr>
              <w:t>Target Company</w:t>
            </w:r>
          </w:p>
        </w:tc>
        <w:tc>
          <w:tcPr>
            <w:tcW w:w="3893"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5770FBA6" w14:textId="77777777" w:rsidR="00757242" w:rsidRPr="000B521B" w:rsidRDefault="00757242">
            <w:pPr>
              <w:jc w:val="center"/>
              <w:rPr>
                <w:rFonts w:ascii="Arial" w:hAnsi="Arial" w:cs="Arial"/>
                <w:b/>
                <w:bCs/>
                <w:color w:val="000000" w:themeColor="text1"/>
                <w:sz w:val="20"/>
                <w:szCs w:val="20"/>
              </w:rPr>
            </w:pPr>
            <w:r w:rsidRPr="000B521B">
              <w:rPr>
                <w:rFonts w:ascii="Arial" w:hAnsi="Arial" w:cs="Arial"/>
                <w:b/>
                <w:bCs/>
                <w:color w:val="000000" w:themeColor="text1"/>
                <w:sz w:val="20"/>
                <w:szCs w:val="20"/>
              </w:rPr>
              <w:t>Acquirer / Merged Entity</w:t>
            </w:r>
          </w:p>
        </w:tc>
        <w:tc>
          <w:tcPr>
            <w:tcW w:w="890"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2472F61C" w14:textId="77777777" w:rsidR="00757242" w:rsidRPr="000B521B" w:rsidRDefault="00757242">
            <w:pPr>
              <w:jc w:val="center"/>
              <w:rPr>
                <w:rFonts w:ascii="Arial" w:hAnsi="Arial" w:cs="Arial"/>
                <w:b/>
                <w:bCs/>
                <w:color w:val="000000" w:themeColor="text1"/>
                <w:sz w:val="20"/>
                <w:szCs w:val="20"/>
              </w:rPr>
            </w:pPr>
            <w:r w:rsidRPr="000B521B">
              <w:rPr>
                <w:rFonts w:ascii="Arial" w:hAnsi="Arial" w:cs="Arial"/>
                <w:b/>
                <w:bCs/>
                <w:color w:val="000000" w:themeColor="text1"/>
                <w:sz w:val="20"/>
                <w:szCs w:val="20"/>
              </w:rPr>
              <w:t>Year</w:t>
            </w:r>
          </w:p>
        </w:tc>
      </w:tr>
      <w:tr w:rsidR="002B5730" w:rsidRPr="000B521B" w14:paraId="50020157" w14:textId="77777777" w:rsidTr="00757242">
        <w:trPr>
          <w:trHeight w:val="479"/>
        </w:trPr>
        <w:tc>
          <w:tcPr>
            <w:tcW w:w="922" w:type="dxa"/>
            <w:tcBorders>
              <w:top w:val="nil"/>
              <w:left w:val="single" w:sz="8" w:space="0" w:color="auto"/>
              <w:bottom w:val="nil"/>
              <w:right w:val="single" w:sz="8" w:space="0" w:color="auto"/>
            </w:tcBorders>
            <w:noWrap/>
            <w:tcMar>
              <w:top w:w="0" w:type="dxa"/>
              <w:left w:w="108" w:type="dxa"/>
              <w:bottom w:w="0" w:type="dxa"/>
              <w:right w:w="108" w:type="dxa"/>
            </w:tcMar>
            <w:vAlign w:val="bottom"/>
            <w:hideMark/>
          </w:tcPr>
          <w:p w14:paraId="7B5E7B02" w14:textId="77777777" w:rsidR="00757242" w:rsidRPr="000B521B" w:rsidRDefault="00757242">
            <w:pPr>
              <w:jc w:val="center"/>
              <w:rPr>
                <w:rFonts w:ascii="Arial" w:hAnsi="Arial" w:cs="Arial"/>
                <w:color w:val="000000" w:themeColor="text1"/>
                <w:sz w:val="20"/>
                <w:szCs w:val="20"/>
              </w:rPr>
            </w:pPr>
            <w:r w:rsidRPr="000B521B">
              <w:rPr>
                <w:rFonts w:ascii="Arial" w:hAnsi="Arial" w:cs="Arial"/>
                <w:color w:val="000000" w:themeColor="text1"/>
                <w:sz w:val="20"/>
                <w:szCs w:val="20"/>
              </w:rPr>
              <w:t>1</w:t>
            </w:r>
          </w:p>
        </w:tc>
        <w:tc>
          <w:tcPr>
            <w:tcW w:w="4436" w:type="dxa"/>
            <w:noWrap/>
            <w:tcMar>
              <w:top w:w="0" w:type="dxa"/>
              <w:left w:w="108" w:type="dxa"/>
              <w:bottom w:w="0" w:type="dxa"/>
              <w:right w:w="108" w:type="dxa"/>
            </w:tcMar>
            <w:vAlign w:val="bottom"/>
            <w:hideMark/>
          </w:tcPr>
          <w:p w14:paraId="72A1E466" w14:textId="77777777" w:rsidR="00757242" w:rsidRPr="000B521B" w:rsidRDefault="00757242">
            <w:pPr>
              <w:rPr>
                <w:rFonts w:ascii="Arial" w:hAnsi="Arial" w:cs="Arial"/>
                <w:color w:val="000000" w:themeColor="text1"/>
                <w:sz w:val="20"/>
                <w:szCs w:val="20"/>
              </w:rPr>
            </w:pPr>
            <w:r w:rsidRPr="000B521B">
              <w:rPr>
                <w:rFonts w:ascii="Arial" w:hAnsi="Arial" w:cs="Arial"/>
                <w:color w:val="000000" w:themeColor="text1"/>
                <w:sz w:val="20"/>
                <w:szCs w:val="20"/>
              </w:rPr>
              <w:t> Mar-Bal Inc</w:t>
            </w:r>
          </w:p>
        </w:tc>
        <w:tc>
          <w:tcPr>
            <w:tcW w:w="3893" w:type="dxa"/>
            <w:tcBorders>
              <w:top w:val="nil"/>
              <w:left w:val="single" w:sz="8" w:space="0" w:color="auto"/>
              <w:bottom w:val="nil"/>
              <w:right w:val="single" w:sz="8" w:space="0" w:color="auto"/>
            </w:tcBorders>
            <w:noWrap/>
            <w:tcMar>
              <w:top w:w="0" w:type="dxa"/>
              <w:left w:w="108" w:type="dxa"/>
              <w:bottom w:w="0" w:type="dxa"/>
              <w:right w:w="108" w:type="dxa"/>
            </w:tcMar>
            <w:vAlign w:val="bottom"/>
            <w:hideMark/>
          </w:tcPr>
          <w:p w14:paraId="47C413D1" w14:textId="77777777" w:rsidR="00757242" w:rsidRPr="000B521B" w:rsidRDefault="00757242">
            <w:pPr>
              <w:rPr>
                <w:rFonts w:ascii="Arial" w:hAnsi="Arial" w:cs="Arial"/>
                <w:color w:val="000000" w:themeColor="text1"/>
                <w:sz w:val="20"/>
                <w:szCs w:val="20"/>
              </w:rPr>
            </w:pPr>
            <w:r w:rsidRPr="000B521B">
              <w:rPr>
                <w:rFonts w:ascii="Arial" w:hAnsi="Arial" w:cs="Arial"/>
                <w:color w:val="000000" w:themeColor="text1"/>
                <w:sz w:val="20"/>
                <w:szCs w:val="20"/>
              </w:rPr>
              <w:t>Chagrin Falls, Ohio</w:t>
            </w:r>
          </w:p>
        </w:tc>
        <w:tc>
          <w:tcPr>
            <w:tcW w:w="890" w:type="dxa"/>
            <w:tcBorders>
              <w:top w:val="nil"/>
              <w:left w:val="nil"/>
              <w:bottom w:val="nil"/>
              <w:right w:val="single" w:sz="8" w:space="0" w:color="auto"/>
            </w:tcBorders>
            <w:noWrap/>
            <w:tcMar>
              <w:top w:w="0" w:type="dxa"/>
              <w:left w:w="108" w:type="dxa"/>
              <w:bottom w:w="0" w:type="dxa"/>
              <w:right w:w="108" w:type="dxa"/>
            </w:tcMar>
            <w:vAlign w:val="bottom"/>
            <w:hideMark/>
          </w:tcPr>
          <w:p w14:paraId="48390F05" w14:textId="77777777" w:rsidR="00757242" w:rsidRPr="000B521B" w:rsidRDefault="00757242">
            <w:pPr>
              <w:rPr>
                <w:rFonts w:ascii="Arial" w:hAnsi="Arial" w:cs="Arial"/>
                <w:color w:val="000000" w:themeColor="text1"/>
                <w:sz w:val="20"/>
                <w:szCs w:val="20"/>
              </w:rPr>
            </w:pPr>
            <w:r w:rsidRPr="000B521B">
              <w:rPr>
                <w:rFonts w:ascii="Arial" w:hAnsi="Arial" w:cs="Arial"/>
                <w:color w:val="000000" w:themeColor="text1"/>
                <w:sz w:val="20"/>
                <w:szCs w:val="20"/>
              </w:rPr>
              <w:t>2020</w:t>
            </w:r>
          </w:p>
        </w:tc>
      </w:tr>
      <w:tr w:rsidR="002B5730" w:rsidRPr="000B521B" w14:paraId="5AF86971" w14:textId="77777777" w:rsidTr="00757242">
        <w:trPr>
          <w:trHeight w:val="479"/>
        </w:trPr>
        <w:tc>
          <w:tcPr>
            <w:tcW w:w="922"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7FA4E3A" w14:textId="77777777" w:rsidR="00757242" w:rsidRPr="000B521B" w:rsidRDefault="00757242">
            <w:pPr>
              <w:jc w:val="center"/>
              <w:rPr>
                <w:rFonts w:ascii="Arial" w:hAnsi="Arial" w:cs="Arial"/>
                <w:color w:val="000000" w:themeColor="text1"/>
                <w:sz w:val="20"/>
                <w:szCs w:val="20"/>
              </w:rPr>
            </w:pPr>
            <w:r w:rsidRPr="000B521B">
              <w:rPr>
                <w:rFonts w:ascii="Arial" w:hAnsi="Arial" w:cs="Arial"/>
                <w:color w:val="000000" w:themeColor="text1"/>
                <w:sz w:val="20"/>
                <w:szCs w:val="20"/>
              </w:rPr>
              <w:t>2</w:t>
            </w:r>
          </w:p>
        </w:tc>
        <w:tc>
          <w:tcPr>
            <w:tcW w:w="4436"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58980F4A" w14:textId="77777777" w:rsidR="00757242" w:rsidRPr="000B521B" w:rsidRDefault="00757242">
            <w:pPr>
              <w:rPr>
                <w:rFonts w:ascii="Arial" w:hAnsi="Arial" w:cs="Arial"/>
                <w:color w:val="000000" w:themeColor="text1"/>
                <w:sz w:val="20"/>
                <w:szCs w:val="20"/>
              </w:rPr>
            </w:pPr>
            <w:r w:rsidRPr="000B521B">
              <w:rPr>
                <w:rFonts w:ascii="Arial" w:hAnsi="Arial" w:cs="Arial"/>
                <w:color w:val="000000" w:themeColor="text1"/>
                <w:sz w:val="20"/>
                <w:szCs w:val="20"/>
              </w:rPr>
              <w:t>Ashland Global Holdings Inc.</w:t>
            </w:r>
          </w:p>
        </w:tc>
        <w:tc>
          <w:tcPr>
            <w:tcW w:w="3893"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5C8F6C69" w14:textId="77777777" w:rsidR="00757242" w:rsidRPr="000B521B" w:rsidRDefault="00757242">
            <w:pPr>
              <w:rPr>
                <w:rFonts w:ascii="Arial" w:hAnsi="Arial" w:cs="Arial"/>
                <w:color w:val="000000" w:themeColor="text1"/>
                <w:sz w:val="20"/>
                <w:szCs w:val="20"/>
              </w:rPr>
            </w:pPr>
            <w:r w:rsidRPr="000B521B">
              <w:rPr>
                <w:rFonts w:ascii="Arial" w:hAnsi="Arial" w:cs="Arial"/>
                <w:color w:val="000000" w:themeColor="text1"/>
                <w:sz w:val="20"/>
                <w:szCs w:val="20"/>
              </w:rPr>
              <w:t>INEOS Enterprise</w:t>
            </w:r>
          </w:p>
        </w:tc>
        <w:tc>
          <w:tcPr>
            <w:tcW w:w="89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053EF2E2" w14:textId="77777777" w:rsidR="00757242" w:rsidRPr="000B521B" w:rsidRDefault="00757242">
            <w:pPr>
              <w:rPr>
                <w:rFonts w:ascii="Arial" w:hAnsi="Arial" w:cs="Arial"/>
                <w:color w:val="000000" w:themeColor="text1"/>
                <w:sz w:val="20"/>
                <w:szCs w:val="20"/>
              </w:rPr>
            </w:pPr>
            <w:r w:rsidRPr="000B521B">
              <w:rPr>
                <w:rFonts w:ascii="Arial" w:hAnsi="Arial" w:cs="Arial"/>
                <w:color w:val="000000" w:themeColor="text1"/>
                <w:sz w:val="20"/>
                <w:szCs w:val="20"/>
              </w:rPr>
              <w:t>2019</w:t>
            </w:r>
          </w:p>
        </w:tc>
      </w:tr>
      <w:tr w:rsidR="002B5730" w:rsidRPr="000B521B" w14:paraId="3213CDAA"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6F20DBD" w14:textId="77777777" w:rsidR="00757242" w:rsidRPr="000B521B" w:rsidRDefault="00757242">
            <w:pPr>
              <w:jc w:val="center"/>
              <w:rPr>
                <w:rFonts w:ascii="Arial" w:hAnsi="Arial" w:cs="Arial"/>
                <w:color w:val="000000" w:themeColor="text1"/>
                <w:sz w:val="20"/>
                <w:szCs w:val="20"/>
              </w:rPr>
            </w:pPr>
            <w:r w:rsidRPr="000B521B">
              <w:rPr>
                <w:rFonts w:ascii="Arial" w:hAnsi="Arial" w:cs="Arial"/>
                <w:color w:val="000000" w:themeColor="text1"/>
                <w:sz w:val="20"/>
                <w:szCs w:val="20"/>
              </w:rPr>
              <w:t>3</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F05BE8A" w14:textId="77777777" w:rsidR="00757242" w:rsidRPr="000B521B" w:rsidRDefault="00757242">
            <w:pPr>
              <w:rPr>
                <w:rFonts w:ascii="Arial" w:hAnsi="Arial" w:cs="Arial"/>
                <w:color w:val="000000" w:themeColor="text1"/>
                <w:sz w:val="20"/>
                <w:szCs w:val="20"/>
              </w:rPr>
            </w:pPr>
            <w:proofErr w:type="spellStart"/>
            <w:r w:rsidRPr="000B521B">
              <w:rPr>
                <w:rFonts w:ascii="Arial" w:hAnsi="Arial" w:cs="Arial"/>
                <w:color w:val="000000" w:themeColor="text1"/>
                <w:sz w:val="20"/>
                <w:szCs w:val="20"/>
              </w:rPr>
              <w:t>Aliancys</w:t>
            </w:r>
            <w:proofErr w:type="spellEnd"/>
            <w:r w:rsidRPr="000B521B">
              <w:rPr>
                <w:rFonts w:ascii="Arial" w:hAnsi="Arial" w:cs="Arial"/>
                <w:color w:val="000000" w:themeColor="text1"/>
                <w:sz w:val="20"/>
                <w:szCs w:val="20"/>
              </w:rPr>
              <w:t xml:space="preserve"> &amp; AOC Resin</w:t>
            </w:r>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A6B746B" w14:textId="77777777" w:rsidR="00757242" w:rsidRPr="000B521B" w:rsidRDefault="00757242">
            <w:pPr>
              <w:rPr>
                <w:rFonts w:ascii="Arial" w:hAnsi="Arial" w:cs="Arial"/>
                <w:color w:val="000000" w:themeColor="text1"/>
                <w:sz w:val="20"/>
                <w:szCs w:val="20"/>
              </w:rPr>
            </w:pPr>
            <w:r w:rsidRPr="000B521B">
              <w:rPr>
                <w:rFonts w:ascii="Arial" w:hAnsi="Arial" w:cs="Arial"/>
                <w:color w:val="000000" w:themeColor="text1"/>
                <w:sz w:val="20"/>
                <w:szCs w:val="20"/>
              </w:rPr>
              <w:t>CVC Capital Partners</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75E273B" w14:textId="77777777" w:rsidR="00757242" w:rsidRPr="000B521B" w:rsidRDefault="00757242">
            <w:pPr>
              <w:rPr>
                <w:rFonts w:ascii="Arial" w:hAnsi="Arial" w:cs="Arial"/>
                <w:color w:val="000000" w:themeColor="text1"/>
                <w:sz w:val="20"/>
                <w:szCs w:val="20"/>
              </w:rPr>
            </w:pPr>
            <w:r w:rsidRPr="000B521B">
              <w:rPr>
                <w:rFonts w:ascii="Arial" w:hAnsi="Arial" w:cs="Arial"/>
                <w:color w:val="000000" w:themeColor="text1"/>
                <w:sz w:val="20"/>
                <w:szCs w:val="20"/>
              </w:rPr>
              <w:t>2018</w:t>
            </w:r>
          </w:p>
        </w:tc>
      </w:tr>
      <w:tr w:rsidR="002B5730" w:rsidRPr="000B521B" w14:paraId="2731530E"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CC5B452" w14:textId="77777777" w:rsidR="00757242" w:rsidRPr="000B521B" w:rsidRDefault="00757242">
            <w:pPr>
              <w:jc w:val="center"/>
              <w:rPr>
                <w:rFonts w:ascii="Arial" w:hAnsi="Arial" w:cs="Arial"/>
                <w:color w:val="000000" w:themeColor="text1"/>
                <w:sz w:val="20"/>
                <w:szCs w:val="20"/>
              </w:rPr>
            </w:pPr>
            <w:r w:rsidRPr="000B521B">
              <w:rPr>
                <w:rFonts w:ascii="Arial" w:hAnsi="Arial" w:cs="Arial"/>
                <w:color w:val="000000" w:themeColor="text1"/>
                <w:sz w:val="20"/>
                <w:szCs w:val="20"/>
              </w:rPr>
              <w:t>4</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7A38529" w14:textId="77777777" w:rsidR="00757242" w:rsidRPr="000B521B" w:rsidRDefault="00757242">
            <w:pPr>
              <w:rPr>
                <w:rFonts w:ascii="Arial" w:hAnsi="Arial" w:cs="Arial"/>
                <w:color w:val="000000" w:themeColor="text1"/>
                <w:sz w:val="20"/>
                <w:szCs w:val="20"/>
              </w:rPr>
            </w:pPr>
            <w:proofErr w:type="spellStart"/>
            <w:r w:rsidRPr="000B521B">
              <w:rPr>
                <w:rFonts w:ascii="Arial" w:hAnsi="Arial" w:cs="Arial"/>
                <w:color w:val="000000" w:themeColor="text1"/>
                <w:sz w:val="20"/>
                <w:szCs w:val="20"/>
              </w:rPr>
              <w:t>Polynt</w:t>
            </w:r>
            <w:proofErr w:type="spellEnd"/>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738216E" w14:textId="77777777" w:rsidR="00757242" w:rsidRPr="000B521B" w:rsidRDefault="00757242">
            <w:pPr>
              <w:rPr>
                <w:rFonts w:ascii="Arial" w:hAnsi="Arial" w:cs="Arial"/>
                <w:color w:val="000000" w:themeColor="text1"/>
                <w:sz w:val="20"/>
                <w:szCs w:val="20"/>
              </w:rPr>
            </w:pPr>
            <w:proofErr w:type="spellStart"/>
            <w:r w:rsidRPr="000B521B">
              <w:rPr>
                <w:rFonts w:ascii="Arial" w:hAnsi="Arial" w:cs="Arial"/>
                <w:color w:val="000000" w:themeColor="text1"/>
                <w:sz w:val="20"/>
                <w:szCs w:val="20"/>
              </w:rPr>
              <w:t>Reichhold</w:t>
            </w:r>
            <w:proofErr w:type="spellEnd"/>
            <w:r w:rsidRPr="000B521B">
              <w:rPr>
                <w:rFonts w:ascii="Arial" w:hAnsi="Arial" w:cs="Arial"/>
                <w:color w:val="000000" w:themeColor="text1"/>
                <w:sz w:val="20"/>
                <w:szCs w:val="20"/>
              </w:rPr>
              <w:t xml:space="preserve"> Group</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F6740E5" w14:textId="77777777" w:rsidR="00757242" w:rsidRPr="000B521B" w:rsidRDefault="00757242">
            <w:pPr>
              <w:rPr>
                <w:rFonts w:ascii="Arial" w:hAnsi="Arial" w:cs="Arial"/>
                <w:color w:val="000000" w:themeColor="text1"/>
                <w:sz w:val="20"/>
                <w:szCs w:val="20"/>
              </w:rPr>
            </w:pPr>
            <w:r w:rsidRPr="000B521B">
              <w:rPr>
                <w:rFonts w:ascii="Arial" w:hAnsi="Arial" w:cs="Arial"/>
                <w:color w:val="000000" w:themeColor="text1"/>
                <w:sz w:val="20"/>
                <w:szCs w:val="20"/>
              </w:rPr>
              <w:t>2017</w:t>
            </w:r>
          </w:p>
        </w:tc>
      </w:tr>
      <w:tr w:rsidR="002B5730" w:rsidRPr="000B521B" w14:paraId="3852495A"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A4C0CF7" w14:textId="77777777" w:rsidR="00757242" w:rsidRPr="000B521B" w:rsidRDefault="00757242">
            <w:pPr>
              <w:jc w:val="center"/>
              <w:rPr>
                <w:rFonts w:ascii="Arial" w:hAnsi="Arial" w:cs="Arial"/>
                <w:color w:val="000000" w:themeColor="text1"/>
                <w:sz w:val="20"/>
                <w:szCs w:val="20"/>
              </w:rPr>
            </w:pPr>
            <w:r w:rsidRPr="000B521B">
              <w:rPr>
                <w:rFonts w:ascii="Arial" w:hAnsi="Arial" w:cs="Arial"/>
                <w:color w:val="000000" w:themeColor="text1"/>
                <w:sz w:val="20"/>
                <w:szCs w:val="20"/>
              </w:rPr>
              <w:t>5</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29A2125" w14:textId="77777777" w:rsidR="00757242" w:rsidRPr="000B521B" w:rsidRDefault="00757242">
            <w:pPr>
              <w:rPr>
                <w:rFonts w:ascii="Arial" w:hAnsi="Arial" w:cs="Arial"/>
                <w:color w:val="000000" w:themeColor="text1"/>
                <w:sz w:val="20"/>
                <w:szCs w:val="20"/>
              </w:rPr>
            </w:pPr>
            <w:proofErr w:type="spellStart"/>
            <w:r w:rsidRPr="000B521B">
              <w:rPr>
                <w:rFonts w:ascii="Arial" w:hAnsi="Arial" w:cs="Arial"/>
                <w:color w:val="000000" w:themeColor="text1"/>
                <w:sz w:val="20"/>
                <w:szCs w:val="20"/>
              </w:rPr>
              <w:t>Kemrock</w:t>
            </w:r>
            <w:proofErr w:type="spellEnd"/>
            <w:r w:rsidRPr="000B521B">
              <w:rPr>
                <w:rFonts w:ascii="Arial" w:hAnsi="Arial" w:cs="Arial"/>
                <w:color w:val="000000" w:themeColor="text1"/>
                <w:sz w:val="20"/>
                <w:szCs w:val="20"/>
              </w:rPr>
              <w:t xml:space="preserve"> Industries Ltd</w:t>
            </w:r>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DF651DF" w14:textId="77777777" w:rsidR="00757242" w:rsidRPr="000B521B" w:rsidRDefault="00757242">
            <w:pPr>
              <w:rPr>
                <w:rFonts w:ascii="Arial" w:hAnsi="Arial" w:cs="Arial"/>
                <w:color w:val="000000" w:themeColor="text1"/>
                <w:sz w:val="20"/>
                <w:szCs w:val="20"/>
              </w:rPr>
            </w:pPr>
            <w:r w:rsidRPr="000B521B">
              <w:rPr>
                <w:rFonts w:ascii="Arial" w:hAnsi="Arial" w:cs="Arial"/>
                <w:color w:val="000000" w:themeColor="text1"/>
                <w:sz w:val="20"/>
                <w:szCs w:val="20"/>
              </w:rPr>
              <w:t>Reliance Industries Ltd</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DAFB226" w14:textId="4E2E806D" w:rsidR="00757242" w:rsidRPr="000B521B" w:rsidRDefault="00757242">
            <w:pPr>
              <w:rPr>
                <w:rFonts w:ascii="Arial" w:hAnsi="Arial" w:cs="Arial"/>
                <w:color w:val="000000" w:themeColor="text1"/>
                <w:sz w:val="20"/>
                <w:szCs w:val="20"/>
              </w:rPr>
            </w:pPr>
            <w:r w:rsidRPr="000B521B">
              <w:rPr>
                <w:rFonts w:ascii="Arial" w:hAnsi="Arial" w:cs="Arial"/>
                <w:color w:val="000000" w:themeColor="text1"/>
                <w:sz w:val="20"/>
                <w:szCs w:val="20"/>
              </w:rPr>
              <w:t>2018</w:t>
            </w:r>
          </w:p>
        </w:tc>
      </w:tr>
    </w:tbl>
    <w:p w14:paraId="01CADF6A" w14:textId="5FB68B85" w:rsidR="00A14586" w:rsidRPr="000B521B" w:rsidRDefault="00A14586" w:rsidP="00F25B3D">
      <w:pPr>
        <w:rPr>
          <w:rFonts w:ascii="Arial" w:hAnsi="Arial" w:cs="Arial"/>
          <w:color w:val="000000" w:themeColor="text1"/>
        </w:rPr>
      </w:pPr>
    </w:p>
    <w:p w14:paraId="0C54CD94" w14:textId="77777777" w:rsidR="00927B78" w:rsidRPr="000B521B" w:rsidRDefault="00927B78" w:rsidP="00927B78">
      <w:pPr>
        <w:spacing w:line="240" w:lineRule="auto"/>
        <w:rPr>
          <w:rFonts w:ascii="Arial" w:hAnsi="Arial" w:cs="Arial"/>
          <w:b/>
          <w:bCs/>
          <w:color w:val="000000"/>
          <w:sz w:val="24"/>
          <w:szCs w:val="24"/>
        </w:rPr>
      </w:pPr>
      <w:r w:rsidRPr="000B521B">
        <w:rPr>
          <w:rFonts w:ascii="Arial" w:hAnsi="Arial" w:cs="Arial"/>
          <w:b/>
          <w:bCs/>
          <w:color w:val="000000"/>
          <w:sz w:val="24"/>
          <w:szCs w:val="24"/>
        </w:rPr>
        <w:t>3.5 Technology Evaluation:</w:t>
      </w:r>
    </w:p>
    <w:p w14:paraId="647D14C8" w14:textId="0E161950" w:rsidR="00A03ADD" w:rsidRPr="000B521B" w:rsidRDefault="00A03ADD" w:rsidP="00927B78">
      <w:pPr>
        <w:spacing w:before="240" w:line="360" w:lineRule="auto"/>
        <w:jc w:val="both"/>
        <w:rPr>
          <w:rFonts w:ascii="Arial" w:hAnsi="Arial" w:cs="Arial"/>
          <w:sz w:val="24"/>
          <w:szCs w:val="24"/>
        </w:rPr>
      </w:pPr>
      <w:r w:rsidRPr="000B521B">
        <w:rPr>
          <w:rFonts w:ascii="Arial" w:hAnsi="Arial" w:cs="Arial"/>
          <w:sz w:val="24"/>
          <w:szCs w:val="24"/>
        </w:rPr>
        <w:t xml:space="preserve">Vinyl Ester Resins are downstream products of Epoxy Resin. Most manufacturing companies have their in-house technologies and R&amp;D facilities to make formulations. Key reactions are carried out with the help of a batch reactor and blender which can be outsourced. Conventionally, manufacturing process involves charging batch reactor with a feedstock and then blending it with an organic solvent such as styrene monomer. There is no technology licensor for the product. Indian manufacturing company Atul limited has vertically integrated Epoxy resin capacity and downstream integrated Vinyl Ester Resin capacity while other Indian players such as Innovative Resins, </w:t>
      </w:r>
      <w:proofErr w:type="spellStart"/>
      <w:r w:rsidRPr="000B521B">
        <w:rPr>
          <w:rFonts w:ascii="Arial" w:hAnsi="Arial" w:cs="Arial"/>
          <w:sz w:val="24"/>
          <w:szCs w:val="24"/>
        </w:rPr>
        <w:t>Satyen</w:t>
      </w:r>
      <w:proofErr w:type="spellEnd"/>
      <w:r w:rsidRPr="000B521B">
        <w:rPr>
          <w:rFonts w:ascii="Arial" w:hAnsi="Arial" w:cs="Arial"/>
          <w:sz w:val="24"/>
          <w:szCs w:val="24"/>
        </w:rPr>
        <w:t xml:space="preserve"> Polymers, </w:t>
      </w:r>
      <w:proofErr w:type="spellStart"/>
      <w:r w:rsidRPr="000B521B">
        <w:rPr>
          <w:rFonts w:ascii="Arial" w:hAnsi="Arial" w:cs="Arial"/>
          <w:sz w:val="24"/>
          <w:szCs w:val="24"/>
        </w:rPr>
        <w:t>Mechemco</w:t>
      </w:r>
      <w:proofErr w:type="spellEnd"/>
      <w:r w:rsidRPr="000B521B">
        <w:rPr>
          <w:rFonts w:ascii="Arial" w:hAnsi="Arial" w:cs="Arial"/>
          <w:sz w:val="24"/>
          <w:szCs w:val="24"/>
        </w:rPr>
        <w:t xml:space="preserve"> Resins among others have In-house batch reactor set up. However, they depend on domestic or international market for feedstocks Epoxy resin, Bisphenol-A, and other additives.</w:t>
      </w:r>
    </w:p>
    <w:p w14:paraId="6340953C" w14:textId="716D523D" w:rsidR="00927B78" w:rsidRPr="000B521B" w:rsidRDefault="00131045" w:rsidP="00927B78">
      <w:pPr>
        <w:spacing w:before="240" w:line="360" w:lineRule="auto"/>
        <w:jc w:val="both"/>
        <w:rPr>
          <w:rFonts w:ascii="Arial" w:hAnsi="Arial" w:cs="Arial"/>
          <w:sz w:val="24"/>
          <w:szCs w:val="24"/>
        </w:rPr>
      </w:pPr>
      <w:r w:rsidRPr="000B521B">
        <w:rPr>
          <w:rFonts w:ascii="Arial" w:hAnsi="Arial" w:cs="Arial"/>
          <w:noProof/>
        </w:rPr>
        <w:drawing>
          <wp:anchor distT="0" distB="0" distL="114300" distR="114300" simplePos="0" relativeHeight="252664832" behindDoc="0" locked="0" layoutInCell="1" allowOverlap="1" wp14:anchorId="1E112383" wp14:editId="2A7B1828">
            <wp:simplePos x="0" y="0"/>
            <wp:positionH relativeFrom="column">
              <wp:posOffset>1140149</wp:posOffset>
            </wp:positionH>
            <wp:positionV relativeFrom="paragraph">
              <wp:posOffset>328487</wp:posOffset>
            </wp:positionV>
            <wp:extent cx="3911558" cy="808074"/>
            <wp:effectExtent l="0" t="0" r="0" b="0"/>
            <wp:wrapNone/>
            <wp:docPr id="77" name="Picture 7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char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911558" cy="808074"/>
                    </a:xfrm>
                    <a:prstGeom prst="rect">
                      <a:avLst/>
                    </a:prstGeom>
                  </pic:spPr>
                </pic:pic>
              </a:graphicData>
            </a:graphic>
            <wp14:sizeRelH relativeFrom="margin">
              <wp14:pctWidth>0</wp14:pctWidth>
            </wp14:sizeRelH>
            <wp14:sizeRelV relativeFrom="margin">
              <wp14:pctHeight>0</wp14:pctHeight>
            </wp14:sizeRelV>
          </wp:anchor>
        </w:drawing>
      </w:r>
      <w:r w:rsidR="00927B78" w:rsidRPr="000B521B">
        <w:rPr>
          <w:rFonts w:ascii="Arial" w:hAnsi="Arial" w:cs="Arial"/>
          <w:b/>
          <w:bCs/>
          <w:sz w:val="24"/>
          <w:szCs w:val="24"/>
          <w:u w:val="single"/>
        </w:rPr>
        <w:t xml:space="preserve">Reaction Involved </w:t>
      </w:r>
    </w:p>
    <w:p w14:paraId="3FAA0274" w14:textId="6A559CCD" w:rsidR="00927B78" w:rsidRPr="000B521B" w:rsidRDefault="00927B78" w:rsidP="00927B78">
      <w:pPr>
        <w:rPr>
          <w:rFonts w:ascii="Arial" w:hAnsi="Arial" w:cs="Arial"/>
          <w:u w:val="single"/>
        </w:rPr>
      </w:pPr>
    </w:p>
    <w:p w14:paraId="782CE5F1" w14:textId="4B9C994F" w:rsidR="00927B78" w:rsidRPr="000B521B" w:rsidRDefault="00927B78" w:rsidP="00927B78">
      <w:pPr>
        <w:rPr>
          <w:rFonts w:ascii="Arial" w:hAnsi="Arial" w:cs="Arial"/>
        </w:rPr>
      </w:pPr>
      <w:r w:rsidRPr="000B521B">
        <w:rPr>
          <w:rFonts w:ascii="Arial" w:hAnsi="Arial" w:cs="Arial"/>
        </w:rPr>
        <w:t xml:space="preserve">                                                                           </w:t>
      </w:r>
    </w:p>
    <w:p w14:paraId="6D7E4B87" w14:textId="51B24EC1" w:rsidR="00927B78" w:rsidRPr="000B521B" w:rsidRDefault="00131045" w:rsidP="00927B78">
      <w:pPr>
        <w:tabs>
          <w:tab w:val="left" w:pos="1695"/>
        </w:tabs>
        <w:rPr>
          <w:rFonts w:ascii="Arial" w:hAnsi="Arial" w:cs="Arial"/>
        </w:rPr>
      </w:pPr>
      <w:r w:rsidRPr="000B521B">
        <w:rPr>
          <w:rFonts w:ascii="Arial" w:hAnsi="Arial" w:cs="Arial"/>
          <w:noProof/>
        </w:rPr>
        <w:drawing>
          <wp:anchor distT="0" distB="0" distL="114300" distR="114300" simplePos="0" relativeHeight="252665856" behindDoc="0" locked="0" layoutInCell="1" allowOverlap="1" wp14:anchorId="23BD2292" wp14:editId="7FDBA842">
            <wp:simplePos x="0" y="0"/>
            <wp:positionH relativeFrom="margin">
              <wp:posOffset>2607502</wp:posOffset>
            </wp:positionH>
            <wp:positionV relativeFrom="paragraph">
              <wp:posOffset>149358</wp:posOffset>
            </wp:positionV>
            <wp:extent cx="1267425" cy="627321"/>
            <wp:effectExtent l="0" t="0" r="0" b="1905"/>
            <wp:wrapNone/>
            <wp:docPr id="78" name="Picture 78" descr="Poly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Polygon&#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1267425" cy="627321"/>
                    </a:xfrm>
                    <a:prstGeom prst="rect">
                      <a:avLst/>
                    </a:prstGeom>
                  </pic:spPr>
                </pic:pic>
              </a:graphicData>
            </a:graphic>
            <wp14:sizeRelH relativeFrom="margin">
              <wp14:pctWidth>0</wp14:pctWidth>
            </wp14:sizeRelH>
            <wp14:sizeRelV relativeFrom="margin">
              <wp14:pctHeight>0</wp14:pctHeight>
            </wp14:sizeRelV>
          </wp:anchor>
        </w:drawing>
      </w:r>
      <w:r w:rsidR="00927B78" w:rsidRPr="000B521B">
        <w:rPr>
          <w:rFonts w:ascii="Arial" w:hAnsi="Arial" w:cs="Arial"/>
        </w:rPr>
        <w:tab/>
      </w:r>
    </w:p>
    <w:p w14:paraId="21247959" w14:textId="6FEE64AE" w:rsidR="00927B78" w:rsidRPr="000B521B" w:rsidRDefault="00927B78" w:rsidP="00927B78">
      <w:pPr>
        <w:rPr>
          <w:rFonts w:ascii="Arial" w:hAnsi="Arial" w:cs="Arial"/>
        </w:rPr>
      </w:pPr>
      <w:r w:rsidRPr="000B521B">
        <w:rPr>
          <w:rFonts w:ascii="Arial" w:hAnsi="Arial" w:cs="Arial"/>
        </w:rPr>
        <w:t xml:space="preserve">                                                                        </w:t>
      </w:r>
    </w:p>
    <w:p w14:paraId="0F501630" w14:textId="73CC5DFD" w:rsidR="00927B78" w:rsidRPr="000B521B" w:rsidRDefault="00131045" w:rsidP="00927B78">
      <w:pPr>
        <w:rPr>
          <w:rFonts w:ascii="Arial" w:hAnsi="Arial" w:cs="Arial"/>
        </w:rPr>
      </w:pPr>
      <w:r w:rsidRPr="000B521B">
        <w:rPr>
          <w:rFonts w:ascii="Arial" w:hAnsi="Arial" w:cs="Arial"/>
          <w:noProof/>
        </w:rPr>
        <w:drawing>
          <wp:anchor distT="0" distB="0" distL="114300" distR="114300" simplePos="0" relativeHeight="252666880" behindDoc="0" locked="0" layoutInCell="1" allowOverlap="1" wp14:anchorId="2C02246F" wp14:editId="08CC623A">
            <wp:simplePos x="0" y="0"/>
            <wp:positionH relativeFrom="column">
              <wp:posOffset>1533525</wp:posOffset>
            </wp:positionH>
            <wp:positionV relativeFrom="paragraph">
              <wp:posOffset>206198</wp:posOffset>
            </wp:positionV>
            <wp:extent cx="3335867" cy="712382"/>
            <wp:effectExtent l="0" t="0" r="0" b="0"/>
            <wp:wrapNone/>
            <wp:docPr id="79" name="Picture 7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with low confidence"/>
                    <pic:cNvPicPr/>
                  </pic:nvPicPr>
                  <pic:blipFill>
                    <a:blip r:embed="rId86">
                      <a:extLst>
                        <a:ext uri="{28A0092B-C50C-407E-A947-70E740481C1C}">
                          <a14:useLocalDpi xmlns:a14="http://schemas.microsoft.com/office/drawing/2010/main" val="0"/>
                        </a:ext>
                      </a:extLst>
                    </a:blip>
                    <a:stretch>
                      <a:fillRect/>
                    </a:stretch>
                  </pic:blipFill>
                  <pic:spPr>
                    <a:xfrm>
                      <a:off x="0" y="0"/>
                      <a:ext cx="3335867" cy="712382"/>
                    </a:xfrm>
                    <a:prstGeom prst="rect">
                      <a:avLst/>
                    </a:prstGeom>
                  </pic:spPr>
                </pic:pic>
              </a:graphicData>
            </a:graphic>
            <wp14:sizeRelH relativeFrom="margin">
              <wp14:pctWidth>0</wp14:pctWidth>
            </wp14:sizeRelH>
            <wp14:sizeRelV relativeFrom="margin">
              <wp14:pctHeight>0</wp14:pctHeight>
            </wp14:sizeRelV>
          </wp:anchor>
        </w:drawing>
      </w:r>
    </w:p>
    <w:p w14:paraId="0E6FF486" w14:textId="69143C4C" w:rsidR="00927B78" w:rsidRPr="000B521B" w:rsidRDefault="00927B78" w:rsidP="00927B78">
      <w:pPr>
        <w:rPr>
          <w:rFonts w:ascii="Arial" w:hAnsi="Arial" w:cs="Arial"/>
        </w:rPr>
      </w:pPr>
      <w:r w:rsidRPr="000B521B">
        <w:rPr>
          <w:rFonts w:ascii="Arial" w:hAnsi="Arial" w:cs="Arial"/>
        </w:rPr>
        <w:t xml:space="preserve">                                                                                         </w:t>
      </w:r>
    </w:p>
    <w:p w14:paraId="78047E49" w14:textId="71E4DE53" w:rsidR="00927B78" w:rsidRPr="000B521B" w:rsidRDefault="00927B78" w:rsidP="00927B78">
      <w:pPr>
        <w:rPr>
          <w:rFonts w:ascii="Arial" w:hAnsi="Arial" w:cs="Arial"/>
        </w:rPr>
      </w:pPr>
    </w:p>
    <w:p w14:paraId="5F6DACE8" w14:textId="743213A8" w:rsidR="00927B78" w:rsidRPr="000B521B" w:rsidRDefault="00131045" w:rsidP="00927B78">
      <w:pPr>
        <w:tabs>
          <w:tab w:val="left" w:pos="1365"/>
        </w:tabs>
        <w:spacing w:line="360" w:lineRule="auto"/>
        <w:jc w:val="both"/>
        <w:rPr>
          <w:rFonts w:ascii="Arial" w:hAnsi="Arial" w:cs="Arial"/>
          <w:sz w:val="24"/>
          <w:szCs w:val="24"/>
        </w:rPr>
      </w:pPr>
      <w:r w:rsidRPr="000B521B">
        <w:rPr>
          <w:rFonts w:ascii="Arial" w:hAnsi="Arial" w:cs="Arial"/>
          <w:noProof/>
        </w:rPr>
        <w:drawing>
          <wp:anchor distT="0" distB="0" distL="114300" distR="114300" simplePos="0" relativeHeight="252669952" behindDoc="0" locked="0" layoutInCell="1" allowOverlap="1" wp14:anchorId="4E54A7E7" wp14:editId="1791A986">
            <wp:simplePos x="0" y="0"/>
            <wp:positionH relativeFrom="margin">
              <wp:posOffset>2760980</wp:posOffset>
            </wp:positionH>
            <wp:positionV relativeFrom="paragraph">
              <wp:posOffset>28413</wp:posOffset>
            </wp:positionV>
            <wp:extent cx="935990" cy="669290"/>
            <wp:effectExtent l="0" t="0" r="0" b="0"/>
            <wp:wrapNone/>
            <wp:docPr id="80" name="Picture 8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box and whisker cha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935990" cy="669290"/>
                    </a:xfrm>
                    <a:prstGeom prst="rect">
                      <a:avLst/>
                    </a:prstGeom>
                  </pic:spPr>
                </pic:pic>
              </a:graphicData>
            </a:graphic>
            <wp14:sizeRelH relativeFrom="margin">
              <wp14:pctWidth>0</wp14:pctWidth>
            </wp14:sizeRelH>
            <wp14:sizeRelV relativeFrom="margin">
              <wp14:pctHeight>0</wp14:pctHeight>
            </wp14:sizeRelV>
          </wp:anchor>
        </w:drawing>
      </w:r>
    </w:p>
    <w:p w14:paraId="0D8F19D3" w14:textId="04E2656E" w:rsidR="00927B78" w:rsidRPr="000B521B" w:rsidRDefault="00927B78" w:rsidP="00927B78">
      <w:pPr>
        <w:rPr>
          <w:rFonts w:ascii="Arial" w:hAnsi="Arial" w:cs="Arial"/>
          <w:b/>
          <w:bCs/>
          <w:lang w:val="en-US"/>
        </w:rPr>
      </w:pPr>
    </w:p>
    <w:p w14:paraId="45DE6973" w14:textId="35178741" w:rsidR="00927B78" w:rsidRPr="000B521B" w:rsidRDefault="00131045" w:rsidP="00927B78">
      <w:pPr>
        <w:rPr>
          <w:rFonts w:ascii="Arial" w:hAnsi="Arial" w:cs="Arial"/>
          <w:b/>
          <w:bCs/>
          <w:lang w:val="en-US"/>
        </w:rPr>
      </w:pPr>
      <w:r w:rsidRPr="000B521B">
        <w:rPr>
          <w:rFonts w:ascii="Arial" w:hAnsi="Arial" w:cs="Arial"/>
          <w:noProof/>
        </w:rPr>
        <w:drawing>
          <wp:anchor distT="0" distB="0" distL="114300" distR="114300" simplePos="0" relativeHeight="252668928" behindDoc="0" locked="0" layoutInCell="1" allowOverlap="1" wp14:anchorId="1FABFFF6" wp14:editId="3E775D04">
            <wp:simplePos x="0" y="0"/>
            <wp:positionH relativeFrom="margin">
              <wp:align>center</wp:align>
            </wp:positionH>
            <wp:positionV relativeFrom="paragraph">
              <wp:posOffset>91764</wp:posOffset>
            </wp:positionV>
            <wp:extent cx="3724378" cy="712381"/>
            <wp:effectExtent l="0" t="0" r="0" b="0"/>
            <wp:wrapNone/>
            <wp:docPr id="81" name="Picture 81" descr="A picture containing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radar char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724378" cy="712381"/>
                    </a:xfrm>
                    <a:prstGeom prst="rect">
                      <a:avLst/>
                    </a:prstGeom>
                  </pic:spPr>
                </pic:pic>
              </a:graphicData>
            </a:graphic>
            <wp14:sizeRelH relativeFrom="margin">
              <wp14:pctWidth>0</wp14:pctWidth>
            </wp14:sizeRelH>
            <wp14:sizeRelV relativeFrom="margin">
              <wp14:pctHeight>0</wp14:pctHeight>
            </wp14:sizeRelV>
          </wp:anchor>
        </w:drawing>
      </w:r>
    </w:p>
    <w:p w14:paraId="7E210696" w14:textId="129BE36B" w:rsidR="00131045" w:rsidRPr="000B521B" w:rsidRDefault="00131045" w:rsidP="00927B78">
      <w:pPr>
        <w:rPr>
          <w:rFonts w:ascii="Arial" w:hAnsi="Arial" w:cs="Arial"/>
          <w:b/>
          <w:bCs/>
          <w:lang w:val="en-US"/>
        </w:rPr>
      </w:pPr>
    </w:p>
    <w:p w14:paraId="0B19D43B" w14:textId="4A0FE4FB" w:rsidR="00131045" w:rsidRPr="000B521B" w:rsidRDefault="00131045" w:rsidP="00927B78">
      <w:pPr>
        <w:rPr>
          <w:rFonts w:ascii="Arial" w:hAnsi="Arial" w:cs="Arial"/>
          <w:b/>
          <w:bCs/>
          <w:lang w:val="en-US"/>
        </w:rPr>
      </w:pPr>
      <w:r w:rsidRPr="000B521B">
        <w:rPr>
          <w:rFonts w:ascii="Arial" w:hAnsi="Arial" w:cs="Arial"/>
          <w:noProof/>
        </w:rPr>
        <w:drawing>
          <wp:anchor distT="0" distB="0" distL="114300" distR="114300" simplePos="0" relativeHeight="252667904" behindDoc="0" locked="0" layoutInCell="1" allowOverlap="1" wp14:anchorId="74B1168C" wp14:editId="74E200F4">
            <wp:simplePos x="0" y="0"/>
            <wp:positionH relativeFrom="column">
              <wp:posOffset>2660680</wp:posOffset>
            </wp:positionH>
            <wp:positionV relativeFrom="paragraph">
              <wp:posOffset>264795</wp:posOffset>
            </wp:positionV>
            <wp:extent cx="914400" cy="597012"/>
            <wp:effectExtent l="0" t="0" r="0" b="0"/>
            <wp:wrapNone/>
            <wp:docPr id="2228" name="Picture 22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914400" cy="597012"/>
                    </a:xfrm>
                    <a:prstGeom prst="rect">
                      <a:avLst/>
                    </a:prstGeom>
                  </pic:spPr>
                </pic:pic>
              </a:graphicData>
            </a:graphic>
            <wp14:sizeRelH relativeFrom="margin">
              <wp14:pctWidth>0</wp14:pctWidth>
            </wp14:sizeRelH>
            <wp14:sizeRelV relativeFrom="margin">
              <wp14:pctHeight>0</wp14:pctHeight>
            </wp14:sizeRelV>
          </wp:anchor>
        </w:drawing>
      </w:r>
      <w:r w:rsidRPr="000B521B">
        <w:rPr>
          <w:rFonts w:ascii="Arial" w:hAnsi="Arial" w:cs="Arial"/>
          <w:noProof/>
        </w:rPr>
        <w:drawing>
          <wp:anchor distT="0" distB="0" distL="114300" distR="114300" simplePos="0" relativeHeight="252663808" behindDoc="0" locked="0" layoutInCell="1" allowOverlap="1" wp14:anchorId="4778F1FE" wp14:editId="7EFE538C">
            <wp:simplePos x="0" y="0"/>
            <wp:positionH relativeFrom="column">
              <wp:posOffset>1033780</wp:posOffset>
            </wp:positionH>
            <wp:positionV relativeFrom="paragraph">
              <wp:posOffset>843915</wp:posOffset>
            </wp:positionV>
            <wp:extent cx="4146550" cy="1002665"/>
            <wp:effectExtent l="0" t="0" r="6350" b="6985"/>
            <wp:wrapNone/>
            <wp:docPr id="2229" name="Picture 2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146550" cy="1002665"/>
                    </a:xfrm>
                    <a:prstGeom prst="rect">
                      <a:avLst/>
                    </a:prstGeom>
                  </pic:spPr>
                </pic:pic>
              </a:graphicData>
            </a:graphic>
            <wp14:sizeRelH relativeFrom="margin">
              <wp14:pctWidth>0</wp14:pctWidth>
            </wp14:sizeRelH>
            <wp14:sizeRelV relativeFrom="margin">
              <wp14:pctHeight>0</wp14:pctHeight>
            </wp14:sizeRelV>
          </wp:anchor>
        </w:drawing>
      </w:r>
    </w:p>
    <w:p w14:paraId="1C41302D" w14:textId="55AE7C98" w:rsidR="00131045" w:rsidRPr="000B521B" w:rsidRDefault="00131045" w:rsidP="00927B78">
      <w:pPr>
        <w:rPr>
          <w:rFonts w:ascii="Arial" w:hAnsi="Arial" w:cs="Arial"/>
          <w:b/>
          <w:bCs/>
          <w:lang w:val="en-US"/>
        </w:rPr>
      </w:pPr>
    </w:p>
    <w:p w14:paraId="7744836B" w14:textId="77777777" w:rsidR="00131045" w:rsidRPr="000B521B" w:rsidRDefault="00131045" w:rsidP="00927B78">
      <w:pPr>
        <w:rPr>
          <w:rFonts w:ascii="Arial" w:hAnsi="Arial" w:cs="Arial"/>
          <w:b/>
          <w:bCs/>
          <w:lang w:val="en-US"/>
        </w:rPr>
      </w:pPr>
    </w:p>
    <w:p w14:paraId="44E73C97" w14:textId="77777777" w:rsidR="00131045" w:rsidRPr="000B521B" w:rsidRDefault="00131045" w:rsidP="00927B78">
      <w:pPr>
        <w:spacing w:line="276" w:lineRule="auto"/>
        <w:jc w:val="both"/>
        <w:rPr>
          <w:rFonts w:ascii="Arial" w:hAnsi="Arial" w:cs="Arial"/>
          <w:b/>
          <w:bCs/>
          <w:sz w:val="24"/>
          <w:szCs w:val="24"/>
          <w:u w:val="single"/>
        </w:rPr>
      </w:pPr>
    </w:p>
    <w:p w14:paraId="4F8DF182" w14:textId="77777777" w:rsidR="00131045" w:rsidRPr="000B521B" w:rsidRDefault="00131045" w:rsidP="00927B78">
      <w:pPr>
        <w:spacing w:line="276" w:lineRule="auto"/>
        <w:jc w:val="both"/>
        <w:rPr>
          <w:rFonts w:ascii="Arial" w:hAnsi="Arial" w:cs="Arial"/>
          <w:b/>
          <w:bCs/>
          <w:sz w:val="24"/>
          <w:szCs w:val="24"/>
          <w:u w:val="single"/>
        </w:rPr>
      </w:pPr>
    </w:p>
    <w:p w14:paraId="114C7657" w14:textId="77777777" w:rsidR="00131045" w:rsidRPr="000B521B" w:rsidRDefault="00131045" w:rsidP="00927B78">
      <w:pPr>
        <w:spacing w:line="276" w:lineRule="auto"/>
        <w:jc w:val="both"/>
        <w:rPr>
          <w:rFonts w:ascii="Arial" w:hAnsi="Arial" w:cs="Arial"/>
          <w:b/>
          <w:bCs/>
          <w:sz w:val="24"/>
          <w:szCs w:val="24"/>
          <w:u w:val="single"/>
        </w:rPr>
      </w:pPr>
    </w:p>
    <w:p w14:paraId="581CC09C" w14:textId="77777777" w:rsidR="00131045" w:rsidRPr="000B521B" w:rsidRDefault="00131045" w:rsidP="00927B78">
      <w:pPr>
        <w:spacing w:line="276" w:lineRule="auto"/>
        <w:jc w:val="both"/>
        <w:rPr>
          <w:rFonts w:ascii="Arial" w:hAnsi="Arial" w:cs="Arial"/>
          <w:b/>
          <w:bCs/>
          <w:sz w:val="24"/>
          <w:szCs w:val="24"/>
          <w:u w:val="single"/>
        </w:rPr>
      </w:pPr>
    </w:p>
    <w:p w14:paraId="29310059" w14:textId="77777777" w:rsidR="00363B4C" w:rsidRDefault="00363B4C" w:rsidP="00927B78">
      <w:pPr>
        <w:spacing w:line="276" w:lineRule="auto"/>
        <w:jc w:val="both"/>
        <w:rPr>
          <w:rFonts w:ascii="Arial" w:hAnsi="Arial" w:cs="Arial"/>
          <w:b/>
          <w:bCs/>
          <w:sz w:val="24"/>
          <w:szCs w:val="24"/>
          <w:u w:val="single"/>
        </w:rPr>
      </w:pPr>
    </w:p>
    <w:p w14:paraId="00804AA8" w14:textId="5E16BBD7" w:rsidR="00927B78" w:rsidRPr="000B521B" w:rsidRDefault="00927B78" w:rsidP="00927B78">
      <w:pPr>
        <w:spacing w:line="276" w:lineRule="auto"/>
        <w:jc w:val="both"/>
        <w:rPr>
          <w:rFonts w:ascii="Arial" w:hAnsi="Arial" w:cs="Arial"/>
          <w:b/>
          <w:bCs/>
          <w:sz w:val="24"/>
          <w:szCs w:val="24"/>
        </w:rPr>
      </w:pPr>
      <w:r w:rsidRPr="000B521B">
        <w:rPr>
          <w:rFonts w:ascii="Arial" w:hAnsi="Arial" w:cs="Arial"/>
          <w:b/>
          <w:bCs/>
          <w:sz w:val="24"/>
          <w:szCs w:val="24"/>
          <w:u w:val="single"/>
        </w:rPr>
        <w:t>Manufacturing Process</w:t>
      </w:r>
    </w:p>
    <w:p w14:paraId="0A32CA83" w14:textId="77777777" w:rsidR="00A03ADD" w:rsidRPr="000B521B" w:rsidRDefault="00A03ADD" w:rsidP="00A03ADD">
      <w:pPr>
        <w:pStyle w:val="Heading1"/>
        <w:shd w:val="clear" w:color="auto" w:fill="FFFFFF"/>
        <w:spacing w:before="75" w:beforeAutospacing="0" w:after="150" w:afterAutospacing="0" w:line="360" w:lineRule="auto"/>
        <w:jc w:val="both"/>
        <w:rPr>
          <w:rFonts w:ascii="Arial" w:eastAsiaTheme="minorHAnsi" w:hAnsi="Arial" w:cs="Arial"/>
          <w:b w:val="0"/>
          <w:bCs w:val="0"/>
          <w:kern w:val="0"/>
          <w:sz w:val="24"/>
          <w:szCs w:val="24"/>
          <w:lang w:eastAsia="en-US"/>
        </w:rPr>
      </w:pPr>
      <w:r w:rsidRPr="000B521B">
        <w:rPr>
          <w:rFonts w:ascii="Arial" w:eastAsiaTheme="minorHAnsi" w:hAnsi="Arial" w:cs="Arial"/>
          <w:b w:val="0"/>
          <w:bCs w:val="0"/>
          <w:kern w:val="0"/>
          <w:sz w:val="24"/>
          <w:szCs w:val="24"/>
          <w:lang w:eastAsia="en-US"/>
        </w:rPr>
        <w:t xml:space="preserve">Vinyl Ester Resin (VER) has been manufactured in a batch reactor, traditionally. Initially, the reactor needs to be charged with a mixture of Epoxy resin, Bisphenol-A and should be heated for 4-5 hours to the temperature of 160-170°C. Then, decrease the reactor temperature to 100-120°C and add Methacrylic acid to advance the esterification process. Esterification takes place along the epoxy chain between carboxyl and epoxy group and likewise between carboxyl and hydroxyl group. As the temperature declines to 100° C, additives like Maleic Anhydride and Tri-Ethyl Amine needs to be added as a base catalyst and the mixture is heated for another 4-6 hours. </w:t>
      </w:r>
    </w:p>
    <w:p w14:paraId="2B93908F" w14:textId="77777777" w:rsidR="00A03ADD" w:rsidRPr="000B521B" w:rsidRDefault="00A03ADD" w:rsidP="00A03ADD">
      <w:pPr>
        <w:pStyle w:val="Heading1"/>
        <w:shd w:val="clear" w:color="auto" w:fill="FFFFFF"/>
        <w:spacing w:before="75" w:beforeAutospacing="0" w:after="150" w:afterAutospacing="0" w:line="360" w:lineRule="auto"/>
        <w:jc w:val="both"/>
        <w:rPr>
          <w:rFonts w:ascii="Arial" w:hAnsi="Arial" w:cs="Arial"/>
          <w:b w:val="0"/>
          <w:bCs w:val="0"/>
          <w:sz w:val="24"/>
          <w:szCs w:val="24"/>
        </w:rPr>
      </w:pPr>
      <w:r w:rsidRPr="000B521B">
        <w:rPr>
          <w:rFonts w:ascii="Arial" w:hAnsi="Arial" w:cs="Arial"/>
          <w:b w:val="0"/>
          <w:bCs w:val="0"/>
          <w:sz w:val="24"/>
          <w:szCs w:val="24"/>
        </w:rPr>
        <w:t xml:space="preserve">After that, Epoxy Resin needs to be withdrawn from the batch reactor and fed to the blender containing Styrene Monomer which is a volatile organic solvent. During polymerization, styrene reacts with vinyl esters to form cross linking at unsaturation points. This cross linking provides high </w:t>
      </w:r>
      <w:proofErr w:type="spellStart"/>
      <w:r w:rsidRPr="000B521B">
        <w:rPr>
          <w:rFonts w:ascii="Arial" w:hAnsi="Arial" w:cs="Arial"/>
          <w:b w:val="0"/>
          <w:bCs w:val="0"/>
          <w:sz w:val="24"/>
          <w:szCs w:val="24"/>
        </w:rPr>
        <w:t>polymerizability</w:t>
      </w:r>
      <w:proofErr w:type="spellEnd"/>
      <w:r w:rsidRPr="000B521B">
        <w:rPr>
          <w:rFonts w:ascii="Arial" w:hAnsi="Arial" w:cs="Arial"/>
          <w:b w:val="0"/>
          <w:bCs w:val="0"/>
          <w:sz w:val="24"/>
          <w:szCs w:val="24"/>
        </w:rPr>
        <w:t xml:space="preserve"> and improved resin processability. In addition to this, Styrene Monomer also acts as a diluent to reduce viscosity and improve curing degree leading to excellent mechanical and thermal properties of composite epoxy solution. Further, Blender temperature should be maintained around 70° C. Finally, Water is circulated around blender jacket to gradually cool and reduce the heat to room temperature. Generally, it takes 12-14 hours to process Vinyl Ester Resin. It’s a very critical and temperature sensitive reaction and should be undertaken with utmost caution as a small error can gel the batch immediately. </w:t>
      </w:r>
    </w:p>
    <w:p w14:paraId="210523B8" w14:textId="77777777" w:rsidR="00A03ADD" w:rsidRPr="000B521B" w:rsidRDefault="00A03ADD" w:rsidP="00A03ADD">
      <w:pPr>
        <w:pStyle w:val="Heading1"/>
        <w:shd w:val="clear" w:color="auto" w:fill="FFFFFF"/>
        <w:spacing w:before="75" w:beforeAutospacing="0" w:after="150" w:afterAutospacing="0" w:line="360" w:lineRule="auto"/>
        <w:jc w:val="both"/>
        <w:rPr>
          <w:rFonts w:ascii="Arial" w:hAnsi="Arial" w:cs="Arial"/>
          <w:b w:val="0"/>
          <w:bCs w:val="0"/>
          <w:sz w:val="24"/>
          <w:szCs w:val="24"/>
        </w:rPr>
      </w:pPr>
    </w:p>
    <w:p w14:paraId="3B4CB570" w14:textId="571D7B04" w:rsidR="00A03ADD" w:rsidRPr="000B521B" w:rsidRDefault="00A03ADD" w:rsidP="00A03ADD">
      <w:pPr>
        <w:pStyle w:val="Heading1"/>
        <w:shd w:val="clear" w:color="auto" w:fill="FFFFFF"/>
        <w:spacing w:before="75" w:beforeAutospacing="0" w:after="150" w:afterAutospacing="0" w:line="360" w:lineRule="auto"/>
        <w:jc w:val="both"/>
        <w:rPr>
          <w:rFonts w:ascii="Arial" w:hAnsi="Arial" w:cs="Arial"/>
          <w:b w:val="0"/>
          <w:bCs w:val="0"/>
          <w:sz w:val="24"/>
          <w:szCs w:val="24"/>
        </w:rPr>
      </w:pPr>
      <w:r w:rsidRPr="000B521B">
        <w:rPr>
          <w:rFonts w:ascii="Arial" w:hAnsi="Arial" w:cs="Arial"/>
          <w:b w:val="0"/>
          <w:bCs w:val="0"/>
          <w:sz w:val="24"/>
          <w:szCs w:val="24"/>
        </w:rPr>
        <w:t>As all the raw materials used will be consumed in the process itself, hence there will not be any generation of by-product, Effluent, Gaseous waste, solid waste.</w:t>
      </w:r>
    </w:p>
    <w:p w14:paraId="62137887" w14:textId="08D9657A" w:rsidR="00927B78" w:rsidRPr="000B521B" w:rsidRDefault="00A03ADD" w:rsidP="00A03ADD">
      <w:pPr>
        <w:rPr>
          <w:rFonts w:ascii="Arial" w:hAnsi="Arial" w:cs="Arial"/>
          <w:b/>
          <w:bCs/>
          <w:lang w:val="en-US"/>
        </w:rPr>
      </w:pPr>
      <w:r w:rsidRPr="000B521B">
        <w:rPr>
          <w:rFonts w:ascii="Arial" w:eastAsia="Times New Roman" w:hAnsi="Arial" w:cs="Arial"/>
          <w:kern w:val="36"/>
          <w:sz w:val="24"/>
          <w:szCs w:val="24"/>
          <w:lang w:eastAsia="en-IN"/>
        </w:rPr>
        <w:t>Finally, the finished product is withdrawn from blender and packed in drums.</w:t>
      </w:r>
    </w:p>
    <w:p w14:paraId="495CB4AF" w14:textId="77777777" w:rsidR="00A03ADD" w:rsidRPr="000B521B" w:rsidRDefault="00A03ADD" w:rsidP="00927B78">
      <w:pPr>
        <w:rPr>
          <w:rFonts w:ascii="Arial" w:hAnsi="Arial" w:cs="Arial"/>
          <w:b/>
          <w:bCs/>
          <w:sz w:val="24"/>
          <w:szCs w:val="24"/>
          <w:lang w:val="en-US"/>
        </w:rPr>
      </w:pPr>
    </w:p>
    <w:p w14:paraId="4F4064BC" w14:textId="77777777" w:rsidR="003E10B2" w:rsidRPr="000B521B" w:rsidRDefault="003E10B2" w:rsidP="00927B78">
      <w:pPr>
        <w:rPr>
          <w:rFonts w:ascii="Arial" w:hAnsi="Arial" w:cs="Arial"/>
          <w:b/>
          <w:bCs/>
          <w:sz w:val="24"/>
          <w:szCs w:val="24"/>
          <w:lang w:val="en-US"/>
        </w:rPr>
      </w:pPr>
    </w:p>
    <w:p w14:paraId="708D3362" w14:textId="77777777" w:rsidR="003E10B2" w:rsidRPr="000B521B" w:rsidRDefault="003E10B2" w:rsidP="00927B78">
      <w:pPr>
        <w:rPr>
          <w:rFonts w:ascii="Arial" w:hAnsi="Arial" w:cs="Arial"/>
          <w:b/>
          <w:bCs/>
          <w:sz w:val="24"/>
          <w:szCs w:val="24"/>
          <w:lang w:val="en-US"/>
        </w:rPr>
      </w:pPr>
    </w:p>
    <w:p w14:paraId="38066D9F" w14:textId="77777777" w:rsidR="003E10B2" w:rsidRPr="000B521B" w:rsidRDefault="003E10B2" w:rsidP="00927B78">
      <w:pPr>
        <w:rPr>
          <w:rFonts w:ascii="Arial" w:hAnsi="Arial" w:cs="Arial"/>
          <w:b/>
          <w:bCs/>
          <w:sz w:val="24"/>
          <w:szCs w:val="24"/>
          <w:lang w:val="en-US"/>
        </w:rPr>
      </w:pPr>
    </w:p>
    <w:p w14:paraId="776456B8" w14:textId="77777777" w:rsidR="003E10B2" w:rsidRPr="000B521B" w:rsidRDefault="003E10B2" w:rsidP="00927B78">
      <w:pPr>
        <w:rPr>
          <w:rFonts w:ascii="Arial" w:hAnsi="Arial" w:cs="Arial"/>
          <w:b/>
          <w:bCs/>
          <w:sz w:val="24"/>
          <w:szCs w:val="24"/>
          <w:lang w:val="en-US"/>
        </w:rPr>
      </w:pPr>
    </w:p>
    <w:p w14:paraId="776567D0" w14:textId="77777777" w:rsidR="003E10B2" w:rsidRPr="000B521B" w:rsidRDefault="003E10B2" w:rsidP="00927B78">
      <w:pPr>
        <w:rPr>
          <w:rFonts w:ascii="Arial" w:hAnsi="Arial" w:cs="Arial"/>
          <w:b/>
          <w:bCs/>
          <w:sz w:val="24"/>
          <w:szCs w:val="24"/>
          <w:lang w:val="en-US"/>
        </w:rPr>
      </w:pPr>
    </w:p>
    <w:p w14:paraId="7D5A8DB5" w14:textId="77777777" w:rsidR="003E10B2" w:rsidRPr="000B521B" w:rsidRDefault="003E10B2" w:rsidP="00927B78">
      <w:pPr>
        <w:rPr>
          <w:rFonts w:ascii="Arial" w:hAnsi="Arial" w:cs="Arial"/>
          <w:b/>
          <w:bCs/>
          <w:sz w:val="24"/>
          <w:szCs w:val="24"/>
          <w:lang w:val="en-US"/>
        </w:rPr>
      </w:pPr>
    </w:p>
    <w:p w14:paraId="66B01F67" w14:textId="77777777" w:rsidR="003E10B2" w:rsidRPr="000B521B" w:rsidRDefault="003E10B2" w:rsidP="00927B78">
      <w:pPr>
        <w:rPr>
          <w:rFonts w:ascii="Arial" w:hAnsi="Arial" w:cs="Arial"/>
          <w:b/>
          <w:bCs/>
          <w:sz w:val="24"/>
          <w:szCs w:val="24"/>
          <w:lang w:val="en-US"/>
        </w:rPr>
      </w:pPr>
    </w:p>
    <w:p w14:paraId="7058A665" w14:textId="77777777" w:rsidR="003E10B2" w:rsidRPr="000B521B" w:rsidRDefault="003E10B2" w:rsidP="00927B78">
      <w:pPr>
        <w:rPr>
          <w:rFonts w:ascii="Arial" w:hAnsi="Arial" w:cs="Arial"/>
          <w:b/>
          <w:bCs/>
          <w:sz w:val="24"/>
          <w:szCs w:val="24"/>
          <w:lang w:val="en-US"/>
        </w:rPr>
      </w:pPr>
    </w:p>
    <w:p w14:paraId="2003BD42" w14:textId="0DB192C7" w:rsidR="00927B78" w:rsidRPr="000B521B" w:rsidRDefault="00927B78" w:rsidP="00927B78">
      <w:pPr>
        <w:rPr>
          <w:rFonts w:ascii="Arial" w:hAnsi="Arial" w:cs="Arial"/>
          <w:b/>
          <w:bCs/>
          <w:sz w:val="24"/>
          <w:szCs w:val="24"/>
          <w:lang w:val="en-US"/>
        </w:rPr>
      </w:pPr>
      <w:r w:rsidRPr="000B521B">
        <w:rPr>
          <w:rFonts w:ascii="Arial" w:hAnsi="Arial" w:cs="Arial"/>
          <w:b/>
          <w:bCs/>
          <w:sz w:val="24"/>
          <w:szCs w:val="24"/>
          <w:lang w:val="en-US"/>
        </w:rPr>
        <w:t>Process Flow Diagram</w:t>
      </w:r>
    </w:p>
    <w:p w14:paraId="4A803F7A" w14:textId="77777777" w:rsidR="00927B78" w:rsidRPr="000B521B" w:rsidRDefault="00927B78" w:rsidP="00927B78">
      <w:pPr>
        <w:rPr>
          <w:rFonts w:ascii="Arial" w:hAnsi="Arial" w:cs="Arial"/>
          <w:b/>
          <w:bCs/>
          <w:lang w:val="en-US"/>
        </w:rPr>
      </w:pPr>
    </w:p>
    <w:p w14:paraId="3510157F" w14:textId="77777777" w:rsidR="00927B78" w:rsidRPr="000B521B" w:rsidRDefault="00927B78" w:rsidP="00927B78">
      <w:pPr>
        <w:rPr>
          <w:rFonts w:ascii="Arial" w:hAnsi="Arial" w:cs="Arial"/>
          <w:b/>
          <w:bCs/>
          <w:lang w:val="en-US"/>
        </w:rPr>
      </w:pPr>
    </w:p>
    <w:p w14:paraId="45156B60" w14:textId="77777777" w:rsidR="00927B78" w:rsidRPr="000B521B" w:rsidRDefault="00927B78" w:rsidP="00927B78">
      <w:pPr>
        <w:rPr>
          <w:rFonts w:ascii="Arial" w:hAnsi="Arial" w:cs="Arial"/>
          <w:b/>
          <w:bCs/>
          <w:lang w:val="en-US"/>
        </w:rPr>
      </w:pPr>
    </w:p>
    <w:p w14:paraId="61C50B3A" w14:textId="77777777" w:rsidR="00927B78" w:rsidRPr="000B521B" w:rsidRDefault="00927B78" w:rsidP="00927B78">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582912" behindDoc="0" locked="0" layoutInCell="1" allowOverlap="1" wp14:anchorId="4059DA4A" wp14:editId="52180F77">
                <wp:simplePos x="0" y="0"/>
                <wp:positionH relativeFrom="column">
                  <wp:posOffset>2555240</wp:posOffset>
                </wp:positionH>
                <wp:positionV relativeFrom="paragraph">
                  <wp:posOffset>-109318</wp:posOffset>
                </wp:positionV>
                <wp:extent cx="1101725" cy="395605"/>
                <wp:effectExtent l="0" t="76200" r="0" b="23495"/>
                <wp:wrapNone/>
                <wp:docPr id="86" name="Connector: Elbow 86"/>
                <wp:cNvGraphicFramePr/>
                <a:graphic xmlns:a="http://schemas.openxmlformats.org/drawingml/2006/main">
                  <a:graphicData uri="http://schemas.microsoft.com/office/word/2010/wordprocessingShape">
                    <wps:wsp>
                      <wps:cNvCnPr/>
                      <wps:spPr>
                        <a:xfrm flipV="1">
                          <a:off x="0" y="0"/>
                          <a:ext cx="1101725" cy="395605"/>
                        </a:xfrm>
                        <a:prstGeom prst="bentConnector3">
                          <a:avLst>
                            <a:gd name="adj1" fmla="val 2206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86D74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6" o:spid="_x0000_s1026" type="#_x0000_t34" style="position:absolute;margin-left:201.2pt;margin-top:-8.6pt;width:86.75pt;height:31.15pt;flip:y;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" adj="4766" strokecolor="#4472c4 [3204]" strokeweight=".5pt">
                <v:stroke endarrow="block"/>
              </v:shape>
            </w:pict>
          </mc:Fallback>
        </mc:AlternateContent>
      </w:r>
    </w:p>
    <w:p w14:paraId="5F4CA99A" w14:textId="77777777" w:rsidR="00927B78" w:rsidRPr="000B521B" w:rsidRDefault="00927B78" w:rsidP="00927B78">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583936" behindDoc="0" locked="0" layoutInCell="1" allowOverlap="1" wp14:anchorId="0016261F" wp14:editId="6CC1173A">
                <wp:simplePos x="0" y="0"/>
                <wp:positionH relativeFrom="column">
                  <wp:posOffset>3660287</wp:posOffset>
                </wp:positionH>
                <wp:positionV relativeFrom="paragraph">
                  <wp:posOffset>-518746</wp:posOffset>
                </wp:positionV>
                <wp:extent cx="1131521" cy="290146"/>
                <wp:effectExtent l="0" t="0" r="12065" b="15240"/>
                <wp:wrapNone/>
                <wp:docPr id="87" name="Text Box 87"/>
                <wp:cNvGraphicFramePr/>
                <a:graphic xmlns:a="http://schemas.openxmlformats.org/drawingml/2006/main">
                  <a:graphicData uri="http://schemas.microsoft.com/office/word/2010/wordprocessingShape">
                    <wps:wsp>
                      <wps:cNvSpPr txBox="1"/>
                      <wps:spPr>
                        <a:xfrm>
                          <a:off x="0" y="0"/>
                          <a:ext cx="1131521" cy="290146"/>
                        </a:xfrm>
                        <a:prstGeom prst="rect">
                          <a:avLst/>
                        </a:prstGeom>
                        <a:solidFill>
                          <a:schemeClr val="lt1"/>
                        </a:solidFill>
                        <a:ln w="6350">
                          <a:solidFill>
                            <a:prstClr val="black"/>
                          </a:solidFill>
                        </a:ln>
                      </wps:spPr>
                      <wps:txbx>
                        <w:txbxContent>
                          <w:p w14:paraId="45E823E7" w14:textId="77777777" w:rsidR="00927B78" w:rsidRDefault="00927B78" w:rsidP="00927B78">
                            <w:r>
                              <w:t>Condenser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16261F" id="Text Box 87" o:spid="_x0000_s1164" type="#_x0000_t202" style="position:absolute;margin-left:288.2pt;margin-top:-40.85pt;width:89.1pt;height:22.85pt;z-index:25258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" fillcolor="white [3201]" strokeweight=".5pt">
                <v:textbox>
                  <w:txbxContent>
                    <w:p w14:paraId="45E823E7" w14:textId="77777777" w:rsidR="00927B78" w:rsidRDefault="00927B78" w:rsidP="00927B78">
                      <w:r>
                        <w:t>Condenser</w:t>
                      </w:r>
                    </w:p>
                  </w:txbxContent>
                </v:textbox>
              </v:shape>
            </w:pict>
          </mc:Fallback>
        </mc:AlternateContent>
      </w:r>
      <w:r w:rsidRPr="000B521B">
        <w:rPr>
          <w:rFonts w:ascii="Arial" w:hAnsi="Arial" w:cs="Arial"/>
          <w:b/>
          <w:bCs/>
          <w:noProof/>
          <w:u w:val="single"/>
        </w:rPr>
        <mc:AlternateContent>
          <mc:Choice Requires="wps">
            <w:drawing>
              <wp:anchor distT="0" distB="0" distL="114300" distR="114300" simplePos="0" relativeHeight="252573696" behindDoc="0" locked="0" layoutInCell="1" allowOverlap="1" wp14:anchorId="46A4ED1B" wp14:editId="4028EE9D">
                <wp:simplePos x="0" y="0"/>
                <wp:positionH relativeFrom="column">
                  <wp:posOffset>1914525</wp:posOffset>
                </wp:positionH>
                <wp:positionV relativeFrom="paragraph">
                  <wp:posOffset>12065</wp:posOffset>
                </wp:positionV>
                <wp:extent cx="1333500" cy="1133475"/>
                <wp:effectExtent l="0" t="0" r="19050" b="28575"/>
                <wp:wrapNone/>
                <wp:docPr id="88" name="Text Box 88"/>
                <wp:cNvGraphicFramePr/>
                <a:graphic xmlns:a="http://schemas.openxmlformats.org/drawingml/2006/main">
                  <a:graphicData uri="http://schemas.microsoft.com/office/word/2010/wordprocessingShape">
                    <wps:wsp>
                      <wps:cNvSpPr txBox="1"/>
                      <wps:spPr>
                        <a:xfrm>
                          <a:off x="0" y="0"/>
                          <a:ext cx="1333500" cy="1133475"/>
                        </a:xfrm>
                        <a:prstGeom prst="rect">
                          <a:avLst/>
                        </a:prstGeom>
                        <a:solidFill>
                          <a:schemeClr val="lt1"/>
                        </a:solidFill>
                        <a:ln w="6350">
                          <a:solidFill>
                            <a:prstClr val="black"/>
                          </a:solidFill>
                        </a:ln>
                      </wps:spPr>
                      <wps:txbx>
                        <w:txbxContent>
                          <w:p w14:paraId="75B63379" w14:textId="77777777" w:rsidR="00927B78" w:rsidRDefault="00927B78" w:rsidP="00927B78">
                            <w:pPr>
                              <w:jc w:val="center"/>
                            </w:pPr>
                          </w:p>
                          <w:p w14:paraId="69E1B200" w14:textId="77777777" w:rsidR="00927B78" w:rsidRDefault="00927B78" w:rsidP="00927B78">
                            <w:pPr>
                              <w:jc w:val="center"/>
                            </w:pPr>
                            <w:r>
                              <w:t>Reactor</w:t>
                            </w:r>
                          </w:p>
                          <w:p w14:paraId="12768C62" w14:textId="77777777" w:rsidR="00927B78" w:rsidRDefault="00927B78" w:rsidP="00927B78">
                            <w:pPr>
                              <w:jc w:val="center"/>
                            </w:pPr>
                            <w:r>
                              <w:t>Temp :160-170°C</w:t>
                            </w:r>
                          </w:p>
                          <w:p w14:paraId="68F45208" w14:textId="77777777" w:rsidR="00927B78" w:rsidRDefault="00927B78" w:rsidP="00927B78">
                            <w:pPr>
                              <w:jc w:val="center"/>
                            </w:pPr>
                            <w:r>
                              <w:t>Time :4-6 Hr</w:t>
                            </w:r>
                          </w:p>
                          <w:p w14:paraId="7FFBF337" w14:textId="77777777" w:rsidR="00927B78" w:rsidRDefault="00927B78" w:rsidP="00927B78">
                            <w:pPr>
                              <w:jc w:val="center"/>
                            </w:pPr>
                          </w:p>
                          <w:p w14:paraId="7FAE7DE9" w14:textId="77777777" w:rsidR="00927B78" w:rsidRDefault="00927B78" w:rsidP="00927B7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4ED1B" id="Text Box 88" o:spid="_x0000_s1165" type="#_x0000_t202" style="position:absolute;margin-left:150.75pt;margin-top:.95pt;width:105pt;height:89.25pt;z-index:2525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" fillcolor="white [3201]" strokeweight=".5pt">
                <v:textbox>
                  <w:txbxContent>
                    <w:p w14:paraId="75B63379" w14:textId="77777777" w:rsidR="00927B78" w:rsidRDefault="00927B78" w:rsidP="00927B78">
                      <w:pPr>
                        <w:jc w:val="center"/>
                      </w:pPr>
                    </w:p>
                    <w:p w14:paraId="69E1B200" w14:textId="77777777" w:rsidR="00927B78" w:rsidRDefault="00927B78" w:rsidP="00927B78">
                      <w:pPr>
                        <w:jc w:val="center"/>
                      </w:pPr>
                      <w:r>
                        <w:t>Reactor</w:t>
                      </w:r>
                    </w:p>
                    <w:p w14:paraId="12768C62" w14:textId="77777777" w:rsidR="00927B78" w:rsidRDefault="00927B78" w:rsidP="00927B78">
                      <w:pPr>
                        <w:jc w:val="center"/>
                      </w:pPr>
                      <w:r>
                        <w:t>Temp :160-170°C</w:t>
                      </w:r>
                    </w:p>
                    <w:p w14:paraId="68F45208" w14:textId="77777777" w:rsidR="00927B78" w:rsidRDefault="00927B78" w:rsidP="00927B78">
                      <w:pPr>
                        <w:jc w:val="center"/>
                      </w:pPr>
                      <w:r>
                        <w:t>Time :4-6 Hr</w:t>
                      </w:r>
                    </w:p>
                    <w:p w14:paraId="7FFBF337" w14:textId="77777777" w:rsidR="00927B78" w:rsidRDefault="00927B78" w:rsidP="00927B78">
                      <w:pPr>
                        <w:jc w:val="center"/>
                      </w:pPr>
                    </w:p>
                    <w:p w14:paraId="7FAE7DE9" w14:textId="77777777" w:rsidR="00927B78" w:rsidRDefault="00927B78" w:rsidP="00927B78">
                      <w:pPr>
                        <w:jc w:val="center"/>
                      </w:pPr>
                    </w:p>
                  </w:txbxContent>
                </v:textbox>
              </v:shape>
            </w:pict>
          </mc:Fallback>
        </mc:AlternateContent>
      </w:r>
    </w:p>
    <w:p w14:paraId="1B136A9D" w14:textId="77777777" w:rsidR="00927B78" w:rsidRPr="000B521B" w:rsidRDefault="00927B78" w:rsidP="00927B78">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571648" behindDoc="0" locked="0" layoutInCell="1" allowOverlap="1" wp14:anchorId="7D56D3A6" wp14:editId="0702869D">
                <wp:simplePos x="0" y="0"/>
                <wp:positionH relativeFrom="column">
                  <wp:posOffset>400050</wp:posOffset>
                </wp:positionH>
                <wp:positionV relativeFrom="paragraph">
                  <wp:posOffset>31115</wp:posOffset>
                </wp:positionV>
                <wp:extent cx="923925" cy="714375"/>
                <wp:effectExtent l="0" t="0" r="28575" b="28575"/>
                <wp:wrapNone/>
                <wp:docPr id="89" name="Text Box 89"/>
                <wp:cNvGraphicFramePr/>
                <a:graphic xmlns:a="http://schemas.openxmlformats.org/drawingml/2006/main">
                  <a:graphicData uri="http://schemas.microsoft.com/office/word/2010/wordprocessingShape">
                    <wps:wsp>
                      <wps:cNvSpPr txBox="1"/>
                      <wps:spPr>
                        <a:xfrm>
                          <a:off x="0" y="0"/>
                          <a:ext cx="923925" cy="714375"/>
                        </a:xfrm>
                        <a:prstGeom prst="rect">
                          <a:avLst/>
                        </a:prstGeom>
                        <a:solidFill>
                          <a:schemeClr val="lt1"/>
                        </a:solidFill>
                        <a:ln w="6350">
                          <a:solidFill>
                            <a:prstClr val="black"/>
                          </a:solidFill>
                        </a:ln>
                      </wps:spPr>
                      <wps:txbx>
                        <w:txbxContent>
                          <w:p w14:paraId="64215A70" w14:textId="77777777" w:rsidR="00927B78" w:rsidRDefault="00927B78" w:rsidP="00927B78">
                            <w:r>
                              <w:t xml:space="preserve">Liquid Epoxy Resin </w:t>
                            </w:r>
                          </w:p>
                          <w:p w14:paraId="6E977232" w14:textId="77777777" w:rsidR="00927B78" w:rsidRDefault="00927B78" w:rsidP="00927B78">
                            <w:r>
                              <w:t>Bisphenol-A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6D3A6" id="Text Box 89" o:spid="_x0000_s1166" type="#_x0000_t202" style="position:absolute;margin-left:31.5pt;margin-top:2.45pt;width:72.75pt;height:56.25pt;z-index:25257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" fillcolor="white [3201]" strokeweight=".5pt">
                <v:textbox>
                  <w:txbxContent>
                    <w:p w14:paraId="64215A70" w14:textId="77777777" w:rsidR="00927B78" w:rsidRDefault="00927B78" w:rsidP="00927B78">
                      <w:r>
                        <w:t xml:space="preserve">Liquid Epoxy Resin </w:t>
                      </w:r>
                    </w:p>
                    <w:p w14:paraId="6E977232" w14:textId="77777777" w:rsidR="00927B78" w:rsidRDefault="00927B78" w:rsidP="00927B78">
                      <w:r>
                        <w:t>Bisphenol-A</w:t>
                      </w:r>
                    </w:p>
                  </w:txbxContent>
                </v:textbox>
              </v:shape>
            </w:pict>
          </mc:Fallback>
        </mc:AlternateContent>
      </w:r>
      <w:r w:rsidRPr="000B521B">
        <w:rPr>
          <w:rFonts w:ascii="Arial" w:hAnsi="Arial" w:cs="Arial"/>
          <w:b/>
          <w:bCs/>
          <w:noProof/>
          <w:u w:val="single"/>
        </w:rPr>
        <mc:AlternateContent>
          <mc:Choice Requires="wps">
            <w:drawing>
              <wp:anchor distT="0" distB="0" distL="114300" distR="114300" simplePos="0" relativeHeight="252579840" behindDoc="0" locked="0" layoutInCell="1" allowOverlap="1" wp14:anchorId="06F2D987" wp14:editId="2D8FD521">
                <wp:simplePos x="0" y="0"/>
                <wp:positionH relativeFrom="column">
                  <wp:posOffset>4162425</wp:posOffset>
                </wp:positionH>
                <wp:positionV relativeFrom="paragraph">
                  <wp:posOffset>85725</wp:posOffset>
                </wp:positionV>
                <wp:extent cx="2133600" cy="371475"/>
                <wp:effectExtent l="0" t="0" r="19050" b="28575"/>
                <wp:wrapNone/>
                <wp:docPr id="90" name="Text Box 90"/>
                <wp:cNvGraphicFramePr/>
                <a:graphic xmlns:a="http://schemas.openxmlformats.org/drawingml/2006/main">
                  <a:graphicData uri="http://schemas.microsoft.com/office/word/2010/wordprocessingShape">
                    <wps:wsp>
                      <wps:cNvSpPr txBox="1"/>
                      <wps:spPr>
                        <a:xfrm>
                          <a:off x="0" y="0"/>
                          <a:ext cx="2133600" cy="371475"/>
                        </a:xfrm>
                        <a:prstGeom prst="rect">
                          <a:avLst/>
                        </a:prstGeom>
                        <a:solidFill>
                          <a:schemeClr val="lt1"/>
                        </a:solidFill>
                        <a:ln w="6350">
                          <a:solidFill>
                            <a:prstClr val="black"/>
                          </a:solidFill>
                        </a:ln>
                      </wps:spPr>
                      <wps:txbx>
                        <w:txbxContent>
                          <w:p w14:paraId="4304DD80" w14:textId="77777777" w:rsidR="00927B78" w:rsidRDefault="00927B78" w:rsidP="00927B78">
                            <w:r>
                              <w:t>Methacrylic Acid, Additives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F2D987" id="Text Box 90" o:spid="_x0000_s1167" type="#_x0000_t202" style="position:absolute;margin-left:327.75pt;margin-top:6.75pt;width:168pt;height:29.25pt;z-index:25257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" fillcolor="white [3201]" strokeweight=".5pt">
                <v:textbox>
                  <w:txbxContent>
                    <w:p w14:paraId="4304DD80" w14:textId="77777777" w:rsidR="00927B78" w:rsidRDefault="00927B78" w:rsidP="00927B78">
                      <w:r>
                        <w:t>Methacrylic Acid, Additives</w:t>
                      </w:r>
                    </w:p>
                  </w:txbxContent>
                </v:textbox>
              </v:shape>
            </w:pict>
          </mc:Fallback>
        </mc:AlternateContent>
      </w:r>
      <w:r w:rsidRPr="000B521B">
        <w:rPr>
          <w:rFonts w:ascii="Arial" w:hAnsi="Arial" w:cs="Arial"/>
          <w:b/>
          <w:bCs/>
          <w:noProof/>
          <w:u w:val="single"/>
        </w:rPr>
        <mc:AlternateContent>
          <mc:Choice Requires="wps">
            <w:drawing>
              <wp:anchor distT="0" distB="0" distL="114300" distR="114300" simplePos="0" relativeHeight="252578816" behindDoc="0" locked="0" layoutInCell="1" allowOverlap="1" wp14:anchorId="01F0189A" wp14:editId="72EC759A">
                <wp:simplePos x="0" y="0"/>
                <wp:positionH relativeFrom="column">
                  <wp:posOffset>3248025</wp:posOffset>
                </wp:positionH>
                <wp:positionV relativeFrom="paragraph">
                  <wp:posOffset>266700</wp:posOffset>
                </wp:positionV>
                <wp:extent cx="904875" cy="9525"/>
                <wp:effectExtent l="38100" t="76200" r="0" b="85725"/>
                <wp:wrapNone/>
                <wp:docPr id="91" name="Straight Arrow Connector 91"/>
                <wp:cNvGraphicFramePr/>
                <a:graphic xmlns:a="http://schemas.openxmlformats.org/drawingml/2006/main">
                  <a:graphicData uri="http://schemas.microsoft.com/office/word/2010/wordprocessingShape">
                    <wps:wsp>
                      <wps:cNvCnPr/>
                      <wps:spPr>
                        <a:xfrm flipH="1" flipV="1">
                          <a:off x="0" y="0"/>
                          <a:ext cx="9048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2C4512" id="Straight Arrow Connector 91" o:spid="_x0000_s1026" type="#_x0000_t32" style="position:absolute;margin-left:255.75pt;margin-top:21pt;width:71.25pt;height:.75pt;flip:x y;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" strokecolor="#4472c4 [3204]" strokeweight=".5pt">
                <v:stroke endarrow="block" joinstyle="miter"/>
              </v:shape>
            </w:pict>
          </mc:Fallback>
        </mc:AlternateContent>
      </w:r>
    </w:p>
    <w:p w14:paraId="52EDD191" w14:textId="77777777" w:rsidR="00927B78" w:rsidRPr="000B521B" w:rsidRDefault="00927B78" w:rsidP="00927B78">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572672" behindDoc="0" locked="0" layoutInCell="1" allowOverlap="1" wp14:anchorId="746894D9" wp14:editId="6B233BFF">
                <wp:simplePos x="0" y="0"/>
                <wp:positionH relativeFrom="column">
                  <wp:posOffset>1333500</wp:posOffset>
                </wp:positionH>
                <wp:positionV relativeFrom="paragraph">
                  <wp:posOffset>59690</wp:posOffset>
                </wp:positionV>
                <wp:extent cx="575945" cy="0"/>
                <wp:effectExtent l="0" t="76200" r="14605" b="95250"/>
                <wp:wrapNone/>
                <wp:docPr id="92" name="Straight Arrow Connector 92"/>
                <wp:cNvGraphicFramePr/>
                <a:graphic xmlns:a="http://schemas.openxmlformats.org/drawingml/2006/main">
                  <a:graphicData uri="http://schemas.microsoft.com/office/word/2010/wordprocessingShape">
                    <wps:wsp>
                      <wps:cNvCnPr/>
                      <wps:spPr>
                        <a:xfrm>
                          <a:off x="0" y="0"/>
                          <a:ext cx="5759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F84D9F6" id="Straight Arrow Connector 92" o:spid="_x0000_s1026" type="#_x0000_t32" style="position:absolute;margin-left:105pt;margin-top:4.7pt;width:45.35pt;height:0;z-index:25257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" strokecolor="#4472c4 [3204]" strokeweight=".5pt">
                <v:stroke endarrow="block" joinstyle="miter"/>
              </v:shape>
            </w:pict>
          </mc:Fallback>
        </mc:AlternateContent>
      </w:r>
    </w:p>
    <w:p w14:paraId="088D7AED" w14:textId="77777777" w:rsidR="00927B78" w:rsidRPr="000B521B" w:rsidRDefault="00927B78" w:rsidP="00927B78">
      <w:pPr>
        <w:tabs>
          <w:tab w:val="left" w:pos="7770"/>
        </w:tabs>
        <w:rPr>
          <w:rFonts w:ascii="Arial" w:hAnsi="Arial" w:cs="Arial"/>
        </w:rPr>
      </w:pPr>
      <w:r w:rsidRPr="000B521B">
        <w:rPr>
          <w:rFonts w:ascii="Arial" w:hAnsi="Arial" w:cs="Arial"/>
          <w:b/>
          <w:bCs/>
          <w:noProof/>
          <w:u w:val="single"/>
        </w:rPr>
        <mc:AlternateContent>
          <mc:Choice Requires="wps">
            <w:drawing>
              <wp:anchor distT="0" distB="0" distL="114300" distR="114300" simplePos="0" relativeHeight="252577792" behindDoc="0" locked="0" layoutInCell="1" allowOverlap="1" wp14:anchorId="41C18685" wp14:editId="385270E9">
                <wp:simplePos x="0" y="0"/>
                <wp:positionH relativeFrom="column">
                  <wp:posOffset>4819650</wp:posOffset>
                </wp:positionH>
                <wp:positionV relativeFrom="paragraph">
                  <wp:posOffset>202565</wp:posOffset>
                </wp:positionV>
                <wp:extent cx="1485900" cy="257175"/>
                <wp:effectExtent l="0" t="0" r="19050" b="28575"/>
                <wp:wrapNone/>
                <wp:docPr id="94" name="Text Box 94"/>
                <wp:cNvGraphicFramePr/>
                <a:graphic xmlns:a="http://schemas.openxmlformats.org/drawingml/2006/main">
                  <a:graphicData uri="http://schemas.microsoft.com/office/word/2010/wordprocessingShape">
                    <wps:wsp>
                      <wps:cNvSpPr txBox="1"/>
                      <wps:spPr>
                        <a:xfrm>
                          <a:off x="0" y="0"/>
                          <a:ext cx="1485900" cy="257175"/>
                        </a:xfrm>
                        <a:prstGeom prst="rect">
                          <a:avLst/>
                        </a:prstGeom>
                        <a:solidFill>
                          <a:schemeClr val="lt1"/>
                        </a:solidFill>
                        <a:ln w="6350">
                          <a:solidFill>
                            <a:prstClr val="black"/>
                          </a:solidFill>
                        </a:ln>
                      </wps:spPr>
                      <wps:txbx>
                        <w:txbxContent>
                          <w:p w14:paraId="2CB262B9" w14:textId="77777777" w:rsidR="00927B78" w:rsidRDefault="00927B78" w:rsidP="00927B78">
                            <w:r>
                              <w:t xml:space="preserve">Styrene Monomer </w:t>
                            </w:r>
                            <w:proofErr w:type="spellStart"/>
                            <w:r>
                              <w:t>Monomer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C18685" id="Text Box 94" o:spid="_x0000_s1168" type="#_x0000_t202" style="position:absolute;margin-left:379.5pt;margin-top:15.95pt;width:117pt;height:20.25pt;z-index:25257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" fillcolor="white [3201]" strokeweight=".5pt">
                <v:textbox>
                  <w:txbxContent>
                    <w:p w14:paraId="2CB262B9" w14:textId="77777777" w:rsidR="00927B78" w:rsidRDefault="00927B78" w:rsidP="00927B78">
                      <w:r>
                        <w:t xml:space="preserve">Styrene Monomer </w:t>
                      </w:r>
                      <w:proofErr w:type="spellStart"/>
                      <w:r>
                        <w:t>Monomer</w:t>
                      </w:r>
                      <w:proofErr w:type="spellEnd"/>
                    </w:p>
                  </w:txbxContent>
                </v:textbox>
              </v:shape>
            </w:pict>
          </mc:Fallback>
        </mc:AlternateContent>
      </w:r>
      <w:r w:rsidRPr="000B521B">
        <w:rPr>
          <w:rFonts w:ascii="Arial" w:hAnsi="Arial" w:cs="Arial"/>
          <w:b/>
          <w:bCs/>
          <w:noProof/>
          <w:u w:val="single"/>
        </w:rPr>
        <mc:AlternateContent>
          <mc:Choice Requires="wps">
            <w:drawing>
              <wp:anchor distT="0" distB="0" distL="114300" distR="114300" simplePos="0" relativeHeight="252575744" behindDoc="0" locked="0" layoutInCell="1" allowOverlap="1" wp14:anchorId="4DC27741" wp14:editId="3865E5EF">
                <wp:simplePos x="0" y="0"/>
                <wp:positionH relativeFrom="column">
                  <wp:posOffset>3047365</wp:posOffset>
                </wp:positionH>
                <wp:positionV relativeFrom="paragraph">
                  <wp:posOffset>297815</wp:posOffset>
                </wp:positionV>
                <wp:extent cx="1762125" cy="1219200"/>
                <wp:effectExtent l="38100" t="0" r="9525" b="95250"/>
                <wp:wrapNone/>
                <wp:docPr id="95" name="Connector: Elbow 95"/>
                <wp:cNvGraphicFramePr/>
                <a:graphic xmlns:a="http://schemas.openxmlformats.org/drawingml/2006/main">
                  <a:graphicData uri="http://schemas.microsoft.com/office/word/2010/wordprocessingShape">
                    <wps:wsp>
                      <wps:cNvCnPr/>
                      <wps:spPr>
                        <a:xfrm flipH="1">
                          <a:off x="0" y="0"/>
                          <a:ext cx="1762125" cy="12192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ACC0F7" id="Connector: Elbow 95" o:spid="_x0000_s1026" type="#_x0000_t34" style="position:absolute;margin-left:239.95pt;margin-top:23.45pt;width:138.75pt;height:96pt;flip:x;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" strokecolor="#4472c4 [3204]" strokeweight=".5pt">
                <v:stroke endarrow="block"/>
              </v:shape>
            </w:pict>
          </mc:Fallback>
        </mc:AlternateContent>
      </w:r>
      <w:r w:rsidRPr="000B521B">
        <w:rPr>
          <w:rFonts w:ascii="Arial" w:hAnsi="Arial" w:cs="Arial"/>
        </w:rPr>
        <w:tab/>
      </w:r>
    </w:p>
    <w:p w14:paraId="36B18202" w14:textId="77777777" w:rsidR="00927B78" w:rsidRPr="000B521B" w:rsidRDefault="00927B78" w:rsidP="00927B78">
      <w:pPr>
        <w:rPr>
          <w:rFonts w:ascii="Arial" w:hAnsi="Arial" w:cs="Arial"/>
        </w:rPr>
      </w:pPr>
      <w:r w:rsidRPr="000B521B">
        <w:rPr>
          <w:rFonts w:ascii="Arial" w:hAnsi="Arial" w:cs="Arial"/>
          <w:b/>
          <w:bCs/>
          <w:noProof/>
          <w:u w:val="single"/>
        </w:rPr>
        <mc:AlternateContent>
          <mc:Choice Requires="wps">
            <w:drawing>
              <wp:anchor distT="0" distB="0" distL="114300" distR="114300" simplePos="0" relativeHeight="252576768" behindDoc="0" locked="0" layoutInCell="1" allowOverlap="1" wp14:anchorId="3832DC30" wp14:editId="1235F987">
                <wp:simplePos x="0" y="0"/>
                <wp:positionH relativeFrom="column">
                  <wp:posOffset>2533650</wp:posOffset>
                </wp:positionH>
                <wp:positionV relativeFrom="paragraph">
                  <wp:posOffset>21590</wp:posOffset>
                </wp:positionV>
                <wp:extent cx="19050" cy="838200"/>
                <wp:effectExtent l="57150" t="0" r="57150" b="57150"/>
                <wp:wrapNone/>
                <wp:docPr id="96" name="Straight Arrow Connector 96"/>
                <wp:cNvGraphicFramePr/>
                <a:graphic xmlns:a="http://schemas.openxmlformats.org/drawingml/2006/main">
                  <a:graphicData uri="http://schemas.microsoft.com/office/word/2010/wordprocessingShape">
                    <wps:wsp>
                      <wps:cNvCnPr/>
                      <wps:spPr>
                        <a:xfrm>
                          <a:off x="0" y="0"/>
                          <a:ext cx="19050"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ED65AA" id="Straight Arrow Connector 96" o:spid="_x0000_s1026" type="#_x0000_t32" style="position:absolute;margin-left:199.5pt;margin-top:1.7pt;width:1.5pt;height:66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" strokecolor="#4472c4 [3204]" strokeweight=".5pt">
                <v:stroke endarrow="block" joinstyle="miter"/>
              </v:shape>
            </w:pict>
          </mc:Fallback>
        </mc:AlternateContent>
      </w:r>
    </w:p>
    <w:p w14:paraId="52D54B23" w14:textId="77777777" w:rsidR="00927B78" w:rsidRPr="000B521B" w:rsidRDefault="00927B78" w:rsidP="00927B78">
      <w:pPr>
        <w:rPr>
          <w:rFonts w:ascii="Arial" w:hAnsi="Arial" w:cs="Arial"/>
        </w:rPr>
      </w:pPr>
    </w:p>
    <w:p w14:paraId="5BB05155" w14:textId="77777777" w:rsidR="00927B78" w:rsidRPr="000B521B" w:rsidRDefault="00927B78" w:rsidP="00927B78">
      <w:pPr>
        <w:rPr>
          <w:rFonts w:ascii="Arial" w:hAnsi="Arial" w:cs="Arial"/>
        </w:rPr>
      </w:pPr>
      <w:r w:rsidRPr="000B521B">
        <w:rPr>
          <w:rFonts w:ascii="Arial" w:hAnsi="Arial" w:cs="Arial"/>
          <w:b/>
          <w:bCs/>
          <w:noProof/>
          <w:u w:val="single"/>
        </w:rPr>
        <mc:AlternateContent>
          <mc:Choice Requires="wps">
            <w:drawing>
              <wp:anchor distT="0" distB="0" distL="114300" distR="114300" simplePos="0" relativeHeight="252574720" behindDoc="0" locked="0" layoutInCell="1" allowOverlap="1" wp14:anchorId="3BB26C96" wp14:editId="46FC8757">
                <wp:simplePos x="0" y="0"/>
                <wp:positionH relativeFrom="column">
                  <wp:posOffset>2152650</wp:posOffset>
                </wp:positionH>
                <wp:positionV relativeFrom="paragraph">
                  <wp:posOffset>288925</wp:posOffset>
                </wp:positionV>
                <wp:extent cx="895350" cy="885825"/>
                <wp:effectExtent l="0" t="0" r="19050" b="28575"/>
                <wp:wrapNone/>
                <wp:docPr id="97" name="Text Box 97"/>
                <wp:cNvGraphicFramePr/>
                <a:graphic xmlns:a="http://schemas.openxmlformats.org/drawingml/2006/main">
                  <a:graphicData uri="http://schemas.microsoft.com/office/word/2010/wordprocessingShape">
                    <wps:wsp>
                      <wps:cNvSpPr txBox="1"/>
                      <wps:spPr>
                        <a:xfrm>
                          <a:off x="0" y="0"/>
                          <a:ext cx="895350" cy="885825"/>
                        </a:xfrm>
                        <a:prstGeom prst="rect">
                          <a:avLst/>
                        </a:prstGeom>
                        <a:solidFill>
                          <a:schemeClr val="lt1"/>
                        </a:solidFill>
                        <a:ln w="6350">
                          <a:solidFill>
                            <a:prstClr val="black"/>
                          </a:solidFill>
                        </a:ln>
                      </wps:spPr>
                      <wps:txbx>
                        <w:txbxContent>
                          <w:p w14:paraId="52822A46" w14:textId="77777777" w:rsidR="00927B78" w:rsidRDefault="00927B78" w:rsidP="00927B78">
                            <w:pPr>
                              <w:jc w:val="center"/>
                            </w:pPr>
                            <w:r>
                              <w:t>Blender</w:t>
                            </w:r>
                          </w:p>
                          <w:p w14:paraId="669C9BD0" w14:textId="77777777" w:rsidR="00927B78" w:rsidRDefault="00927B78" w:rsidP="00927B78">
                            <w:pPr>
                              <w:jc w:val="center"/>
                            </w:pPr>
                            <w:r>
                              <w:t>Temp:70°C</w:t>
                            </w:r>
                          </w:p>
                          <w:p w14:paraId="21127958" w14:textId="77777777" w:rsidR="00927B78" w:rsidRDefault="00927B78" w:rsidP="00927B78">
                            <w:pPr>
                              <w:jc w:val="center"/>
                            </w:pPr>
                            <w:r>
                              <w:t>Time: 2-4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26C96" id="Text Box 97" o:spid="_x0000_s1169" type="#_x0000_t202" style="position:absolute;margin-left:169.5pt;margin-top:22.75pt;width:70.5pt;height:69.75pt;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" fillcolor="white [3201]" strokeweight=".5pt">
                <v:textbox>
                  <w:txbxContent>
                    <w:p w14:paraId="52822A46" w14:textId="77777777" w:rsidR="00927B78" w:rsidRDefault="00927B78" w:rsidP="00927B78">
                      <w:pPr>
                        <w:jc w:val="center"/>
                      </w:pPr>
                      <w:r>
                        <w:t>Blender</w:t>
                      </w:r>
                    </w:p>
                    <w:p w14:paraId="669C9BD0" w14:textId="77777777" w:rsidR="00927B78" w:rsidRDefault="00927B78" w:rsidP="00927B78">
                      <w:pPr>
                        <w:jc w:val="center"/>
                      </w:pPr>
                      <w:r>
                        <w:t>Temp:70°C</w:t>
                      </w:r>
                    </w:p>
                    <w:p w14:paraId="21127958" w14:textId="77777777" w:rsidR="00927B78" w:rsidRDefault="00927B78" w:rsidP="00927B78">
                      <w:pPr>
                        <w:jc w:val="center"/>
                      </w:pPr>
                      <w:r>
                        <w:t>Time: 2-4 Hr</w:t>
                      </w:r>
                    </w:p>
                  </w:txbxContent>
                </v:textbox>
              </v:shape>
            </w:pict>
          </mc:Fallback>
        </mc:AlternateContent>
      </w:r>
    </w:p>
    <w:p w14:paraId="162D1EFF" w14:textId="77777777" w:rsidR="00927B78" w:rsidRPr="000B521B" w:rsidRDefault="00927B78" w:rsidP="00927B78">
      <w:pPr>
        <w:rPr>
          <w:rFonts w:ascii="Arial" w:hAnsi="Arial" w:cs="Arial"/>
        </w:rPr>
      </w:pPr>
    </w:p>
    <w:p w14:paraId="5C0ACC71" w14:textId="77777777" w:rsidR="00927B78" w:rsidRPr="000B521B" w:rsidRDefault="00927B78" w:rsidP="00927B78">
      <w:pPr>
        <w:rPr>
          <w:rFonts w:ascii="Arial" w:hAnsi="Arial" w:cs="Arial"/>
        </w:rPr>
      </w:pPr>
    </w:p>
    <w:p w14:paraId="2551E08C" w14:textId="77777777" w:rsidR="00927B78" w:rsidRPr="000B521B" w:rsidRDefault="00927B78" w:rsidP="00927B78">
      <w:pPr>
        <w:rPr>
          <w:rFonts w:ascii="Arial" w:hAnsi="Arial" w:cs="Arial"/>
        </w:rPr>
      </w:pPr>
    </w:p>
    <w:p w14:paraId="51201800" w14:textId="77777777" w:rsidR="00927B78" w:rsidRPr="000B521B" w:rsidRDefault="00927B78" w:rsidP="00927B78">
      <w:pPr>
        <w:rPr>
          <w:rFonts w:ascii="Arial" w:hAnsi="Arial" w:cs="Arial"/>
        </w:rPr>
      </w:pPr>
      <w:r w:rsidRPr="000B521B">
        <w:rPr>
          <w:rFonts w:ascii="Arial" w:hAnsi="Arial" w:cs="Arial"/>
          <w:noProof/>
        </w:rPr>
        <mc:AlternateContent>
          <mc:Choice Requires="wps">
            <w:drawing>
              <wp:anchor distT="0" distB="0" distL="114300" distR="114300" simplePos="0" relativeHeight="252581888" behindDoc="0" locked="0" layoutInCell="1" allowOverlap="1" wp14:anchorId="60E0EE11" wp14:editId="3019FDBC">
                <wp:simplePos x="0" y="0"/>
                <wp:positionH relativeFrom="column">
                  <wp:posOffset>2562225</wp:posOffset>
                </wp:positionH>
                <wp:positionV relativeFrom="paragraph">
                  <wp:posOffset>23495</wp:posOffset>
                </wp:positionV>
                <wp:extent cx="9525" cy="333375"/>
                <wp:effectExtent l="76200" t="0" r="66675" b="47625"/>
                <wp:wrapNone/>
                <wp:docPr id="98" name="Straight Arrow Connector 98"/>
                <wp:cNvGraphicFramePr/>
                <a:graphic xmlns:a="http://schemas.openxmlformats.org/drawingml/2006/main">
                  <a:graphicData uri="http://schemas.microsoft.com/office/word/2010/wordprocessingShape">
                    <wps:wsp>
                      <wps:cNvCnPr/>
                      <wps:spPr>
                        <a:xfrm flipH="1">
                          <a:off x="0" y="0"/>
                          <a:ext cx="952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B9F5B0" id="Straight Arrow Connector 98" o:spid="_x0000_s1026" type="#_x0000_t32" style="position:absolute;margin-left:201.75pt;margin-top:1.85pt;width:.75pt;height:26.25pt;flip:x;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" strokecolor="#4472c4 [3204]" strokeweight=".5pt">
                <v:stroke endarrow="block" joinstyle="miter"/>
              </v:shape>
            </w:pict>
          </mc:Fallback>
        </mc:AlternateContent>
      </w:r>
    </w:p>
    <w:p w14:paraId="57459A3B" w14:textId="77777777" w:rsidR="00927B78" w:rsidRPr="000B521B" w:rsidRDefault="00927B78" w:rsidP="00927B78">
      <w:pPr>
        <w:tabs>
          <w:tab w:val="left" w:pos="3705"/>
        </w:tabs>
        <w:rPr>
          <w:rFonts w:ascii="Arial" w:hAnsi="Arial" w:cs="Arial"/>
        </w:rPr>
      </w:pPr>
      <w:r w:rsidRPr="000B521B">
        <w:rPr>
          <w:rFonts w:ascii="Arial" w:hAnsi="Arial" w:cs="Arial"/>
          <w:noProof/>
        </w:rPr>
        <mc:AlternateContent>
          <mc:Choice Requires="wps">
            <w:drawing>
              <wp:anchor distT="0" distB="0" distL="114300" distR="114300" simplePos="0" relativeHeight="252580864" behindDoc="0" locked="0" layoutInCell="1" allowOverlap="1" wp14:anchorId="7027DCED" wp14:editId="445362D0">
                <wp:simplePos x="0" y="0"/>
                <wp:positionH relativeFrom="margin">
                  <wp:posOffset>1198880</wp:posOffset>
                </wp:positionH>
                <wp:positionV relativeFrom="paragraph">
                  <wp:posOffset>62230</wp:posOffset>
                </wp:positionV>
                <wp:extent cx="2647950" cy="371475"/>
                <wp:effectExtent l="0" t="0" r="19050" b="28575"/>
                <wp:wrapNone/>
                <wp:docPr id="99" name="Text Box 99"/>
                <wp:cNvGraphicFramePr/>
                <a:graphic xmlns:a="http://schemas.openxmlformats.org/drawingml/2006/main">
                  <a:graphicData uri="http://schemas.microsoft.com/office/word/2010/wordprocessingShape">
                    <wps:wsp>
                      <wps:cNvSpPr txBox="1"/>
                      <wps:spPr>
                        <a:xfrm>
                          <a:off x="0" y="0"/>
                          <a:ext cx="2647950" cy="371475"/>
                        </a:xfrm>
                        <a:prstGeom prst="rect">
                          <a:avLst/>
                        </a:prstGeom>
                        <a:solidFill>
                          <a:schemeClr val="lt1"/>
                        </a:solidFill>
                        <a:ln w="6350">
                          <a:solidFill>
                            <a:prstClr val="black"/>
                          </a:solidFill>
                        </a:ln>
                      </wps:spPr>
                      <wps:txbx>
                        <w:txbxContent>
                          <w:p w14:paraId="5CC5E555" w14:textId="77777777" w:rsidR="00927B78" w:rsidRPr="00793AF4" w:rsidRDefault="00927B78" w:rsidP="00927B78">
                            <w:r>
                              <w:t xml:space="preserve">   Finished Products ready for packing</w:t>
                            </w:r>
                          </w:p>
                          <w:p w14:paraId="2EFBC8D8" w14:textId="77777777" w:rsidR="00927B78" w:rsidRDefault="00927B78" w:rsidP="00927B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27DCED" id="Text Box 99" o:spid="_x0000_s1170" type="#_x0000_t202" style="position:absolute;margin-left:94.4pt;margin-top:4.9pt;width:208.5pt;height:29.25pt;z-index:252580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" fillcolor="white [3201]" strokeweight=".5pt">
                <v:textbox>
                  <w:txbxContent>
                    <w:p w14:paraId="5CC5E555" w14:textId="77777777" w:rsidR="00927B78" w:rsidRPr="00793AF4" w:rsidRDefault="00927B78" w:rsidP="00927B78">
                      <w:r>
                        <w:t xml:space="preserve">   Finished Products ready for packing</w:t>
                      </w:r>
                    </w:p>
                    <w:p w14:paraId="2EFBC8D8" w14:textId="77777777" w:rsidR="00927B78" w:rsidRDefault="00927B78" w:rsidP="00927B78"/>
                  </w:txbxContent>
                </v:textbox>
                <w10:wrap anchorx="margin"/>
              </v:shape>
            </w:pict>
          </mc:Fallback>
        </mc:AlternateContent>
      </w:r>
    </w:p>
    <w:p w14:paraId="243AA84B" w14:textId="77777777" w:rsidR="00927B78" w:rsidRPr="000B521B" w:rsidRDefault="00927B78" w:rsidP="00927B78">
      <w:pPr>
        <w:rPr>
          <w:rFonts w:ascii="Arial" w:hAnsi="Arial" w:cs="Arial"/>
          <w:b/>
          <w:bCs/>
        </w:rPr>
      </w:pPr>
    </w:p>
    <w:p w14:paraId="79571D6F" w14:textId="77777777" w:rsidR="00927B78" w:rsidRPr="000B521B" w:rsidRDefault="00927B78" w:rsidP="00927B78">
      <w:pPr>
        <w:rPr>
          <w:rFonts w:ascii="Arial" w:hAnsi="Arial" w:cs="Arial"/>
          <w:b/>
          <w:bCs/>
        </w:rPr>
      </w:pPr>
      <w:r w:rsidRPr="000B521B">
        <w:rPr>
          <w:rFonts w:ascii="Arial" w:hAnsi="Arial" w:cs="Arial"/>
        </w:rPr>
        <w:t xml:space="preserve">                                               </w:t>
      </w:r>
    </w:p>
    <w:p w14:paraId="05579F24" w14:textId="77777777" w:rsidR="006439A1" w:rsidRPr="000B521B" w:rsidRDefault="006439A1" w:rsidP="000304B9">
      <w:pPr>
        <w:spacing w:line="480" w:lineRule="auto"/>
        <w:jc w:val="both"/>
        <w:rPr>
          <w:rFonts w:ascii="Arial" w:eastAsia="Verdana" w:hAnsi="Arial" w:cs="Arial"/>
          <w:b/>
          <w:bCs/>
          <w:i/>
          <w:iCs/>
          <w:color w:val="000000" w:themeColor="text1"/>
          <w:kern w:val="24"/>
          <w:sz w:val="20"/>
          <w:szCs w:val="20"/>
          <w:u w:val="single"/>
          <w:lang w:val="en-US"/>
        </w:rPr>
        <w:sectPr w:rsidR="006439A1"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5654CEC" w14:textId="158CB15C" w:rsidR="004C5239" w:rsidRPr="000B521B" w:rsidRDefault="004C5239" w:rsidP="007A7901">
      <w:pPr>
        <w:spacing w:line="480" w:lineRule="auto"/>
        <w:rPr>
          <w:rFonts w:ascii="Arial" w:eastAsia="Verdana" w:hAnsi="Arial" w:cs="Arial"/>
          <w:b/>
          <w:bCs/>
          <w:color w:val="000000" w:themeColor="text1"/>
          <w:kern w:val="24"/>
          <w:sz w:val="24"/>
          <w:szCs w:val="24"/>
          <w:lang w:val="en-US"/>
          <w14:textOutline w14:w="9525" w14:cap="rnd" w14:cmpd="sng" w14:algn="ctr">
            <w14:noFill/>
            <w14:prstDash w14:val="solid"/>
            <w14:bevel/>
          </w14:textOutline>
        </w:rPr>
      </w:pPr>
      <w:r w:rsidRPr="000B521B">
        <w:rPr>
          <w:rFonts w:ascii="Arial" w:eastAsia="Verdana" w:hAnsi="Arial" w:cs="Arial"/>
          <w:b/>
          <w:bCs/>
          <w:color w:val="000000" w:themeColor="text1"/>
          <w:kern w:val="24"/>
          <w:sz w:val="24"/>
          <w:szCs w:val="24"/>
          <w:lang w:val="en-US"/>
        </w:rPr>
        <w:t>3.</w:t>
      </w:r>
      <w:r w:rsidR="00927B78" w:rsidRPr="000B521B">
        <w:rPr>
          <w:rFonts w:ascii="Arial" w:eastAsia="Verdana" w:hAnsi="Arial" w:cs="Arial"/>
          <w:b/>
          <w:bCs/>
          <w:color w:val="000000" w:themeColor="text1"/>
          <w:kern w:val="24"/>
          <w:sz w:val="24"/>
          <w:szCs w:val="24"/>
          <w:lang w:val="en-US"/>
        </w:rPr>
        <w:t>6</w:t>
      </w:r>
      <w:r w:rsidRPr="000B521B">
        <w:rPr>
          <w:rFonts w:ascii="Arial" w:eastAsia="Verdana" w:hAnsi="Arial" w:cs="Arial"/>
          <w:b/>
          <w:bCs/>
          <w:color w:val="000000" w:themeColor="text1"/>
          <w:kern w:val="24"/>
          <w:sz w:val="24"/>
          <w:szCs w:val="24"/>
          <w:lang w:val="en-US"/>
        </w:rPr>
        <w:t>. Pricing Analysis</w:t>
      </w:r>
    </w:p>
    <w:p w14:paraId="4B11E754" w14:textId="52E719B2" w:rsidR="00040724" w:rsidRPr="000B521B" w:rsidRDefault="007A7901" w:rsidP="00E33B0C">
      <w:pPr>
        <w:spacing w:line="360" w:lineRule="auto"/>
        <w:jc w:val="both"/>
        <w:rPr>
          <w:rFonts w:ascii="Arial" w:eastAsia="Arial" w:hAnsi="Arial" w:cs="Arial"/>
          <w:color w:val="000000" w:themeColor="text1"/>
          <w:sz w:val="24"/>
          <w:szCs w:val="24"/>
        </w:rPr>
      </w:pPr>
      <w:r w:rsidRPr="000B521B">
        <w:rPr>
          <w:rFonts w:ascii="Arial" w:eastAsia="Arial" w:hAnsi="Arial" w:cs="Arial"/>
          <w:color w:val="000000" w:themeColor="text1"/>
          <w:sz w:val="24"/>
          <w:szCs w:val="24"/>
        </w:rPr>
        <w:t xml:space="preserve">Discussions </w:t>
      </w:r>
      <w:r w:rsidR="00DD017A" w:rsidRPr="000B521B">
        <w:rPr>
          <w:rFonts w:ascii="Arial" w:eastAsia="Arial" w:hAnsi="Arial" w:cs="Arial"/>
          <w:color w:val="000000" w:themeColor="text1"/>
          <w:sz w:val="24"/>
          <w:szCs w:val="24"/>
        </w:rPr>
        <w:t xml:space="preserve">on </w:t>
      </w:r>
      <w:r w:rsidRPr="000B521B">
        <w:rPr>
          <w:rFonts w:ascii="Arial" w:eastAsia="Arial" w:hAnsi="Arial" w:cs="Arial"/>
          <w:color w:val="000000" w:themeColor="text1"/>
          <w:sz w:val="24"/>
          <w:szCs w:val="24"/>
        </w:rPr>
        <w:t>Vinyl E</w:t>
      </w:r>
      <w:r w:rsidR="006D4425" w:rsidRPr="000B521B">
        <w:rPr>
          <w:rFonts w:ascii="Arial" w:eastAsia="Arial" w:hAnsi="Arial" w:cs="Arial"/>
          <w:color w:val="000000" w:themeColor="text1"/>
          <w:sz w:val="24"/>
          <w:szCs w:val="24"/>
        </w:rPr>
        <w:t>st</w:t>
      </w:r>
      <w:r w:rsidRPr="000B521B">
        <w:rPr>
          <w:rFonts w:ascii="Arial" w:eastAsia="Arial" w:hAnsi="Arial" w:cs="Arial"/>
          <w:color w:val="000000" w:themeColor="text1"/>
          <w:sz w:val="24"/>
          <w:szCs w:val="24"/>
        </w:rPr>
        <w:t>er Resin</w:t>
      </w:r>
      <w:r w:rsidR="00545715" w:rsidRPr="000B521B">
        <w:rPr>
          <w:rFonts w:ascii="Arial" w:eastAsia="Arial" w:hAnsi="Arial" w:cs="Arial"/>
          <w:color w:val="000000" w:themeColor="text1"/>
          <w:sz w:val="24"/>
          <w:szCs w:val="24"/>
        </w:rPr>
        <w:t xml:space="preserve"> </w:t>
      </w:r>
      <w:r w:rsidRPr="000B521B">
        <w:rPr>
          <w:rFonts w:ascii="Arial" w:eastAsia="Arial" w:hAnsi="Arial" w:cs="Arial"/>
          <w:color w:val="000000" w:themeColor="text1"/>
          <w:sz w:val="24"/>
          <w:szCs w:val="24"/>
        </w:rPr>
        <w:t xml:space="preserve">remained firm since the beginning of 2021 following the pickup in </w:t>
      </w:r>
      <w:r w:rsidR="006D4425" w:rsidRPr="000B521B">
        <w:rPr>
          <w:rFonts w:ascii="Arial" w:eastAsia="Arial" w:hAnsi="Arial" w:cs="Arial"/>
          <w:color w:val="000000" w:themeColor="text1"/>
          <w:sz w:val="24"/>
          <w:szCs w:val="24"/>
        </w:rPr>
        <w:t xml:space="preserve">the </w:t>
      </w:r>
      <w:r w:rsidRPr="000B521B">
        <w:rPr>
          <w:rFonts w:ascii="Arial" w:eastAsia="Arial" w:hAnsi="Arial" w:cs="Arial"/>
          <w:color w:val="000000" w:themeColor="text1"/>
          <w:sz w:val="24"/>
          <w:szCs w:val="24"/>
        </w:rPr>
        <w:t>market activities as the economy significantly rebounded from C</w:t>
      </w:r>
      <w:r w:rsidR="00DD017A" w:rsidRPr="000B521B">
        <w:rPr>
          <w:rFonts w:ascii="Arial" w:eastAsia="Arial" w:hAnsi="Arial" w:cs="Arial"/>
          <w:color w:val="000000" w:themeColor="text1"/>
          <w:sz w:val="24"/>
          <w:szCs w:val="24"/>
        </w:rPr>
        <w:t xml:space="preserve">OVID-19 </w:t>
      </w:r>
      <w:r w:rsidRPr="000B521B">
        <w:rPr>
          <w:rFonts w:ascii="Arial" w:eastAsia="Arial" w:hAnsi="Arial" w:cs="Arial"/>
          <w:color w:val="000000" w:themeColor="text1"/>
          <w:sz w:val="24"/>
          <w:szCs w:val="24"/>
        </w:rPr>
        <w:t xml:space="preserve">repercussions. However, the increment has been marginal yet consistent due to constraint fluctuations in base </w:t>
      </w:r>
      <w:proofErr w:type="spellStart"/>
      <w:r w:rsidRPr="000B521B">
        <w:rPr>
          <w:rFonts w:ascii="Arial" w:eastAsia="Arial" w:hAnsi="Arial" w:cs="Arial"/>
          <w:color w:val="000000" w:themeColor="text1"/>
          <w:sz w:val="24"/>
          <w:szCs w:val="24"/>
        </w:rPr>
        <w:t>Novolac</w:t>
      </w:r>
      <w:proofErr w:type="spellEnd"/>
      <w:r w:rsidRPr="000B521B">
        <w:rPr>
          <w:rFonts w:ascii="Arial" w:eastAsia="Arial" w:hAnsi="Arial" w:cs="Arial"/>
          <w:color w:val="000000" w:themeColor="text1"/>
          <w:sz w:val="24"/>
          <w:szCs w:val="24"/>
        </w:rPr>
        <w:t xml:space="preserve"> costs. </w:t>
      </w:r>
      <w:r w:rsidR="00A03ADD" w:rsidRPr="000B521B">
        <w:rPr>
          <w:rFonts w:ascii="Arial" w:eastAsia="Arial" w:hAnsi="Arial" w:cs="Arial"/>
          <w:color w:val="000000" w:themeColor="text1"/>
          <w:sz w:val="24"/>
          <w:szCs w:val="24"/>
        </w:rPr>
        <w:t xml:space="preserve">There has been little to no adverse impact of the second wave of Covid in India, as demand for the material remained </w:t>
      </w:r>
      <w:r w:rsidRPr="000B521B">
        <w:rPr>
          <w:rFonts w:ascii="Arial" w:eastAsia="Arial" w:hAnsi="Arial" w:cs="Arial"/>
          <w:color w:val="000000" w:themeColor="text1"/>
          <w:sz w:val="24"/>
          <w:szCs w:val="24"/>
        </w:rPr>
        <w:t xml:space="preserve">consistent from packaging sector amidst </w:t>
      </w:r>
      <w:r w:rsidR="00E33B0C" w:rsidRPr="000B521B">
        <w:rPr>
          <w:rFonts w:ascii="Arial" w:eastAsia="Arial" w:hAnsi="Arial" w:cs="Arial"/>
          <w:color w:val="000000" w:themeColor="text1"/>
          <w:sz w:val="24"/>
          <w:szCs w:val="24"/>
        </w:rPr>
        <w:t>favourable</w:t>
      </w:r>
      <w:r w:rsidRPr="000B521B">
        <w:rPr>
          <w:rFonts w:ascii="Arial" w:eastAsia="Arial" w:hAnsi="Arial" w:cs="Arial"/>
          <w:color w:val="000000" w:themeColor="text1"/>
          <w:sz w:val="24"/>
          <w:szCs w:val="24"/>
        </w:rPr>
        <w:t xml:space="preserve"> consumer sentiments. Thus, after showcasing a marginal dullness in May</w:t>
      </w:r>
      <w:r w:rsidR="006D4425" w:rsidRPr="000B521B">
        <w:rPr>
          <w:rFonts w:ascii="Arial" w:eastAsia="Arial" w:hAnsi="Arial" w:cs="Arial"/>
          <w:color w:val="000000" w:themeColor="text1"/>
          <w:sz w:val="24"/>
          <w:szCs w:val="24"/>
        </w:rPr>
        <w:t xml:space="preserve"> 2021</w:t>
      </w:r>
      <w:r w:rsidRPr="000B521B">
        <w:rPr>
          <w:rFonts w:ascii="Arial" w:eastAsia="Arial" w:hAnsi="Arial" w:cs="Arial"/>
          <w:color w:val="000000" w:themeColor="text1"/>
          <w:sz w:val="24"/>
          <w:szCs w:val="24"/>
        </w:rPr>
        <w:t xml:space="preserve">, </w:t>
      </w:r>
      <w:r w:rsidR="00DD017A" w:rsidRPr="000B521B">
        <w:rPr>
          <w:rFonts w:ascii="Arial" w:eastAsia="Arial" w:hAnsi="Arial" w:cs="Arial"/>
          <w:color w:val="000000" w:themeColor="text1"/>
          <w:sz w:val="24"/>
          <w:szCs w:val="24"/>
        </w:rPr>
        <w:t>p</w:t>
      </w:r>
      <w:r w:rsidRPr="000B521B">
        <w:rPr>
          <w:rFonts w:ascii="Arial" w:eastAsia="Arial" w:hAnsi="Arial" w:cs="Arial"/>
          <w:color w:val="000000" w:themeColor="text1"/>
          <w:sz w:val="24"/>
          <w:szCs w:val="24"/>
        </w:rPr>
        <w:t>rices again revived in June</w:t>
      </w:r>
      <w:r w:rsidR="006D4425" w:rsidRPr="000B521B">
        <w:rPr>
          <w:rFonts w:ascii="Arial" w:eastAsia="Arial" w:hAnsi="Arial" w:cs="Arial"/>
          <w:color w:val="000000" w:themeColor="text1"/>
          <w:sz w:val="24"/>
          <w:szCs w:val="24"/>
        </w:rPr>
        <w:t xml:space="preserve"> 2021</w:t>
      </w:r>
      <w:r w:rsidR="00DD017A" w:rsidRPr="000B521B">
        <w:rPr>
          <w:rFonts w:ascii="Arial" w:eastAsia="Arial" w:hAnsi="Arial" w:cs="Arial"/>
          <w:color w:val="000000" w:themeColor="text1"/>
          <w:sz w:val="24"/>
          <w:szCs w:val="24"/>
        </w:rPr>
        <w:t xml:space="preserve">, </w:t>
      </w:r>
      <w:r w:rsidRPr="000B521B">
        <w:rPr>
          <w:rFonts w:ascii="Arial" w:eastAsia="Arial" w:hAnsi="Arial" w:cs="Arial"/>
          <w:color w:val="000000" w:themeColor="text1"/>
          <w:sz w:val="24"/>
          <w:szCs w:val="24"/>
        </w:rPr>
        <w:t xml:space="preserve">following the resumption in market activities across the nation. Besides, soaring freight cost along several trade routes since the beginning </w:t>
      </w:r>
      <w:r w:rsidR="006D4425" w:rsidRPr="000B521B">
        <w:rPr>
          <w:rFonts w:ascii="Arial" w:eastAsia="Arial" w:hAnsi="Arial" w:cs="Arial"/>
          <w:color w:val="000000" w:themeColor="text1"/>
          <w:sz w:val="24"/>
          <w:szCs w:val="24"/>
        </w:rPr>
        <w:t xml:space="preserve">of </w:t>
      </w:r>
      <w:r w:rsidRPr="000B521B">
        <w:rPr>
          <w:rFonts w:ascii="Arial" w:eastAsia="Arial" w:hAnsi="Arial" w:cs="Arial"/>
          <w:color w:val="000000" w:themeColor="text1"/>
          <w:sz w:val="24"/>
          <w:szCs w:val="24"/>
        </w:rPr>
        <w:t>202</w:t>
      </w:r>
      <w:r w:rsidR="006D4425" w:rsidRPr="000B521B">
        <w:rPr>
          <w:rFonts w:ascii="Arial" w:eastAsia="Arial" w:hAnsi="Arial" w:cs="Arial"/>
          <w:color w:val="000000" w:themeColor="text1"/>
          <w:sz w:val="24"/>
          <w:szCs w:val="24"/>
        </w:rPr>
        <w:t>1</w:t>
      </w:r>
      <w:r w:rsidRPr="000B521B">
        <w:rPr>
          <w:rFonts w:ascii="Arial" w:eastAsia="Arial" w:hAnsi="Arial" w:cs="Arial"/>
          <w:color w:val="000000" w:themeColor="text1"/>
          <w:sz w:val="24"/>
          <w:szCs w:val="24"/>
        </w:rPr>
        <w:t xml:space="preserve"> has also contributed to raise </w:t>
      </w:r>
      <w:r w:rsidR="009F4C84" w:rsidRPr="000B521B">
        <w:rPr>
          <w:rFonts w:ascii="Arial" w:eastAsia="Arial" w:hAnsi="Arial" w:cs="Arial"/>
          <w:color w:val="000000" w:themeColor="text1"/>
          <w:sz w:val="24"/>
          <w:szCs w:val="24"/>
        </w:rPr>
        <w:t xml:space="preserve">in </w:t>
      </w:r>
      <w:r w:rsidRPr="000B521B">
        <w:rPr>
          <w:rFonts w:ascii="Arial" w:eastAsia="Arial" w:hAnsi="Arial" w:cs="Arial"/>
          <w:color w:val="000000" w:themeColor="text1"/>
          <w:sz w:val="24"/>
          <w:szCs w:val="24"/>
        </w:rPr>
        <w:t>values at times of prevalent demand pattern</w:t>
      </w:r>
      <w:r w:rsidR="004644A7" w:rsidRPr="000B521B">
        <w:rPr>
          <w:rFonts w:ascii="Arial" w:eastAsia="Arial" w:hAnsi="Arial" w:cs="Arial"/>
          <w:color w:val="000000" w:themeColor="text1"/>
          <w:sz w:val="24"/>
          <w:szCs w:val="24"/>
        </w:rPr>
        <w:t>.</w:t>
      </w:r>
    </w:p>
    <w:p w14:paraId="24A53DE8" w14:textId="77777777" w:rsidR="00005343" w:rsidRPr="000B521B" w:rsidRDefault="00005343" w:rsidP="007A7901">
      <w:pPr>
        <w:spacing w:line="480" w:lineRule="auto"/>
        <w:rPr>
          <w:rFonts w:ascii="Arial" w:eastAsia="Verdana" w:hAnsi="Arial" w:cs="Arial"/>
          <w:b/>
          <w:bCs/>
          <w:color w:val="000000" w:themeColor="text1"/>
          <w:kern w:val="24"/>
          <w:sz w:val="20"/>
          <w:szCs w:val="20"/>
        </w:rPr>
        <w:sectPr w:rsidR="00005343"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18DCA88" w14:textId="77777777" w:rsidR="003E10B2" w:rsidRPr="000B521B" w:rsidRDefault="003E10B2" w:rsidP="007A7901">
      <w:pPr>
        <w:spacing w:line="480" w:lineRule="auto"/>
        <w:rPr>
          <w:rFonts w:ascii="Arial" w:eastAsia="Verdana" w:hAnsi="Arial" w:cs="Arial"/>
          <w:b/>
          <w:bCs/>
          <w:color w:val="000000" w:themeColor="text1"/>
          <w:kern w:val="24"/>
          <w:sz w:val="20"/>
          <w:szCs w:val="20"/>
        </w:rPr>
      </w:pPr>
    </w:p>
    <w:p w14:paraId="1F5802F8" w14:textId="77777777" w:rsidR="003E10B2" w:rsidRPr="000B521B" w:rsidRDefault="003E10B2" w:rsidP="007A7901">
      <w:pPr>
        <w:spacing w:line="480" w:lineRule="auto"/>
        <w:rPr>
          <w:rFonts w:ascii="Arial" w:eastAsia="Verdana" w:hAnsi="Arial" w:cs="Arial"/>
          <w:b/>
          <w:bCs/>
          <w:color w:val="000000" w:themeColor="text1"/>
          <w:kern w:val="24"/>
          <w:sz w:val="20"/>
          <w:szCs w:val="20"/>
        </w:rPr>
      </w:pPr>
    </w:p>
    <w:p w14:paraId="094AD760" w14:textId="579F8FAF" w:rsidR="007A7901" w:rsidRPr="000B521B" w:rsidRDefault="00884E69" w:rsidP="007A7901">
      <w:pPr>
        <w:spacing w:line="480" w:lineRule="auto"/>
        <w:rPr>
          <w:rFonts w:ascii="Arial" w:eastAsia="Verdana" w:hAnsi="Arial" w:cs="Arial"/>
          <w:b/>
          <w:bCs/>
          <w:color w:val="000000" w:themeColor="text1"/>
          <w:kern w:val="24"/>
          <w:sz w:val="20"/>
          <w:szCs w:val="20"/>
        </w:rPr>
      </w:pPr>
      <w:r w:rsidRPr="000B521B">
        <w:rPr>
          <w:rFonts w:ascii="Arial" w:eastAsia="Verdana" w:hAnsi="Arial" w:cs="Arial"/>
          <w:b/>
          <w:bCs/>
          <w:color w:val="000000" w:themeColor="text1"/>
          <w:kern w:val="24"/>
          <w:sz w:val="20"/>
          <w:szCs w:val="20"/>
        </w:rPr>
        <w:t>Global</w:t>
      </w:r>
      <w:r w:rsidR="007A7901" w:rsidRPr="000B521B">
        <w:rPr>
          <w:rFonts w:ascii="Arial" w:eastAsia="Verdana" w:hAnsi="Arial" w:cs="Arial"/>
          <w:b/>
          <w:bCs/>
          <w:color w:val="000000" w:themeColor="text1"/>
          <w:kern w:val="24"/>
          <w:sz w:val="20"/>
          <w:szCs w:val="20"/>
        </w:rPr>
        <w:t xml:space="preserve"> Vinyl E</w:t>
      </w:r>
      <w:r w:rsidR="0026260F" w:rsidRPr="000B521B">
        <w:rPr>
          <w:rFonts w:ascii="Arial" w:eastAsia="Verdana" w:hAnsi="Arial" w:cs="Arial"/>
          <w:b/>
          <w:bCs/>
          <w:color w:val="000000" w:themeColor="text1"/>
          <w:kern w:val="24"/>
          <w:sz w:val="20"/>
          <w:szCs w:val="20"/>
        </w:rPr>
        <w:t>st</w:t>
      </w:r>
      <w:r w:rsidR="007A7901" w:rsidRPr="000B521B">
        <w:rPr>
          <w:rFonts w:ascii="Arial" w:eastAsia="Verdana" w:hAnsi="Arial" w:cs="Arial"/>
          <w:b/>
          <w:bCs/>
          <w:color w:val="000000" w:themeColor="text1"/>
          <w:kern w:val="24"/>
          <w:sz w:val="20"/>
          <w:szCs w:val="20"/>
        </w:rPr>
        <w:t>er Resin Yearly Prices, 201</w:t>
      </w:r>
      <w:r w:rsidRPr="000B521B">
        <w:rPr>
          <w:rFonts w:ascii="Arial" w:eastAsia="Verdana" w:hAnsi="Arial" w:cs="Arial"/>
          <w:b/>
          <w:bCs/>
          <w:color w:val="000000" w:themeColor="text1"/>
          <w:kern w:val="24"/>
          <w:sz w:val="20"/>
          <w:szCs w:val="20"/>
        </w:rPr>
        <w:t>5-2030</w:t>
      </w:r>
      <w:r w:rsidR="007A7901" w:rsidRPr="000B521B">
        <w:rPr>
          <w:rFonts w:ascii="Arial" w:eastAsia="Verdana" w:hAnsi="Arial" w:cs="Arial"/>
          <w:b/>
          <w:bCs/>
          <w:color w:val="000000" w:themeColor="text1"/>
          <w:kern w:val="24"/>
          <w:sz w:val="20"/>
          <w:szCs w:val="20"/>
        </w:rPr>
        <w:t xml:space="preserve"> (</w:t>
      </w:r>
      <w:r w:rsidRPr="000B521B">
        <w:rPr>
          <w:rFonts w:ascii="Arial" w:eastAsia="Verdana" w:hAnsi="Arial" w:cs="Arial"/>
          <w:b/>
          <w:bCs/>
          <w:color w:val="000000" w:themeColor="text1"/>
          <w:kern w:val="24"/>
          <w:sz w:val="20"/>
          <w:szCs w:val="20"/>
        </w:rPr>
        <w:t>USD</w:t>
      </w:r>
      <w:r w:rsidR="007A7901" w:rsidRPr="000B521B">
        <w:rPr>
          <w:rFonts w:ascii="Arial" w:eastAsia="Verdana" w:hAnsi="Arial" w:cs="Arial"/>
          <w:b/>
          <w:bCs/>
          <w:color w:val="000000" w:themeColor="text1"/>
          <w:kern w:val="24"/>
          <w:sz w:val="20"/>
          <w:szCs w:val="20"/>
        </w:rPr>
        <w:t>/Tonne)</w:t>
      </w:r>
    </w:p>
    <w:p w14:paraId="58B13EE2" w14:textId="68EEB83A" w:rsidR="007A7901" w:rsidRPr="000B521B" w:rsidRDefault="007A7901" w:rsidP="007A7901">
      <w:pPr>
        <w:spacing w:line="480" w:lineRule="auto"/>
        <w:rPr>
          <w:rFonts w:ascii="Arial" w:eastAsia="Arial" w:hAnsi="Arial" w:cs="Arial"/>
          <w:b/>
          <w:bCs/>
          <w:color w:val="000000" w:themeColor="text1"/>
          <w:sz w:val="24"/>
          <w:szCs w:val="24"/>
        </w:rPr>
      </w:pPr>
      <w:r w:rsidRPr="000B521B">
        <w:rPr>
          <w:rFonts w:ascii="Arial" w:eastAsia="Arial" w:hAnsi="Arial" w:cs="Arial"/>
          <w:b/>
          <w:bCs/>
          <w:noProof/>
          <w:color w:val="000000" w:themeColor="text1"/>
          <w:sz w:val="24"/>
          <w:szCs w:val="24"/>
        </w:rPr>
        <w:drawing>
          <wp:inline distT="0" distB="0" distL="0" distR="0" wp14:anchorId="2165F90D" wp14:editId="7DDA1654">
            <wp:extent cx="6343650" cy="2419350"/>
            <wp:effectExtent l="0" t="0" r="0" b="0"/>
            <wp:docPr id="1027" name="Chart 1027">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96A72B4" w14:textId="77777777" w:rsidR="00040724" w:rsidRPr="000B521B" w:rsidRDefault="00040724" w:rsidP="009E2A18">
      <w:pPr>
        <w:spacing w:line="360" w:lineRule="auto"/>
        <w:rPr>
          <w:rFonts w:ascii="Arial" w:eastAsia="Arial" w:hAnsi="Arial" w:cs="Arial"/>
          <w:color w:val="000000" w:themeColor="text1"/>
          <w:sz w:val="24"/>
          <w:szCs w:val="24"/>
        </w:rPr>
      </w:pPr>
    </w:p>
    <w:p w14:paraId="282B2914" w14:textId="77777777" w:rsidR="00CD6836" w:rsidRPr="000B521B" w:rsidRDefault="00CD6836" w:rsidP="004644A7">
      <w:pPr>
        <w:spacing w:line="360" w:lineRule="auto"/>
        <w:jc w:val="both"/>
        <w:rPr>
          <w:rFonts w:ascii="Arial" w:eastAsia="Arial" w:hAnsi="Arial" w:cs="Arial"/>
          <w:color w:val="000000" w:themeColor="text1"/>
          <w:sz w:val="24"/>
          <w:szCs w:val="24"/>
        </w:rPr>
        <w:sectPr w:rsidR="00CD6836"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7424E37" w14:textId="22B0D11F" w:rsidR="00CD6836" w:rsidRPr="000B521B" w:rsidRDefault="007A7901" w:rsidP="00905DCB">
      <w:pPr>
        <w:spacing w:line="360" w:lineRule="auto"/>
        <w:jc w:val="both"/>
        <w:rPr>
          <w:rFonts w:ascii="Arial" w:eastAsia="Arial" w:hAnsi="Arial" w:cs="Arial"/>
          <w:color w:val="000000" w:themeColor="text1"/>
          <w:sz w:val="24"/>
          <w:szCs w:val="24"/>
        </w:rPr>
        <w:sectPr w:rsidR="00CD6836"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B521B">
        <w:rPr>
          <w:rFonts w:ascii="Arial" w:eastAsia="Arial" w:hAnsi="Arial" w:cs="Arial"/>
          <w:color w:val="000000" w:themeColor="text1"/>
          <w:sz w:val="24"/>
          <w:szCs w:val="24"/>
        </w:rPr>
        <w:t>Sharp fall in values of upstream crude in 2016 hampered the performance of the overall chemical and petrochemical sector leading to a drop in prices of Vinyl Ester Resi</w:t>
      </w:r>
      <w:r w:rsidR="00545715" w:rsidRPr="000B521B">
        <w:rPr>
          <w:rFonts w:ascii="Arial" w:eastAsia="Arial" w:hAnsi="Arial" w:cs="Arial"/>
          <w:color w:val="000000" w:themeColor="text1"/>
          <w:sz w:val="24"/>
          <w:szCs w:val="24"/>
        </w:rPr>
        <w:t>n</w:t>
      </w:r>
      <w:r w:rsidRPr="000B521B">
        <w:rPr>
          <w:rFonts w:ascii="Arial" w:eastAsia="Arial" w:hAnsi="Arial" w:cs="Arial"/>
          <w:color w:val="000000" w:themeColor="text1"/>
          <w:sz w:val="24"/>
          <w:szCs w:val="24"/>
        </w:rPr>
        <w:t xml:space="preserve"> along with various other products. Its market fundamentals revived significantly in </w:t>
      </w:r>
      <w:r w:rsidR="00545715" w:rsidRPr="000B521B">
        <w:rPr>
          <w:rFonts w:ascii="Arial" w:eastAsia="Arial" w:hAnsi="Arial" w:cs="Arial"/>
          <w:color w:val="000000" w:themeColor="text1"/>
          <w:sz w:val="24"/>
          <w:szCs w:val="24"/>
        </w:rPr>
        <w:t>20</w:t>
      </w:r>
      <w:r w:rsidRPr="000B521B">
        <w:rPr>
          <w:rFonts w:ascii="Arial" w:eastAsia="Arial" w:hAnsi="Arial" w:cs="Arial"/>
          <w:color w:val="000000" w:themeColor="text1"/>
          <w:sz w:val="24"/>
          <w:szCs w:val="24"/>
        </w:rPr>
        <w:t xml:space="preserve">17 following sharp rebound in market activities. However, in </w:t>
      </w:r>
      <w:r w:rsidR="00545715" w:rsidRPr="000B521B">
        <w:rPr>
          <w:rFonts w:ascii="Arial" w:eastAsia="Arial" w:hAnsi="Arial" w:cs="Arial"/>
          <w:color w:val="000000" w:themeColor="text1"/>
          <w:sz w:val="24"/>
          <w:szCs w:val="24"/>
        </w:rPr>
        <w:t>20</w:t>
      </w:r>
      <w:r w:rsidRPr="000B521B">
        <w:rPr>
          <w:rFonts w:ascii="Arial" w:eastAsia="Arial" w:hAnsi="Arial" w:cs="Arial"/>
          <w:color w:val="000000" w:themeColor="text1"/>
          <w:sz w:val="24"/>
          <w:szCs w:val="24"/>
        </w:rPr>
        <w:t>19 and 20</w:t>
      </w:r>
      <w:r w:rsidR="00545715" w:rsidRPr="000B521B">
        <w:rPr>
          <w:rFonts w:ascii="Arial" w:eastAsia="Arial" w:hAnsi="Arial" w:cs="Arial"/>
          <w:color w:val="000000" w:themeColor="text1"/>
          <w:sz w:val="24"/>
          <w:szCs w:val="24"/>
        </w:rPr>
        <w:t>20</w:t>
      </w:r>
      <w:r w:rsidRPr="000B521B">
        <w:rPr>
          <w:rFonts w:ascii="Arial" w:eastAsia="Arial" w:hAnsi="Arial" w:cs="Arial"/>
          <w:color w:val="000000" w:themeColor="text1"/>
          <w:sz w:val="24"/>
          <w:szCs w:val="24"/>
        </w:rPr>
        <w:t xml:space="preserve"> prices remained in a stable to narrow range amidst the uncertainty prevailing from stable feedstock and muted demand pattern. In </w:t>
      </w:r>
      <w:r w:rsidR="00545715" w:rsidRPr="000B521B">
        <w:rPr>
          <w:rFonts w:ascii="Arial" w:eastAsia="Arial" w:hAnsi="Arial" w:cs="Arial"/>
          <w:color w:val="000000" w:themeColor="text1"/>
          <w:sz w:val="24"/>
          <w:szCs w:val="24"/>
        </w:rPr>
        <w:t>Q</w:t>
      </w:r>
      <w:r w:rsidR="00A03ADD" w:rsidRPr="000B521B">
        <w:rPr>
          <w:rFonts w:ascii="Arial" w:eastAsia="Arial" w:hAnsi="Arial" w:cs="Arial"/>
          <w:color w:val="000000" w:themeColor="text1"/>
          <w:sz w:val="24"/>
          <w:szCs w:val="24"/>
        </w:rPr>
        <w:t>1</w:t>
      </w:r>
      <w:r w:rsidR="00545715" w:rsidRPr="000B521B">
        <w:rPr>
          <w:rFonts w:ascii="Arial" w:eastAsia="Arial" w:hAnsi="Arial" w:cs="Arial"/>
          <w:color w:val="000000" w:themeColor="text1"/>
          <w:sz w:val="24"/>
          <w:szCs w:val="24"/>
        </w:rPr>
        <w:t xml:space="preserve"> </w:t>
      </w:r>
      <w:r w:rsidR="00A03ADD" w:rsidRPr="000B521B">
        <w:rPr>
          <w:rFonts w:ascii="Arial" w:eastAsia="Arial" w:hAnsi="Arial" w:cs="Arial"/>
          <w:color w:val="000000" w:themeColor="text1"/>
          <w:sz w:val="24"/>
          <w:szCs w:val="24"/>
        </w:rPr>
        <w:t xml:space="preserve">and Q2 </w:t>
      </w:r>
      <w:r w:rsidR="00545715" w:rsidRPr="000B521B">
        <w:rPr>
          <w:rFonts w:ascii="Arial" w:eastAsia="Arial" w:hAnsi="Arial" w:cs="Arial"/>
          <w:color w:val="000000" w:themeColor="text1"/>
          <w:sz w:val="24"/>
          <w:szCs w:val="24"/>
        </w:rPr>
        <w:t>20</w:t>
      </w:r>
      <w:r w:rsidRPr="000B521B">
        <w:rPr>
          <w:rFonts w:ascii="Arial" w:eastAsia="Arial" w:hAnsi="Arial" w:cs="Arial"/>
          <w:color w:val="000000" w:themeColor="text1"/>
          <w:sz w:val="24"/>
          <w:szCs w:val="24"/>
        </w:rPr>
        <w:t>2</w:t>
      </w:r>
      <w:r w:rsidR="00A03ADD" w:rsidRPr="000B521B">
        <w:rPr>
          <w:rFonts w:ascii="Arial" w:eastAsia="Arial" w:hAnsi="Arial" w:cs="Arial"/>
          <w:color w:val="000000" w:themeColor="text1"/>
          <w:sz w:val="24"/>
          <w:szCs w:val="24"/>
        </w:rPr>
        <w:t>0</w:t>
      </w:r>
      <w:r w:rsidRPr="000B521B">
        <w:rPr>
          <w:rFonts w:ascii="Arial" w:eastAsia="Arial" w:hAnsi="Arial" w:cs="Arial"/>
          <w:color w:val="000000" w:themeColor="text1"/>
          <w:sz w:val="24"/>
          <w:szCs w:val="24"/>
        </w:rPr>
        <w:t xml:space="preserve">, VER witnessed a marginal dive, due to ground-breaking fall in crude values and devastating hit on the global economy in </w:t>
      </w:r>
      <w:r w:rsidR="00D36FE7" w:rsidRPr="000B521B">
        <w:rPr>
          <w:rFonts w:ascii="Arial" w:eastAsia="Arial" w:hAnsi="Arial" w:cs="Arial"/>
          <w:color w:val="000000" w:themeColor="text1"/>
          <w:sz w:val="24"/>
          <w:szCs w:val="24"/>
        </w:rPr>
        <w:t xml:space="preserve">the </w:t>
      </w:r>
      <w:r w:rsidRPr="000B521B">
        <w:rPr>
          <w:rFonts w:ascii="Arial" w:eastAsia="Arial" w:hAnsi="Arial" w:cs="Arial"/>
          <w:color w:val="000000" w:themeColor="text1"/>
          <w:sz w:val="24"/>
          <w:szCs w:val="24"/>
        </w:rPr>
        <w:t>wake of the Covid outbreak.</w:t>
      </w:r>
    </w:p>
    <w:p w14:paraId="648FEDF7" w14:textId="1AEF8796" w:rsidR="00E1022E" w:rsidRPr="000B521B" w:rsidRDefault="00E1022E" w:rsidP="00E1022E">
      <w:pPr>
        <w:tabs>
          <w:tab w:val="left" w:pos="3705"/>
        </w:tabs>
        <w:rPr>
          <w:rFonts w:ascii="Arial" w:hAnsi="Arial" w:cs="Arial"/>
          <w:b/>
          <w:bCs/>
          <w:u w:val="single"/>
        </w:rPr>
      </w:pPr>
    </w:p>
    <w:p w14:paraId="72314E65" w14:textId="494EB26F" w:rsidR="00E1022E" w:rsidRPr="000B521B" w:rsidRDefault="00E1022E" w:rsidP="00E1022E">
      <w:pPr>
        <w:tabs>
          <w:tab w:val="left" w:pos="3705"/>
        </w:tabs>
        <w:rPr>
          <w:rFonts w:ascii="Arial" w:hAnsi="Arial" w:cs="Arial"/>
          <w:b/>
          <w:bCs/>
          <w:u w:val="single"/>
        </w:rPr>
      </w:pPr>
    </w:p>
    <w:p w14:paraId="6B2034B2" w14:textId="781191C1" w:rsidR="00E1022E" w:rsidRPr="000B521B" w:rsidRDefault="00E1022E" w:rsidP="00E1022E">
      <w:pPr>
        <w:tabs>
          <w:tab w:val="left" w:pos="3705"/>
        </w:tabs>
        <w:rPr>
          <w:rFonts w:ascii="Arial" w:hAnsi="Arial" w:cs="Arial"/>
          <w:b/>
          <w:bCs/>
          <w:u w:val="single"/>
        </w:rPr>
      </w:pPr>
    </w:p>
    <w:p w14:paraId="55119292" w14:textId="2E81B9D3" w:rsidR="00E1022E" w:rsidRPr="000B521B" w:rsidRDefault="00E1022E" w:rsidP="00E1022E">
      <w:pPr>
        <w:tabs>
          <w:tab w:val="left" w:pos="3705"/>
        </w:tabs>
        <w:rPr>
          <w:rFonts w:ascii="Arial" w:hAnsi="Arial" w:cs="Arial"/>
          <w:b/>
          <w:bCs/>
          <w:u w:val="single"/>
        </w:rPr>
      </w:pPr>
    </w:p>
    <w:p w14:paraId="41C2A9D2" w14:textId="7BC3B51F" w:rsidR="00E1022E" w:rsidRPr="000B521B" w:rsidRDefault="00E1022E" w:rsidP="00E1022E">
      <w:pPr>
        <w:tabs>
          <w:tab w:val="left" w:pos="3705"/>
        </w:tabs>
        <w:rPr>
          <w:rFonts w:ascii="Arial" w:hAnsi="Arial" w:cs="Arial"/>
          <w:b/>
          <w:bCs/>
          <w:u w:val="single"/>
        </w:rPr>
      </w:pPr>
    </w:p>
    <w:p w14:paraId="1E086B90" w14:textId="5304EB9A" w:rsidR="00E1022E" w:rsidRPr="000B521B" w:rsidRDefault="00E1022E" w:rsidP="00E1022E">
      <w:pPr>
        <w:tabs>
          <w:tab w:val="left" w:pos="3705"/>
        </w:tabs>
        <w:rPr>
          <w:rFonts w:ascii="Arial" w:hAnsi="Arial" w:cs="Arial"/>
          <w:b/>
          <w:bCs/>
          <w:u w:val="single"/>
        </w:rPr>
      </w:pPr>
    </w:p>
    <w:p w14:paraId="7ECF5C24" w14:textId="1E00DD0B" w:rsidR="00E1022E" w:rsidRPr="000B521B" w:rsidRDefault="00E1022E" w:rsidP="00E1022E">
      <w:pPr>
        <w:tabs>
          <w:tab w:val="left" w:pos="3705"/>
        </w:tabs>
        <w:rPr>
          <w:rFonts w:ascii="Arial" w:hAnsi="Arial" w:cs="Arial"/>
          <w:b/>
          <w:bCs/>
          <w:u w:val="single"/>
        </w:rPr>
      </w:pPr>
    </w:p>
    <w:p w14:paraId="222C9E47" w14:textId="3D04649C" w:rsidR="00E1022E" w:rsidRPr="000B521B" w:rsidRDefault="00E1022E" w:rsidP="00E1022E">
      <w:pPr>
        <w:tabs>
          <w:tab w:val="left" w:pos="3705"/>
        </w:tabs>
        <w:rPr>
          <w:rFonts w:ascii="Arial" w:hAnsi="Arial" w:cs="Arial"/>
          <w:b/>
          <w:bCs/>
          <w:u w:val="single"/>
        </w:rPr>
      </w:pPr>
    </w:p>
    <w:p w14:paraId="6C9485D1" w14:textId="77777777" w:rsidR="00E1022E" w:rsidRPr="000B521B" w:rsidRDefault="00E1022E" w:rsidP="00E1022E">
      <w:pPr>
        <w:tabs>
          <w:tab w:val="left" w:pos="3705"/>
        </w:tabs>
        <w:rPr>
          <w:rFonts w:ascii="Arial" w:hAnsi="Arial" w:cs="Arial"/>
          <w:b/>
          <w:bCs/>
          <w:u w:val="single"/>
        </w:rPr>
      </w:pPr>
    </w:p>
    <w:p w14:paraId="791CD120" w14:textId="77777777" w:rsidR="003E10B2" w:rsidRPr="000B521B" w:rsidRDefault="003E10B2" w:rsidP="00E1022E">
      <w:pPr>
        <w:tabs>
          <w:tab w:val="left" w:pos="3705"/>
        </w:tabs>
        <w:rPr>
          <w:rFonts w:ascii="Arial" w:hAnsi="Arial" w:cs="Arial"/>
          <w:b/>
          <w:bCs/>
          <w:sz w:val="24"/>
          <w:szCs w:val="24"/>
        </w:rPr>
      </w:pPr>
    </w:p>
    <w:p w14:paraId="631F7E69" w14:textId="77777777" w:rsidR="003E10B2" w:rsidRPr="000B521B" w:rsidRDefault="003E10B2" w:rsidP="00E1022E">
      <w:pPr>
        <w:tabs>
          <w:tab w:val="left" w:pos="3705"/>
        </w:tabs>
        <w:rPr>
          <w:rFonts w:ascii="Arial" w:hAnsi="Arial" w:cs="Arial"/>
          <w:b/>
          <w:bCs/>
          <w:sz w:val="24"/>
          <w:szCs w:val="24"/>
        </w:rPr>
      </w:pPr>
    </w:p>
    <w:p w14:paraId="4C861546" w14:textId="77777777" w:rsidR="003E10B2" w:rsidRPr="000B521B" w:rsidRDefault="003E10B2" w:rsidP="00E1022E">
      <w:pPr>
        <w:tabs>
          <w:tab w:val="left" w:pos="3705"/>
        </w:tabs>
        <w:rPr>
          <w:rFonts w:ascii="Arial" w:hAnsi="Arial" w:cs="Arial"/>
          <w:b/>
          <w:bCs/>
          <w:sz w:val="24"/>
          <w:szCs w:val="24"/>
        </w:rPr>
      </w:pPr>
    </w:p>
    <w:p w14:paraId="6DDCC723" w14:textId="4EEAF80B" w:rsidR="00E1022E" w:rsidRPr="000B521B" w:rsidRDefault="00E1022E" w:rsidP="00E1022E">
      <w:pPr>
        <w:tabs>
          <w:tab w:val="left" w:pos="3705"/>
        </w:tabs>
        <w:rPr>
          <w:rFonts w:ascii="Arial" w:hAnsi="Arial" w:cs="Arial"/>
          <w:b/>
          <w:bCs/>
          <w:sz w:val="24"/>
          <w:szCs w:val="24"/>
        </w:rPr>
      </w:pPr>
      <w:r w:rsidRPr="000B521B">
        <w:rPr>
          <w:rFonts w:ascii="Arial" w:hAnsi="Arial" w:cs="Arial"/>
          <w:b/>
          <w:bCs/>
          <w:sz w:val="24"/>
          <w:szCs w:val="24"/>
        </w:rPr>
        <w:t xml:space="preserve">3.7 Value Chain Analysis for Captive Vinyl Ester Resin Manufacturer </w:t>
      </w:r>
    </w:p>
    <w:bookmarkStart w:id="56" w:name="_Hlk81219624"/>
    <w:p w14:paraId="60815712" w14:textId="7A7BD19D" w:rsidR="00E1022E" w:rsidRPr="000B521B" w:rsidRDefault="00E1022E" w:rsidP="00E1022E">
      <w:pPr>
        <w:spacing w:line="360" w:lineRule="auto"/>
        <w:jc w:val="both"/>
        <w:rPr>
          <w:rFonts w:ascii="Arial" w:hAnsi="Arial" w:cs="Arial"/>
          <w:b/>
          <w:bCs/>
          <w:sz w:val="24"/>
          <w:szCs w:val="24"/>
        </w:rPr>
      </w:pPr>
      <w:r w:rsidRPr="000B521B">
        <w:rPr>
          <w:rFonts w:ascii="Arial" w:hAnsi="Arial" w:cs="Arial"/>
          <w:noProof/>
          <w:sz w:val="24"/>
          <w:szCs w:val="24"/>
        </w:rPr>
        <mc:AlternateContent>
          <mc:Choice Requires="wps">
            <w:drawing>
              <wp:anchor distT="0" distB="0" distL="114300" distR="114300" simplePos="0" relativeHeight="252641280" behindDoc="0" locked="0" layoutInCell="1" allowOverlap="1" wp14:anchorId="0216EF3E" wp14:editId="44E4DD83">
                <wp:simplePos x="0" y="0"/>
                <wp:positionH relativeFrom="column">
                  <wp:posOffset>-276225</wp:posOffset>
                </wp:positionH>
                <wp:positionV relativeFrom="paragraph">
                  <wp:posOffset>284480</wp:posOffset>
                </wp:positionV>
                <wp:extent cx="1809750" cy="428625"/>
                <wp:effectExtent l="0" t="0" r="19050" b="28575"/>
                <wp:wrapNone/>
                <wp:docPr id="56" name="Text Box 56"/>
                <wp:cNvGraphicFramePr/>
                <a:graphic xmlns:a="http://schemas.openxmlformats.org/drawingml/2006/main">
                  <a:graphicData uri="http://schemas.microsoft.com/office/word/2010/wordprocessingShape">
                    <wps:wsp>
                      <wps:cNvSpPr txBox="1"/>
                      <wps:spPr>
                        <a:xfrm>
                          <a:off x="0" y="0"/>
                          <a:ext cx="1809750" cy="428625"/>
                        </a:xfrm>
                        <a:prstGeom prst="rect">
                          <a:avLst/>
                        </a:prstGeom>
                        <a:solidFill>
                          <a:schemeClr val="lt1"/>
                        </a:solidFill>
                        <a:ln w="6350">
                          <a:solidFill>
                            <a:prstClr val="black"/>
                          </a:solidFill>
                        </a:ln>
                      </wps:spPr>
                      <wps:txbx>
                        <w:txbxContent>
                          <w:p w14:paraId="1211186B" w14:textId="77777777" w:rsidR="00E1022E" w:rsidRPr="00E1022E" w:rsidRDefault="00E1022E" w:rsidP="00E1022E">
                            <w:pPr>
                              <w:rPr>
                                <w:rFonts w:ascii="Arial" w:hAnsi="Arial" w:cs="Arial"/>
                                <w:sz w:val="20"/>
                                <w:szCs w:val="20"/>
                              </w:rPr>
                            </w:pPr>
                            <w:r w:rsidRPr="00E1022E">
                              <w:rPr>
                                <w:rFonts w:ascii="Arial" w:hAnsi="Arial" w:cs="Arial"/>
                                <w:sz w:val="20"/>
                                <w:szCs w:val="20"/>
                              </w:rPr>
                              <w:t>Epoxy Resin (Inhouse production) (USD 2.39 /Kg</w:t>
                            </w:r>
                            <w:r w:rsidRPr="00E1022E">
                              <w:rPr>
                                <w:rFonts w:ascii="Arial" w:hAnsi="Arial" w:cs="Arial"/>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6EF3E" id="Text Box 56" o:spid="_x0000_s1171" type="#_x0000_t202" style="position:absolute;left:0;text-align:left;margin-left:-21.75pt;margin-top:22.4pt;width:142.5pt;height:33.75pt;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" fillcolor="white [3201]" strokeweight=".5pt">
                <v:textbox>
                  <w:txbxContent>
                    <w:p w14:paraId="1211186B" w14:textId="77777777" w:rsidR="00E1022E" w:rsidRPr="00E1022E" w:rsidRDefault="00E1022E" w:rsidP="00E1022E">
                      <w:pPr>
                        <w:rPr>
                          <w:rFonts w:ascii="Arial" w:hAnsi="Arial" w:cs="Arial"/>
                          <w:sz w:val="20"/>
                          <w:szCs w:val="20"/>
                        </w:rPr>
                      </w:pPr>
                      <w:r w:rsidRPr="00E1022E">
                        <w:rPr>
                          <w:rFonts w:ascii="Arial" w:hAnsi="Arial" w:cs="Arial"/>
                          <w:sz w:val="20"/>
                          <w:szCs w:val="20"/>
                        </w:rPr>
                        <w:t>Epoxy Resin (Inhouse production) (USD 2.39 /Kg</w:t>
                      </w:r>
                      <w:r w:rsidRPr="00E1022E">
                        <w:rPr>
                          <w:rFonts w:ascii="Arial" w:hAnsi="Arial" w:cs="Arial"/>
                          <w:b/>
                          <w:bCs/>
                          <w:sz w:val="20"/>
                          <w:szCs w:val="20"/>
                        </w:rPr>
                        <w:t>)</w:t>
                      </w:r>
                    </w:p>
                  </w:txbxContent>
                </v:textbox>
              </v:shape>
            </w:pict>
          </mc:Fallback>
        </mc:AlternateContent>
      </w:r>
      <w:r w:rsidRPr="000B521B">
        <w:rPr>
          <w:rFonts w:ascii="Arial" w:hAnsi="Arial" w:cs="Arial"/>
          <w:b/>
          <w:bCs/>
          <w:sz w:val="24"/>
          <w:szCs w:val="24"/>
        </w:rPr>
        <w:t>Value Flow</w:t>
      </w:r>
      <w:r w:rsidR="00D50BB5" w:rsidRPr="000B521B">
        <w:rPr>
          <w:rFonts w:ascii="Arial" w:hAnsi="Arial" w:cs="Arial"/>
          <w:b/>
          <w:bCs/>
          <w:sz w:val="24"/>
          <w:szCs w:val="24"/>
        </w:rPr>
        <w:t xml:space="preserve"> Analysis</w:t>
      </w:r>
      <w:r w:rsidRPr="000B521B">
        <w:rPr>
          <w:rFonts w:ascii="Arial" w:hAnsi="Arial" w:cs="Arial"/>
          <w:b/>
          <w:bCs/>
          <w:sz w:val="24"/>
          <w:szCs w:val="24"/>
        </w:rPr>
        <w:t xml:space="preserve"> for Captive Vinyl Ester Resin Manufacturer</w:t>
      </w:r>
    </w:p>
    <w:p w14:paraId="5CF62727" w14:textId="074CA264" w:rsidR="00E1022E" w:rsidRPr="000B521B" w:rsidRDefault="00E1022E" w:rsidP="00E1022E">
      <w:pPr>
        <w:spacing w:line="360" w:lineRule="auto"/>
        <w:jc w:val="both"/>
        <w:rPr>
          <w:rFonts w:ascii="Arial" w:hAnsi="Arial" w:cs="Arial"/>
          <w:b/>
          <w:bCs/>
          <w:sz w:val="24"/>
          <w:szCs w:val="24"/>
        </w:rPr>
      </w:pPr>
      <w:r w:rsidRPr="000B521B">
        <w:rPr>
          <w:rFonts w:ascii="Arial" w:hAnsi="Arial" w:cs="Arial"/>
          <w:noProof/>
          <w:sz w:val="24"/>
          <w:szCs w:val="24"/>
        </w:rPr>
        <mc:AlternateContent>
          <mc:Choice Requires="wps">
            <w:drawing>
              <wp:anchor distT="0" distB="0" distL="114300" distR="114300" simplePos="0" relativeHeight="252624896" behindDoc="0" locked="0" layoutInCell="1" allowOverlap="1" wp14:anchorId="1B12C914" wp14:editId="3AB8D09E">
                <wp:simplePos x="0" y="0"/>
                <wp:positionH relativeFrom="column">
                  <wp:posOffset>2705100</wp:posOffset>
                </wp:positionH>
                <wp:positionV relativeFrom="paragraph">
                  <wp:posOffset>4656455</wp:posOffset>
                </wp:positionV>
                <wp:extent cx="1628775" cy="707390"/>
                <wp:effectExtent l="0" t="0" r="0" b="0"/>
                <wp:wrapNone/>
                <wp:docPr id="59"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34E26BBB" w14:textId="77777777" w:rsidR="00E1022E" w:rsidRPr="00494982" w:rsidRDefault="00E1022E" w:rsidP="00E1022E">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Vinyl Ester Resin Value Chain</w:t>
                            </w:r>
                          </w:p>
                        </w:txbxContent>
                      </wps:txbx>
                      <wps:bodyPr wrap="square" rtlCol="0">
                        <a:spAutoFit/>
                      </wps:bodyPr>
                    </wps:wsp>
                  </a:graphicData>
                </a:graphic>
                <wp14:sizeRelH relativeFrom="margin">
                  <wp14:pctWidth>0</wp14:pctWidth>
                </wp14:sizeRelH>
              </wp:anchor>
            </w:drawing>
          </mc:Choice>
          <mc:Fallback>
            <w:pict>
              <v:shape w14:anchorId="1B12C914" id="TextBox 38" o:spid="_x0000_s1172" type="#_x0000_t202" style="position:absolute;left:0;text-align:left;margin-left:213pt;margin-top:366.65pt;width:128.25pt;height:55.7pt;z-index:25262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" filled="f" stroked="f">
                <v:textbox style="mso-fit-shape-to-text:t">
                  <w:txbxContent>
                    <w:p w14:paraId="34E26BBB" w14:textId="77777777" w:rsidR="00E1022E" w:rsidRPr="00494982" w:rsidRDefault="00E1022E" w:rsidP="00E1022E">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Vinyl Ester Resin Value Chain</w:t>
                      </w:r>
                    </w:p>
                  </w:txbxContent>
                </v:textbox>
              </v:shape>
            </w:pict>
          </mc:Fallback>
        </mc:AlternateContent>
      </w:r>
      <w:r w:rsidRPr="000B521B">
        <w:rPr>
          <w:rFonts w:ascii="Arial" w:hAnsi="Arial" w:cs="Arial"/>
          <w:noProof/>
          <w:sz w:val="24"/>
          <w:szCs w:val="24"/>
        </w:rPr>
        <mc:AlternateContent>
          <mc:Choice Requires="wps">
            <w:drawing>
              <wp:anchor distT="0" distB="0" distL="114300" distR="114300" simplePos="0" relativeHeight="252615680" behindDoc="0" locked="0" layoutInCell="1" allowOverlap="1" wp14:anchorId="5F281AC2" wp14:editId="4FAC263A">
                <wp:simplePos x="0" y="0"/>
                <wp:positionH relativeFrom="column">
                  <wp:posOffset>2768600</wp:posOffset>
                </wp:positionH>
                <wp:positionV relativeFrom="paragraph">
                  <wp:posOffset>4340860</wp:posOffset>
                </wp:positionV>
                <wp:extent cx="1151255" cy="245745"/>
                <wp:effectExtent l="0" t="0" r="0" b="0"/>
                <wp:wrapNone/>
                <wp:docPr id="60"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6D4BBAE0" w14:textId="77777777" w:rsidR="00E1022E" w:rsidRPr="00494982" w:rsidRDefault="00E1022E" w:rsidP="00E1022E">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wps:txbx>
                      <wps:bodyPr wrap="none">
                        <a:spAutoFit/>
                      </wps:bodyPr>
                    </wps:wsp>
                  </a:graphicData>
                </a:graphic>
                <wp14:sizeRelH relativeFrom="margin">
                  <wp14:pctWidth>0</wp14:pctWidth>
                </wp14:sizeRelH>
              </wp:anchor>
            </w:drawing>
          </mc:Choice>
          <mc:Fallback>
            <w:pict>
              <v:rect w14:anchorId="5F281AC2" id="_x0000_s1173" style="position:absolute;left:0;text-align:left;margin-left:218pt;margin-top:341.8pt;width:90.65pt;height:19.35pt;z-index:252615680;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" filled="f" stroked="f">
                <v:textbox style="mso-fit-shape-to-text:t">
                  <w:txbxContent>
                    <w:p w14:paraId="6D4BBAE0" w14:textId="77777777" w:rsidR="00E1022E" w:rsidRPr="00494982" w:rsidRDefault="00E1022E" w:rsidP="00E1022E">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v:textbox>
              </v:rect>
            </w:pict>
          </mc:Fallback>
        </mc:AlternateContent>
      </w:r>
      <w:r w:rsidRPr="000B521B">
        <w:rPr>
          <w:rFonts w:ascii="Arial" w:hAnsi="Arial" w:cs="Arial"/>
          <w:noProof/>
          <w:sz w:val="24"/>
          <w:szCs w:val="24"/>
        </w:rPr>
        <mc:AlternateContent>
          <mc:Choice Requires="wps">
            <w:drawing>
              <wp:anchor distT="0" distB="0" distL="114300" distR="114300" simplePos="0" relativeHeight="252640256" behindDoc="0" locked="0" layoutInCell="1" allowOverlap="1" wp14:anchorId="6BE745A1" wp14:editId="21A753F6">
                <wp:simplePos x="0" y="0"/>
                <wp:positionH relativeFrom="column">
                  <wp:posOffset>4533900</wp:posOffset>
                </wp:positionH>
                <wp:positionV relativeFrom="paragraph">
                  <wp:posOffset>4437380</wp:posOffset>
                </wp:positionV>
                <wp:extent cx="1295400" cy="1081405"/>
                <wp:effectExtent l="0" t="0" r="0" b="0"/>
                <wp:wrapNone/>
                <wp:docPr id="62"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0D4D0A54"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32.7%</w:t>
                            </w:r>
                          </w:p>
                          <w:p w14:paraId="5F92022B"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BE745A1" id="TextBox 20" o:spid="_x0000_s1174" type="#_x0000_t202" style="position:absolute;left:0;text-align:left;margin-left:357pt;margin-top:349.4pt;width:102pt;height:85.15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" filled="f" stroked="f">
                <v:textbox>
                  <w:txbxContent>
                    <w:p w14:paraId="0D4D0A54"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32.7%</w:t>
                      </w:r>
                    </w:p>
                    <w:p w14:paraId="5F92022B"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v:textbox>
              </v:shape>
            </w:pict>
          </mc:Fallback>
        </mc:AlternateContent>
      </w:r>
      <w:r w:rsidRPr="000B521B">
        <w:rPr>
          <w:rFonts w:ascii="Arial" w:hAnsi="Arial" w:cs="Arial"/>
          <w:noProof/>
          <w:sz w:val="24"/>
          <w:szCs w:val="24"/>
        </w:rPr>
        <mc:AlternateContent>
          <mc:Choice Requires="wps">
            <w:drawing>
              <wp:anchor distT="0" distB="0" distL="114300" distR="114300" simplePos="0" relativeHeight="252637184" behindDoc="0" locked="0" layoutInCell="1" allowOverlap="1" wp14:anchorId="67105CEA" wp14:editId="79C96CF3">
                <wp:simplePos x="0" y="0"/>
                <wp:positionH relativeFrom="column">
                  <wp:posOffset>2056765</wp:posOffset>
                </wp:positionH>
                <wp:positionV relativeFrom="paragraph">
                  <wp:posOffset>2303780</wp:posOffset>
                </wp:positionV>
                <wp:extent cx="1038225" cy="533400"/>
                <wp:effectExtent l="38100" t="0" r="9525" b="95250"/>
                <wp:wrapTopAndBottom/>
                <wp:docPr id="2230" name="Connector: Elbow 2230"/>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5EE7A" id="Connector: Elbow 2230" o:spid="_x0000_s1026" type="#_x0000_t34" style="position:absolute;margin-left:161.95pt;margin-top:181.4pt;width:81.75pt;height:42pt;flip:x;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" strokecolor="#4472c4 [3204]" strokeweight=".5pt">
                <v:stroke endarrow="block"/>
                <w10:wrap type="topAndBottom"/>
              </v:shape>
            </w:pict>
          </mc:Fallback>
        </mc:AlternateContent>
      </w:r>
      <w:r w:rsidRPr="000B521B">
        <w:rPr>
          <w:rFonts w:ascii="Arial" w:hAnsi="Arial" w:cs="Arial"/>
          <w:noProof/>
          <w:sz w:val="24"/>
          <w:szCs w:val="24"/>
        </w:rPr>
        <mc:AlternateContent>
          <mc:Choice Requires="wps">
            <w:drawing>
              <wp:anchor distT="0" distB="0" distL="114300" distR="114300" simplePos="0" relativeHeight="252617728" behindDoc="0" locked="0" layoutInCell="1" allowOverlap="1" wp14:anchorId="10C3C187" wp14:editId="6EF4446F">
                <wp:simplePos x="0" y="0"/>
                <wp:positionH relativeFrom="column">
                  <wp:posOffset>4676774</wp:posOffset>
                </wp:positionH>
                <wp:positionV relativeFrom="paragraph">
                  <wp:posOffset>3627755</wp:posOffset>
                </wp:positionV>
                <wp:extent cx="1278255" cy="2276475"/>
                <wp:effectExtent l="0" t="19050" r="112395" b="47625"/>
                <wp:wrapNone/>
                <wp:docPr id="109"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1A9432" id="_x0000_t33" coordsize="21600,21600" o:spt="33" o:oned="t" path="m,l21600,r,21600e" filled="f">
                <v:stroke joinstyle="miter"/>
                <v:path arrowok="t" fillok="f" o:connecttype="none"/>
                <o:lock v:ext="edit" shapetype="t"/>
              </v:shapetype>
              <v:shape id="Connector: Elbow 14" o:spid="_x0000_s1026" type="#_x0000_t33" style="position:absolute;margin-left:368.25pt;margin-top:285.65pt;width:100.65pt;height:179.25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" strokecolor="#525252 [1606]" strokeweight="3pt">
                <v:stroke dashstyle="dash" endarrow="block"/>
                <o:lock v:ext="edit" shapetype="f"/>
              </v:shape>
            </w:pict>
          </mc:Fallback>
        </mc:AlternateContent>
      </w:r>
      <w:r w:rsidRPr="000B521B">
        <w:rPr>
          <w:rFonts w:ascii="Arial" w:hAnsi="Arial" w:cs="Arial"/>
          <w:noProof/>
          <w:sz w:val="24"/>
          <w:szCs w:val="24"/>
        </w:rPr>
        <mc:AlternateContent>
          <mc:Choice Requires="wps">
            <w:drawing>
              <wp:anchor distT="0" distB="0" distL="114300" distR="114300" simplePos="0" relativeHeight="252634112" behindDoc="0" locked="0" layoutInCell="1" allowOverlap="1" wp14:anchorId="0A2A2181" wp14:editId="0D541860">
                <wp:simplePos x="0" y="0"/>
                <wp:positionH relativeFrom="column">
                  <wp:posOffset>4000500</wp:posOffset>
                </wp:positionH>
                <wp:positionV relativeFrom="paragraph">
                  <wp:posOffset>2008505</wp:posOffset>
                </wp:positionV>
                <wp:extent cx="1296000" cy="0"/>
                <wp:effectExtent l="38100" t="76200" r="0" b="95250"/>
                <wp:wrapNone/>
                <wp:docPr id="110" name="Straight Arrow Connector 110"/>
                <wp:cNvGraphicFramePr/>
                <a:graphic xmlns:a="http://schemas.openxmlformats.org/drawingml/2006/main">
                  <a:graphicData uri="http://schemas.microsoft.com/office/word/2010/wordprocessingShape">
                    <wps:wsp>
                      <wps:cNvCnPr/>
                      <wps:spPr>
                        <a:xfrm flipH="1">
                          <a:off x="0" y="0"/>
                          <a:ext cx="1296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E6C4C" id="Straight Arrow Connector 110" o:spid="_x0000_s1026" type="#_x0000_t32" style="position:absolute;margin-left:315pt;margin-top:158.15pt;width:102.05pt;height:0;flip:x;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" strokecolor="#4472c4 [3204]" strokeweight=".5pt">
                <v:stroke endarrow="block" joinstyle="miter"/>
              </v:shape>
            </w:pict>
          </mc:Fallback>
        </mc:AlternateContent>
      </w:r>
      <w:r w:rsidRPr="000B521B">
        <w:rPr>
          <w:rFonts w:ascii="Arial" w:hAnsi="Arial" w:cs="Arial"/>
          <w:noProof/>
          <w:sz w:val="24"/>
          <w:szCs w:val="24"/>
        </w:rPr>
        <mc:AlternateContent>
          <mc:Choice Requires="wps">
            <w:drawing>
              <wp:anchor distT="0" distB="0" distL="114300" distR="114300" simplePos="0" relativeHeight="252635136" behindDoc="0" locked="0" layoutInCell="1" allowOverlap="1" wp14:anchorId="6E37CB6D" wp14:editId="6D840969">
                <wp:simplePos x="0" y="0"/>
                <wp:positionH relativeFrom="column">
                  <wp:posOffset>2733675</wp:posOffset>
                </wp:positionH>
                <wp:positionV relativeFrom="paragraph">
                  <wp:posOffset>1665605</wp:posOffset>
                </wp:positionV>
                <wp:extent cx="1247775" cy="638175"/>
                <wp:effectExtent l="0" t="0" r="28575" b="28575"/>
                <wp:wrapNone/>
                <wp:docPr id="111" name="Text Box 111"/>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6EFC03A7" w14:textId="77777777" w:rsidR="00E1022E" w:rsidRPr="00E1022E" w:rsidRDefault="00E1022E" w:rsidP="00E1022E">
                            <w:pPr>
                              <w:rPr>
                                <w:rFonts w:ascii="Arial" w:hAnsi="Arial" w:cs="Arial"/>
                                <w:sz w:val="20"/>
                                <w:szCs w:val="20"/>
                              </w:rPr>
                            </w:pPr>
                            <w:r w:rsidRPr="00E1022E">
                              <w:rPr>
                                <w:rFonts w:ascii="Arial" w:hAnsi="Arial" w:cs="Arial"/>
                                <w:sz w:val="20"/>
                                <w:szCs w:val="20"/>
                              </w:rPr>
                              <w:t>Current Selling Price (USD 4.0 / Kg) Direct Sales</w:t>
                            </w:r>
                          </w:p>
                          <w:p w14:paraId="55251028" w14:textId="77777777" w:rsidR="00E1022E" w:rsidRPr="00E1022E" w:rsidRDefault="00E1022E" w:rsidP="00E1022E">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7CB6D" id="Text Box 111" o:spid="_x0000_s1175" type="#_x0000_t202" style="position:absolute;left:0;text-align:left;margin-left:215.25pt;margin-top:131.15pt;width:98.25pt;height:50.25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" fillcolor="white [3201]" strokeweight=".5pt">
                <v:textbox>
                  <w:txbxContent>
                    <w:p w14:paraId="6EFC03A7" w14:textId="77777777" w:rsidR="00E1022E" w:rsidRPr="00E1022E" w:rsidRDefault="00E1022E" w:rsidP="00E1022E">
                      <w:pPr>
                        <w:rPr>
                          <w:rFonts w:ascii="Arial" w:hAnsi="Arial" w:cs="Arial"/>
                          <w:sz w:val="20"/>
                          <w:szCs w:val="20"/>
                        </w:rPr>
                      </w:pPr>
                      <w:r w:rsidRPr="00E1022E">
                        <w:rPr>
                          <w:rFonts w:ascii="Arial" w:hAnsi="Arial" w:cs="Arial"/>
                          <w:sz w:val="20"/>
                          <w:szCs w:val="20"/>
                        </w:rPr>
                        <w:t>Current Selling Price (USD 4.0 / Kg) Direct Sales</w:t>
                      </w:r>
                    </w:p>
                    <w:p w14:paraId="55251028" w14:textId="77777777" w:rsidR="00E1022E" w:rsidRPr="00E1022E" w:rsidRDefault="00E1022E" w:rsidP="00E1022E">
                      <w:pPr>
                        <w:rPr>
                          <w:rFonts w:ascii="Arial" w:hAnsi="Arial" w:cs="Arial"/>
                          <w:sz w:val="20"/>
                          <w:szCs w:val="20"/>
                        </w:rPr>
                      </w:pPr>
                    </w:p>
                  </w:txbxContent>
                </v:textbox>
              </v:shape>
            </w:pict>
          </mc:Fallback>
        </mc:AlternateContent>
      </w:r>
      <w:r w:rsidRPr="000B521B">
        <w:rPr>
          <w:rFonts w:ascii="Arial" w:hAnsi="Arial" w:cs="Arial"/>
          <w:noProof/>
          <w:sz w:val="24"/>
          <w:szCs w:val="24"/>
        </w:rPr>
        <mc:AlternateContent>
          <mc:Choice Requires="wps">
            <w:drawing>
              <wp:anchor distT="0" distB="0" distL="114300" distR="114300" simplePos="0" relativeHeight="252630016" behindDoc="0" locked="0" layoutInCell="1" allowOverlap="1" wp14:anchorId="7D69E1E0" wp14:editId="620B3B65">
                <wp:simplePos x="0" y="0"/>
                <wp:positionH relativeFrom="column">
                  <wp:posOffset>2085975</wp:posOffset>
                </wp:positionH>
                <wp:positionV relativeFrom="paragraph">
                  <wp:posOffset>455930</wp:posOffset>
                </wp:positionV>
                <wp:extent cx="1261110" cy="485775"/>
                <wp:effectExtent l="0" t="0" r="15240" b="28575"/>
                <wp:wrapNone/>
                <wp:docPr id="116" name="Text Box 116"/>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09E9BD5B" w14:textId="77777777" w:rsidR="00E1022E" w:rsidRPr="00E1022E" w:rsidRDefault="00E1022E" w:rsidP="00E1022E">
                            <w:pPr>
                              <w:jc w:val="center"/>
                              <w:rPr>
                                <w:rFonts w:ascii="Arial" w:hAnsi="Arial" w:cs="Arial"/>
                                <w:sz w:val="20"/>
                                <w:szCs w:val="20"/>
                              </w:rPr>
                            </w:pPr>
                            <w:r w:rsidRPr="00E1022E">
                              <w:rPr>
                                <w:rFonts w:ascii="Arial" w:hAnsi="Arial" w:cs="Arial"/>
                                <w:sz w:val="20"/>
                                <w:szCs w:val="20"/>
                              </w:rPr>
                              <w:t>Raw Material Cost (USD 1.92/Kg)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69E1E0" id="Text Box 116" o:spid="_x0000_s1176" type="#_x0000_t202" style="position:absolute;left:0;text-align:left;margin-left:164.25pt;margin-top:35.9pt;width:99.3pt;height:38.25pt;z-index:25263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" fillcolor="white [3201]" strokeweight=".5pt">
                <v:textbox>
                  <w:txbxContent>
                    <w:p w14:paraId="09E9BD5B" w14:textId="77777777" w:rsidR="00E1022E" w:rsidRPr="00E1022E" w:rsidRDefault="00E1022E" w:rsidP="00E1022E">
                      <w:pPr>
                        <w:jc w:val="center"/>
                        <w:rPr>
                          <w:rFonts w:ascii="Arial" w:hAnsi="Arial" w:cs="Arial"/>
                          <w:sz w:val="20"/>
                          <w:szCs w:val="20"/>
                        </w:rPr>
                      </w:pPr>
                      <w:r w:rsidRPr="00E1022E">
                        <w:rPr>
                          <w:rFonts w:ascii="Arial" w:hAnsi="Arial" w:cs="Arial"/>
                          <w:sz w:val="20"/>
                          <w:szCs w:val="20"/>
                        </w:rPr>
                        <w:t>Raw Material Cost (USD 1.92/Kg)</w:t>
                      </w:r>
                    </w:p>
                  </w:txbxContent>
                </v:textbox>
              </v:shape>
            </w:pict>
          </mc:Fallback>
        </mc:AlternateContent>
      </w:r>
      <w:r w:rsidRPr="000B521B">
        <w:rPr>
          <w:rFonts w:ascii="Arial" w:hAnsi="Arial" w:cs="Arial"/>
          <w:noProof/>
          <w:sz w:val="24"/>
          <w:szCs w:val="24"/>
        </w:rPr>
        <mc:AlternateContent>
          <mc:Choice Requires="wps">
            <w:drawing>
              <wp:anchor distT="0" distB="0" distL="114300" distR="114300" simplePos="0" relativeHeight="252620800" behindDoc="0" locked="0" layoutInCell="1" allowOverlap="1" wp14:anchorId="63F2769E" wp14:editId="67BD7EF0">
                <wp:simplePos x="0" y="0"/>
                <wp:positionH relativeFrom="column">
                  <wp:posOffset>4678045</wp:posOffset>
                </wp:positionH>
                <wp:positionV relativeFrom="paragraph">
                  <wp:posOffset>3876040</wp:posOffset>
                </wp:positionV>
                <wp:extent cx="1431925" cy="245745"/>
                <wp:effectExtent l="0" t="0" r="0" b="0"/>
                <wp:wrapNone/>
                <wp:docPr id="121"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6711F1F8"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63F2769E" id="TextBox 18" o:spid="_x0000_s1177" type="#_x0000_t202" style="position:absolute;left:0;text-align:left;margin-left:368.35pt;margin-top:305.2pt;width:112.75pt;height:19.35pt;z-index:25262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" filled="f" stroked="f">
                <v:textbox style="mso-fit-shape-to-text:t">
                  <w:txbxContent>
                    <w:p w14:paraId="6711F1F8"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v:textbox>
              </v:shape>
            </w:pict>
          </mc:Fallback>
        </mc:AlternateContent>
      </w:r>
      <w:r w:rsidRPr="000B521B">
        <w:rPr>
          <w:rFonts w:ascii="Arial" w:hAnsi="Arial" w:cs="Arial"/>
          <w:noProof/>
          <w:sz w:val="24"/>
          <w:szCs w:val="24"/>
        </w:rPr>
        <mc:AlternateContent>
          <mc:Choice Requires="wps">
            <w:drawing>
              <wp:anchor distT="0" distB="0" distL="114300" distR="114300" simplePos="0" relativeHeight="252631040" behindDoc="0" locked="0" layoutInCell="1" allowOverlap="1" wp14:anchorId="6BBB9A79" wp14:editId="1721F345">
                <wp:simplePos x="0" y="0"/>
                <wp:positionH relativeFrom="column">
                  <wp:posOffset>3347085</wp:posOffset>
                </wp:positionH>
                <wp:positionV relativeFrom="paragraph">
                  <wp:posOffset>694055</wp:posOffset>
                </wp:positionV>
                <wp:extent cx="648000" cy="0"/>
                <wp:effectExtent l="0" t="76200" r="19050" b="95250"/>
                <wp:wrapNone/>
                <wp:docPr id="123" name="Straight Arrow Connector 123"/>
                <wp:cNvGraphicFramePr/>
                <a:graphic xmlns:a="http://schemas.openxmlformats.org/drawingml/2006/main">
                  <a:graphicData uri="http://schemas.microsoft.com/office/word/2010/wordprocessingShape">
                    <wps:wsp>
                      <wps:cNvCnPr/>
                      <wps:spPr>
                        <a:xfrm>
                          <a:off x="0" y="0"/>
                          <a:ext cx="64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E772895" id="Straight Arrow Connector 123" o:spid="_x0000_s1026" type="#_x0000_t32" style="position:absolute;margin-left:263.55pt;margin-top:54.65pt;width:51pt;height:0;z-index:25263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" strokecolor="#4472c4 [3204]" strokeweight=".5pt">
                <v:stroke endarrow="block" joinstyle="miter"/>
              </v:shape>
            </w:pict>
          </mc:Fallback>
        </mc:AlternateContent>
      </w:r>
      <w:r w:rsidRPr="000B521B">
        <w:rPr>
          <w:rFonts w:ascii="Arial" w:hAnsi="Arial" w:cs="Arial"/>
          <w:noProof/>
          <w:sz w:val="24"/>
          <w:szCs w:val="24"/>
        </w:rPr>
        <mc:AlternateContent>
          <mc:Choice Requires="wps">
            <w:drawing>
              <wp:anchor distT="0" distB="0" distL="114300" distR="114300" simplePos="0" relativeHeight="252621824" behindDoc="0" locked="0" layoutInCell="1" allowOverlap="1" wp14:anchorId="0C7E5358" wp14:editId="65501010">
                <wp:simplePos x="0" y="0"/>
                <wp:positionH relativeFrom="column">
                  <wp:posOffset>952500</wp:posOffset>
                </wp:positionH>
                <wp:positionV relativeFrom="paragraph">
                  <wp:posOffset>2837180</wp:posOffset>
                </wp:positionV>
                <wp:extent cx="1104900" cy="612000"/>
                <wp:effectExtent l="95250" t="19050" r="0" b="55245"/>
                <wp:wrapNone/>
                <wp:docPr id="124"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61200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90D9E2" id="Connector: Elbow 19" o:spid="_x0000_s1026" type="#_x0000_t33" style="position:absolute;margin-left:75pt;margin-top:223.4pt;width:87pt;height:48.2pt;rotation:180;flip:y;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" strokecolor="#525252 [1606]" strokeweight="3pt">
                <v:stroke endarrow="block"/>
                <o:lock v:ext="edit" shapetype="f"/>
              </v:shape>
            </w:pict>
          </mc:Fallback>
        </mc:AlternateContent>
      </w:r>
      <w:r w:rsidRPr="000B521B">
        <w:rPr>
          <w:rFonts w:ascii="Arial" w:hAnsi="Arial" w:cs="Arial"/>
          <w:b/>
          <w:bCs/>
          <w:sz w:val="24"/>
          <w:szCs w:val="24"/>
        </w:rPr>
        <w:t xml:space="preserve">                                                                                              </w:t>
      </w:r>
    </w:p>
    <w:p w14:paraId="6A48E64C" w14:textId="77777777" w:rsidR="00E1022E" w:rsidRPr="000B521B" w:rsidRDefault="00E1022E" w:rsidP="00E1022E">
      <w:pPr>
        <w:spacing w:line="360" w:lineRule="auto"/>
        <w:jc w:val="both"/>
        <w:rPr>
          <w:rFonts w:ascii="Arial" w:hAnsi="Arial" w:cs="Arial"/>
          <w:b/>
          <w:bCs/>
          <w:sz w:val="24"/>
          <w:szCs w:val="24"/>
        </w:rPr>
      </w:pPr>
      <w:r w:rsidRPr="000B521B">
        <w:rPr>
          <w:rFonts w:ascii="Arial" w:hAnsi="Arial" w:cs="Arial"/>
          <w:noProof/>
          <w:sz w:val="24"/>
          <w:szCs w:val="24"/>
        </w:rPr>
        <mc:AlternateContent>
          <mc:Choice Requires="wps">
            <w:drawing>
              <wp:anchor distT="0" distB="0" distL="114300" distR="114300" simplePos="0" relativeHeight="252626944" behindDoc="0" locked="0" layoutInCell="1" allowOverlap="1" wp14:anchorId="5551DFFD" wp14:editId="410AD908">
                <wp:simplePos x="0" y="0"/>
                <wp:positionH relativeFrom="column">
                  <wp:posOffset>-276225</wp:posOffset>
                </wp:positionH>
                <wp:positionV relativeFrom="paragraph">
                  <wp:posOffset>400685</wp:posOffset>
                </wp:positionV>
                <wp:extent cx="2047875" cy="304800"/>
                <wp:effectExtent l="0" t="0" r="28575" b="19050"/>
                <wp:wrapNone/>
                <wp:docPr id="120" name="Text Box 120"/>
                <wp:cNvGraphicFramePr/>
                <a:graphic xmlns:a="http://schemas.openxmlformats.org/drawingml/2006/main">
                  <a:graphicData uri="http://schemas.microsoft.com/office/word/2010/wordprocessingShape">
                    <wps:wsp>
                      <wps:cNvSpPr txBox="1"/>
                      <wps:spPr>
                        <a:xfrm>
                          <a:off x="0" y="0"/>
                          <a:ext cx="2047875" cy="304800"/>
                        </a:xfrm>
                        <a:prstGeom prst="rect">
                          <a:avLst/>
                        </a:prstGeom>
                        <a:solidFill>
                          <a:schemeClr val="lt1"/>
                        </a:solidFill>
                        <a:ln w="6350">
                          <a:solidFill>
                            <a:prstClr val="black"/>
                          </a:solidFill>
                        </a:ln>
                      </wps:spPr>
                      <wps:txbx>
                        <w:txbxContent>
                          <w:p w14:paraId="1E208C94" w14:textId="77777777" w:rsidR="00E1022E" w:rsidRPr="00E1022E" w:rsidRDefault="00E1022E" w:rsidP="00E1022E">
                            <w:pPr>
                              <w:rPr>
                                <w:rFonts w:ascii="Arial" w:hAnsi="Arial" w:cs="Arial"/>
                                <w:sz w:val="20"/>
                                <w:szCs w:val="20"/>
                              </w:rPr>
                            </w:pPr>
                            <w:r w:rsidRPr="00E1022E">
                              <w:rPr>
                                <w:rFonts w:ascii="Arial" w:hAnsi="Arial" w:cs="Arial"/>
                                <w:sz w:val="20"/>
                                <w:szCs w:val="20"/>
                              </w:rPr>
                              <w:t>Methacrylic Acid (USD 2.72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1DFFD" id="Text Box 120" o:spid="_x0000_s1178" type="#_x0000_t202" style="position:absolute;left:0;text-align:left;margin-left:-21.75pt;margin-top:31.55pt;width:161.25pt;height:24pt;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" fillcolor="white [3201]" strokeweight=".5pt">
                <v:textbox>
                  <w:txbxContent>
                    <w:p w14:paraId="1E208C94" w14:textId="77777777" w:rsidR="00E1022E" w:rsidRPr="00E1022E" w:rsidRDefault="00E1022E" w:rsidP="00E1022E">
                      <w:pPr>
                        <w:rPr>
                          <w:rFonts w:ascii="Arial" w:hAnsi="Arial" w:cs="Arial"/>
                          <w:sz w:val="20"/>
                          <w:szCs w:val="20"/>
                        </w:rPr>
                      </w:pPr>
                      <w:r w:rsidRPr="00E1022E">
                        <w:rPr>
                          <w:rFonts w:ascii="Arial" w:hAnsi="Arial" w:cs="Arial"/>
                          <w:sz w:val="20"/>
                          <w:szCs w:val="20"/>
                        </w:rPr>
                        <w:t>Methacrylic Acid (USD 2.72 /Kg)</w:t>
                      </w:r>
                    </w:p>
                  </w:txbxContent>
                </v:textbox>
              </v:shape>
            </w:pict>
          </mc:Fallback>
        </mc:AlternateContent>
      </w:r>
      <w:r w:rsidRPr="000B521B">
        <w:rPr>
          <w:rFonts w:ascii="Arial" w:hAnsi="Arial" w:cs="Arial"/>
          <w:noProof/>
          <w:sz w:val="24"/>
          <w:szCs w:val="24"/>
        </w:rPr>
        <mc:AlternateContent>
          <mc:Choice Requires="wps">
            <w:drawing>
              <wp:anchor distT="0" distB="0" distL="114300" distR="114300" simplePos="0" relativeHeight="252632064" behindDoc="0" locked="0" layoutInCell="1" allowOverlap="1" wp14:anchorId="5834E5DD" wp14:editId="006346F3">
                <wp:simplePos x="0" y="0"/>
                <wp:positionH relativeFrom="column">
                  <wp:posOffset>4010025</wp:posOffset>
                </wp:positionH>
                <wp:positionV relativeFrom="paragraph">
                  <wp:posOffset>19685</wp:posOffset>
                </wp:positionV>
                <wp:extent cx="2276475" cy="657225"/>
                <wp:effectExtent l="0" t="0" r="28575" b="28575"/>
                <wp:wrapNone/>
                <wp:docPr id="114" name="Text Box 114"/>
                <wp:cNvGraphicFramePr/>
                <a:graphic xmlns:a="http://schemas.openxmlformats.org/drawingml/2006/main">
                  <a:graphicData uri="http://schemas.microsoft.com/office/word/2010/wordprocessingShape">
                    <wps:wsp>
                      <wps:cNvSpPr txBox="1"/>
                      <wps:spPr>
                        <a:xfrm>
                          <a:off x="0" y="0"/>
                          <a:ext cx="2276475" cy="657225"/>
                        </a:xfrm>
                        <a:prstGeom prst="rect">
                          <a:avLst/>
                        </a:prstGeom>
                        <a:solidFill>
                          <a:schemeClr val="lt1"/>
                        </a:solidFill>
                        <a:ln w="6350">
                          <a:solidFill>
                            <a:prstClr val="black"/>
                          </a:solidFill>
                        </a:ln>
                      </wps:spPr>
                      <wps:txbx>
                        <w:txbxContent>
                          <w:p w14:paraId="61BDC6C1" w14:textId="77777777" w:rsidR="00E1022E" w:rsidRPr="00E1022E" w:rsidRDefault="00E1022E" w:rsidP="00E1022E">
                            <w:pPr>
                              <w:rPr>
                                <w:rFonts w:ascii="Arial" w:hAnsi="Arial" w:cs="Arial"/>
                                <w:sz w:val="20"/>
                                <w:szCs w:val="20"/>
                              </w:rPr>
                            </w:pPr>
                            <w:r w:rsidRPr="00E1022E">
                              <w:rPr>
                                <w:rFonts w:ascii="Arial" w:hAnsi="Arial" w:cs="Arial"/>
                                <w:sz w:val="20"/>
                                <w:szCs w:val="20"/>
                              </w:rPr>
                              <w:t>Overhead &amp; Packaging cost (USD 0.57 /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4E5DD" id="Text Box 114" o:spid="_x0000_s1179" type="#_x0000_t202" style="position:absolute;left:0;text-align:left;margin-left:315.75pt;margin-top:1.55pt;width:179.25pt;height:51.75pt;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" fillcolor="white [3201]" strokeweight=".5pt">
                <v:textbox>
                  <w:txbxContent>
                    <w:p w14:paraId="61BDC6C1" w14:textId="77777777" w:rsidR="00E1022E" w:rsidRPr="00E1022E" w:rsidRDefault="00E1022E" w:rsidP="00E1022E">
                      <w:pPr>
                        <w:rPr>
                          <w:rFonts w:ascii="Arial" w:hAnsi="Arial" w:cs="Arial"/>
                          <w:sz w:val="20"/>
                          <w:szCs w:val="20"/>
                        </w:rPr>
                      </w:pPr>
                      <w:r w:rsidRPr="00E1022E">
                        <w:rPr>
                          <w:rFonts w:ascii="Arial" w:hAnsi="Arial" w:cs="Arial"/>
                          <w:sz w:val="20"/>
                          <w:szCs w:val="20"/>
                        </w:rPr>
                        <w:t>Overhead &amp; Packaging cost (USD 0.57 / Kg)</w:t>
                      </w:r>
                    </w:p>
                  </w:txbxContent>
                </v:textbox>
              </v:shape>
            </w:pict>
          </mc:Fallback>
        </mc:AlternateContent>
      </w:r>
      <w:r w:rsidRPr="000B521B">
        <w:rPr>
          <w:rFonts w:ascii="Arial" w:hAnsi="Arial" w:cs="Arial"/>
          <w:noProof/>
          <w:sz w:val="24"/>
          <w:szCs w:val="24"/>
        </w:rPr>
        <mc:AlternateContent>
          <mc:Choice Requires="wps">
            <w:drawing>
              <wp:anchor distT="0" distB="0" distL="114300" distR="114300" simplePos="0" relativeHeight="252625920" behindDoc="0" locked="0" layoutInCell="1" allowOverlap="1" wp14:anchorId="7BA58ED2" wp14:editId="1965177D">
                <wp:simplePos x="0" y="0"/>
                <wp:positionH relativeFrom="column">
                  <wp:posOffset>-276225</wp:posOffset>
                </wp:positionH>
                <wp:positionV relativeFrom="paragraph">
                  <wp:posOffset>113665</wp:posOffset>
                </wp:positionV>
                <wp:extent cx="1819275" cy="238125"/>
                <wp:effectExtent l="0" t="0" r="28575" b="28575"/>
                <wp:wrapNone/>
                <wp:docPr id="117" name="Text Box 117"/>
                <wp:cNvGraphicFramePr/>
                <a:graphic xmlns:a="http://schemas.openxmlformats.org/drawingml/2006/main">
                  <a:graphicData uri="http://schemas.microsoft.com/office/word/2010/wordprocessingShape">
                    <wps:wsp>
                      <wps:cNvSpPr txBox="1"/>
                      <wps:spPr>
                        <a:xfrm>
                          <a:off x="0" y="0"/>
                          <a:ext cx="1819275" cy="238125"/>
                        </a:xfrm>
                        <a:prstGeom prst="rect">
                          <a:avLst/>
                        </a:prstGeom>
                        <a:solidFill>
                          <a:schemeClr val="lt1"/>
                        </a:solidFill>
                        <a:ln w="6350">
                          <a:solidFill>
                            <a:prstClr val="black"/>
                          </a:solidFill>
                        </a:ln>
                      </wps:spPr>
                      <wps:txbx>
                        <w:txbxContent>
                          <w:p w14:paraId="487ED4C5" w14:textId="77777777" w:rsidR="00E1022E" w:rsidRPr="00E1022E" w:rsidRDefault="00E1022E" w:rsidP="00E1022E">
                            <w:pPr>
                              <w:rPr>
                                <w:rFonts w:ascii="Arial" w:hAnsi="Arial" w:cs="Arial"/>
                                <w:sz w:val="20"/>
                                <w:szCs w:val="20"/>
                              </w:rPr>
                            </w:pPr>
                            <w:r w:rsidRPr="00E1022E">
                              <w:rPr>
                                <w:rFonts w:ascii="Arial" w:hAnsi="Arial" w:cs="Arial"/>
                                <w:sz w:val="20"/>
                                <w:szCs w:val="20"/>
                              </w:rPr>
                              <w:t>Bisphenol-</w:t>
                            </w:r>
                            <w:proofErr w:type="gramStart"/>
                            <w:r w:rsidRPr="00E1022E">
                              <w:rPr>
                                <w:rFonts w:ascii="Arial" w:hAnsi="Arial" w:cs="Arial"/>
                                <w:sz w:val="20"/>
                                <w:szCs w:val="20"/>
                              </w:rPr>
                              <w:t>A(</w:t>
                            </w:r>
                            <w:proofErr w:type="gramEnd"/>
                            <w:r w:rsidRPr="00E1022E">
                              <w:rPr>
                                <w:rFonts w:ascii="Arial" w:hAnsi="Arial" w:cs="Arial"/>
                                <w:sz w:val="20"/>
                                <w:szCs w:val="20"/>
                              </w:rPr>
                              <w:t>USD 1.4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58ED2" id="Text Box 117" o:spid="_x0000_s1180" type="#_x0000_t202" style="position:absolute;left:0;text-align:left;margin-left:-21.75pt;margin-top:8.95pt;width:143.25pt;height:18.75pt;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" fillcolor="white [3201]" strokeweight=".5pt">
                <v:textbox>
                  <w:txbxContent>
                    <w:p w14:paraId="487ED4C5" w14:textId="77777777" w:rsidR="00E1022E" w:rsidRPr="00E1022E" w:rsidRDefault="00E1022E" w:rsidP="00E1022E">
                      <w:pPr>
                        <w:rPr>
                          <w:rFonts w:ascii="Arial" w:hAnsi="Arial" w:cs="Arial"/>
                          <w:sz w:val="20"/>
                          <w:szCs w:val="20"/>
                        </w:rPr>
                      </w:pPr>
                      <w:r w:rsidRPr="00E1022E">
                        <w:rPr>
                          <w:rFonts w:ascii="Arial" w:hAnsi="Arial" w:cs="Arial"/>
                          <w:sz w:val="20"/>
                          <w:szCs w:val="20"/>
                        </w:rPr>
                        <w:t>Bisphenol-</w:t>
                      </w:r>
                      <w:proofErr w:type="gramStart"/>
                      <w:r w:rsidRPr="00E1022E">
                        <w:rPr>
                          <w:rFonts w:ascii="Arial" w:hAnsi="Arial" w:cs="Arial"/>
                          <w:sz w:val="20"/>
                          <w:szCs w:val="20"/>
                        </w:rPr>
                        <w:t>A(</w:t>
                      </w:r>
                      <w:proofErr w:type="gramEnd"/>
                      <w:r w:rsidRPr="00E1022E">
                        <w:rPr>
                          <w:rFonts w:ascii="Arial" w:hAnsi="Arial" w:cs="Arial"/>
                          <w:sz w:val="20"/>
                          <w:szCs w:val="20"/>
                        </w:rPr>
                        <w:t>USD 1.4 /Kg)</w:t>
                      </w:r>
                    </w:p>
                  </w:txbxContent>
                </v:textbox>
              </v:shape>
            </w:pict>
          </mc:Fallback>
        </mc:AlternateContent>
      </w:r>
      <w:r w:rsidRPr="000B521B">
        <w:rPr>
          <w:rFonts w:ascii="Arial" w:hAnsi="Arial" w:cs="Arial"/>
          <w:b/>
          <w:bCs/>
          <w:sz w:val="24"/>
          <w:szCs w:val="24"/>
        </w:rPr>
        <w:t xml:space="preserve">                                                                                           </w:t>
      </w:r>
    </w:p>
    <w:p w14:paraId="09B7D75E" w14:textId="77777777" w:rsidR="00E1022E" w:rsidRPr="000B521B" w:rsidRDefault="00E1022E" w:rsidP="00E1022E">
      <w:pPr>
        <w:spacing w:line="360" w:lineRule="auto"/>
        <w:jc w:val="both"/>
        <w:rPr>
          <w:rFonts w:ascii="Arial" w:hAnsi="Arial" w:cs="Arial"/>
          <w:b/>
          <w:bCs/>
          <w:sz w:val="24"/>
          <w:szCs w:val="24"/>
        </w:rPr>
      </w:pPr>
      <w:r w:rsidRPr="000B521B">
        <w:rPr>
          <w:rFonts w:ascii="Arial" w:hAnsi="Arial" w:cs="Arial"/>
          <w:noProof/>
          <w:sz w:val="24"/>
          <w:szCs w:val="24"/>
        </w:rPr>
        <mc:AlternateContent>
          <mc:Choice Requires="wps">
            <w:drawing>
              <wp:anchor distT="0" distB="0" distL="114300" distR="114300" simplePos="0" relativeHeight="252627968" behindDoc="0" locked="0" layoutInCell="1" allowOverlap="1" wp14:anchorId="5642C863" wp14:editId="5B0E5DB9">
                <wp:simplePos x="0" y="0"/>
                <wp:positionH relativeFrom="column">
                  <wp:posOffset>-276225</wp:posOffset>
                </wp:positionH>
                <wp:positionV relativeFrom="paragraph">
                  <wp:posOffset>401320</wp:posOffset>
                </wp:positionV>
                <wp:extent cx="2190750" cy="285750"/>
                <wp:effectExtent l="0" t="0" r="19050" b="19050"/>
                <wp:wrapNone/>
                <wp:docPr id="119" name="Text Box 119"/>
                <wp:cNvGraphicFramePr/>
                <a:graphic xmlns:a="http://schemas.openxmlformats.org/drawingml/2006/main">
                  <a:graphicData uri="http://schemas.microsoft.com/office/word/2010/wordprocessingShape">
                    <wps:wsp>
                      <wps:cNvSpPr txBox="1"/>
                      <wps:spPr>
                        <a:xfrm>
                          <a:off x="0" y="0"/>
                          <a:ext cx="2190750" cy="285750"/>
                        </a:xfrm>
                        <a:prstGeom prst="rect">
                          <a:avLst/>
                        </a:prstGeom>
                        <a:solidFill>
                          <a:schemeClr val="lt1"/>
                        </a:solidFill>
                        <a:ln w="6350">
                          <a:solidFill>
                            <a:prstClr val="black"/>
                          </a:solidFill>
                        </a:ln>
                      </wps:spPr>
                      <wps:txbx>
                        <w:txbxContent>
                          <w:p w14:paraId="44B570AB" w14:textId="77777777" w:rsidR="00E1022E" w:rsidRPr="00E1022E" w:rsidRDefault="00E1022E" w:rsidP="00E1022E">
                            <w:pPr>
                              <w:rPr>
                                <w:rFonts w:ascii="Arial" w:hAnsi="Arial" w:cs="Arial"/>
                                <w:sz w:val="20"/>
                                <w:szCs w:val="20"/>
                              </w:rPr>
                            </w:pPr>
                            <w:r w:rsidRPr="00E1022E">
                              <w:rPr>
                                <w:rFonts w:ascii="Arial" w:hAnsi="Arial" w:cs="Arial"/>
                                <w:sz w:val="20"/>
                                <w:szCs w:val="20"/>
                              </w:rPr>
                              <w:t>Styrene Monomer (USD 1.45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2C863" id="Text Box 119" o:spid="_x0000_s1181" type="#_x0000_t202" style="position:absolute;left:0;text-align:left;margin-left:-21.75pt;margin-top:31.6pt;width:172.5pt;height:22.5pt;z-index:25262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" fillcolor="white [3201]" strokeweight=".5pt">
                <v:textbox>
                  <w:txbxContent>
                    <w:p w14:paraId="44B570AB" w14:textId="77777777" w:rsidR="00E1022E" w:rsidRPr="00E1022E" w:rsidRDefault="00E1022E" w:rsidP="00E1022E">
                      <w:pPr>
                        <w:rPr>
                          <w:rFonts w:ascii="Arial" w:hAnsi="Arial" w:cs="Arial"/>
                          <w:sz w:val="20"/>
                          <w:szCs w:val="20"/>
                        </w:rPr>
                      </w:pPr>
                      <w:r w:rsidRPr="00E1022E">
                        <w:rPr>
                          <w:rFonts w:ascii="Arial" w:hAnsi="Arial" w:cs="Arial"/>
                          <w:sz w:val="20"/>
                          <w:szCs w:val="20"/>
                        </w:rPr>
                        <w:t>Styrene Monomer (USD 1.45 /Kg)</w:t>
                      </w:r>
                    </w:p>
                  </w:txbxContent>
                </v:textbox>
              </v:shape>
            </w:pict>
          </mc:Fallback>
        </mc:AlternateContent>
      </w:r>
      <w:r w:rsidRPr="000B521B">
        <w:rPr>
          <w:rFonts w:ascii="Arial" w:hAnsi="Arial" w:cs="Arial"/>
          <w:noProof/>
          <w:sz w:val="24"/>
          <w:szCs w:val="24"/>
        </w:rPr>
        <mc:AlternateContent>
          <mc:Choice Requires="wps">
            <w:drawing>
              <wp:anchor distT="0" distB="0" distL="114300" distR="114300" simplePos="0" relativeHeight="252636160" behindDoc="0" locked="0" layoutInCell="1" allowOverlap="1" wp14:anchorId="512E614A" wp14:editId="7B5740FA">
                <wp:simplePos x="0" y="0"/>
                <wp:positionH relativeFrom="column">
                  <wp:posOffset>5848350</wp:posOffset>
                </wp:positionH>
                <wp:positionV relativeFrom="paragraph">
                  <wp:posOffset>380365</wp:posOffset>
                </wp:positionV>
                <wp:extent cx="0" cy="503555"/>
                <wp:effectExtent l="76200" t="0" r="57150" b="48895"/>
                <wp:wrapNone/>
                <wp:docPr id="113" name="Straight Arrow Connector 113"/>
                <wp:cNvGraphicFramePr/>
                <a:graphic xmlns:a="http://schemas.openxmlformats.org/drawingml/2006/main">
                  <a:graphicData uri="http://schemas.microsoft.com/office/word/2010/wordprocessingShape">
                    <wps:wsp>
                      <wps:cNvCnPr/>
                      <wps:spPr>
                        <a:xfrm>
                          <a:off x="0" y="0"/>
                          <a:ext cx="0" cy="503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D62F6E3" id="Straight Arrow Connector 113" o:spid="_x0000_s1026" type="#_x0000_t32" style="position:absolute;margin-left:460.5pt;margin-top:29.95pt;width:0;height:39.65pt;z-index:25263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" strokecolor="#4472c4 [3204]" strokeweight=".5pt">
                <v:stroke endarrow="block" joinstyle="miter"/>
              </v:shape>
            </w:pict>
          </mc:Fallback>
        </mc:AlternateContent>
      </w:r>
      <w:r w:rsidRPr="000B521B">
        <w:rPr>
          <w:rFonts w:ascii="Arial" w:hAnsi="Arial" w:cs="Arial"/>
          <w:noProof/>
          <w:sz w:val="24"/>
          <w:szCs w:val="24"/>
        </w:rPr>
        <mc:AlternateContent>
          <mc:Choice Requires="wps">
            <w:drawing>
              <wp:anchor distT="0" distB="0" distL="114300" distR="114300" simplePos="0" relativeHeight="252628992" behindDoc="0" locked="0" layoutInCell="1" allowOverlap="1" wp14:anchorId="5D64A2A4" wp14:editId="78C0561A">
                <wp:simplePos x="0" y="0"/>
                <wp:positionH relativeFrom="column">
                  <wp:posOffset>1590675</wp:posOffset>
                </wp:positionH>
                <wp:positionV relativeFrom="paragraph">
                  <wp:posOffset>37465</wp:posOffset>
                </wp:positionV>
                <wp:extent cx="503555" cy="0"/>
                <wp:effectExtent l="0" t="76200" r="10795" b="95250"/>
                <wp:wrapNone/>
                <wp:docPr id="118" name="Straight Arrow Connector 118"/>
                <wp:cNvGraphicFramePr/>
                <a:graphic xmlns:a="http://schemas.openxmlformats.org/drawingml/2006/main">
                  <a:graphicData uri="http://schemas.microsoft.com/office/word/2010/wordprocessingShape">
                    <wps:wsp>
                      <wps:cNvCnPr/>
                      <wps:spPr>
                        <a:xfrm>
                          <a:off x="0" y="0"/>
                          <a:ext cx="503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59AEE9" id="Straight Arrow Connector 118" o:spid="_x0000_s1026" type="#_x0000_t32" style="position:absolute;margin-left:125.25pt;margin-top:2.95pt;width:39.65pt;height:0;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" strokecolor="#4472c4 [3204]" strokeweight=".5pt">
                <v:stroke endarrow="block" joinstyle="miter"/>
              </v:shape>
            </w:pict>
          </mc:Fallback>
        </mc:AlternateContent>
      </w:r>
    </w:p>
    <w:p w14:paraId="6CCDD7E2" w14:textId="77777777" w:rsidR="00E1022E" w:rsidRPr="000B521B" w:rsidRDefault="00E1022E" w:rsidP="00E1022E">
      <w:pPr>
        <w:spacing w:line="360" w:lineRule="auto"/>
        <w:jc w:val="both"/>
        <w:rPr>
          <w:rFonts w:ascii="Arial" w:hAnsi="Arial" w:cs="Arial"/>
          <w:b/>
          <w:bCs/>
          <w:sz w:val="24"/>
          <w:szCs w:val="24"/>
        </w:rPr>
      </w:pPr>
    </w:p>
    <w:p w14:paraId="2FDFF5C9" w14:textId="77777777" w:rsidR="00E1022E" w:rsidRPr="000B521B" w:rsidRDefault="00E1022E" w:rsidP="00E1022E">
      <w:pPr>
        <w:spacing w:line="360" w:lineRule="auto"/>
        <w:jc w:val="both"/>
        <w:rPr>
          <w:rFonts w:ascii="Arial" w:hAnsi="Arial" w:cs="Arial"/>
          <w:b/>
          <w:bCs/>
          <w:sz w:val="24"/>
          <w:szCs w:val="24"/>
        </w:rPr>
      </w:pPr>
      <w:r w:rsidRPr="000B521B">
        <w:rPr>
          <w:rFonts w:ascii="Arial" w:hAnsi="Arial" w:cs="Arial"/>
          <w:noProof/>
          <w:sz w:val="24"/>
          <w:szCs w:val="24"/>
        </w:rPr>
        <mc:AlternateContent>
          <mc:Choice Requires="wps">
            <w:drawing>
              <wp:anchor distT="0" distB="0" distL="114300" distR="114300" simplePos="0" relativeHeight="252633088" behindDoc="0" locked="0" layoutInCell="1" allowOverlap="1" wp14:anchorId="05B40C33" wp14:editId="6744B19A">
                <wp:simplePos x="0" y="0"/>
                <wp:positionH relativeFrom="column">
                  <wp:posOffset>5314950</wp:posOffset>
                </wp:positionH>
                <wp:positionV relativeFrom="paragraph">
                  <wp:posOffset>207010</wp:posOffset>
                </wp:positionV>
                <wp:extent cx="876300" cy="819150"/>
                <wp:effectExtent l="0" t="0" r="19050" b="19050"/>
                <wp:wrapNone/>
                <wp:docPr id="112" name="Text Box 112"/>
                <wp:cNvGraphicFramePr/>
                <a:graphic xmlns:a="http://schemas.openxmlformats.org/drawingml/2006/main">
                  <a:graphicData uri="http://schemas.microsoft.com/office/word/2010/wordprocessingShape">
                    <wps:wsp>
                      <wps:cNvSpPr txBox="1"/>
                      <wps:spPr>
                        <a:xfrm>
                          <a:off x="0" y="0"/>
                          <a:ext cx="876300" cy="819150"/>
                        </a:xfrm>
                        <a:prstGeom prst="rect">
                          <a:avLst/>
                        </a:prstGeom>
                        <a:solidFill>
                          <a:schemeClr val="lt1"/>
                        </a:solidFill>
                        <a:ln w="6350">
                          <a:solidFill>
                            <a:prstClr val="black"/>
                          </a:solidFill>
                        </a:ln>
                      </wps:spPr>
                      <wps:txbx>
                        <w:txbxContent>
                          <w:p w14:paraId="7FB0278F" w14:textId="77777777" w:rsidR="00E1022E" w:rsidRPr="00E1022E" w:rsidRDefault="00E1022E" w:rsidP="00E1022E">
                            <w:pPr>
                              <w:rPr>
                                <w:rFonts w:ascii="Arial" w:hAnsi="Arial" w:cs="Arial"/>
                                <w:sz w:val="20"/>
                                <w:szCs w:val="20"/>
                              </w:rPr>
                            </w:pPr>
                            <w:r w:rsidRPr="00E1022E">
                              <w:rPr>
                                <w:rFonts w:ascii="Arial" w:hAnsi="Arial" w:cs="Arial"/>
                                <w:sz w:val="20"/>
                                <w:szCs w:val="20"/>
                              </w:rPr>
                              <w:t>Total Cost Incurred (USD 2.49 /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40C33" id="Text Box 112" o:spid="_x0000_s1182" type="#_x0000_t202" style="position:absolute;left:0;text-align:left;margin-left:418.5pt;margin-top:16.3pt;width:69pt;height:64.5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" fillcolor="white [3201]" strokeweight=".5pt">
                <v:textbox>
                  <w:txbxContent>
                    <w:p w14:paraId="7FB0278F" w14:textId="77777777" w:rsidR="00E1022E" w:rsidRPr="00E1022E" w:rsidRDefault="00E1022E" w:rsidP="00E1022E">
                      <w:pPr>
                        <w:rPr>
                          <w:rFonts w:ascii="Arial" w:hAnsi="Arial" w:cs="Arial"/>
                          <w:sz w:val="20"/>
                          <w:szCs w:val="20"/>
                        </w:rPr>
                      </w:pPr>
                      <w:r w:rsidRPr="00E1022E">
                        <w:rPr>
                          <w:rFonts w:ascii="Arial" w:hAnsi="Arial" w:cs="Arial"/>
                          <w:sz w:val="20"/>
                          <w:szCs w:val="20"/>
                        </w:rPr>
                        <w:t>Total Cost Incurred (USD 2.49 / Kg)</w:t>
                      </w:r>
                    </w:p>
                  </w:txbxContent>
                </v:textbox>
              </v:shape>
            </w:pict>
          </mc:Fallback>
        </mc:AlternateContent>
      </w:r>
    </w:p>
    <w:p w14:paraId="3DE4DD16" w14:textId="77777777" w:rsidR="00E1022E" w:rsidRPr="000B521B" w:rsidRDefault="00E1022E" w:rsidP="00E1022E">
      <w:pPr>
        <w:spacing w:line="360" w:lineRule="auto"/>
        <w:jc w:val="both"/>
        <w:rPr>
          <w:rFonts w:ascii="Arial" w:hAnsi="Arial" w:cs="Arial"/>
          <w:b/>
          <w:bCs/>
          <w:sz w:val="24"/>
          <w:szCs w:val="24"/>
        </w:rPr>
      </w:pPr>
    </w:p>
    <w:p w14:paraId="10027042" w14:textId="21FE9A37" w:rsidR="00E1022E" w:rsidRPr="000B521B" w:rsidRDefault="006D4425" w:rsidP="00E1022E">
      <w:pPr>
        <w:spacing w:line="360" w:lineRule="auto"/>
        <w:jc w:val="both"/>
        <w:rPr>
          <w:rFonts w:ascii="Arial" w:hAnsi="Arial" w:cs="Arial"/>
          <w:b/>
          <w:bCs/>
          <w:sz w:val="24"/>
          <w:szCs w:val="24"/>
        </w:rPr>
      </w:pPr>
      <w:r w:rsidRPr="000B521B">
        <w:rPr>
          <w:rFonts w:ascii="Arial" w:hAnsi="Arial" w:cs="Arial"/>
          <w:noProof/>
          <w:sz w:val="24"/>
          <w:szCs w:val="24"/>
        </w:rPr>
        <mc:AlternateContent>
          <mc:Choice Requires="wps">
            <w:drawing>
              <wp:anchor distT="0" distB="0" distL="114300" distR="114300" simplePos="0" relativeHeight="252638208" behindDoc="0" locked="0" layoutInCell="1" allowOverlap="1" wp14:anchorId="3F658E5A" wp14:editId="2417D674">
                <wp:simplePos x="0" y="0"/>
                <wp:positionH relativeFrom="column">
                  <wp:posOffset>4627821</wp:posOffset>
                </wp:positionH>
                <wp:positionV relativeFrom="paragraph">
                  <wp:posOffset>997039</wp:posOffset>
                </wp:positionV>
                <wp:extent cx="1647825" cy="542260"/>
                <wp:effectExtent l="0" t="0" r="28575" b="10795"/>
                <wp:wrapNone/>
                <wp:docPr id="93" name="Text Box 93"/>
                <wp:cNvGraphicFramePr/>
                <a:graphic xmlns:a="http://schemas.openxmlformats.org/drawingml/2006/main">
                  <a:graphicData uri="http://schemas.microsoft.com/office/word/2010/wordprocessingShape">
                    <wps:wsp>
                      <wps:cNvSpPr txBox="1"/>
                      <wps:spPr>
                        <a:xfrm>
                          <a:off x="0" y="0"/>
                          <a:ext cx="1647825" cy="542260"/>
                        </a:xfrm>
                        <a:prstGeom prst="rect">
                          <a:avLst/>
                        </a:prstGeom>
                        <a:solidFill>
                          <a:schemeClr val="lt1"/>
                        </a:solidFill>
                        <a:ln w="6350">
                          <a:solidFill>
                            <a:prstClr val="black"/>
                          </a:solidFill>
                        </a:ln>
                      </wps:spPr>
                      <wps:txbx>
                        <w:txbxContent>
                          <w:p w14:paraId="7F6A1AA9" w14:textId="77777777" w:rsidR="00E1022E" w:rsidRPr="00E1022E" w:rsidRDefault="00E1022E" w:rsidP="00E1022E">
                            <w:pPr>
                              <w:rPr>
                                <w:rFonts w:ascii="Arial" w:hAnsi="Arial" w:cs="Arial"/>
                                <w:sz w:val="20"/>
                                <w:szCs w:val="20"/>
                              </w:rPr>
                            </w:pPr>
                            <w:r w:rsidRPr="00E1022E">
                              <w:rPr>
                                <w:rFonts w:ascii="Arial" w:hAnsi="Arial" w:cs="Arial"/>
                                <w:sz w:val="20"/>
                                <w:szCs w:val="20"/>
                              </w:rPr>
                              <w:t>Current Selling Price (USD 3.7/ Kg) In-Direct Sales</w:t>
                            </w:r>
                          </w:p>
                          <w:p w14:paraId="248DCCF1" w14:textId="77777777" w:rsidR="00E1022E" w:rsidRPr="00E1022E" w:rsidRDefault="00E1022E" w:rsidP="00E1022E">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58E5A" id="Text Box 93" o:spid="_x0000_s1183" type="#_x0000_t202" style="position:absolute;left:0;text-align:left;margin-left:364.4pt;margin-top:78.5pt;width:129.75pt;height:42.7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" fillcolor="white [3201]" strokeweight=".5pt">
                <v:textbox>
                  <w:txbxContent>
                    <w:p w14:paraId="7F6A1AA9" w14:textId="77777777" w:rsidR="00E1022E" w:rsidRPr="00E1022E" w:rsidRDefault="00E1022E" w:rsidP="00E1022E">
                      <w:pPr>
                        <w:rPr>
                          <w:rFonts w:ascii="Arial" w:hAnsi="Arial" w:cs="Arial"/>
                          <w:sz w:val="20"/>
                          <w:szCs w:val="20"/>
                        </w:rPr>
                      </w:pPr>
                      <w:r w:rsidRPr="00E1022E">
                        <w:rPr>
                          <w:rFonts w:ascii="Arial" w:hAnsi="Arial" w:cs="Arial"/>
                          <w:sz w:val="20"/>
                          <w:szCs w:val="20"/>
                        </w:rPr>
                        <w:t>Current Selling Price (USD 3.7/ Kg) In-Direct Sales</w:t>
                      </w:r>
                    </w:p>
                    <w:p w14:paraId="248DCCF1" w14:textId="77777777" w:rsidR="00E1022E" w:rsidRPr="00E1022E" w:rsidRDefault="00E1022E" w:rsidP="00E1022E">
                      <w:pPr>
                        <w:rPr>
                          <w:rFonts w:ascii="Arial" w:hAnsi="Arial" w:cs="Arial"/>
                          <w:sz w:val="20"/>
                          <w:szCs w:val="20"/>
                        </w:rPr>
                      </w:pPr>
                    </w:p>
                  </w:txbxContent>
                </v:textbox>
              </v:shape>
            </w:pict>
          </mc:Fallback>
        </mc:AlternateContent>
      </w:r>
      <w:r w:rsidR="00E1022E" w:rsidRPr="000B521B">
        <w:rPr>
          <w:rFonts w:ascii="Arial" w:hAnsi="Arial" w:cs="Arial"/>
          <w:noProof/>
          <w:sz w:val="24"/>
          <w:szCs w:val="24"/>
        </w:rPr>
        <mc:AlternateContent>
          <mc:Choice Requires="wps">
            <w:drawing>
              <wp:anchor distT="0" distB="0" distL="114300" distR="114300" simplePos="0" relativeHeight="252619776" behindDoc="0" locked="0" layoutInCell="1" allowOverlap="1" wp14:anchorId="4B851F63" wp14:editId="053D67B8">
                <wp:simplePos x="0" y="0"/>
                <wp:positionH relativeFrom="column">
                  <wp:posOffset>1134470</wp:posOffset>
                </wp:positionH>
                <wp:positionV relativeFrom="paragraph">
                  <wp:posOffset>979265</wp:posOffset>
                </wp:positionV>
                <wp:extent cx="955343" cy="245745"/>
                <wp:effectExtent l="0" t="0" r="0" b="0"/>
                <wp:wrapNone/>
                <wp:docPr id="125" name="TextBox 17"/>
                <wp:cNvGraphicFramePr/>
                <a:graphic xmlns:a="http://schemas.openxmlformats.org/drawingml/2006/main">
                  <a:graphicData uri="http://schemas.microsoft.com/office/word/2010/wordprocessingShape">
                    <wps:wsp>
                      <wps:cNvSpPr txBox="1"/>
                      <wps:spPr>
                        <a:xfrm>
                          <a:off x="0" y="0"/>
                          <a:ext cx="955343" cy="245745"/>
                        </a:xfrm>
                        <a:prstGeom prst="rect">
                          <a:avLst/>
                        </a:prstGeom>
                        <a:noFill/>
                      </wps:spPr>
                      <wps:txbx>
                        <w:txbxContent>
                          <w:p w14:paraId="367CB3DA" w14:textId="77777777" w:rsidR="00E1022E" w:rsidRPr="00E1022E" w:rsidRDefault="00E1022E" w:rsidP="00E1022E">
                            <w:pPr>
                              <w:rPr>
                                <w:rFonts w:ascii="Arial" w:hAnsi="Arial" w:cs="Arial"/>
                                <w:b/>
                                <w:bCs/>
                                <w:sz w:val="20"/>
                                <w:szCs w:val="20"/>
                              </w:rPr>
                            </w:pPr>
                            <w:r w:rsidRPr="00E1022E">
                              <w:rPr>
                                <w:rFonts w:ascii="Arial" w:hAnsi="Arial" w:cs="Arial"/>
                                <w:b/>
                                <w:bCs/>
                                <w:sz w:val="20"/>
                                <w:szCs w:val="20"/>
                              </w:rPr>
                              <w:t>Direct Sales</w:t>
                            </w:r>
                          </w:p>
                        </w:txbxContent>
                      </wps:txbx>
                      <wps:bodyPr wrap="square" rtlCol="0">
                        <a:spAutoFit/>
                      </wps:bodyPr>
                    </wps:wsp>
                  </a:graphicData>
                </a:graphic>
                <wp14:sizeRelH relativeFrom="margin">
                  <wp14:pctWidth>0</wp14:pctWidth>
                </wp14:sizeRelH>
              </wp:anchor>
            </w:drawing>
          </mc:Choice>
          <mc:Fallback>
            <w:pict>
              <v:shape w14:anchorId="4B851F63" id="TextBox 17" o:spid="_x0000_s1184" type="#_x0000_t202" style="position:absolute;left:0;text-align:left;margin-left:89.35pt;margin-top:77.1pt;width:75.2pt;height:19.35pt;z-index:25261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" filled="f" stroked="f">
                <v:textbox style="mso-fit-shape-to-text:t">
                  <w:txbxContent>
                    <w:p w14:paraId="367CB3DA" w14:textId="77777777" w:rsidR="00E1022E" w:rsidRPr="00E1022E" w:rsidRDefault="00E1022E" w:rsidP="00E1022E">
                      <w:pPr>
                        <w:rPr>
                          <w:rFonts w:ascii="Arial" w:hAnsi="Arial" w:cs="Arial"/>
                          <w:b/>
                          <w:bCs/>
                          <w:sz w:val="20"/>
                          <w:szCs w:val="20"/>
                        </w:rPr>
                      </w:pPr>
                      <w:r w:rsidRPr="00E1022E">
                        <w:rPr>
                          <w:rFonts w:ascii="Arial" w:hAnsi="Arial" w:cs="Arial"/>
                          <w:b/>
                          <w:bCs/>
                          <w:sz w:val="20"/>
                          <w:szCs w:val="20"/>
                        </w:rPr>
                        <w:t>Direct Sales</w:t>
                      </w:r>
                    </w:p>
                  </w:txbxContent>
                </v:textbox>
              </v:shape>
            </w:pict>
          </mc:Fallback>
        </mc:AlternateContent>
      </w:r>
      <w:r w:rsidR="00E1022E" w:rsidRPr="000B521B">
        <w:rPr>
          <w:rFonts w:ascii="Arial" w:hAnsi="Arial" w:cs="Arial"/>
          <w:noProof/>
          <w:sz w:val="24"/>
          <w:szCs w:val="24"/>
        </w:rPr>
        <mc:AlternateContent>
          <mc:Choice Requires="wps">
            <w:drawing>
              <wp:anchor distT="0" distB="0" distL="114300" distR="114300" simplePos="0" relativeHeight="252623872" behindDoc="0" locked="0" layoutInCell="1" allowOverlap="1" wp14:anchorId="3192F287" wp14:editId="4A2E002E">
                <wp:simplePos x="0" y="0"/>
                <wp:positionH relativeFrom="column">
                  <wp:posOffset>6494244</wp:posOffset>
                </wp:positionH>
                <wp:positionV relativeFrom="paragraph">
                  <wp:posOffset>772160</wp:posOffset>
                </wp:positionV>
                <wp:extent cx="0" cy="1457685"/>
                <wp:effectExtent l="57150" t="0" r="57150" b="47625"/>
                <wp:wrapNone/>
                <wp:docPr id="127"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EA3893" id="Straight Arrow Connector 30" o:spid="_x0000_s1026" type="#_x0000_t32" style="position:absolute;margin-left:511.35pt;margin-top:60.8pt;width:0;height:114.8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" strokecolor="#525252 [1606]" strokeweight="3pt">
                <v:stroke dashstyle="longDash" endarrow="block" joinstyle="miter"/>
                <o:lock v:ext="edit" shapetype="f"/>
              </v:shape>
            </w:pict>
          </mc:Fallback>
        </mc:AlternateContent>
      </w:r>
      <w:r w:rsidR="00E1022E" w:rsidRPr="000B521B">
        <w:rPr>
          <w:rFonts w:ascii="Arial" w:hAnsi="Arial" w:cs="Arial"/>
          <w:noProof/>
          <w:sz w:val="24"/>
          <w:szCs w:val="24"/>
        </w:rPr>
        <mc:AlternateContent>
          <mc:Choice Requires="wps">
            <w:drawing>
              <wp:anchor distT="0" distB="0" distL="114300" distR="114300" simplePos="0" relativeHeight="252639232" behindDoc="0" locked="0" layoutInCell="1" allowOverlap="1" wp14:anchorId="515E602C" wp14:editId="2C9C6229">
                <wp:simplePos x="0" y="0"/>
                <wp:positionH relativeFrom="column">
                  <wp:posOffset>5829300</wp:posOffset>
                </wp:positionH>
                <wp:positionV relativeFrom="paragraph">
                  <wp:posOffset>344170</wp:posOffset>
                </wp:positionV>
                <wp:extent cx="0" cy="756000"/>
                <wp:effectExtent l="76200" t="0" r="57150" b="63500"/>
                <wp:wrapNone/>
                <wp:docPr id="128" name="Straight Arrow Connector 128"/>
                <wp:cNvGraphicFramePr/>
                <a:graphic xmlns:a="http://schemas.openxmlformats.org/drawingml/2006/main">
                  <a:graphicData uri="http://schemas.microsoft.com/office/word/2010/wordprocessingShape">
                    <wps:wsp>
                      <wps:cNvCnPr/>
                      <wps:spPr>
                        <a:xfrm>
                          <a:off x="0" y="0"/>
                          <a:ext cx="0" cy="756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20E720F" id="Straight Arrow Connector 128" o:spid="_x0000_s1026" type="#_x0000_t32" style="position:absolute;margin-left:459pt;margin-top:27.1pt;width:0;height:59.55pt;z-index:25263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" strokecolor="#4472c4 [3204]" strokeweight=".5pt">
                <v:stroke endarrow="block" joinstyle="miter"/>
              </v:shape>
            </w:pict>
          </mc:Fallback>
        </mc:AlternateContent>
      </w:r>
    </w:p>
    <w:p w14:paraId="48995098" w14:textId="649B6F28" w:rsidR="00E1022E" w:rsidRPr="000B521B" w:rsidRDefault="00E1022E" w:rsidP="00E1022E">
      <w:pPr>
        <w:spacing w:line="360" w:lineRule="auto"/>
        <w:jc w:val="both"/>
        <w:rPr>
          <w:rFonts w:ascii="Arial" w:hAnsi="Arial" w:cs="Arial"/>
          <w:b/>
          <w:bCs/>
          <w:sz w:val="24"/>
          <w:szCs w:val="24"/>
        </w:rPr>
      </w:pPr>
      <w:r w:rsidRPr="000B521B">
        <w:rPr>
          <w:rFonts w:ascii="Arial" w:hAnsi="Arial" w:cs="Arial"/>
          <w:noProof/>
          <w:sz w:val="24"/>
          <w:szCs w:val="24"/>
        </w:rPr>
        <mc:AlternateContent>
          <mc:Choice Requires="wps">
            <w:drawing>
              <wp:anchor distT="0" distB="0" distL="114300" distR="114300" simplePos="0" relativeHeight="252622848" behindDoc="0" locked="0" layoutInCell="1" allowOverlap="1" wp14:anchorId="066E8123" wp14:editId="68B219E1">
                <wp:simplePos x="0" y="0"/>
                <wp:positionH relativeFrom="column">
                  <wp:posOffset>545993</wp:posOffset>
                </wp:positionH>
                <wp:positionV relativeFrom="paragraph">
                  <wp:posOffset>318119</wp:posOffset>
                </wp:positionV>
                <wp:extent cx="1510665" cy="583565"/>
                <wp:effectExtent l="0" t="0" r="0" b="0"/>
                <wp:wrapNone/>
                <wp:docPr id="2231" name="TextBox 20"/>
                <wp:cNvGraphicFramePr/>
                <a:graphic xmlns:a="http://schemas.openxmlformats.org/drawingml/2006/main">
                  <a:graphicData uri="http://schemas.microsoft.com/office/word/2010/wordprocessingShape">
                    <wps:wsp>
                      <wps:cNvSpPr txBox="1"/>
                      <wps:spPr>
                        <a:xfrm>
                          <a:off x="0" y="0"/>
                          <a:ext cx="1510665" cy="583565"/>
                        </a:xfrm>
                        <a:prstGeom prst="rect">
                          <a:avLst/>
                        </a:prstGeom>
                        <a:noFill/>
                      </wps:spPr>
                      <wps:txbx>
                        <w:txbxContent>
                          <w:p w14:paraId="23EA982E" w14:textId="77777777" w:rsidR="00E1022E" w:rsidRPr="00E1022E" w:rsidRDefault="00E1022E" w:rsidP="00E1022E">
                            <w:pPr>
                              <w:rPr>
                                <w:rFonts w:ascii="Arial" w:eastAsia="Verdana" w:hAnsi="Arial" w:cs="Arial"/>
                                <w:b/>
                                <w:bCs/>
                                <w:color w:val="538135" w:themeColor="accent6" w:themeShade="BF"/>
                                <w:kern w:val="24"/>
                                <w:sz w:val="24"/>
                                <w:szCs w:val="24"/>
                                <w:lang w:val="en-US"/>
                              </w:rPr>
                            </w:pPr>
                            <w:r w:rsidRPr="00E1022E">
                              <w:rPr>
                                <w:rFonts w:ascii="Arial" w:eastAsia="Verdana" w:hAnsi="Arial" w:cs="Arial"/>
                                <w:b/>
                                <w:bCs/>
                                <w:color w:val="538135" w:themeColor="accent6" w:themeShade="BF"/>
                                <w:kern w:val="24"/>
                                <w:sz w:val="24"/>
                                <w:szCs w:val="24"/>
                                <w:lang w:val="en-US"/>
                              </w:rPr>
                              <w:t>Percentage Margin 37.7%</w:t>
                            </w:r>
                          </w:p>
                        </w:txbxContent>
                      </wps:txbx>
                      <wps:bodyPr wrap="square" rtlCol="0">
                        <a:noAutofit/>
                      </wps:bodyPr>
                    </wps:wsp>
                  </a:graphicData>
                </a:graphic>
                <wp14:sizeRelV relativeFrom="margin">
                  <wp14:pctHeight>0</wp14:pctHeight>
                </wp14:sizeRelV>
              </wp:anchor>
            </w:drawing>
          </mc:Choice>
          <mc:Fallback>
            <w:pict>
              <v:shape w14:anchorId="066E8123" id="_x0000_s1185" type="#_x0000_t202" style="position:absolute;left:0;text-align:left;margin-left:43pt;margin-top:25.05pt;width:118.95pt;height:45.95pt;z-index:25262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" filled="f" stroked="f">
                <v:textbox>
                  <w:txbxContent>
                    <w:p w14:paraId="23EA982E" w14:textId="77777777" w:rsidR="00E1022E" w:rsidRPr="00E1022E" w:rsidRDefault="00E1022E" w:rsidP="00E1022E">
                      <w:pPr>
                        <w:rPr>
                          <w:rFonts w:ascii="Arial" w:eastAsia="Verdana" w:hAnsi="Arial" w:cs="Arial"/>
                          <w:b/>
                          <w:bCs/>
                          <w:color w:val="538135" w:themeColor="accent6" w:themeShade="BF"/>
                          <w:kern w:val="24"/>
                          <w:sz w:val="24"/>
                          <w:szCs w:val="24"/>
                          <w:lang w:val="en-US"/>
                        </w:rPr>
                      </w:pPr>
                      <w:r w:rsidRPr="00E1022E">
                        <w:rPr>
                          <w:rFonts w:ascii="Arial" w:eastAsia="Verdana" w:hAnsi="Arial" w:cs="Arial"/>
                          <w:b/>
                          <w:bCs/>
                          <w:color w:val="538135" w:themeColor="accent6" w:themeShade="BF"/>
                          <w:kern w:val="24"/>
                          <w:sz w:val="24"/>
                          <w:szCs w:val="24"/>
                          <w:lang w:val="en-US"/>
                        </w:rPr>
                        <w:t>Percentage Margin 37.7%</w:t>
                      </w:r>
                    </w:p>
                  </w:txbxContent>
                </v:textbox>
              </v:shape>
            </w:pict>
          </mc:Fallback>
        </mc:AlternateContent>
      </w:r>
    </w:p>
    <w:p w14:paraId="3CB5AF09" w14:textId="5B77402E" w:rsidR="00E1022E" w:rsidRPr="000B521B" w:rsidRDefault="00E1022E" w:rsidP="00E1022E">
      <w:pPr>
        <w:spacing w:line="360" w:lineRule="auto"/>
        <w:jc w:val="both"/>
        <w:rPr>
          <w:rFonts w:ascii="Arial" w:hAnsi="Arial" w:cs="Arial"/>
          <w:b/>
          <w:bCs/>
          <w:sz w:val="24"/>
          <w:szCs w:val="24"/>
        </w:rPr>
      </w:pPr>
    </w:p>
    <w:p w14:paraId="2108C19D" w14:textId="1CEC0E7B" w:rsidR="00E1022E" w:rsidRPr="000B521B" w:rsidRDefault="00E1022E" w:rsidP="00E1022E">
      <w:pPr>
        <w:spacing w:line="360" w:lineRule="auto"/>
        <w:jc w:val="both"/>
        <w:rPr>
          <w:rFonts w:ascii="Arial" w:hAnsi="Arial" w:cs="Arial"/>
          <w:b/>
          <w:bCs/>
          <w:sz w:val="24"/>
          <w:szCs w:val="24"/>
        </w:rPr>
      </w:pPr>
      <w:r w:rsidRPr="000B521B">
        <w:rPr>
          <w:rFonts w:ascii="Arial" w:hAnsi="Arial" w:cs="Arial"/>
          <w:noProof/>
          <w:sz w:val="24"/>
          <w:szCs w:val="24"/>
        </w:rPr>
        <mc:AlternateContent>
          <mc:Choice Requires="wps">
            <w:drawing>
              <wp:anchor distT="0" distB="0" distL="114300" distR="114300" simplePos="0" relativeHeight="252643328" behindDoc="0" locked="0" layoutInCell="1" allowOverlap="1" wp14:anchorId="790CF8EC" wp14:editId="7A916E5E">
                <wp:simplePos x="0" y="0"/>
                <wp:positionH relativeFrom="column">
                  <wp:posOffset>1134110</wp:posOffset>
                </wp:positionH>
                <wp:positionV relativeFrom="paragraph">
                  <wp:posOffset>81915</wp:posOffset>
                </wp:positionV>
                <wp:extent cx="0" cy="1311550"/>
                <wp:effectExtent l="95250" t="0" r="95250" b="41275"/>
                <wp:wrapNone/>
                <wp:docPr id="130"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13115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D99C3" id="Straight Arrow Connector 21" o:spid="_x0000_s1026" type="#_x0000_t32" style="position:absolute;margin-left:89.3pt;margin-top:6.45pt;width:0;height:103.25pt;flip:x;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" strokecolor="#525252 [1606]" strokeweight="3pt">
                <v:stroke endarrow="block" joinstyle="miter"/>
                <o:lock v:ext="edit" shapetype="f"/>
              </v:shape>
            </w:pict>
          </mc:Fallback>
        </mc:AlternateContent>
      </w:r>
    </w:p>
    <w:p w14:paraId="67F8799A" w14:textId="77777777" w:rsidR="00E1022E" w:rsidRPr="000B521B" w:rsidRDefault="00E1022E" w:rsidP="00E1022E">
      <w:pPr>
        <w:spacing w:line="360" w:lineRule="auto"/>
        <w:jc w:val="both"/>
        <w:rPr>
          <w:rFonts w:ascii="Arial" w:hAnsi="Arial" w:cs="Arial"/>
          <w:b/>
          <w:bCs/>
          <w:sz w:val="24"/>
          <w:szCs w:val="24"/>
        </w:rPr>
      </w:pPr>
    </w:p>
    <w:p w14:paraId="425DF36B" w14:textId="0C0E809D" w:rsidR="00E1022E" w:rsidRPr="000B521B" w:rsidRDefault="00E1022E" w:rsidP="00E1022E">
      <w:pPr>
        <w:spacing w:line="360" w:lineRule="auto"/>
        <w:jc w:val="both"/>
        <w:rPr>
          <w:rFonts w:ascii="Arial" w:hAnsi="Arial" w:cs="Arial"/>
          <w:b/>
          <w:bCs/>
          <w:sz w:val="24"/>
          <w:szCs w:val="24"/>
        </w:rPr>
      </w:pPr>
    </w:p>
    <w:p w14:paraId="29502DFC" w14:textId="15848B74" w:rsidR="00E1022E" w:rsidRPr="000B521B" w:rsidRDefault="00E1022E" w:rsidP="00E1022E">
      <w:pPr>
        <w:spacing w:line="360" w:lineRule="auto"/>
        <w:jc w:val="both"/>
        <w:rPr>
          <w:rFonts w:ascii="Arial" w:hAnsi="Arial" w:cs="Arial"/>
          <w:b/>
          <w:bCs/>
          <w:sz w:val="24"/>
          <w:szCs w:val="24"/>
        </w:rPr>
      </w:pPr>
      <w:r w:rsidRPr="000B521B">
        <w:rPr>
          <w:rFonts w:ascii="Arial" w:hAnsi="Arial" w:cs="Arial"/>
          <w:noProof/>
          <w:sz w:val="24"/>
          <w:szCs w:val="24"/>
        </w:rPr>
        <mc:AlternateContent>
          <mc:Choice Requires="wps">
            <w:drawing>
              <wp:anchor distT="0" distB="0" distL="114300" distR="114300" simplePos="0" relativeHeight="252618752" behindDoc="0" locked="0" layoutInCell="1" allowOverlap="1" wp14:anchorId="4437FF09" wp14:editId="03FBBAAE">
                <wp:simplePos x="0" y="0"/>
                <wp:positionH relativeFrom="column">
                  <wp:posOffset>30100</wp:posOffset>
                </wp:positionH>
                <wp:positionV relativeFrom="paragraph">
                  <wp:posOffset>227685</wp:posOffset>
                </wp:positionV>
                <wp:extent cx="2736850" cy="400050"/>
                <wp:effectExtent l="0" t="0" r="0" b="0"/>
                <wp:wrapNone/>
                <wp:docPr id="126"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690C763A"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4437FF09" id="Rectangle 15" o:spid="_x0000_s1186" style="position:absolute;left:0;text-align:left;margin-left:2.35pt;margin-top:17.95pt;width:215.5pt;height:31.5pt;z-index:25261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" filled="f" stroked="f">
                <v:textbox style="mso-fit-shape-to-text:t">
                  <w:txbxContent>
                    <w:p w14:paraId="690C763A"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v:textbox>
              </v:rect>
            </w:pict>
          </mc:Fallback>
        </mc:AlternateContent>
      </w:r>
    </w:p>
    <w:p w14:paraId="0400D56C" w14:textId="77777777" w:rsidR="00E1022E" w:rsidRPr="000B521B" w:rsidRDefault="00E1022E" w:rsidP="00E1022E">
      <w:pPr>
        <w:spacing w:line="360" w:lineRule="auto"/>
        <w:jc w:val="both"/>
        <w:rPr>
          <w:rFonts w:ascii="Arial" w:hAnsi="Arial" w:cs="Arial"/>
          <w:b/>
          <w:bCs/>
          <w:sz w:val="24"/>
          <w:szCs w:val="24"/>
        </w:rPr>
      </w:pPr>
      <w:r w:rsidRPr="000B521B">
        <w:rPr>
          <w:rFonts w:ascii="Arial" w:hAnsi="Arial" w:cs="Arial"/>
          <w:noProof/>
          <w:sz w:val="24"/>
          <w:szCs w:val="24"/>
        </w:rPr>
        <mc:AlternateContent>
          <mc:Choice Requires="wps">
            <w:drawing>
              <wp:anchor distT="0" distB="0" distL="114300" distR="114300" simplePos="0" relativeHeight="252644352" behindDoc="0" locked="0" layoutInCell="1" allowOverlap="1" wp14:anchorId="4DA9A306" wp14:editId="7FDFF764">
                <wp:simplePos x="0" y="0"/>
                <wp:positionH relativeFrom="column">
                  <wp:posOffset>1590675</wp:posOffset>
                </wp:positionH>
                <wp:positionV relativeFrom="paragraph">
                  <wp:posOffset>268605</wp:posOffset>
                </wp:positionV>
                <wp:extent cx="0" cy="1260000"/>
                <wp:effectExtent l="95250" t="0" r="76200" b="54610"/>
                <wp:wrapNone/>
                <wp:docPr id="14"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26000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BDDA88" id="Straight Arrow Connector 21" o:spid="_x0000_s1026" type="#_x0000_t32" style="position:absolute;margin-left:125.25pt;margin-top:21.15pt;width:0;height:99.2pt;z-index:2526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" strokecolor="#525252 [1606]" strokeweight="3pt">
                <v:stroke endarrow="block" joinstyle="miter"/>
                <o:lock v:ext="edit" shapetype="f"/>
              </v:shape>
            </w:pict>
          </mc:Fallback>
        </mc:AlternateContent>
      </w:r>
    </w:p>
    <w:p w14:paraId="2F083E8B" w14:textId="6658FD77" w:rsidR="00E1022E" w:rsidRPr="000B521B" w:rsidRDefault="00E1022E" w:rsidP="00E1022E">
      <w:pPr>
        <w:spacing w:line="360" w:lineRule="auto"/>
        <w:jc w:val="both"/>
        <w:rPr>
          <w:rFonts w:ascii="Arial" w:hAnsi="Arial" w:cs="Arial"/>
          <w:b/>
          <w:bCs/>
          <w:sz w:val="24"/>
          <w:szCs w:val="24"/>
        </w:rPr>
      </w:pPr>
      <w:r w:rsidRPr="000B521B">
        <w:rPr>
          <w:rFonts w:ascii="Arial" w:hAnsi="Arial" w:cs="Arial"/>
          <w:noProof/>
          <w:sz w:val="24"/>
          <w:szCs w:val="24"/>
        </w:rPr>
        <mc:AlternateContent>
          <mc:Choice Requires="wps">
            <w:drawing>
              <wp:anchor distT="0" distB="0" distL="114300" distR="114300" simplePos="0" relativeHeight="252616704" behindDoc="0" locked="0" layoutInCell="1" allowOverlap="1" wp14:anchorId="729C43E2" wp14:editId="5C9F6130">
                <wp:simplePos x="0" y="0"/>
                <wp:positionH relativeFrom="column">
                  <wp:posOffset>4831459</wp:posOffset>
                </wp:positionH>
                <wp:positionV relativeFrom="paragraph">
                  <wp:posOffset>310077</wp:posOffset>
                </wp:positionV>
                <wp:extent cx="1826895" cy="245745"/>
                <wp:effectExtent l="0" t="0" r="0" b="0"/>
                <wp:wrapNone/>
                <wp:docPr id="2232"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79DCE0AB"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wps:txbx>
                      <wps:bodyPr wrap="square">
                        <a:spAutoFit/>
                      </wps:bodyPr>
                    </wps:wsp>
                  </a:graphicData>
                </a:graphic>
              </wp:anchor>
            </w:drawing>
          </mc:Choice>
          <mc:Fallback>
            <w:pict>
              <v:rect w14:anchorId="729C43E2" id="Rectangle 12" o:spid="_x0000_s1187" style="position:absolute;left:0;text-align:left;margin-left:380.45pt;margin-top:24.4pt;width:143.85pt;height:19.35pt;z-index:25261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" filled="f" stroked="f">
                <v:textbox style="mso-fit-shape-to-text:t">
                  <w:txbxContent>
                    <w:p w14:paraId="79DCE0AB"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v:textbox>
              </v:rect>
            </w:pict>
          </mc:Fallback>
        </mc:AlternateContent>
      </w:r>
    </w:p>
    <w:p w14:paraId="6A5417B6" w14:textId="471406E3" w:rsidR="00E1022E" w:rsidRPr="000B521B" w:rsidRDefault="00E1022E" w:rsidP="00E1022E">
      <w:pPr>
        <w:spacing w:line="360" w:lineRule="auto"/>
        <w:jc w:val="both"/>
        <w:rPr>
          <w:rFonts w:ascii="Arial" w:hAnsi="Arial" w:cs="Arial"/>
          <w:b/>
          <w:bCs/>
          <w:sz w:val="24"/>
          <w:szCs w:val="24"/>
        </w:rPr>
      </w:pPr>
      <w:r w:rsidRPr="000B521B">
        <w:rPr>
          <w:rFonts w:ascii="Arial" w:hAnsi="Arial" w:cs="Arial"/>
          <w:noProof/>
          <w:sz w:val="24"/>
          <w:szCs w:val="24"/>
        </w:rPr>
        <mc:AlternateContent>
          <mc:Choice Requires="wps">
            <w:drawing>
              <wp:anchor distT="0" distB="0" distL="114300" distR="114300" simplePos="0" relativeHeight="252642304" behindDoc="0" locked="0" layoutInCell="1" allowOverlap="1" wp14:anchorId="4E22C2D8" wp14:editId="4DA8C401">
                <wp:simplePos x="0" y="0"/>
                <wp:positionH relativeFrom="column">
                  <wp:posOffset>3026970</wp:posOffset>
                </wp:positionH>
                <wp:positionV relativeFrom="paragraph">
                  <wp:posOffset>107323</wp:posOffset>
                </wp:positionV>
                <wp:extent cx="1895475" cy="694525"/>
                <wp:effectExtent l="95250" t="19050" r="9525" b="48895"/>
                <wp:wrapNone/>
                <wp:docPr id="132"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69452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45EB1" id="Connector: Elbow 14" o:spid="_x0000_s1026" type="#_x0000_t33" style="position:absolute;margin-left:238.35pt;margin-top:8.45pt;width:149.25pt;height:54.7pt;flip:x;z-index:25264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" strokecolor="#525252 [1606]" strokeweight="3pt">
                <v:stroke dashstyle="dash" endarrow="block"/>
                <o:lock v:ext="edit" shapetype="f"/>
              </v:shape>
            </w:pict>
          </mc:Fallback>
        </mc:AlternateContent>
      </w:r>
    </w:p>
    <w:p w14:paraId="371E8A51" w14:textId="77777777" w:rsidR="00E1022E" w:rsidRPr="000B521B" w:rsidRDefault="00E1022E" w:rsidP="00E1022E">
      <w:pPr>
        <w:spacing w:line="360" w:lineRule="auto"/>
        <w:jc w:val="both"/>
        <w:rPr>
          <w:rFonts w:ascii="Arial" w:hAnsi="Arial" w:cs="Arial"/>
          <w:b/>
          <w:bCs/>
          <w:sz w:val="24"/>
          <w:szCs w:val="24"/>
        </w:rPr>
      </w:pPr>
    </w:p>
    <w:p w14:paraId="29AD202A" w14:textId="77777777" w:rsidR="00E1022E" w:rsidRPr="000B521B" w:rsidRDefault="00E1022E" w:rsidP="00E1022E">
      <w:pPr>
        <w:spacing w:line="360" w:lineRule="auto"/>
        <w:jc w:val="both"/>
        <w:rPr>
          <w:rFonts w:ascii="Arial" w:hAnsi="Arial" w:cs="Arial"/>
          <w:b/>
          <w:bCs/>
          <w:sz w:val="24"/>
          <w:szCs w:val="24"/>
        </w:rPr>
      </w:pPr>
      <w:r w:rsidRPr="000B521B">
        <w:rPr>
          <w:rFonts w:ascii="Arial" w:hAnsi="Arial" w:cs="Arial"/>
          <w:b/>
          <w:bCs/>
          <w:noProof/>
          <w:sz w:val="24"/>
          <w:szCs w:val="24"/>
        </w:rPr>
        <mc:AlternateContent>
          <mc:Choice Requires="wps">
            <w:drawing>
              <wp:anchor distT="45720" distB="45720" distL="114300" distR="114300" simplePos="0" relativeHeight="252645376" behindDoc="0" locked="0" layoutInCell="1" allowOverlap="1" wp14:anchorId="46FB85EE" wp14:editId="3A4DC378">
                <wp:simplePos x="0" y="0"/>
                <wp:positionH relativeFrom="column">
                  <wp:posOffset>1129030</wp:posOffset>
                </wp:positionH>
                <wp:positionV relativeFrom="paragraph">
                  <wp:posOffset>221615</wp:posOffset>
                </wp:positionV>
                <wp:extent cx="2360930" cy="1404620"/>
                <wp:effectExtent l="0" t="0" r="22860" b="11430"/>
                <wp:wrapSquare wrapText="bothSides"/>
                <wp:docPr id="2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9A3F6A9" w14:textId="77777777" w:rsidR="00E1022E" w:rsidRPr="00613BA5" w:rsidRDefault="00E1022E" w:rsidP="00E1022E">
                            <w:pPr>
                              <w:jc w:val="center"/>
                              <w:rPr>
                                <w:rFonts w:ascii="Arial" w:hAnsi="Arial" w:cs="Arial"/>
                                <w:b/>
                                <w:bCs/>
                                <w:sz w:val="24"/>
                                <w:szCs w:val="24"/>
                              </w:rPr>
                            </w:pPr>
                            <w:r w:rsidRPr="00613BA5">
                              <w:rPr>
                                <w:rFonts w:ascii="Arial" w:hAnsi="Arial" w:cs="Arial"/>
                                <w:b/>
                                <w:bCs/>
                                <w:sz w:val="24"/>
                                <w:szCs w:val="24"/>
                              </w:rPr>
                              <w:t>End Use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FB85EE" id="_x0000_s1188" type="#_x0000_t202" style="position:absolute;left:0;text-align:left;margin-left:88.9pt;margin-top:17.45pt;width:185.9pt;height:110.6pt;z-index:2526453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">
                <v:textbox style="mso-fit-shape-to-text:t">
                  <w:txbxContent>
                    <w:p w14:paraId="29A3F6A9" w14:textId="77777777" w:rsidR="00E1022E" w:rsidRPr="00613BA5" w:rsidRDefault="00E1022E" w:rsidP="00E1022E">
                      <w:pPr>
                        <w:jc w:val="center"/>
                        <w:rPr>
                          <w:rFonts w:ascii="Arial" w:hAnsi="Arial" w:cs="Arial"/>
                          <w:b/>
                          <w:bCs/>
                          <w:sz w:val="24"/>
                          <w:szCs w:val="24"/>
                        </w:rPr>
                      </w:pPr>
                      <w:r w:rsidRPr="00613BA5">
                        <w:rPr>
                          <w:rFonts w:ascii="Arial" w:hAnsi="Arial" w:cs="Arial"/>
                          <w:b/>
                          <w:bCs/>
                          <w:sz w:val="24"/>
                          <w:szCs w:val="24"/>
                        </w:rPr>
                        <w:t>End Use</w:t>
                      </w:r>
                    </w:p>
                  </w:txbxContent>
                </v:textbox>
                <w10:wrap type="square"/>
              </v:shape>
            </w:pict>
          </mc:Fallback>
        </mc:AlternateContent>
      </w:r>
    </w:p>
    <w:p w14:paraId="71B7C3D2" w14:textId="77777777" w:rsidR="00E1022E" w:rsidRPr="000B521B" w:rsidRDefault="00E1022E" w:rsidP="00E1022E">
      <w:pPr>
        <w:spacing w:line="360" w:lineRule="auto"/>
        <w:jc w:val="both"/>
        <w:rPr>
          <w:rFonts w:ascii="Arial" w:hAnsi="Arial" w:cs="Arial"/>
          <w:b/>
          <w:bCs/>
          <w:sz w:val="24"/>
          <w:szCs w:val="24"/>
        </w:rPr>
      </w:pPr>
    </w:p>
    <w:p w14:paraId="31E043F4" w14:textId="77777777" w:rsidR="00E1022E" w:rsidRPr="000B521B" w:rsidRDefault="00E1022E" w:rsidP="00E1022E">
      <w:pPr>
        <w:spacing w:line="360" w:lineRule="auto"/>
        <w:jc w:val="both"/>
        <w:rPr>
          <w:rFonts w:ascii="Arial" w:hAnsi="Arial" w:cs="Arial"/>
          <w:b/>
          <w:bCs/>
          <w:sz w:val="24"/>
          <w:szCs w:val="24"/>
          <w:u w:val="single"/>
        </w:rPr>
      </w:pPr>
    </w:p>
    <w:p w14:paraId="12CEF540" w14:textId="77777777" w:rsidR="00E1022E" w:rsidRPr="000B521B" w:rsidRDefault="00E1022E" w:rsidP="00E1022E">
      <w:pPr>
        <w:spacing w:line="360" w:lineRule="auto"/>
        <w:jc w:val="both"/>
        <w:rPr>
          <w:rFonts w:ascii="Arial" w:hAnsi="Arial" w:cs="Arial"/>
          <w:b/>
          <w:bCs/>
          <w:sz w:val="24"/>
          <w:szCs w:val="24"/>
        </w:rPr>
      </w:pPr>
    </w:p>
    <w:p w14:paraId="039BBA71" w14:textId="00FD5C6A" w:rsidR="00E1022E" w:rsidRPr="000B521B" w:rsidRDefault="00E1022E" w:rsidP="00E1022E">
      <w:pPr>
        <w:spacing w:line="360" w:lineRule="auto"/>
        <w:jc w:val="both"/>
        <w:rPr>
          <w:rFonts w:ascii="Arial" w:hAnsi="Arial" w:cs="Arial"/>
          <w:b/>
          <w:bCs/>
          <w:sz w:val="24"/>
          <w:szCs w:val="24"/>
        </w:rPr>
      </w:pPr>
      <w:r w:rsidRPr="000B521B">
        <w:rPr>
          <w:rFonts w:ascii="Arial" w:hAnsi="Arial" w:cs="Arial"/>
          <w:b/>
          <w:bCs/>
          <w:sz w:val="24"/>
          <w:szCs w:val="24"/>
        </w:rPr>
        <w:t>Value Flow Analysis for Non-Captive Vinyl Ester Resin Manufacturer</w:t>
      </w:r>
    </w:p>
    <w:p w14:paraId="084C2984" w14:textId="15DF2CE5" w:rsidR="00E1022E" w:rsidRPr="000B521B" w:rsidRDefault="00E1022E" w:rsidP="00E1022E">
      <w:pPr>
        <w:spacing w:line="360" w:lineRule="auto"/>
        <w:jc w:val="both"/>
        <w:rPr>
          <w:rFonts w:ascii="Arial" w:hAnsi="Arial" w:cs="Arial"/>
          <w:b/>
          <w:bCs/>
          <w:sz w:val="24"/>
          <w:szCs w:val="24"/>
        </w:rPr>
      </w:pPr>
      <w:r w:rsidRPr="000B521B">
        <w:rPr>
          <w:rFonts w:ascii="Arial" w:hAnsi="Arial" w:cs="Arial"/>
          <w:noProof/>
          <w:sz w:val="24"/>
          <w:szCs w:val="24"/>
        </w:rPr>
        <mc:AlternateContent>
          <mc:Choice Requires="wps">
            <w:drawing>
              <wp:anchor distT="0" distB="0" distL="114300" distR="114300" simplePos="0" relativeHeight="252600320" behindDoc="0" locked="0" layoutInCell="1" allowOverlap="1" wp14:anchorId="54509B6C" wp14:editId="435F368E">
                <wp:simplePos x="0" y="0"/>
                <wp:positionH relativeFrom="column">
                  <wp:posOffset>-229870</wp:posOffset>
                </wp:positionH>
                <wp:positionV relativeFrom="paragraph">
                  <wp:posOffset>119247</wp:posOffset>
                </wp:positionV>
                <wp:extent cx="2057400" cy="343184"/>
                <wp:effectExtent l="0" t="0" r="19050" b="19050"/>
                <wp:wrapNone/>
                <wp:docPr id="2234" name="Text Box 2234"/>
                <wp:cNvGraphicFramePr/>
                <a:graphic xmlns:a="http://schemas.openxmlformats.org/drawingml/2006/main">
                  <a:graphicData uri="http://schemas.microsoft.com/office/word/2010/wordprocessingShape">
                    <wps:wsp>
                      <wps:cNvSpPr txBox="1"/>
                      <wps:spPr>
                        <a:xfrm>
                          <a:off x="0" y="0"/>
                          <a:ext cx="2057400" cy="343184"/>
                        </a:xfrm>
                        <a:prstGeom prst="rect">
                          <a:avLst/>
                        </a:prstGeom>
                        <a:solidFill>
                          <a:schemeClr val="lt1"/>
                        </a:solidFill>
                        <a:ln w="6350">
                          <a:solidFill>
                            <a:schemeClr val="tx1"/>
                          </a:solidFill>
                        </a:ln>
                      </wps:spPr>
                      <wps:txbx>
                        <w:txbxContent>
                          <w:p w14:paraId="123A72A9" w14:textId="77777777" w:rsidR="00E1022E" w:rsidRPr="00494982" w:rsidRDefault="00E1022E" w:rsidP="00E1022E">
                            <w:pPr>
                              <w:rPr>
                                <w:rFonts w:ascii="Arial" w:hAnsi="Arial" w:cs="Arial"/>
                                <w:sz w:val="20"/>
                                <w:szCs w:val="20"/>
                              </w:rPr>
                            </w:pPr>
                            <w:r w:rsidRPr="00494982">
                              <w:rPr>
                                <w:rFonts w:ascii="Arial" w:hAnsi="Arial" w:cs="Arial"/>
                                <w:sz w:val="20"/>
                                <w:szCs w:val="20"/>
                              </w:rPr>
                              <w:t>Epoxy Resin (USD 3.03 /Kg</w:t>
                            </w:r>
                            <w:r w:rsidRPr="00494982">
                              <w:rPr>
                                <w:rFonts w:ascii="Arial" w:hAnsi="Arial" w:cs="Arial"/>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09B6C" id="Text Box 2234" o:spid="_x0000_s1189" type="#_x0000_t202" style="position:absolute;left:0;text-align:left;margin-left:-18.1pt;margin-top:9.4pt;width:162pt;height:27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" fillcolor="white [3201]" strokecolor="black [3213]" strokeweight=".5pt">
                <v:textbox>
                  <w:txbxContent>
                    <w:p w14:paraId="123A72A9" w14:textId="77777777" w:rsidR="00E1022E" w:rsidRPr="00494982" w:rsidRDefault="00E1022E" w:rsidP="00E1022E">
                      <w:pPr>
                        <w:rPr>
                          <w:rFonts w:ascii="Arial" w:hAnsi="Arial" w:cs="Arial"/>
                          <w:sz w:val="20"/>
                          <w:szCs w:val="20"/>
                        </w:rPr>
                      </w:pPr>
                      <w:r w:rsidRPr="00494982">
                        <w:rPr>
                          <w:rFonts w:ascii="Arial" w:hAnsi="Arial" w:cs="Arial"/>
                          <w:sz w:val="20"/>
                          <w:szCs w:val="20"/>
                        </w:rPr>
                        <w:t>Epoxy Resin (USD 3.03 /Kg</w:t>
                      </w:r>
                      <w:r w:rsidRPr="00494982">
                        <w:rPr>
                          <w:rFonts w:ascii="Arial" w:hAnsi="Arial" w:cs="Arial"/>
                          <w:b/>
                          <w:bCs/>
                          <w:sz w:val="20"/>
                          <w:szCs w:val="20"/>
                        </w:rPr>
                        <w:t>)</w:t>
                      </w:r>
                    </w:p>
                  </w:txbxContent>
                </v:textbox>
              </v:shape>
            </w:pict>
          </mc:Fallback>
        </mc:AlternateContent>
      </w:r>
      <w:r w:rsidRPr="000B521B">
        <w:rPr>
          <w:rFonts w:ascii="Arial" w:hAnsi="Arial" w:cs="Arial"/>
          <w:noProof/>
          <w:sz w:val="24"/>
          <w:szCs w:val="24"/>
        </w:rPr>
        <mc:AlternateContent>
          <mc:Choice Requires="wps">
            <w:drawing>
              <wp:anchor distT="0" distB="0" distL="114300" distR="114300" simplePos="0" relativeHeight="252585984" behindDoc="0" locked="0" layoutInCell="1" allowOverlap="1" wp14:anchorId="21DAFDD9" wp14:editId="694933BD">
                <wp:simplePos x="0" y="0"/>
                <wp:positionH relativeFrom="column">
                  <wp:posOffset>2768600</wp:posOffset>
                </wp:positionH>
                <wp:positionV relativeFrom="paragraph">
                  <wp:posOffset>4340860</wp:posOffset>
                </wp:positionV>
                <wp:extent cx="1151255" cy="245745"/>
                <wp:effectExtent l="0" t="0" r="0" b="0"/>
                <wp:wrapNone/>
                <wp:docPr id="2235"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674D78E3" w14:textId="77777777" w:rsidR="00E1022E" w:rsidRPr="00494982" w:rsidRDefault="00E1022E" w:rsidP="00E1022E">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wps:txbx>
                      <wps:bodyPr wrap="none">
                        <a:spAutoFit/>
                      </wps:bodyPr>
                    </wps:wsp>
                  </a:graphicData>
                </a:graphic>
              </wp:anchor>
            </w:drawing>
          </mc:Choice>
          <mc:Fallback>
            <w:pict>
              <v:rect w14:anchorId="21DAFDD9" id="_x0000_s1190" style="position:absolute;left:0;text-align:left;margin-left:218pt;margin-top:341.8pt;width:90.65pt;height:19.35pt;z-index:252585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" filled="f" stroked="f">
                <v:textbox style="mso-fit-shape-to-text:t">
                  <w:txbxContent>
                    <w:p w14:paraId="674D78E3" w14:textId="77777777" w:rsidR="00E1022E" w:rsidRPr="00494982" w:rsidRDefault="00E1022E" w:rsidP="00E1022E">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v:textbox>
              </v:rect>
            </w:pict>
          </mc:Fallback>
        </mc:AlternateContent>
      </w:r>
      <w:r w:rsidRPr="000B521B">
        <w:rPr>
          <w:rFonts w:ascii="Arial" w:hAnsi="Arial" w:cs="Arial"/>
          <w:noProof/>
          <w:sz w:val="24"/>
          <w:szCs w:val="24"/>
        </w:rPr>
        <mc:AlternateContent>
          <mc:Choice Requires="wps">
            <w:drawing>
              <wp:anchor distT="0" distB="0" distL="114300" distR="114300" simplePos="0" relativeHeight="252612608" behindDoc="0" locked="0" layoutInCell="1" allowOverlap="1" wp14:anchorId="3852C58F" wp14:editId="5A71C801">
                <wp:simplePos x="0" y="0"/>
                <wp:positionH relativeFrom="column">
                  <wp:posOffset>4533900</wp:posOffset>
                </wp:positionH>
                <wp:positionV relativeFrom="paragraph">
                  <wp:posOffset>4437380</wp:posOffset>
                </wp:positionV>
                <wp:extent cx="1295400" cy="1081405"/>
                <wp:effectExtent l="0" t="0" r="0" b="0"/>
                <wp:wrapNone/>
                <wp:docPr id="66"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22237ED9"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27%</w:t>
                            </w:r>
                          </w:p>
                          <w:p w14:paraId="46C61144"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52C58F" id="_x0000_s1191" type="#_x0000_t202" style="position:absolute;left:0;text-align:left;margin-left:357pt;margin-top:349.4pt;width:102pt;height:85.15pt;z-index:2526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" filled="f" stroked="f">
                <v:textbox>
                  <w:txbxContent>
                    <w:p w14:paraId="22237ED9"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27%</w:t>
                      </w:r>
                    </w:p>
                    <w:p w14:paraId="46C61144"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v:textbox>
              </v:shape>
            </w:pict>
          </mc:Fallback>
        </mc:AlternateContent>
      </w:r>
      <w:r w:rsidRPr="000B521B">
        <w:rPr>
          <w:rFonts w:ascii="Arial" w:hAnsi="Arial" w:cs="Arial"/>
          <w:noProof/>
          <w:sz w:val="24"/>
          <w:szCs w:val="24"/>
        </w:rPr>
        <mc:AlternateContent>
          <mc:Choice Requires="wps">
            <w:drawing>
              <wp:anchor distT="0" distB="0" distL="114300" distR="114300" simplePos="0" relativeHeight="252588032" behindDoc="0" locked="0" layoutInCell="1" allowOverlap="1" wp14:anchorId="4F7C1A20" wp14:editId="2B0AE1B9">
                <wp:simplePos x="0" y="0"/>
                <wp:positionH relativeFrom="column">
                  <wp:posOffset>4676774</wp:posOffset>
                </wp:positionH>
                <wp:positionV relativeFrom="paragraph">
                  <wp:posOffset>3627755</wp:posOffset>
                </wp:positionV>
                <wp:extent cx="1278255" cy="2276475"/>
                <wp:effectExtent l="0" t="19050" r="112395" b="47625"/>
                <wp:wrapNone/>
                <wp:docPr id="15" name="Connector: Elbow 14">
                  <a:extLst xmlns:a="http://schemas.openxmlformats.org/drawingml/2006/main">
                    <a:ext uri="{FF2B5EF4-FFF2-40B4-BE49-F238E27FC236}">
                      <a16:creationId xmlns:a16="http://schemas.microsoft.com/office/drawing/2014/main" id="{D03C2209-0746-4C61-9B04-FAA73480847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99747" id="Connector: Elbow 14" o:spid="_x0000_s1026" type="#_x0000_t33" style="position:absolute;margin-left:368.25pt;margin-top:285.65pt;width:100.65pt;height:179.25pt;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" strokecolor="#525252 [1606]" strokeweight="3pt">
                <v:stroke dashstyle="dash" endarrow="block"/>
                <o:lock v:ext="edit" shapetype="f"/>
              </v:shape>
            </w:pict>
          </mc:Fallback>
        </mc:AlternateContent>
      </w:r>
      <w:r w:rsidRPr="000B521B">
        <w:rPr>
          <w:rFonts w:ascii="Arial" w:hAnsi="Arial" w:cs="Arial"/>
          <w:noProof/>
          <w:sz w:val="24"/>
          <w:szCs w:val="24"/>
        </w:rPr>
        <mc:AlternateContent>
          <mc:Choice Requires="wps">
            <w:drawing>
              <wp:anchor distT="0" distB="0" distL="114300" distR="114300" simplePos="0" relativeHeight="252607488" behindDoc="0" locked="0" layoutInCell="1" allowOverlap="1" wp14:anchorId="7DC774F7" wp14:editId="67DF315F">
                <wp:simplePos x="0" y="0"/>
                <wp:positionH relativeFrom="column">
                  <wp:posOffset>2733675</wp:posOffset>
                </wp:positionH>
                <wp:positionV relativeFrom="paragraph">
                  <wp:posOffset>1665605</wp:posOffset>
                </wp:positionV>
                <wp:extent cx="1247775" cy="63817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5791323D" w14:textId="77777777" w:rsidR="00E1022E" w:rsidRPr="00494982" w:rsidRDefault="00E1022E" w:rsidP="00E1022E">
                            <w:pPr>
                              <w:rPr>
                                <w:rFonts w:ascii="Arial" w:hAnsi="Arial" w:cs="Arial"/>
                              </w:rPr>
                            </w:pPr>
                            <w:r w:rsidRPr="00494982">
                              <w:rPr>
                                <w:rFonts w:ascii="Arial" w:hAnsi="Arial" w:cs="Arial"/>
                              </w:rPr>
                              <w:t>Current Selling Price (USD 4.0/ 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774F7" id="Text Box 58" o:spid="_x0000_s1192" type="#_x0000_t202" style="position:absolute;left:0;text-align:left;margin-left:215.25pt;margin-top:131.15pt;width:98.25pt;height:50.25pt;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" fillcolor="white [3201]" strokeweight=".5pt">
                <v:textbox>
                  <w:txbxContent>
                    <w:p w14:paraId="5791323D" w14:textId="77777777" w:rsidR="00E1022E" w:rsidRPr="00494982" w:rsidRDefault="00E1022E" w:rsidP="00E1022E">
                      <w:pPr>
                        <w:rPr>
                          <w:rFonts w:ascii="Arial" w:hAnsi="Arial" w:cs="Arial"/>
                        </w:rPr>
                      </w:pPr>
                      <w:r w:rsidRPr="00494982">
                        <w:rPr>
                          <w:rFonts w:ascii="Arial" w:hAnsi="Arial" w:cs="Arial"/>
                        </w:rPr>
                        <w:t>Current Selling Price (USD 4.0/ Kg) Direct Sales</w:t>
                      </w:r>
                    </w:p>
                  </w:txbxContent>
                </v:textbox>
              </v:shape>
            </w:pict>
          </mc:Fallback>
        </mc:AlternateContent>
      </w:r>
      <w:r w:rsidRPr="000B521B">
        <w:rPr>
          <w:rFonts w:ascii="Arial" w:hAnsi="Arial" w:cs="Arial"/>
          <w:noProof/>
          <w:sz w:val="24"/>
          <w:szCs w:val="24"/>
        </w:rPr>
        <mc:AlternateContent>
          <mc:Choice Requires="wps">
            <w:drawing>
              <wp:anchor distT="0" distB="0" distL="114300" distR="114300" simplePos="0" relativeHeight="252591104" behindDoc="0" locked="0" layoutInCell="1" allowOverlap="1" wp14:anchorId="608E9EB5" wp14:editId="03099B8C">
                <wp:simplePos x="0" y="0"/>
                <wp:positionH relativeFrom="column">
                  <wp:posOffset>4678045</wp:posOffset>
                </wp:positionH>
                <wp:positionV relativeFrom="paragraph">
                  <wp:posOffset>3876040</wp:posOffset>
                </wp:positionV>
                <wp:extent cx="1431925" cy="245745"/>
                <wp:effectExtent l="0" t="0" r="0" b="0"/>
                <wp:wrapNone/>
                <wp:docPr id="2236"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779F8E8C"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608E9EB5" id="_x0000_s1193" type="#_x0000_t202" style="position:absolute;left:0;text-align:left;margin-left:368.35pt;margin-top:305.2pt;width:112.75pt;height:19.35pt;z-index:25259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" filled="f" stroked="f">
                <v:textbox style="mso-fit-shape-to-text:t">
                  <w:txbxContent>
                    <w:p w14:paraId="779F8E8C"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v:textbox>
              </v:shape>
            </w:pict>
          </mc:Fallback>
        </mc:AlternateContent>
      </w:r>
      <w:r w:rsidRPr="000B521B">
        <w:rPr>
          <w:rFonts w:ascii="Arial" w:hAnsi="Arial" w:cs="Arial"/>
          <w:noProof/>
          <w:sz w:val="24"/>
          <w:szCs w:val="24"/>
        </w:rPr>
        <mc:AlternateContent>
          <mc:Choice Requires="wps">
            <w:drawing>
              <wp:anchor distT="0" distB="0" distL="114300" distR="114300" simplePos="0" relativeHeight="252603392" behindDoc="0" locked="0" layoutInCell="1" allowOverlap="1" wp14:anchorId="64AF36D8" wp14:editId="30D7F4F4">
                <wp:simplePos x="0" y="0"/>
                <wp:positionH relativeFrom="column">
                  <wp:posOffset>3347085</wp:posOffset>
                </wp:positionH>
                <wp:positionV relativeFrom="paragraph">
                  <wp:posOffset>694055</wp:posOffset>
                </wp:positionV>
                <wp:extent cx="742950" cy="0"/>
                <wp:effectExtent l="0" t="76200" r="19050" b="95250"/>
                <wp:wrapNone/>
                <wp:docPr id="2237" name="Straight Arrow Connector 2237"/>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A102E3" id="Straight Arrow Connector 2237" o:spid="_x0000_s1026" type="#_x0000_t32" style="position:absolute;margin-left:263.55pt;margin-top:54.65pt;width:58.5pt;height:0;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" strokecolor="#4472c4 [3204]" strokeweight=".5pt">
                <v:stroke endarrow="block" joinstyle="miter"/>
              </v:shape>
            </w:pict>
          </mc:Fallback>
        </mc:AlternateContent>
      </w:r>
      <w:r w:rsidRPr="000B521B">
        <w:rPr>
          <w:rFonts w:ascii="Arial" w:hAnsi="Arial" w:cs="Arial"/>
          <w:noProof/>
          <w:sz w:val="24"/>
          <w:szCs w:val="24"/>
        </w:rPr>
        <mc:AlternateContent>
          <mc:Choice Requires="wps">
            <w:drawing>
              <wp:anchor distT="0" distB="0" distL="114300" distR="114300" simplePos="0" relativeHeight="252590080" behindDoc="0" locked="0" layoutInCell="1" allowOverlap="1" wp14:anchorId="67DD117A" wp14:editId="26F4512F">
                <wp:simplePos x="0" y="0"/>
                <wp:positionH relativeFrom="column">
                  <wp:posOffset>1132840</wp:posOffset>
                </wp:positionH>
                <wp:positionV relativeFrom="paragraph">
                  <wp:posOffset>3169285</wp:posOffset>
                </wp:positionV>
                <wp:extent cx="1431925" cy="245745"/>
                <wp:effectExtent l="0" t="0" r="0" b="0"/>
                <wp:wrapNone/>
                <wp:docPr id="2238"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3F2C8779"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67DD117A" id="_x0000_s1194" type="#_x0000_t202" style="position:absolute;left:0;text-align:left;margin-left:89.2pt;margin-top:249.55pt;width:112.75pt;height:19.35pt;z-index:25259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" filled="f" stroked="f">
                <v:textbox style="mso-fit-shape-to-text:t">
                  <w:txbxContent>
                    <w:p w14:paraId="3F2C8779"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Direct Sales</w:t>
                      </w:r>
                    </w:p>
                  </w:txbxContent>
                </v:textbox>
              </v:shape>
            </w:pict>
          </mc:Fallback>
        </mc:AlternateContent>
      </w:r>
      <w:r w:rsidRPr="000B521B">
        <w:rPr>
          <w:rFonts w:ascii="Arial" w:hAnsi="Arial" w:cs="Arial"/>
          <w:b/>
          <w:bCs/>
          <w:sz w:val="24"/>
          <w:szCs w:val="24"/>
        </w:rPr>
        <w:t xml:space="preserve">                                                                                              </w:t>
      </w:r>
    </w:p>
    <w:p w14:paraId="6CE163B9" w14:textId="677E6EF3" w:rsidR="00E1022E" w:rsidRPr="000B521B" w:rsidRDefault="00494982" w:rsidP="00E1022E">
      <w:pPr>
        <w:spacing w:line="360" w:lineRule="auto"/>
        <w:jc w:val="both"/>
        <w:rPr>
          <w:rFonts w:ascii="Arial" w:hAnsi="Arial" w:cs="Arial"/>
          <w:b/>
          <w:bCs/>
          <w:sz w:val="24"/>
          <w:szCs w:val="24"/>
        </w:rPr>
      </w:pPr>
      <w:r w:rsidRPr="000B521B">
        <w:rPr>
          <w:rFonts w:ascii="Arial" w:hAnsi="Arial" w:cs="Arial"/>
          <w:noProof/>
          <w:sz w:val="24"/>
          <w:szCs w:val="24"/>
        </w:rPr>
        <mc:AlternateContent>
          <mc:Choice Requires="wps">
            <w:drawing>
              <wp:anchor distT="0" distB="0" distL="114300" distR="114300" simplePos="0" relativeHeight="252602368" behindDoc="0" locked="0" layoutInCell="1" allowOverlap="1" wp14:anchorId="7875FD46" wp14:editId="0D1DDF99">
                <wp:simplePos x="0" y="0"/>
                <wp:positionH relativeFrom="column">
                  <wp:posOffset>2103461</wp:posOffset>
                </wp:positionH>
                <wp:positionV relativeFrom="paragraph">
                  <wp:posOffset>98264</wp:posOffset>
                </wp:positionV>
                <wp:extent cx="1248505" cy="696036"/>
                <wp:effectExtent l="0" t="0" r="27940" b="27940"/>
                <wp:wrapNone/>
                <wp:docPr id="48" name="Text Box 48"/>
                <wp:cNvGraphicFramePr/>
                <a:graphic xmlns:a="http://schemas.openxmlformats.org/drawingml/2006/main">
                  <a:graphicData uri="http://schemas.microsoft.com/office/word/2010/wordprocessingShape">
                    <wps:wsp>
                      <wps:cNvSpPr txBox="1"/>
                      <wps:spPr>
                        <a:xfrm>
                          <a:off x="0" y="0"/>
                          <a:ext cx="1248505" cy="696036"/>
                        </a:xfrm>
                        <a:prstGeom prst="rect">
                          <a:avLst/>
                        </a:prstGeom>
                        <a:solidFill>
                          <a:schemeClr val="lt1"/>
                        </a:solidFill>
                        <a:ln w="6350">
                          <a:solidFill>
                            <a:prstClr val="black"/>
                          </a:solidFill>
                        </a:ln>
                      </wps:spPr>
                      <wps:txbx>
                        <w:txbxContent>
                          <w:p w14:paraId="78412E71" w14:textId="77777777" w:rsidR="00E1022E" w:rsidRPr="00494982" w:rsidRDefault="00E1022E" w:rsidP="00E1022E">
                            <w:pPr>
                              <w:jc w:val="center"/>
                              <w:rPr>
                                <w:rFonts w:ascii="Arial" w:hAnsi="Arial" w:cs="Arial"/>
                              </w:rPr>
                            </w:pPr>
                            <w:r w:rsidRPr="00494982">
                              <w:rPr>
                                <w:rFonts w:ascii="Arial" w:hAnsi="Arial" w:cs="Arial"/>
                              </w:rPr>
                              <w:t>Raw Material Cost (USD 2.12 /Kg</w:t>
                            </w:r>
                            <w:r w:rsidRPr="00494982">
                              <w:rPr>
                                <w:rFonts w:ascii="Arial" w:hAnsi="Arial" w:cs="Arial"/>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5FD46" id="Text Box 48" o:spid="_x0000_s1195" type="#_x0000_t202" style="position:absolute;left:0;text-align:left;margin-left:165.65pt;margin-top:7.75pt;width:98.3pt;height:54.8pt;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" fillcolor="white [3201]" strokeweight=".5pt">
                <v:textbox>
                  <w:txbxContent>
                    <w:p w14:paraId="78412E71" w14:textId="77777777" w:rsidR="00E1022E" w:rsidRPr="00494982" w:rsidRDefault="00E1022E" w:rsidP="00E1022E">
                      <w:pPr>
                        <w:jc w:val="center"/>
                        <w:rPr>
                          <w:rFonts w:ascii="Arial" w:hAnsi="Arial" w:cs="Arial"/>
                        </w:rPr>
                      </w:pPr>
                      <w:r w:rsidRPr="00494982">
                        <w:rPr>
                          <w:rFonts w:ascii="Arial" w:hAnsi="Arial" w:cs="Arial"/>
                        </w:rPr>
                        <w:t>Raw Material Cost (USD 2.12 /Kg</w:t>
                      </w:r>
                      <w:r w:rsidRPr="00494982">
                        <w:rPr>
                          <w:rFonts w:ascii="Arial" w:hAnsi="Arial" w:cs="Arial"/>
                          <w:b/>
                          <w:bCs/>
                        </w:rPr>
                        <w:t>)</w:t>
                      </w:r>
                    </w:p>
                  </w:txbxContent>
                </v:textbox>
              </v:shape>
            </w:pict>
          </mc:Fallback>
        </mc:AlternateContent>
      </w:r>
      <w:r w:rsidR="00E1022E" w:rsidRPr="000B521B">
        <w:rPr>
          <w:rFonts w:ascii="Arial" w:hAnsi="Arial" w:cs="Arial"/>
          <w:noProof/>
          <w:sz w:val="24"/>
          <w:szCs w:val="24"/>
        </w:rPr>
        <mc:AlternateContent>
          <mc:Choice Requires="wps">
            <w:drawing>
              <wp:anchor distT="0" distB="0" distL="114300" distR="114300" simplePos="0" relativeHeight="252597248" behindDoc="0" locked="0" layoutInCell="1" allowOverlap="1" wp14:anchorId="31526896" wp14:editId="4A368C1E">
                <wp:simplePos x="0" y="0"/>
                <wp:positionH relativeFrom="column">
                  <wp:posOffset>-230306</wp:posOffset>
                </wp:positionH>
                <wp:positionV relativeFrom="paragraph">
                  <wp:posOffset>125559</wp:posOffset>
                </wp:positionV>
                <wp:extent cx="2061210" cy="272956"/>
                <wp:effectExtent l="0" t="0" r="15240" b="13335"/>
                <wp:wrapNone/>
                <wp:docPr id="2239" name="Text Box 2239"/>
                <wp:cNvGraphicFramePr/>
                <a:graphic xmlns:a="http://schemas.openxmlformats.org/drawingml/2006/main">
                  <a:graphicData uri="http://schemas.microsoft.com/office/word/2010/wordprocessingShape">
                    <wps:wsp>
                      <wps:cNvSpPr txBox="1"/>
                      <wps:spPr>
                        <a:xfrm>
                          <a:off x="0" y="0"/>
                          <a:ext cx="2061210" cy="272956"/>
                        </a:xfrm>
                        <a:prstGeom prst="rect">
                          <a:avLst/>
                        </a:prstGeom>
                        <a:solidFill>
                          <a:schemeClr val="lt1"/>
                        </a:solidFill>
                        <a:ln w="6350">
                          <a:solidFill>
                            <a:prstClr val="black"/>
                          </a:solidFill>
                        </a:ln>
                      </wps:spPr>
                      <wps:txbx>
                        <w:txbxContent>
                          <w:p w14:paraId="3EA9304D" w14:textId="77777777" w:rsidR="00E1022E" w:rsidRPr="00494982" w:rsidRDefault="00E1022E" w:rsidP="00E1022E">
                            <w:pPr>
                              <w:rPr>
                                <w:rFonts w:ascii="Arial" w:hAnsi="Arial" w:cs="Arial"/>
                                <w:sz w:val="20"/>
                                <w:szCs w:val="20"/>
                              </w:rPr>
                            </w:pPr>
                            <w:r w:rsidRPr="00494982">
                              <w:rPr>
                                <w:rFonts w:ascii="Arial" w:hAnsi="Arial" w:cs="Arial"/>
                                <w:sz w:val="20"/>
                                <w:szCs w:val="20"/>
                              </w:rPr>
                              <w:t>Bisphenol-A (USD 1.4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6896" id="Text Box 2239" o:spid="_x0000_s1196" type="#_x0000_t202" style="position:absolute;left:0;text-align:left;margin-left:-18.15pt;margin-top:9.9pt;width:162.3pt;height:21.5pt;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" fillcolor="white [3201]" strokeweight=".5pt">
                <v:textbox>
                  <w:txbxContent>
                    <w:p w14:paraId="3EA9304D" w14:textId="77777777" w:rsidR="00E1022E" w:rsidRPr="00494982" w:rsidRDefault="00E1022E" w:rsidP="00E1022E">
                      <w:pPr>
                        <w:rPr>
                          <w:rFonts w:ascii="Arial" w:hAnsi="Arial" w:cs="Arial"/>
                          <w:sz w:val="20"/>
                          <w:szCs w:val="20"/>
                        </w:rPr>
                      </w:pPr>
                      <w:r w:rsidRPr="00494982">
                        <w:rPr>
                          <w:rFonts w:ascii="Arial" w:hAnsi="Arial" w:cs="Arial"/>
                          <w:sz w:val="20"/>
                          <w:szCs w:val="20"/>
                        </w:rPr>
                        <w:t>Bisphenol-A (USD 1.4 /Kg)</w:t>
                      </w:r>
                    </w:p>
                  </w:txbxContent>
                </v:textbox>
              </v:shape>
            </w:pict>
          </mc:Fallback>
        </mc:AlternateContent>
      </w:r>
      <w:r w:rsidR="00E1022E" w:rsidRPr="000B521B">
        <w:rPr>
          <w:rFonts w:ascii="Arial" w:hAnsi="Arial" w:cs="Arial"/>
          <w:noProof/>
          <w:sz w:val="24"/>
          <w:szCs w:val="24"/>
        </w:rPr>
        <mc:AlternateContent>
          <mc:Choice Requires="wps">
            <w:drawing>
              <wp:anchor distT="0" distB="0" distL="114300" distR="114300" simplePos="0" relativeHeight="252604416" behindDoc="0" locked="0" layoutInCell="1" allowOverlap="1" wp14:anchorId="5D1C6379" wp14:editId="25210229">
                <wp:simplePos x="0" y="0"/>
                <wp:positionH relativeFrom="column">
                  <wp:posOffset>4105275</wp:posOffset>
                </wp:positionH>
                <wp:positionV relativeFrom="paragraph">
                  <wp:posOffset>58420</wp:posOffset>
                </wp:positionV>
                <wp:extent cx="2190750" cy="695325"/>
                <wp:effectExtent l="0" t="0" r="19050" b="28575"/>
                <wp:wrapNone/>
                <wp:docPr id="52" name="Text Box 52"/>
                <wp:cNvGraphicFramePr/>
                <a:graphic xmlns:a="http://schemas.openxmlformats.org/drawingml/2006/main">
                  <a:graphicData uri="http://schemas.microsoft.com/office/word/2010/wordprocessingShape">
                    <wps:wsp>
                      <wps:cNvSpPr txBox="1"/>
                      <wps:spPr>
                        <a:xfrm>
                          <a:off x="0" y="0"/>
                          <a:ext cx="2190750" cy="695325"/>
                        </a:xfrm>
                        <a:prstGeom prst="rect">
                          <a:avLst/>
                        </a:prstGeom>
                        <a:solidFill>
                          <a:schemeClr val="lt1"/>
                        </a:solidFill>
                        <a:ln w="6350">
                          <a:solidFill>
                            <a:prstClr val="black"/>
                          </a:solidFill>
                        </a:ln>
                      </wps:spPr>
                      <wps:txbx>
                        <w:txbxContent>
                          <w:p w14:paraId="7BAEE0D9" w14:textId="77777777" w:rsidR="00E1022E" w:rsidRPr="00494982" w:rsidRDefault="00E1022E" w:rsidP="00E1022E">
                            <w:pPr>
                              <w:rPr>
                                <w:rFonts w:ascii="Arial" w:hAnsi="Arial" w:cs="Arial"/>
                              </w:rPr>
                            </w:pPr>
                            <w:r w:rsidRPr="00494982">
                              <w:rPr>
                                <w:rFonts w:ascii="Arial" w:hAnsi="Arial" w:cs="Arial"/>
                              </w:rPr>
                              <w:t>Overhead &amp; packaging Cost (USD 0.57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6379" id="Text Box 52" o:spid="_x0000_s1197" type="#_x0000_t202" style="position:absolute;left:0;text-align:left;margin-left:323.25pt;margin-top:4.6pt;width:172.5pt;height:54.75pt;z-index:25260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" fillcolor="white [3201]" strokeweight=".5pt">
                <v:textbox>
                  <w:txbxContent>
                    <w:p w14:paraId="7BAEE0D9" w14:textId="77777777" w:rsidR="00E1022E" w:rsidRPr="00494982" w:rsidRDefault="00E1022E" w:rsidP="00E1022E">
                      <w:pPr>
                        <w:rPr>
                          <w:rFonts w:ascii="Arial" w:hAnsi="Arial" w:cs="Arial"/>
                        </w:rPr>
                      </w:pPr>
                      <w:r w:rsidRPr="00494982">
                        <w:rPr>
                          <w:rFonts w:ascii="Arial" w:hAnsi="Arial" w:cs="Arial"/>
                        </w:rPr>
                        <w:t>Overhead &amp; packaging Cost (USD 0.57 /Kg)</w:t>
                      </w:r>
                    </w:p>
                  </w:txbxContent>
                </v:textbox>
              </v:shape>
            </w:pict>
          </mc:Fallback>
        </mc:AlternateContent>
      </w:r>
      <w:r w:rsidR="00E1022E" w:rsidRPr="000B521B">
        <w:rPr>
          <w:rFonts w:ascii="Arial" w:hAnsi="Arial" w:cs="Arial"/>
          <w:noProof/>
          <w:sz w:val="24"/>
          <w:szCs w:val="24"/>
        </w:rPr>
        <mc:AlternateContent>
          <mc:Choice Requires="wps">
            <w:drawing>
              <wp:anchor distT="0" distB="0" distL="114300" distR="114300" simplePos="0" relativeHeight="252598272" behindDoc="0" locked="0" layoutInCell="1" allowOverlap="1" wp14:anchorId="7E5C9344" wp14:editId="408A96A2">
                <wp:simplePos x="0" y="0"/>
                <wp:positionH relativeFrom="column">
                  <wp:posOffset>-228600</wp:posOffset>
                </wp:positionH>
                <wp:positionV relativeFrom="paragraph">
                  <wp:posOffset>401320</wp:posOffset>
                </wp:positionV>
                <wp:extent cx="2057400" cy="295275"/>
                <wp:effectExtent l="0" t="0" r="19050" b="28575"/>
                <wp:wrapNone/>
                <wp:docPr id="42" name="Text Box 42"/>
                <wp:cNvGraphicFramePr/>
                <a:graphic xmlns:a="http://schemas.openxmlformats.org/drawingml/2006/main">
                  <a:graphicData uri="http://schemas.microsoft.com/office/word/2010/wordprocessingShape">
                    <wps:wsp>
                      <wps:cNvSpPr txBox="1"/>
                      <wps:spPr>
                        <a:xfrm>
                          <a:off x="0" y="0"/>
                          <a:ext cx="2057400" cy="295275"/>
                        </a:xfrm>
                        <a:prstGeom prst="rect">
                          <a:avLst/>
                        </a:prstGeom>
                        <a:solidFill>
                          <a:schemeClr val="lt1"/>
                        </a:solidFill>
                        <a:ln w="6350">
                          <a:solidFill>
                            <a:prstClr val="black"/>
                          </a:solidFill>
                        </a:ln>
                      </wps:spPr>
                      <wps:txbx>
                        <w:txbxContent>
                          <w:p w14:paraId="7EF4CDBA" w14:textId="77777777" w:rsidR="00E1022E" w:rsidRPr="00494982" w:rsidRDefault="00E1022E" w:rsidP="00E1022E">
                            <w:pPr>
                              <w:rPr>
                                <w:rFonts w:ascii="Arial" w:hAnsi="Arial" w:cs="Arial"/>
                                <w:sz w:val="20"/>
                                <w:szCs w:val="20"/>
                              </w:rPr>
                            </w:pPr>
                            <w:r w:rsidRPr="00494982">
                              <w:rPr>
                                <w:rFonts w:ascii="Arial" w:hAnsi="Arial" w:cs="Arial"/>
                                <w:sz w:val="20"/>
                                <w:szCs w:val="20"/>
                              </w:rPr>
                              <w:t>Methacrylic Acid (USD 2.72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C9344" id="Text Box 42" o:spid="_x0000_s1198" type="#_x0000_t202" style="position:absolute;left:0;text-align:left;margin-left:-18pt;margin-top:31.6pt;width:162pt;height:23.25pt;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" fillcolor="white [3201]" strokeweight=".5pt">
                <v:textbox>
                  <w:txbxContent>
                    <w:p w14:paraId="7EF4CDBA" w14:textId="77777777" w:rsidR="00E1022E" w:rsidRPr="00494982" w:rsidRDefault="00E1022E" w:rsidP="00E1022E">
                      <w:pPr>
                        <w:rPr>
                          <w:rFonts w:ascii="Arial" w:hAnsi="Arial" w:cs="Arial"/>
                          <w:sz w:val="20"/>
                          <w:szCs w:val="20"/>
                        </w:rPr>
                      </w:pPr>
                      <w:r w:rsidRPr="00494982">
                        <w:rPr>
                          <w:rFonts w:ascii="Arial" w:hAnsi="Arial" w:cs="Arial"/>
                          <w:sz w:val="20"/>
                          <w:szCs w:val="20"/>
                        </w:rPr>
                        <w:t>Methacrylic Acid (USD 2.72 /Kg)</w:t>
                      </w:r>
                    </w:p>
                  </w:txbxContent>
                </v:textbox>
              </v:shape>
            </w:pict>
          </mc:Fallback>
        </mc:AlternateContent>
      </w:r>
      <w:r w:rsidR="00E1022E" w:rsidRPr="000B521B">
        <w:rPr>
          <w:rFonts w:ascii="Arial" w:hAnsi="Arial" w:cs="Arial"/>
          <w:b/>
          <w:bCs/>
          <w:sz w:val="24"/>
          <w:szCs w:val="24"/>
        </w:rPr>
        <w:t xml:space="preserve">                                                                                           </w:t>
      </w:r>
    </w:p>
    <w:p w14:paraId="1DBBA7F2" w14:textId="77777777" w:rsidR="00E1022E" w:rsidRPr="000B521B" w:rsidRDefault="00E1022E" w:rsidP="00E1022E">
      <w:pPr>
        <w:spacing w:line="360" w:lineRule="auto"/>
        <w:jc w:val="both"/>
        <w:rPr>
          <w:rFonts w:ascii="Arial" w:hAnsi="Arial" w:cs="Arial"/>
          <w:b/>
          <w:bCs/>
          <w:sz w:val="24"/>
          <w:szCs w:val="24"/>
        </w:rPr>
      </w:pPr>
      <w:r w:rsidRPr="000B521B">
        <w:rPr>
          <w:rFonts w:ascii="Arial" w:hAnsi="Arial" w:cs="Arial"/>
          <w:noProof/>
          <w:sz w:val="24"/>
          <w:szCs w:val="24"/>
        </w:rPr>
        <mc:AlternateContent>
          <mc:Choice Requires="wps">
            <w:drawing>
              <wp:anchor distT="0" distB="0" distL="114300" distR="114300" simplePos="0" relativeHeight="252599296" behindDoc="0" locked="0" layoutInCell="1" allowOverlap="1" wp14:anchorId="1FC1934E" wp14:editId="4C9E8703">
                <wp:simplePos x="0" y="0"/>
                <wp:positionH relativeFrom="column">
                  <wp:posOffset>-243954</wp:posOffset>
                </wp:positionH>
                <wp:positionV relativeFrom="paragraph">
                  <wp:posOffset>388865</wp:posOffset>
                </wp:positionV>
                <wp:extent cx="2061238" cy="436729"/>
                <wp:effectExtent l="0" t="0" r="15240" b="20955"/>
                <wp:wrapNone/>
                <wp:docPr id="2240" name="Text Box 2240"/>
                <wp:cNvGraphicFramePr/>
                <a:graphic xmlns:a="http://schemas.openxmlformats.org/drawingml/2006/main">
                  <a:graphicData uri="http://schemas.microsoft.com/office/word/2010/wordprocessingShape">
                    <wps:wsp>
                      <wps:cNvSpPr txBox="1"/>
                      <wps:spPr>
                        <a:xfrm>
                          <a:off x="0" y="0"/>
                          <a:ext cx="2061238" cy="436729"/>
                        </a:xfrm>
                        <a:prstGeom prst="rect">
                          <a:avLst/>
                        </a:prstGeom>
                        <a:solidFill>
                          <a:schemeClr val="lt1"/>
                        </a:solidFill>
                        <a:ln w="6350">
                          <a:solidFill>
                            <a:prstClr val="black"/>
                          </a:solidFill>
                        </a:ln>
                      </wps:spPr>
                      <wps:txbx>
                        <w:txbxContent>
                          <w:p w14:paraId="1085642A" w14:textId="77777777" w:rsidR="00E1022E" w:rsidRDefault="00E1022E" w:rsidP="00E1022E">
                            <w:r w:rsidRPr="00494982">
                              <w:rPr>
                                <w:rFonts w:ascii="Arial" w:hAnsi="Arial" w:cs="Arial"/>
                                <w:sz w:val="20"/>
                                <w:szCs w:val="20"/>
                              </w:rPr>
                              <w:t>Styrene Monomer (USD 1.45</w:t>
                            </w:r>
                            <w:r w:rsidRPr="00613BA5">
                              <w:t xml:space="preserve"> /</w:t>
                            </w:r>
                            <w:r>
                              <w:t>K</w:t>
                            </w:r>
                            <w:r w:rsidRPr="00613BA5">
                              <w:t>g</w:t>
                            </w:r>
                            <w:r w:rsidRPr="005A638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1934E" id="Text Box 2240" o:spid="_x0000_s1199" type="#_x0000_t202" style="position:absolute;left:0;text-align:left;margin-left:-19.2pt;margin-top:30.6pt;width:162.3pt;height:34.4pt;z-index:2525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" fillcolor="white [3201]" strokeweight=".5pt">
                <v:textbox>
                  <w:txbxContent>
                    <w:p w14:paraId="1085642A" w14:textId="77777777" w:rsidR="00E1022E" w:rsidRDefault="00E1022E" w:rsidP="00E1022E">
                      <w:r w:rsidRPr="00494982">
                        <w:rPr>
                          <w:rFonts w:ascii="Arial" w:hAnsi="Arial" w:cs="Arial"/>
                          <w:sz w:val="20"/>
                          <w:szCs w:val="20"/>
                        </w:rPr>
                        <w:t>Styrene Monomer (USD 1.45</w:t>
                      </w:r>
                      <w:r w:rsidRPr="00613BA5">
                        <w:t xml:space="preserve"> /</w:t>
                      </w:r>
                      <w:r>
                        <w:t>K</w:t>
                      </w:r>
                      <w:r w:rsidRPr="00613BA5">
                        <w:t>g</w:t>
                      </w:r>
                      <w:r w:rsidRPr="005A6382">
                        <w:t>)</w:t>
                      </w:r>
                    </w:p>
                  </w:txbxContent>
                </v:textbox>
              </v:shape>
            </w:pict>
          </mc:Fallback>
        </mc:AlternateContent>
      </w:r>
      <w:r w:rsidRPr="000B521B">
        <w:rPr>
          <w:rFonts w:ascii="Arial" w:hAnsi="Arial" w:cs="Arial"/>
          <w:noProof/>
          <w:sz w:val="24"/>
          <w:szCs w:val="24"/>
        </w:rPr>
        <mc:AlternateContent>
          <mc:Choice Requires="wps">
            <w:drawing>
              <wp:anchor distT="0" distB="0" distL="114300" distR="114300" simplePos="0" relativeHeight="252601344" behindDoc="0" locked="0" layoutInCell="1" allowOverlap="1" wp14:anchorId="1842F378" wp14:editId="5B82FE3C">
                <wp:simplePos x="0" y="0"/>
                <wp:positionH relativeFrom="column">
                  <wp:posOffset>1600200</wp:posOffset>
                </wp:positionH>
                <wp:positionV relativeFrom="paragraph">
                  <wp:posOffset>37465</wp:posOffset>
                </wp:positionV>
                <wp:extent cx="503555" cy="0"/>
                <wp:effectExtent l="0" t="76200" r="10795" b="95250"/>
                <wp:wrapNone/>
                <wp:docPr id="47" name="Straight Arrow Connector 47"/>
                <wp:cNvGraphicFramePr/>
                <a:graphic xmlns:a="http://schemas.openxmlformats.org/drawingml/2006/main">
                  <a:graphicData uri="http://schemas.microsoft.com/office/word/2010/wordprocessingShape">
                    <wps:wsp>
                      <wps:cNvCnPr/>
                      <wps:spPr>
                        <a:xfrm>
                          <a:off x="0" y="0"/>
                          <a:ext cx="503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CBC858" id="Straight Arrow Connector 47" o:spid="_x0000_s1026" type="#_x0000_t32" style="position:absolute;margin-left:126pt;margin-top:2.95pt;width:39.65pt;height:0;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" strokecolor="#4472c4 [3204]" strokeweight=".5pt">
                <v:stroke endarrow="block" joinstyle="miter"/>
              </v:shape>
            </w:pict>
          </mc:Fallback>
        </mc:AlternateContent>
      </w:r>
    </w:p>
    <w:p w14:paraId="4326AC95" w14:textId="77777777" w:rsidR="00E1022E" w:rsidRPr="000B521B" w:rsidRDefault="00E1022E" w:rsidP="00E1022E">
      <w:pPr>
        <w:spacing w:line="360" w:lineRule="auto"/>
        <w:jc w:val="both"/>
        <w:rPr>
          <w:rFonts w:ascii="Arial" w:hAnsi="Arial" w:cs="Arial"/>
          <w:b/>
          <w:bCs/>
          <w:sz w:val="24"/>
          <w:szCs w:val="24"/>
        </w:rPr>
      </w:pPr>
      <w:r w:rsidRPr="000B521B">
        <w:rPr>
          <w:rFonts w:ascii="Arial" w:hAnsi="Arial" w:cs="Arial"/>
          <w:noProof/>
          <w:sz w:val="24"/>
          <w:szCs w:val="24"/>
        </w:rPr>
        <mc:AlternateContent>
          <mc:Choice Requires="wps">
            <w:drawing>
              <wp:anchor distT="0" distB="0" distL="114300" distR="114300" simplePos="0" relativeHeight="252608512" behindDoc="0" locked="0" layoutInCell="1" allowOverlap="1" wp14:anchorId="4B60341D" wp14:editId="44BC2117">
                <wp:simplePos x="0" y="0"/>
                <wp:positionH relativeFrom="column">
                  <wp:posOffset>5848350</wp:posOffset>
                </wp:positionH>
                <wp:positionV relativeFrom="paragraph">
                  <wp:posOffset>66040</wp:posOffset>
                </wp:positionV>
                <wp:extent cx="0" cy="575945"/>
                <wp:effectExtent l="76200" t="0" r="57150" b="52705"/>
                <wp:wrapNone/>
                <wp:docPr id="61" name="Straight Arrow Connector 61"/>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9B0452B" id="Straight Arrow Connector 61" o:spid="_x0000_s1026" type="#_x0000_t32" style="position:absolute;margin-left:460.5pt;margin-top:5.2pt;width:0;height:45.35pt;z-index:25260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" strokecolor="#4472c4 [3204]" strokeweight=".5pt">
                <v:stroke endarrow="block" joinstyle="miter"/>
              </v:shape>
            </w:pict>
          </mc:Fallback>
        </mc:AlternateContent>
      </w:r>
    </w:p>
    <w:p w14:paraId="3DB7966A" w14:textId="77777777" w:rsidR="00E1022E" w:rsidRPr="000B521B" w:rsidRDefault="00E1022E" w:rsidP="00E1022E">
      <w:pPr>
        <w:spacing w:line="360" w:lineRule="auto"/>
        <w:jc w:val="both"/>
        <w:rPr>
          <w:rFonts w:ascii="Arial" w:hAnsi="Arial" w:cs="Arial"/>
          <w:b/>
          <w:bCs/>
          <w:sz w:val="24"/>
          <w:szCs w:val="24"/>
        </w:rPr>
      </w:pPr>
      <w:r w:rsidRPr="000B521B">
        <w:rPr>
          <w:rFonts w:ascii="Arial" w:hAnsi="Arial" w:cs="Arial"/>
          <w:noProof/>
          <w:sz w:val="24"/>
          <w:szCs w:val="24"/>
        </w:rPr>
        <mc:AlternateContent>
          <mc:Choice Requires="wps">
            <w:drawing>
              <wp:anchor distT="0" distB="0" distL="114300" distR="114300" simplePos="0" relativeHeight="252605440" behindDoc="0" locked="0" layoutInCell="1" allowOverlap="1" wp14:anchorId="004E400F" wp14:editId="46BB8562">
                <wp:simplePos x="0" y="0"/>
                <wp:positionH relativeFrom="column">
                  <wp:posOffset>5187855</wp:posOffset>
                </wp:positionH>
                <wp:positionV relativeFrom="paragraph">
                  <wp:posOffset>301331</wp:posOffset>
                </wp:positionV>
                <wp:extent cx="1367335" cy="638175"/>
                <wp:effectExtent l="0" t="0" r="23495" b="28575"/>
                <wp:wrapNone/>
                <wp:docPr id="55" name="Text Box 55"/>
                <wp:cNvGraphicFramePr/>
                <a:graphic xmlns:a="http://schemas.openxmlformats.org/drawingml/2006/main">
                  <a:graphicData uri="http://schemas.microsoft.com/office/word/2010/wordprocessingShape">
                    <wps:wsp>
                      <wps:cNvSpPr txBox="1"/>
                      <wps:spPr>
                        <a:xfrm>
                          <a:off x="0" y="0"/>
                          <a:ext cx="1367335" cy="638175"/>
                        </a:xfrm>
                        <a:prstGeom prst="rect">
                          <a:avLst/>
                        </a:prstGeom>
                        <a:solidFill>
                          <a:schemeClr val="lt1"/>
                        </a:solidFill>
                        <a:ln w="6350">
                          <a:solidFill>
                            <a:prstClr val="black"/>
                          </a:solidFill>
                        </a:ln>
                      </wps:spPr>
                      <wps:txbx>
                        <w:txbxContent>
                          <w:p w14:paraId="68606204" w14:textId="77777777" w:rsidR="00E1022E" w:rsidRPr="00494982" w:rsidRDefault="00E1022E" w:rsidP="00E1022E">
                            <w:pPr>
                              <w:rPr>
                                <w:rFonts w:ascii="Arial" w:hAnsi="Arial" w:cs="Arial"/>
                              </w:rPr>
                            </w:pPr>
                            <w:r w:rsidRPr="00494982">
                              <w:rPr>
                                <w:rFonts w:ascii="Arial" w:hAnsi="Arial" w:cs="Arial"/>
                              </w:rPr>
                              <w:t>Total Cost Incurred (USD 2.69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E400F" id="Text Box 55" o:spid="_x0000_s1200" type="#_x0000_t202" style="position:absolute;left:0;text-align:left;margin-left:408.5pt;margin-top:23.75pt;width:107.65pt;height:50.25pt;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" fillcolor="white [3201]" strokeweight=".5pt">
                <v:textbox>
                  <w:txbxContent>
                    <w:p w14:paraId="68606204" w14:textId="77777777" w:rsidR="00E1022E" w:rsidRPr="00494982" w:rsidRDefault="00E1022E" w:rsidP="00E1022E">
                      <w:pPr>
                        <w:rPr>
                          <w:rFonts w:ascii="Arial" w:hAnsi="Arial" w:cs="Arial"/>
                        </w:rPr>
                      </w:pPr>
                      <w:r w:rsidRPr="00494982">
                        <w:rPr>
                          <w:rFonts w:ascii="Arial" w:hAnsi="Arial" w:cs="Arial"/>
                        </w:rPr>
                        <w:t>Total Cost Incurred (USD 2.69 /Kg)</w:t>
                      </w:r>
                    </w:p>
                  </w:txbxContent>
                </v:textbox>
              </v:shape>
            </w:pict>
          </mc:Fallback>
        </mc:AlternateContent>
      </w:r>
    </w:p>
    <w:p w14:paraId="47122285" w14:textId="77777777" w:rsidR="00E1022E" w:rsidRPr="000B521B" w:rsidRDefault="00E1022E" w:rsidP="00E1022E">
      <w:pPr>
        <w:spacing w:line="360" w:lineRule="auto"/>
        <w:jc w:val="both"/>
        <w:rPr>
          <w:rFonts w:ascii="Arial" w:hAnsi="Arial" w:cs="Arial"/>
          <w:b/>
          <w:bCs/>
          <w:sz w:val="24"/>
          <w:szCs w:val="24"/>
        </w:rPr>
      </w:pPr>
      <w:r w:rsidRPr="000B521B">
        <w:rPr>
          <w:rFonts w:ascii="Arial" w:hAnsi="Arial" w:cs="Arial"/>
          <w:noProof/>
          <w:sz w:val="24"/>
          <w:szCs w:val="24"/>
        </w:rPr>
        <mc:AlternateContent>
          <mc:Choice Requires="wps">
            <w:drawing>
              <wp:anchor distT="0" distB="0" distL="114300" distR="114300" simplePos="0" relativeHeight="252606464" behindDoc="0" locked="0" layoutInCell="1" allowOverlap="1" wp14:anchorId="68157878" wp14:editId="1ABB8F3A">
                <wp:simplePos x="0" y="0"/>
                <wp:positionH relativeFrom="column">
                  <wp:posOffset>3981450</wp:posOffset>
                </wp:positionH>
                <wp:positionV relativeFrom="paragraph">
                  <wp:posOffset>297180</wp:posOffset>
                </wp:positionV>
                <wp:extent cx="1209675" cy="0"/>
                <wp:effectExtent l="38100" t="76200" r="0" b="95250"/>
                <wp:wrapNone/>
                <wp:docPr id="57" name="Straight Arrow Connector 57"/>
                <wp:cNvGraphicFramePr/>
                <a:graphic xmlns:a="http://schemas.openxmlformats.org/drawingml/2006/main">
                  <a:graphicData uri="http://schemas.microsoft.com/office/word/2010/wordprocessingShape">
                    <wps:wsp>
                      <wps:cNvCnPr/>
                      <wps:spPr>
                        <a:xfrm flipH="1" flipV="1">
                          <a:off x="0" y="0"/>
                          <a:ext cx="12096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9934C" id="Straight Arrow Connector 57" o:spid="_x0000_s1026" type="#_x0000_t32" style="position:absolute;margin-left:313.5pt;margin-top:23.4pt;width:95.25pt;height:0;flip:x y;z-index:25260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" strokecolor="#4472c4 [3204]" strokeweight=".5pt">
                <v:stroke endarrow="block" joinstyle="miter"/>
              </v:shape>
            </w:pict>
          </mc:Fallback>
        </mc:AlternateContent>
      </w:r>
    </w:p>
    <w:p w14:paraId="1DC32322" w14:textId="79441A00" w:rsidR="00E1022E" w:rsidRPr="000B521B" w:rsidRDefault="00E1022E" w:rsidP="00E1022E">
      <w:pPr>
        <w:spacing w:line="360" w:lineRule="auto"/>
        <w:jc w:val="both"/>
        <w:rPr>
          <w:rFonts w:ascii="Arial" w:hAnsi="Arial" w:cs="Arial"/>
          <w:b/>
          <w:bCs/>
          <w:sz w:val="24"/>
          <w:szCs w:val="24"/>
        </w:rPr>
      </w:pPr>
      <w:r w:rsidRPr="000B521B">
        <w:rPr>
          <w:rFonts w:ascii="Arial" w:hAnsi="Arial" w:cs="Arial"/>
          <w:noProof/>
          <w:sz w:val="24"/>
          <w:szCs w:val="24"/>
        </w:rPr>
        <mc:AlternateContent>
          <mc:Choice Requires="wps">
            <w:drawing>
              <wp:anchor distT="0" distB="0" distL="114300" distR="114300" simplePos="0" relativeHeight="252595200" behindDoc="0" locked="0" layoutInCell="1" allowOverlap="1" wp14:anchorId="7AA244DF" wp14:editId="69CE862E">
                <wp:simplePos x="0" y="0"/>
                <wp:positionH relativeFrom="column">
                  <wp:posOffset>6628130</wp:posOffset>
                </wp:positionH>
                <wp:positionV relativeFrom="paragraph">
                  <wp:posOffset>779780</wp:posOffset>
                </wp:positionV>
                <wp:extent cx="0" cy="1457685"/>
                <wp:effectExtent l="57150" t="0" r="57150" b="47625"/>
                <wp:wrapNone/>
                <wp:docPr id="1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8ACF26" id="Straight Arrow Connector 30" o:spid="_x0000_s1026" type="#_x0000_t32" style="position:absolute;margin-left:521.9pt;margin-top:61.4pt;width:0;height:114.8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" strokecolor="#525252 [1606]" strokeweight="3pt">
                <v:stroke dashstyle="longDash" endarrow="block" joinstyle="miter"/>
                <o:lock v:ext="edit" shapetype="f"/>
              </v:shape>
            </w:pict>
          </mc:Fallback>
        </mc:AlternateContent>
      </w:r>
      <w:r w:rsidRPr="000B521B">
        <w:rPr>
          <w:rFonts w:ascii="Arial" w:hAnsi="Arial" w:cs="Arial"/>
          <w:noProof/>
          <w:sz w:val="24"/>
          <w:szCs w:val="24"/>
        </w:rPr>
        <mc:AlternateContent>
          <mc:Choice Requires="wps">
            <w:drawing>
              <wp:anchor distT="0" distB="0" distL="114300" distR="114300" simplePos="0" relativeHeight="252609536" behindDoc="0" locked="0" layoutInCell="1" allowOverlap="1" wp14:anchorId="287272AC" wp14:editId="49A5F8B7">
                <wp:simplePos x="0" y="0"/>
                <wp:positionH relativeFrom="column">
                  <wp:posOffset>2028190</wp:posOffset>
                </wp:positionH>
                <wp:positionV relativeFrom="paragraph">
                  <wp:posOffset>248285</wp:posOffset>
                </wp:positionV>
                <wp:extent cx="1038225" cy="533400"/>
                <wp:effectExtent l="38100" t="0" r="9525" b="95250"/>
                <wp:wrapTopAndBottom/>
                <wp:docPr id="63" name="Connector: Elbow 63"/>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EA23E3" id="Connector: Elbow 63" o:spid="_x0000_s1026" type="#_x0000_t34" style="position:absolute;margin-left:159.7pt;margin-top:19.55pt;width:81.75pt;height:42pt;flip:x;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" strokecolor="#4472c4 [3204]" strokeweight=".5pt">
                <v:stroke endarrow="block"/>
                <w10:wrap type="topAndBottom"/>
              </v:shape>
            </w:pict>
          </mc:Fallback>
        </mc:AlternateContent>
      </w:r>
      <w:r w:rsidRPr="000B521B">
        <w:rPr>
          <w:rFonts w:ascii="Arial" w:hAnsi="Arial" w:cs="Arial"/>
          <w:noProof/>
          <w:sz w:val="24"/>
          <w:szCs w:val="24"/>
        </w:rPr>
        <mc:AlternateContent>
          <mc:Choice Requires="wps">
            <w:drawing>
              <wp:anchor distT="0" distB="0" distL="114300" distR="114300" simplePos="0" relativeHeight="252592128" behindDoc="0" locked="0" layoutInCell="1" allowOverlap="1" wp14:anchorId="7F436236" wp14:editId="571BBABC">
                <wp:simplePos x="0" y="0"/>
                <wp:positionH relativeFrom="column">
                  <wp:posOffset>933450</wp:posOffset>
                </wp:positionH>
                <wp:positionV relativeFrom="paragraph">
                  <wp:posOffset>781685</wp:posOffset>
                </wp:positionV>
                <wp:extent cx="1005840" cy="827405"/>
                <wp:effectExtent l="95250" t="19050" r="3810" b="48895"/>
                <wp:wrapNone/>
                <wp:docPr id="2241"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005840" cy="827405"/>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47BE1" id="Connector: Elbow 19" o:spid="_x0000_s1026" type="#_x0000_t33" style="position:absolute;margin-left:73.5pt;margin-top:61.55pt;width:79.2pt;height:65.15pt;rotation:180;flip:y;z-index:2525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" strokecolor="#525252 [1606]" strokeweight="3pt">
                <v:stroke endarrow="block"/>
                <o:lock v:ext="edit" shapetype="f"/>
              </v:shape>
            </w:pict>
          </mc:Fallback>
        </mc:AlternateContent>
      </w:r>
      <w:r w:rsidRPr="000B521B">
        <w:rPr>
          <w:rFonts w:ascii="Arial" w:hAnsi="Arial" w:cs="Arial"/>
          <w:noProof/>
          <w:sz w:val="24"/>
          <w:szCs w:val="24"/>
        </w:rPr>
        <mc:AlternateContent>
          <mc:Choice Requires="wps">
            <w:drawing>
              <wp:anchor distT="0" distB="0" distL="114300" distR="114300" simplePos="0" relativeHeight="252611584" behindDoc="0" locked="0" layoutInCell="1" allowOverlap="1" wp14:anchorId="5DD7A7B8" wp14:editId="03F2E8E4">
                <wp:simplePos x="0" y="0"/>
                <wp:positionH relativeFrom="column">
                  <wp:posOffset>5829300</wp:posOffset>
                </wp:positionH>
                <wp:positionV relativeFrom="paragraph">
                  <wp:posOffset>220345</wp:posOffset>
                </wp:positionV>
                <wp:extent cx="0" cy="731520"/>
                <wp:effectExtent l="76200" t="0" r="57150" b="49530"/>
                <wp:wrapNone/>
                <wp:docPr id="2242" name="Straight Arrow Connector 2242"/>
                <wp:cNvGraphicFramePr/>
                <a:graphic xmlns:a="http://schemas.openxmlformats.org/drawingml/2006/main">
                  <a:graphicData uri="http://schemas.microsoft.com/office/word/2010/wordprocessingShape">
                    <wps:wsp>
                      <wps:cNvCnPr/>
                      <wps:spPr>
                        <a:xfrm>
                          <a:off x="0" y="0"/>
                          <a:ext cx="0" cy="731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723C6453" id="_x0000_t32" coordsize="21600,21600" o:spt="32" o:oned="t" path="m,l21600,21600e" filled="f">
                <v:path arrowok="t" fillok="f" o:connecttype="none"/>
                <o:lock v:ext="edit" shapetype="t"/>
              </v:shapetype>
              <v:shape id="Straight Arrow Connector 2242" o:spid="_x0000_s1026" type="#_x0000_t32" style="position:absolute;margin-left:459pt;margin-top:17.35pt;width:0;height:57.6pt;z-index:25261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" strokecolor="#4472c4 [3204]" strokeweight=".5pt">
                <v:stroke endarrow="block" joinstyle="miter"/>
              </v:shape>
            </w:pict>
          </mc:Fallback>
        </mc:AlternateContent>
      </w:r>
    </w:p>
    <w:p w14:paraId="62278885" w14:textId="3B1AD699" w:rsidR="00E1022E" w:rsidRPr="000B521B" w:rsidRDefault="00494982" w:rsidP="00E1022E">
      <w:pPr>
        <w:spacing w:line="360" w:lineRule="auto"/>
        <w:jc w:val="both"/>
        <w:rPr>
          <w:rFonts w:ascii="Arial" w:hAnsi="Arial" w:cs="Arial"/>
          <w:b/>
          <w:bCs/>
          <w:sz w:val="24"/>
          <w:szCs w:val="24"/>
        </w:rPr>
      </w:pPr>
      <w:r w:rsidRPr="000B521B">
        <w:rPr>
          <w:rFonts w:ascii="Arial" w:hAnsi="Arial" w:cs="Arial"/>
          <w:noProof/>
          <w:sz w:val="24"/>
          <w:szCs w:val="24"/>
        </w:rPr>
        <mc:AlternateContent>
          <mc:Choice Requires="wps">
            <w:drawing>
              <wp:anchor distT="0" distB="0" distL="114300" distR="114300" simplePos="0" relativeHeight="252610560" behindDoc="0" locked="0" layoutInCell="1" allowOverlap="1" wp14:anchorId="5A12AC06" wp14:editId="788E072E">
                <wp:simplePos x="0" y="0"/>
                <wp:positionH relativeFrom="column">
                  <wp:posOffset>4628297</wp:posOffset>
                </wp:positionH>
                <wp:positionV relativeFrom="paragraph">
                  <wp:posOffset>627228</wp:posOffset>
                </wp:positionV>
                <wp:extent cx="1926713" cy="457200"/>
                <wp:effectExtent l="0" t="0" r="16510" b="19050"/>
                <wp:wrapNone/>
                <wp:docPr id="64" name="Text Box 64"/>
                <wp:cNvGraphicFramePr/>
                <a:graphic xmlns:a="http://schemas.openxmlformats.org/drawingml/2006/main">
                  <a:graphicData uri="http://schemas.microsoft.com/office/word/2010/wordprocessingShape">
                    <wps:wsp>
                      <wps:cNvSpPr txBox="1"/>
                      <wps:spPr>
                        <a:xfrm>
                          <a:off x="0" y="0"/>
                          <a:ext cx="1926713" cy="457200"/>
                        </a:xfrm>
                        <a:prstGeom prst="rect">
                          <a:avLst/>
                        </a:prstGeom>
                        <a:solidFill>
                          <a:schemeClr val="lt1"/>
                        </a:solidFill>
                        <a:ln w="6350">
                          <a:solidFill>
                            <a:prstClr val="black"/>
                          </a:solidFill>
                        </a:ln>
                      </wps:spPr>
                      <wps:txbx>
                        <w:txbxContent>
                          <w:p w14:paraId="37912DA7" w14:textId="77777777" w:rsidR="00E1022E" w:rsidRDefault="00E1022E" w:rsidP="00E1022E">
                            <w:r w:rsidRPr="00494982">
                              <w:rPr>
                                <w:rFonts w:ascii="Arial" w:hAnsi="Arial" w:cs="Arial"/>
                              </w:rPr>
                              <w:t>Current Selling Price (USD 3.7 / Kg) In-Direct</w:t>
                            </w:r>
                            <w:r>
                              <w:t xml:space="preserve">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2AC06" id="Text Box 64" o:spid="_x0000_s1201" type="#_x0000_t202" style="position:absolute;left:0;text-align:left;margin-left:364.45pt;margin-top:49.4pt;width:151.7pt;height:36pt;z-index:2526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" fillcolor="white [3201]" strokeweight=".5pt">
                <v:textbox>
                  <w:txbxContent>
                    <w:p w14:paraId="37912DA7" w14:textId="77777777" w:rsidR="00E1022E" w:rsidRDefault="00E1022E" w:rsidP="00E1022E">
                      <w:r w:rsidRPr="00494982">
                        <w:rPr>
                          <w:rFonts w:ascii="Arial" w:hAnsi="Arial" w:cs="Arial"/>
                        </w:rPr>
                        <w:t>Current Selling Price (USD 3.7 / Kg) In-Direct</w:t>
                      </w:r>
                      <w:r>
                        <w:t xml:space="preserve"> Sales</w:t>
                      </w:r>
                    </w:p>
                  </w:txbxContent>
                </v:textbox>
              </v:shape>
            </w:pict>
          </mc:Fallback>
        </mc:AlternateContent>
      </w:r>
    </w:p>
    <w:p w14:paraId="21AD46DC" w14:textId="77777777" w:rsidR="00E1022E" w:rsidRPr="000B521B" w:rsidRDefault="00E1022E" w:rsidP="00E1022E">
      <w:pPr>
        <w:spacing w:line="360" w:lineRule="auto"/>
        <w:jc w:val="both"/>
        <w:rPr>
          <w:rFonts w:ascii="Arial" w:hAnsi="Arial" w:cs="Arial"/>
          <w:b/>
          <w:bCs/>
          <w:sz w:val="24"/>
          <w:szCs w:val="24"/>
        </w:rPr>
      </w:pPr>
    </w:p>
    <w:p w14:paraId="0F843905" w14:textId="77777777" w:rsidR="00E1022E" w:rsidRPr="000B521B" w:rsidRDefault="00E1022E" w:rsidP="00E1022E">
      <w:pPr>
        <w:spacing w:line="360" w:lineRule="auto"/>
        <w:jc w:val="both"/>
        <w:rPr>
          <w:rFonts w:ascii="Arial" w:hAnsi="Arial" w:cs="Arial"/>
          <w:b/>
          <w:bCs/>
          <w:sz w:val="24"/>
          <w:szCs w:val="24"/>
        </w:rPr>
      </w:pPr>
      <w:r w:rsidRPr="000B521B">
        <w:rPr>
          <w:rFonts w:ascii="Arial" w:hAnsi="Arial" w:cs="Arial"/>
          <w:noProof/>
          <w:sz w:val="24"/>
          <w:szCs w:val="24"/>
        </w:rPr>
        <mc:AlternateContent>
          <mc:Choice Requires="wps">
            <w:drawing>
              <wp:anchor distT="0" distB="0" distL="114300" distR="114300" simplePos="0" relativeHeight="252593152" behindDoc="0" locked="0" layoutInCell="1" allowOverlap="1" wp14:anchorId="79BFE09C" wp14:editId="5118B675">
                <wp:simplePos x="0" y="0"/>
                <wp:positionH relativeFrom="column">
                  <wp:posOffset>459105</wp:posOffset>
                </wp:positionH>
                <wp:positionV relativeFrom="paragraph">
                  <wp:posOffset>6350</wp:posOffset>
                </wp:positionV>
                <wp:extent cx="1510665" cy="400050"/>
                <wp:effectExtent l="0" t="0" r="0" b="0"/>
                <wp:wrapNone/>
                <wp:docPr id="21" name="TextBox 20">
                  <a:extLst xmlns:a="http://schemas.openxmlformats.org/drawingml/2006/main">
                    <a:ext uri="{FF2B5EF4-FFF2-40B4-BE49-F238E27FC236}">
                      <a16:creationId xmlns:a16="http://schemas.microsoft.com/office/drawing/2014/main" id="{6760AAF1-FFC5-4AD3-989C-46BCBF5E113B}"/>
                    </a:ext>
                  </a:extLst>
                </wp:docPr>
                <wp:cNvGraphicFramePr/>
                <a:graphic xmlns:a="http://schemas.openxmlformats.org/drawingml/2006/main">
                  <a:graphicData uri="http://schemas.microsoft.com/office/word/2010/wordprocessingShape">
                    <wps:wsp>
                      <wps:cNvSpPr txBox="1"/>
                      <wps:spPr>
                        <a:xfrm>
                          <a:off x="0" y="0"/>
                          <a:ext cx="1510665" cy="400050"/>
                        </a:xfrm>
                        <a:prstGeom prst="rect">
                          <a:avLst/>
                        </a:prstGeom>
                        <a:noFill/>
                      </wps:spPr>
                      <wps:txbx>
                        <w:txbxContent>
                          <w:p w14:paraId="549D2D96"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32.75 %</w:t>
                            </w:r>
                          </w:p>
                        </w:txbxContent>
                      </wps:txbx>
                      <wps:bodyPr wrap="square" rtlCol="0">
                        <a:spAutoFit/>
                      </wps:bodyPr>
                    </wps:wsp>
                  </a:graphicData>
                </a:graphic>
              </wp:anchor>
            </w:drawing>
          </mc:Choice>
          <mc:Fallback>
            <w:pict>
              <v:shape w14:anchorId="79BFE09C" id="_x0000_s1202" type="#_x0000_t202" style="position:absolute;left:0;text-align:left;margin-left:36.15pt;margin-top:.5pt;width:118.95pt;height:31.5pt;z-index:25259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" filled="f" stroked="f">
                <v:textbox style="mso-fit-shape-to-text:t">
                  <w:txbxContent>
                    <w:p w14:paraId="549D2D96"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32.75 %</w:t>
                      </w:r>
                    </w:p>
                  </w:txbxContent>
                </v:textbox>
              </v:shape>
            </w:pict>
          </mc:Fallback>
        </mc:AlternateContent>
      </w:r>
    </w:p>
    <w:p w14:paraId="5E8C3926" w14:textId="77777777" w:rsidR="00E1022E" w:rsidRPr="000B521B" w:rsidRDefault="00E1022E" w:rsidP="00E1022E">
      <w:pPr>
        <w:spacing w:line="360" w:lineRule="auto"/>
        <w:jc w:val="both"/>
        <w:rPr>
          <w:rFonts w:ascii="Arial" w:hAnsi="Arial" w:cs="Arial"/>
          <w:b/>
          <w:bCs/>
          <w:sz w:val="24"/>
          <w:szCs w:val="24"/>
        </w:rPr>
      </w:pPr>
      <w:r w:rsidRPr="000B521B">
        <w:rPr>
          <w:rFonts w:ascii="Arial" w:hAnsi="Arial" w:cs="Arial"/>
          <w:noProof/>
          <w:sz w:val="24"/>
          <w:szCs w:val="24"/>
        </w:rPr>
        <mc:AlternateContent>
          <mc:Choice Requires="wps">
            <w:drawing>
              <wp:anchor distT="0" distB="0" distL="114300" distR="114300" simplePos="0" relativeHeight="252614656" behindDoc="0" locked="0" layoutInCell="1" allowOverlap="1" wp14:anchorId="3C1C9506" wp14:editId="2F8DDDF3">
                <wp:simplePos x="0" y="0"/>
                <wp:positionH relativeFrom="column">
                  <wp:posOffset>1003300</wp:posOffset>
                </wp:positionH>
                <wp:positionV relativeFrom="paragraph">
                  <wp:posOffset>48260</wp:posOffset>
                </wp:positionV>
                <wp:extent cx="0" cy="933450"/>
                <wp:effectExtent l="95250" t="0" r="57150" b="38100"/>
                <wp:wrapNone/>
                <wp:docPr id="33"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334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C9C36" id="Straight Arrow Connector 21" o:spid="_x0000_s1026" type="#_x0000_t32" style="position:absolute;margin-left:79pt;margin-top:3.8pt;width:0;height:73.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" strokecolor="#525252 [1606]" strokeweight="3pt">
                <v:stroke endarrow="block" joinstyle="miter"/>
                <o:lock v:ext="edit" shapetype="f"/>
              </v:shape>
            </w:pict>
          </mc:Fallback>
        </mc:AlternateContent>
      </w:r>
    </w:p>
    <w:p w14:paraId="447959D2" w14:textId="77777777" w:rsidR="00E1022E" w:rsidRPr="000B521B" w:rsidRDefault="00E1022E" w:rsidP="00E1022E">
      <w:pPr>
        <w:spacing w:line="360" w:lineRule="auto"/>
        <w:jc w:val="both"/>
        <w:rPr>
          <w:rFonts w:ascii="Arial" w:hAnsi="Arial" w:cs="Arial"/>
          <w:b/>
          <w:bCs/>
          <w:sz w:val="24"/>
          <w:szCs w:val="24"/>
        </w:rPr>
      </w:pPr>
      <w:r w:rsidRPr="000B521B">
        <w:rPr>
          <w:rFonts w:ascii="Arial" w:hAnsi="Arial" w:cs="Arial"/>
          <w:noProof/>
          <w:sz w:val="24"/>
          <w:szCs w:val="24"/>
        </w:rPr>
        <mc:AlternateContent>
          <mc:Choice Requires="wps">
            <w:drawing>
              <wp:anchor distT="0" distB="0" distL="114300" distR="114300" simplePos="0" relativeHeight="252596224" behindDoc="0" locked="0" layoutInCell="1" allowOverlap="1" wp14:anchorId="708873CA" wp14:editId="3DCEF548">
                <wp:simplePos x="0" y="0"/>
                <wp:positionH relativeFrom="column">
                  <wp:posOffset>2686050</wp:posOffset>
                </wp:positionH>
                <wp:positionV relativeFrom="paragraph">
                  <wp:posOffset>277495</wp:posOffset>
                </wp:positionV>
                <wp:extent cx="1628775" cy="707390"/>
                <wp:effectExtent l="0" t="0" r="0" b="0"/>
                <wp:wrapNone/>
                <wp:docPr id="2243"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2CEAB02E" w14:textId="77777777" w:rsidR="00E1022E" w:rsidRPr="00494982" w:rsidRDefault="00E1022E" w:rsidP="00E1022E">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 xml:space="preserve">Vinyl Ester Resin       Value Chain  </w:t>
                            </w:r>
                          </w:p>
                        </w:txbxContent>
                      </wps:txbx>
                      <wps:bodyPr wrap="square" rtlCol="0">
                        <a:spAutoFit/>
                      </wps:bodyPr>
                    </wps:wsp>
                  </a:graphicData>
                </a:graphic>
                <wp14:sizeRelH relativeFrom="margin">
                  <wp14:pctWidth>0</wp14:pctWidth>
                </wp14:sizeRelH>
              </wp:anchor>
            </w:drawing>
          </mc:Choice>
          <mc:Fallback>
            <w:pict>
              <v:shape w14:anchorId="708873CA" id="_x0000_s1203" type="#_x0000_t202" style="position:absolute;left:0;text-align:left;margin-left:211.5pt;margin-top:21.85pt;width:128.25pt;height:55.7pt;z-index:25259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" filled="f" stroked="f">
                <v:textbox style="mso-fit-shape-to-text:t">
                  <w:txbxContent>
                    <w:p w14:paraId="2CEAB02E" w14:textId="77777777" w:rsidR="00E1022E" w:rsidRPr="00494982" w:rsidRDefault="00E1022E" w:rsidP="00E1022E">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 xml:space="preserve">Vinyl Ester Resin       Value Chain  </w:t>
                      </w:r>
                    </w:p>
                  </w:txbxContent>
                </v:textbox>
              </v:shape>
            </w:pict>
          </mc:Fallback>
        </mc:AlternateContent>
      </w:r>
    </w:p>
    <w:p w14:paraId="7E77A028" w14:textId="2DCA0E01" w:rsidR="00E1022E" w:rsidRPr="000B521B" w:rsidRDefault="00494982" w:rsidP="00E1022E">
      <w:pPr>
        <w:spacing w:line="360" w:lineRule="auto"/>
        <w:jc w:val="both"/>
        <w:rPr>
          <w:rFonts w:ascii="Arial" w:hAnsi="Arial" w:cs="Arial"/>
          <w:b/>
          <w:bCs/>
          <w:sz w:val="24"/>
          <w:szCs w:val="24"/>
        </w:rPr>
      </w:pPr>
      <w:r w:rsidRPr="000B521B">
        <w:rPr>
          <w:rFonts w:ascii="Arial" w:hAnsi="Arial" w:cs="Arial"/>
          <w:noProof/>
          <w:sz w:val="24"/>
          <w:szCs w:val="24"/>
        </w:rPr>
        <mc:AlternateContent>
          <mc:Choice Requires="wps">
            <w:drawing>
              <wp:anchor distT="0" distB="0" distL="114300" distR="114300" simplePos="0" relativeHeight="252589056" behindDoc="0" locked="0" layoutInCell="1" allowOverlap="1" wp14:anchorId="05DB4614" wp14:editId="5A915934">
                <wp:simplePos x="0" y="0"/>
                <wp:positionH relativeFrom="column">
                  <wp:posOffset>0</wp:posOffset>
                </wp:positionH>
                <wp:positionV relativeFrom="paragraph">
                  <wp:posOffset>237091</wp:posOffset>
                </wp:positionV>
                <wp:extent cx="2736850" cy="400050"/>
                <wp:effectExtent l="0" t="0" r="0" b="0"/>
                <wp:wrapNone/>
                <wp:docPr id="16" name="Rectangle 15">
                  <a:extLst xmlns:a="http://schemas.openxmlformats.org/drawingml/2006/main">
                    <a:ext uri="{FF2B5EF4-FFF2-40B4-BE49-F238E27FC236}">
                      <a16:creationId xmlns:a16="http://schemas.microsoft.com/office/drawing/2014/main" id="{4D5B9265-E57B-4B97-955E-A23513A3C67A}"/>
                    </a:ext>
                  </a:extLst>
                </wp:docPr>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2A55F51D"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05DB4614" id="_x0000_s1204" style="position:absolute;left:0;text-align:left;margin-left:0;margin-top:18.65pt;width:215.5pt;height:31.5pt;z-index:25258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" filled="f" stroked="f">
                <v:textbox style="mso-fit-shape-to-text:t">
                  <w:txbxContent>
                    <w:p w14:paraId="2A55F51D"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v:textbox>
              </v:rect>
            </w:pict>
          </mc:Fallback>
        </mc:AlternateContent>
      </w:r>
    </w:p>
    <w:p w14:paraId="4E481AB0" w14:textId="77777777" w:rsidR="00E1022E" w:rsidRPr="000B521B" w:rsidRDefault="00E1022E" w:rsidP="00E1022E">
      <w:pPr>
        <w:spacing w:line="360" w:lineRule="auto"/>
        <w:jc w:val="both"/>
        <w:rPr>
          <w:rFonts w:ascii="Arial" w:hAnsi="Arial" w:cs="Arial"/>
          <w:b/>
          <w:bCs/>
          <w:sz w:val="24"/>
          <w:szCs w:val="24"/>
        </w:rPr>
      </w:pPr>
      <w:r w:rsidRPr="000B521B">
        <w:rPr>
          <w:rFonts w:ascii="Arial" w:hAnsi="Arial" w:cs="Arial"/>
          <w:noProof/>
          <w:sz w:val="24"/>
          <w:szCs w:val="24"/>
        </w:rPr>
        <mc:AlternateContent>
          <mc:Choice Requires="wps">
            <w:drawing>
              <wp:anchor distT="0" distB="0" distL="114300" distR="114300" simplePos="0" relativeHeight="252594176" behindDoc="0" locked="0" layoutInCell="1" allowOverlap="1" wp14:anchorId="47A4B062" wp14:editId="140F88A7">
                <wp:simplePos x="0" y="0"/>
                <wp:positionH relativeFrom="column">
                  <wp:posOffset>1710055</wp:posOffset>
                </wp:positionH>
                <wp:positionV relativeFrom="paragraph">
                  <wp:posOffset>245110</wp:posOffset>
                </wp:positionV>
                <wp:extent cx="0" cy="1463040"/>
                <wp:effectExtent l="95250" t="0" r="57150" b="41910"/>
                <wp:wrapNone/>
                <wp:docPr id="2244"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6304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BDF47" id="Straight Arrow Connector 21" o:spid="_x0000_s1026" type="#_x0000_t32" style="position:absolute;margin-left:134.65pt;margin-top:19.3pt;width:0;height:115.2pt;z-index:25259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" strokecolor="#525252 [1606]" strokeweight="3pt">
                <v:stroke endarrow="block" joinstyle="miter"/>
                <o:lock v:ext="edit" shapetype="f"/>
              </v:shape>
            </w:pict>
          </mc:Fallback>
        </mc:AlternateContent>
      </w:r>
    </w:p>
    <w:p w14:paraId="3F34AB07" w14:textId="77777777" w:rsidR="00E1022E" w:rsidRPr="000B521B" w:rsidRDefault="00E1022E" w:rsidP="00E1022E">
      <w:pPr>
        <w:spacing w:line="360" w:lineRule="auto"/>
        <w:jc w:val="both"/>
        <w:rPr>
          <w:rFonts w:ascii="Arial" w:hAnsi="Arial" w:cs="Arial"/>
          <w:b/>
          <w:bCs/>
          <w:sz w:val="24"/>
          <w:szCs w:val="24"/>
        </w:rPr>
      </w:pPr>
    </w:p>
    <w:p w14:paraId="62920442" w14:textId="77777777" w:rsidR="00E1022E" w:rsidRPr="000B521B" w:rsidRDefault="00E1022E" w:rsidP="00E1022E">
      <w:pPr>
        <w:spacing w:line="360" w:lineRule="auto"/>
        <w:jc w:val="both"/>
        <w:rPr>
          <w:rFonts w:ascii="Arial" w:hAnsi="Arial" w:cs="Arial"/>
          <w:b/>
          <w:bCs/>
          <w:sz w:val="24"/>
          <w:szCs w:val="24"/>
        </w:rPr>
      </w:pPr>
      <w:r w:rsidRPr="000B521B">
        <w:rPr>
          <w:rFonts w:ascii="Arial" w:hAnsi="Arial" w:cs="Arial"/>
          <w:noProof/>
          <w:sz w:val="24"/>
          <w:szCs w:val="24"/>
        </w:rPr>
        <mc:AlternateContent>
          <mc:Choice Requires="wps">
            <w:drawing>
              <wp:anchor distT="0" distB="0" distL="114300" distR="114300" simplePos="0" relativeHeight="252613632" behindDoc="0" locked="0" layoutInCell="1" allowOverlap="1" wp14:anchorId="32FA3B78" wp14:editId="44C84B67">
                <wp:simplePos x="0" y="0"/>
                <wp:positionH relativeFrom="column">
                  <wp:posOffset>2637790</wp:posOffset>
                </wp:positionH>
                <wp:positionV relativeFrom="paragraph">
                  <wp:posOffset>335915</wp:posOffset>
                </wp:positionV>
                <wp:extent cx="1895475" cy="723900"/>
                <wp:effectExtent l="57150" t="19050" r="9525" b="38100"/>
                <wp:wrapNone/>
                <wp:docPr id="26"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72390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19115" id="Connector: Elbow 14" o:spid="_x0000_s1026" type="#_x0000_t33" style="position:absolute;margin-left:207.7pt;margin-top:26.45pt;width:149.25pt;height:57pt;flip:x;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" strokecolor="#525252 [1606]" strokeweight="3pt">
                <v:stroke dashstyle="dash" endarrow="block"/>
                <o:lock v:ext="edit" shapetype="f"/>
              </v:shape>
            </w:pict>
          </mc:Fallback>
        </mc:AlternateContent>
      </w:r>
      <w:r w:rsidRPr="000B521B">
        <w:rPr>
          <w:rFonts w:ascii="Arial" w:hAnsi="Arial" w:cs="Arial"/>
          <w:noProof/>
          <w:sz w:val="24"/>
          <w:szCs w:val="24"/>
        </w:rPr>
        <mc:AlternateContent>
          <mc:Choice Requires="wps">
            <w:drawing>
              <wp:anchor distT="0" distB="0" distL="114300" distR="114300" simplePos="0" relativeHeight="252587008" behindDoc="0" locked="0" layoutInCell="1" allowOverlap="1" wp14:anchorId="53017BF8" wp14:editId="7AFDB2DB">
                <wp:simplePos x="0" y="0"/>
                <wp:positionH relativeFrom="column">
                  <wp:posOffset>4438015</wp:posOffset>
                </wp:positionH>
                <wp:positionV relativeFrom="paragraph">
                  <wp:posOffset>226695</wp:posOffset>
                </wp:positionV>
                <wp:extent cx="1826895" cy="245745"/>
                <wp:effectExtent l="0" t="0" r="0" b="0"/>
                <wp:wrapNone/>
                <wp:docPr id="2245"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4275A2A3"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wps:txbx>
                      <wps:bodyPr wrap="square">
                        <a:spAutoFit/>
                      </wps:bodyPr>
                    </wps:wsp>
                  </a:graphicData>
                </a:graphic>
              </wp:anchor>
            </w:drawing>
          </mc:Choice>
          <mc:Fallback>
            <w:pict>
              <v:rect w14:anchorId="53017BF8" id="_x0000_s1205" style="position:absolute;left:0;text-align:left;margin-left:349.45pt;margin-top:17.85pt;width:143.85pt;height:19.35pt;z-index:25258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" filled="f" stroked="f">
                <v:textbox style="mso-fit-shape-to-text:t">
                  <w:txbxContent>
                    <w:p w14:paraId="4275A2A3"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v:textbox>
              </v:rect>
            </w:pict>
          </mc:Fallback>
        </mc:AlternateContent>
      </w:r>
    </w:p>
    <w:p w14:paraId="16BA3437" w14:textId="77777777" w:rsidR="00E1022E" w:rsidRPr="000B521B" w:rsidRDefault="00E1022E" w:rsidP="00E1022E">
      <w:pPr>
        <w:spacing w:line="360" w:lineRule="auto"/>
        <w:jc w:val="both"/>
        <w:rPr>
          <w:rFonts w:ascii="Arial" w:hAnsi="Arial" w:cs="Arial"/>
          <w:b/>
          <w:bCs/>
          <w:sz w:val="24"/>
          <w:szCs w:val="24"/>
        </w:rPr>
      </w:pPr>
    </w:p>
    <w:p w14:paraId="0071EC77" w14:textId="77777777" w:rsidR="00E1022E" w:rsidRPr="000B521B" w:rsidRDefault="00E1022E" w:rsidP="00E1022E">
      <w:pPr>
        <w:spacing w:line="360" w:lineRule="auto"/>
        <w:jc w:val="both"/>
        <w:rPr>
          <w:rFonts w:ascii="Arial" w:hAnsi="Arial" w:cs="Arial"/>
          <w:b/>
          <w:bCs/>
          <w:sz w:val="24"/>
          <w:szCs w:val="24"/>
        </w:rPr>
      </w:pPr>
    </w:p>
    <w:bookmarkEnd w:id="56"/>
    <w:p w14:paraId="2D893379" w14:textId="77777777" w:rsidR="00E1022E" w:rsidRPr="000B521B" w:rsidRDefault="00E1022E" w:rsidP="00E1022E">
      <w:pPr>
        <w:spacing w:line="360" w:lineRule="auto"/>
        <w:jc w:val="both"/>
        <w:rPr>
          <w:rFonts w:ascii="Arial" w:hAnsi="Arial" w:cs="Arial"/>
          <w:sz w:val="24"/>
          <w:szCs w:val="24"/>
        </w:rPr>
      </w:pPr>
      <w:r w:rsidRPr="000B521B">
        <w:rPr>
          <w:rFonts w:ascii="Arial" w:hAnsi="Arial" w:cs="Arial"/>
          <w:b/>
          <w:bCs/>
          <w:noProof/>
          <w:sz w:val="24"/>
          <w:szCs w:val="24"/>
        </w:rPr>
        <mc:AlternateContent>
          <mc:Choice Requires="wps">
            <w:drawing>
              <wp:anchor distT="45720" distB="45720" distL="114300" distR="114300" simplePos="0" relativeHeight="252646400" behindDoc="0" locked="0" layoutInCell="1" allowOverlap="1" wp14:anchorId="71C36C9F" wp14:editId="712B13B5">
                <wp:simplePos x="0" y="0"/>
                <wp:positionH relativeFrom="column">
                  <wp:posOffset>1000125</wp:posOffset>
                </wp:positionH>
                <wp:positionV relativeFrom="paragraph">
                  <wp:posOffset>35560</wp:posOffset>
                </wp:positionV>
                <wp:extent cx="2360930" cy="1404620"/>
                <wp:effectExtent l="0" t="0" r="22860" b="1143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5ED1D75" w14:textId="77777777" w:rsidR="00E1022E" w:rsidRPr="00613BA5" w:rsidRDefault="00E1022E" w:rsidP="00E1022E">
                            <w:pPr>
                              <w:jc w:val="center"/>
                              <w:rPr>
                                <w:rFonts w:ascii="Arial" w:hAnsi="Arial" w:cs="Arial"/>
                                <w:b/>
                                <w:bCs/>
                                <w:sz w:val="24"/>
                                <w:szCs w:val="24"/>
                              </w:rPr>
                            </w:pPr>
                            <w:r w:rsidRPr="00613BA5">
                              <w:rPr>
                                <w:rFonts w:ascii="Arial" w:hAnsi="Arial" w:cs="Arial"/>
                                <w:b/>
                                <w:bCs/>
                                <w:sz w:val="24"/>
                                <w:szCs w:val="24"/>
                              </w:rPr>
                              <w:t>End Use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C36C9F" id="_x0000_s1206" type="#_x0000_t202" style="position:absolute;left:0;text-align:left;margin-left:78.75pt;margin-top:2.8pt;width:185.9pt;height:110.6pt;z-index:2526464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">
                <v:textbox style="mso-fit-shape-to-text:t">
                  <w:txbxContent>
                    <w:p w14:paraId="35ED1D75" w14:textId="77777777" w:rsidR="00E1022E" w:rsidRPr="00613BA5" w:rsidRDefault="00E1022E" w:rsidP="00E1022E">
                      <w:pPr>
                        <w:jc w:val="center"/>
                        <w:rPr>
                          <w:rFonts w:ascii="Arial" w:hAnsi="Arial" w:cs="Arial"/>
                          <w:b/>
                          <w:bCs/>
                          <w:sz w:val="24"/>
                          <w:szCs w:val="24"/>
                        </w:rPr>
                      </w:pPr>
                      <w:r w:rsidRPr="00613BA5">
                        <w:rPr>
                          <w:rFonts w:ascii="Arial" w:hAnsi="Arial" w:cs="Arial"/>
                          <w:b/>
                          <w:bCs/>
                          <w:sz w:val="24"/>
                          <w:szCs w:val="24"/>
                        </w:rPr>
                        <w:t>End Use</w:t>
                      </w:r>
                    </w:p>
                  </w:txbxContent>
                </v:textbox>
                <w10:wrap type="square"/>
              </v:shape>
            </w:pict>
          </mc:Fallback>
        </mc:AlternateContent>
      </w:r>
    </w:p>
    <w:p w14:paraId="0388832D" w14:textId="77777777" w:rsidR="00E1022E" w:rsidRPr="000B521B" w:rsidRDefault="00E1022E" w:rsidP="00E1022E">
      <w:pPr>
        <w:spacing w:line="360" w:lineRule="auto"/>
        <w:jc w:val="both"/>
        <w:rPr>
          <w:rFonts w:ascii="Arial" w:hAnsi="Arial" w:cs="Arial"/>
          <w:b/>
          <w:bCs/>
        </w:rPr>
      </w:pPr>
    </w:p>
    <w:p w14:paraId="271D08A3" w14:textId="77777777" w:rsidR="00E1022E" w:rsidRPr="000B521B" w:rsidRDefault="00E1022E" w:rsidP="00E1022E">
      <w:pPr>
        <w:spacing w:line="360" w:lineRule="auto"/>
        <w:jc w:val="both"/>
        <w:rPr>
          <w:rFonts w:ascii="Arial" w:hAnsi="Arial" w:cs="Arial"/>
          <w:b/>
          <w:bCs/>
        </w:rPr>
      </w:pPr>
      <w:r w:rsidRPr="000B521B">
        <w:rPr>
          <w:rFonts w:ascii="Arial" w:hAnsi="Arial" w:cs="Arial"/>
          <w:b/>
          <w:bCs/>
        </w:rPr>
        <w:t xml:space="preserve"> </w:t>
      </w:r>
    </w:p>
    <w:p w14:paraId="1FE128A6" w14:textId="77777777" w:rsidR="00E1022E" w:rsidRPr="000B521B" w:rsidRDefault="00E1022E" w:rsidP="00E1022E">
      <w:pPr>
        <w:spacing w:line="360" w:lineRule="auto"/>
        <w:jc w:val="both"/>
        <w:rPr>
          <w:rFonts w:ascii="Arial" w:hAnsi="Arial" w:cs="Arial"/>
          <w:b/>
          <w:bCs/>
        </w:rPr>
      </w:pPr>
    </w:p>
    <w:p w14:paraId="39CE924F" w14:textId="1B02C2B4" w:rsidR="00494982" w:rsidRPr="000B521B" w:rsidRDefault="00494982" w:rsidP="007A7901">
      <w:pPr>
        <w:spacing w:line="480" w:lineRule="auto"/>
        <w:rPr>
          <w:rFonts w:ascii="Arial" w:eastAsia="Arial" w:hAnsi="Arial" w:cs="Arial"/>
          <w:b/>
          <w:bCs/>
          <w:color w:val="000000" w:themeColor="text1"/>
          <w:sz w:val="24"/>
          <w:szCs w:val="24"/>
        </w:rPr>
      </w:pPr>
      <w:r w:rsidRPr="000B521B">
        <w:rPr>
          <w:rFonts w:ascii="Arial" w:eastAsia="Arial" w:hAnsi="Arial" w:cs="Arial"/>
          <w:b/>
          <w:bCs/>
          <w:color w:val="000000" w:themeColor="text1"/>
          <w:sz w:val="24"/>
          <w:szCs w:val="24"/>
        </w:rPr>
        <w:t>3.8 Cost of Production</w:t>
      </w:r>
    </w:p>
    <w:tbl>
      <w:tblPr>
        <w:tblW w:w="10575" w:type="dxa"/>
        <w:tblLook w:val="04A0" w:firstRow="1" w:lastRow="0" w:firstColumn="1" w:lastColumn="0" w:noHBand="0" w:noVBand="1"/>
      </w:tblPr>
      <w:tblGrid>
        <w:gridCol w:w="504"/>
        <w:gridCol w:w="4482"/>
        <w:gridCol w:w="2352"/>
        <w:gridCol w:w="1621"/>
        <w:gridCol w:w="1381"/>
        <w:gridCol w:w="235"/>
      </w:tblGrid>
      <w:tr w:rsidR="008159BE" w:rsidRPr="000B521B" w14:paraId="76C83091" w14:textId="77777777" w:rsidTr="00FF6983">
        <w:trPr>
          <w:gridAfter w:val="1"/>
          <w:wAfter w:w="235" w:type="dxa"/>
          <w:trHeight w:val="450"/>
        </w:trPr>
        <w:tc>
          <w:tcPr>
            <w:tcW w:w="10340" w:type="dxa"/>
            <w:gridSpan w:val="5"/>
            <w:vMerge w:val="restart"/>
            <w:tcBorders>
              <w:top w:val="single" w:sz="8" w:space="0" w:color="auto"/>
              <w:left w:val="single" w:sz="8" w:space="0" w:color="auto"/>
              <w:bottom w:val="single" w:sz="8" w:space="0" w:color="000000"/>
              <w:right w:val="single" w:sz="8" w:space="0" w:color="000000"/>
            </w:tcBorders>
            <w:shd w:val="clear" w:color="000000" w:fill="C00000"/>
            <w:noWrap/>
            <w:vAlign w:val="center"/>
            <w:hideMark/>
          </w:tcPr>
          <w:p w14:paraId="774A41B8" w14:textId="246B1218" w:rsidR="008159BE" w:rsidRPr="000B521B" w:rsidRDefault="008159BE" w:rsidP="00FF6983">
            <w:pPr>
              <w:spacing w:after="0" w:line="240" w:lineRule="auto"/>
              <w:jc w:val="center"/>
              <w:rPr>
                <w:rFonts w:ascii="Arial" w:eastAsia="Times New Roman" w:hAnsi="Arial" w:cs="Arial"/>
                <w:b/>
                <w:bCs/>
                <w:color w:val="FFFFFF"/>
                <w:lang w:val="en-US"/>
              </w:rPr>
            </w:pPr>
            <w:bookmarkStart w:id="57" w:name="_Hlk84868780"/>
            <w:r w:rsidRPr="000B521B">
              <w:rPr>
                <w:rFonts w:ascii="Arial" w:eastAsia="Times New Roman" w:hAnsi="Arial" w:cs="Arial"/>
                <w:b/>
                <w:bCs/>
                <w:color w:val="FFFFFF"/>
                <w:lang w:val="en-US"/>
              </w:rPr>
              <w:t>COST OF PRODUCTION</w:t>
            </w:r>
            <w:r w:rsidR="00FF0389">
              <w:rPr>
                <w:rFonts w:ascii="Arial" w:eastAsia="Times New Roman" w:hAnsi="Arial" w:cs="Arial"/>
                <w:b/>
                <w:bCs/>
                <w:color w:val="FFFFFF"/>
                <w:lang w:val="en-US"/>
              </w:rPr>
              <w:t xml:space="preserve"> (Vinyl Ester Resin)</w:t>
            </w:r>
          </w:p>
        </w:tc>
      </w:tr>
      <w:tr w:rsidR="008159BE" w:rsidRPr="000B521B" w14:paraId="2B2970FB" w14:textId="77777777" w:rsidTr="00FF6983">
        <w:trPr>
          <w:trHeight w:val="346"/>
        </w:trPr>
        <w:tc>
          <w:tcPr>
            <w:tcW w:w="10340" w:type="dxa"/>
            <w:gridSpan w:val="5"/>
            <w:vMerge/>
            <w:tcBorders>
              <w:top w:val="single" w:sz="8" w:space="0" w:color="auto"/>
              <w:left w:val="single" w:sz="8" w:space="0" w:color="auto"/>
              <w:bottom w:val="single" w:sz="8" w:space="0" w:color="000000"/>
              <w:right w:val="single" w:sz="8" w:space="0" w:color="000000"/>
            </w:tcBorders>
            <w:vAlign w:val="center"/>
            <w:hideMark/>
          </w:tcPr>
          <w:p w14:paraId="78FC2D46" w14:textId="77777777" w:rsidR="008159BE" w:rsidRPr="000B521B" w:rsidRDefault="008159BE" w:rsidP="00FF6983">
            <w:pPr>
              <w:spacing w:after="0" w:line="240" w:lineRule="auto"/>
              <w:rPr>
                <w:rFonts w:ascii="Arial" w:eastAsia="Times New Roman" w:hAnsi="Arial" w:cs="Arial"/>
                <w:b/>
                <w:bCs/>
                <w:color w:val="FFFFFF"/>
                <w:lang w:val="en-US"/>
              </w:rPr>
            </w:pPr>
          </w:p>
        </w:tc>
        <w:tc>
          <w:tcPr>
            <w:tcW w:w="235" w:type="dxa"/>
            <w:tcBorders>
              <w:top w:val="nil"/>
              <w:left w:val="nil"/>
              <w:bottom w:val="nil"/>
              <w:right w:val="nil"/>
            </w:tcBorders>
            <w:shd w:val="clear" w:color="auto" w:fill="auto"/>
            <w:noWrap/>
            <w:vAlign w:val="bottom"/>
            <w:hideMark/>
          </w:tcPr>
          <w:p w14:paraId="7D61C758" w14:textId="77777777" w:rsidR="008159BE" w:rsidRPr="000B521B" w:rsidRDefault="008159BE" w:rsidP="00FF6983">
            <w:pPr>
              <w:spacing w:after="0" w:line="240" w:lineRule="auto"/>
              <w:jc w:val="center"/>
              <w:rPr>
                <w:rFonts w:ascii="Arial" w:eastAsia="Times New Roman" w:hAnsi="Arial" w:cs="Arial"/>
                <w:b/>
                <w:bCs/>
                <w:color w:val="FFFFFF"/>
                <w:lang w:val="en-US"/>
              </w:rPr>
            </w:pPr>
          </w:p>
        </w:tc>
      </w:tr>
      <w:tr w:rsidR="008159BE" w:rsidRPr="000B521B" w14:paraId="7B5C6D5D" w14:textId="77777777" w:rsidTr="00FF6983">
        <w:trPr>
          <w:trHeight w:val="346"/>
        </w:trPr>
        <w:tc>
          <w:tcPr>
            <w:tcW w:w="504" w:type="dxa"/>
            <w:tcBorders>
              <w:top w:val="nil"/>
              <w:left w:val="single" w:sz="8" w:space="0" w:color="auto"/>
              <w:bottom w:val="nil"/>
              <w:right w:val="nil"/>
            </w:tcBorders>
            <w:shd w:val="clear" w:color="auto" w:fill="C00000"/>
            <w:vAlign w:val="center"/>
            <w:hideMark/>
          </w:tcPr>
          <w:p w14:paraId="6FE02A51"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4482" w:type="dxa"/>
            <w:tcBorders>
              <w:top w:val="nil"/>
              <w:left w:val="nil"/>
              <w:bottom w:val="nil"/>
              <w:right w:val="single" w:sz="8" w:space="0" w:color="auto"/>
            </w:tcBorders>
            <w:shd w:val="clear" w:color="auto" w:fill="C00000"/>
            <w:vAlign w:val="center"/>
            <w:hideMark/>
          </w:tcPr>
          <w:p w14:paraId="05C45D2A"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2352" w:type="dxa"/>
            <w:vMerge w:val="restart"/>
            <w:tcBorders>
              <w:top w:val="nil"/>
              <w:left w:val="single" w:sz="8" w:space="0" w:color="auto"/>
              <w:bottom w:val="single" w:sz="8" w:space="0" w:color="000000"/>
              <w:right w:val="single" w:sz="8" w:space="0" w:color="auto"/>
            </w:tcBorders>
            <w:shd w:val="clear" w:color="000000" w:fill="C00000"/>
            <w:vAlign w:val="center"/>
            <w:hideMark/>
          </w:tcPr>
          <w:p w14:paraId="5936D1EC"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Norm of Consumption</w:t>
            </w:r>
          </w:p>
        </w:tc>
        <w:tc>
          <w:tcPr>
            <w:tcW w:w="1621" w:type="dxa"/>
            <w:tcBorders>
              <w:top w:val="nil"/>
              <w:left w:val="nil"/>
              <w:bottom w:val="single" w:sz="8" w:space="0" w:color="auto"/>
              <w:right w:val="single" w:sz="8" w:space="0" w:color="auto"/>
            </w:tcBorders>
            <w:shd w:val="clear" w:color="000000" w:fill="C00000"/>
            <w:noWrap/>
            <w:vAlign w:val="center"/>
            <w:hideMark/>
          </w:tcPr>
          <w:p w14:paraId="27203762"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 xml:space="preserve">Unit Rate </w:t>
            </w:r>
          </w:p>
        </w:tc>
        <w:tc>
          <w:tcPr>
            <w:tcW w:w="1381" w:type="dxa"/>
            <w:tcBorders>
              <w:top w:val="nil"/>
              <w:left w:val="nil"/>
              <w:bottom w:val="single" w:sz="8" w:space="0" w:color="auto"/>
              <w:right w:val="single" w:sz="8" w:space="0" w:color="auto"/>
            </w:tcBorders>
            <w:shd w:val="clear" w:color="000000" w:fill="C00000"/>
            <w:noWrap/>
            <w:vAlign w:val="center"/>
            <w:hideMark/>
          </w:tcPr>
          <w:p w14:paraId="19F96C9E"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Amount</w:t>
            </w:r>
          </w:p>
        </w:tc>
        <w:tc>
          <w:tcPr>
            <w:tcW w:w="235" w:type="dxa"/>
            <w:vAlign w:val="center"/>
            <w:hideMark/>
          </w:tcPr>
          <w:p w14:paraId="10C89DDA" w14:textId="77777777" w:rsidR="008159BE" w:rsidRPr="000B521B" w:rsidRDefault="008159BE" w:rsidP="00FF6983">
            <w:pPr>
              <w:spacing w:after="0" w:line="240" w:lineRule="auto"/>
              <w:rPr>
                <w:rFonts w:ascii="Arial" w:eastAsia="Times New Roman" w:hAnsi="Arial" w:cs="Arial"/>
                <w:sz w:val="20"/>
                <w:szCs w:val="20"/>
                <w:lang w:val="en-US"/>
              </w:rPr>
            </w:pPr>
          </w:p>
        </w:tc>
      </w:tr>
      <w:tr w:rsidR="008159BE" w:rsidRPr="000B521B" w14:paraId="263D0860" w14:textId="77777777" w:rsidTr="00FF6983">
        <w:trPr>
          <w:trHeight w:val="346"/>
        </w:trPr>
        <w:tc>
          <w:tcPr>
            <w:tcW w:w="504" w:type="dxa"/>
            <w:tcBorders>
              <w:top w:val="nil"/>
              <w:left w:val="single" w:sz="8" w:space="0" w:color="auto"/>
              <w:bottom w:val="nil"/>
              <w:right w:val="nil"/>
            </w:tcBorders>
            <w:shd w:val="clear" w:color="auto" w:fill="C00000"/>
            <w:vAlign w:val="center"/>
            <w:hideMark/>
          </w:tcPr>
          <w:p w14:paraId="23DC7954"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4482" w:type="dxa"/>
            <w:tcBorders>
              <w:top w:val="nil"/>
              <w:left w:val="nil"/>
              <w:bottom w:val="nil"/>
              <w:right w:val="single" w:sz="8" w:space="0" w:color="auto"/>
            </w:tcBorders>
            <w:shd w:val="clear" w:color="auto" w:fill="C00000"/>
            <w:vAlign w:val="center"/>
            <w:hideMark/>
          </w:tcPr>
          <w:p w14:paraId="5C275EC2"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2352" w:type="dxa"/>
            <w:vMerge/>
            <w:tcBorders>
              <w:top w:val="nil"/>
              <w:left w:val="single" w:sz="8" w:space="0" w:color="auto"/>
              <w:bottom w:val="single" w:sz="8" w:space="0" w:color="000000"/>
              <w:right w:val="single" w:sz="8" w:space="0" w:color="auto"/>
            </w:tcBorders>
            <w:vAlign w:val="center"/>
            <w:hideMark/>
          </w:tcPr>
          <w:p w14:paraId="6D6B311C" w14:textId="77777777" w:rsidR="008159BE" w:rsidRPr="000B521B" w:rsidRDefault="008159BE" w:rsidP="00FF6983">
            <w:pPr>
              <w:spacing w:after="0" w:line="240" w:lineRule="auto"/>
              <w:rPr>
                <w:rFonts w:ascii="Arial" w:eastAsia="Times New Roman" w:hAnsi="Arial" w:cs="Arial"/>
                <w:b/>
                <w:bCs/>
                <w:color w:val="FFFFFF"/>
                <w:sz w:val="20"/>
                <w:szCs w:val="20"/>
                <w:lang w:val="en-US"/>
              </w:rPr>
            </w:pPr>
          </w:p>
        </w:tc>
        <w:tc>
          <w:tcPr>
            <w:tcW w:w="1621" w:type="dxa"/>
            <w:tcBorders>
              <w:top w:val="nil"/>
              <w:left w:val="nil"/>
              <w:bottom w:val="single" w:sz="8" w:space="0" w:color="auto"/>
              <w:right w:val="single" w:sz="8" w:space="0" w:color="auto"/>
            </w:tcBorders>
            <w:shd w:val="clear" w:color="000000" w:fill="C00000"/>
            <w:noWrap/>
            <w:vAlign w:val="center"/>
            <w:hideMark/>
          </w:tcPr>
          <w:p w14:paraId="4447E9F2"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 xml:space="preserve">USD / </w:t>
            </w:r>
            <w:proofErr w:type="spellStart"/>
            <w:r w:rsidRPr="000B521B">
              <w:rPr>
                <w:rFonts w:ascii="Arial" w:eastAsia="Times New Roman" w:hAnsi="Arial" w:cs="Arial"/>
                <w:b/>
                <w:bCs/>
                <w:color w:val="FFFFFF"/>
                <w:sz w:val="20"/>
                <w:szCs w:val="20"/>
                <w:lang w:val="en-US"/>
              </w:rPr>
              <w:t>Tonne</w:t>
            </w:r>
            <w:proofErr w:type="spellEnd"/>
          </w:p>
        </w:tc>
        <w:tc>
          <w:tcPr>
            <w:tcW w:w="1381" w:type="dxa"/>
            <w:tcBorders>
              <w:top w:val="nil"/>
              <w:left w:val="nil"/>
              <w:bottom w:val="single" w:sz="8" w:space="0" w:color="auto"/>
              <w:right w:val="single" w:sz="8" w:space="0" w:color="auto"/>
            </w:tcBorders>
            <w:shd w:val="clear" w:color="000000" w:fill="C00000"/>
            <w:noWrap/>
            <w:vAlign w:val="center"/>
            <w:hideMark/>
          </w:tcPr>
          <w:p w14:paraId="15E6BC9D"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USD</w:t>
            </w:r>
          </w:p>
        </w:tc>
        <w:tc>
          <w:tcPr>
            <w:tcW w:w="235" w:type="dxa"/>
            <w:vAlign w:val="center"/>
            <w:hideMark/>
          </w:tcPr>
          <w:p w14:paraId="4FDE8264" w14:textId="77777777" w:rsidR="008159BE" w:rsidRPr="000B521B" w:rsidRDefault="008159BE" w:rsidP="00FF6983">
            <w:pPr>
              <w:spacing w:after="0" w:line="240" w:lineRule="auto"/>
              <w:rPr>
                <w:rFonts w:ascii="Arial" w:eastAsia="Times New Roman" w:hAnsi="Arial" w:cs="Arial"/>
                <w:sz w:val="20"/>
                <w:szCs w:val="20"/>
                <w:lang w:val="en-US"/>
              </w:rPr>
            </w:pPr>
          </w:p>
        </w:tc>
      </w:tr>
      <w:tr w:rsidR="008159BE" w:rsidRPr="000B521B" w14:paraId="4F1185EE" w14:textId="77777777" w:rsidTr="00FF6983">
        <w:trPr>
          <w:trHeight w:val="346"/>
        </w:trPr>
        <w:tc>
          <w:tcPr>
            <w:tcW w:w="504" w:type="dxa"/>
            <w:tcBorders>
              <w:top w:val="nil"/>
              <w:left w:val="single" w:sz="8" w:space="0" w:color="auto"/>
              <w:bottom w:val="single" w:sz="8" w:space="0" w:color="auto"/>
              <w:right w:val="single" w:sz="8" w:space="0" w:color="auto"/>
            </w:tcBorders>
            <w:shd w:val="clear" w:color="000000" w:fill="C00000"/>
            <w:vAlign w:val="center"/>
            <w:hideMark/>
          </w:tcPr>
          <w:p w14:paraId="0E7720BF" w14:textId="77777777" w:rsidR="008159BE" w:rsidRPr="000B521B" w:rsidRDefault="008159BE" w:rsidP="00FF6983">
            <w:pPr>
              <w:spacing w:after="0" w:line="240" w:lineRule="auto"/>
              <w:jc w:val="center"/>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A</w:t>
            </w:r>
          </w:p>
        </w:tc>
        <w:tc>
          <w:tcPr>
            <w:tcW w:w="4482" w:type="dxa"/>
            <w:tcBorders>
              <w:top w:val="nil"/>
              <w:left w:val="nil"/>
              <w:bottom w:val="single" w:sz="8" w:space="0" w:color="auto"/>
              <w:right w:val="single" w:sz="8" w:space="0" w:color="auto"/>
            </w:tcBorders>
            <w:shd w:val="clear" w:color="000000" w:fill="C00000"/>
            <w:noWrap/>
            <w:vAlign w:val="center"/>
            <w:hideMark/>
          </w:tcPr>
          <w:p w14:paraId="0B2FF903"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VARIABLE COST</w:t>
            </w:r>
          </w:p>
        </w:tc>
        <w:tc>
          <w:tcPr>
            <w:tcW w:w="2352" w:type="dxa"/>
            <w:tcBorders>
              <w:top w:val="nil"/>
              <w:left w:val="nil"/>
              <w:bottom w:val="nil"/>
              <w:right w:val="single" w:sz="8" w:space="0" w:color="auto"/>
            </w:tcBorders>
            <w:shd w:val="clear" w:color="000000" w:fill="C00000"/>
            <w:noWrap/>
            <w:vAlign w:val="center"/>
            <w:hideMark/>
          </w:tcPr>
          <w:p w14:paraId="4A708F5A" w14:textId="77777777" w:rsidR="008159BE" w:rsidRPr="000B521B" w:rsidRDefault="008159BE" w:rsidP="00FF6983">
            <w:pPr>
              <w:spacing w:after="0" w:line="240" w:lineRule="auto"/>
              <w:jc w:val="center"/>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 </w:t>
            </w:r>
          </w:p>
        </w:tc>
        <w:tc>
          <w:tcPr>
            <w:tcW w:w="1621" w:type="dxa"/>
            <w:tcBorders>
              <w:top w:val="nil"/>
              <w:left w:val="nil"/>
              <w:bottom w:val="nil"/>
              <w:right w:val="single" w:sz="8" w:space="0" w:color="auto"/>
            </w:tcBorders>
            <w:shd w:val="clear" w:color="000000" w:fill="C00000"/>
            <w:noWrap/>
            <w:vAlign w:val="center"/>
            <w:hideMark/>
          </w:tcPr>
          <w:p w14:paraId="5B38506D" w14:textId="77777777" w:rsidR="008159BE" w:rsidRPr="000B521B" w:rsidRDefault="008159BE" w:rsidP="00FF6983">
            <w:pPr>
              <w:spacing w:after="0" w:line="240" w:lineRule="auto"/>
              <w:jc w:val="center"/>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 </w:t>
            </w:r>
          </w:p>
        </w:tc>
        <w:tc>
          <w:tcPr>
            <w:tcW w:w="1381" w:type="dxa"/>
            <w:tcBorders>
              <w:top w:val="nil"/>
              <w:left w:val="nil"/>
              <w:bottom w:val="nil"/>
              <w:right w:val="single" w:sz="8" w:space="0" w:color="auto"/>
            </w:tcBorders>
            <w:shd w:val="clear" w:color="000000" w:fill="C00000"/>
            <w:noWrap/>
            <w:vAlign w:val="center"/>
            <w:hideMark/>
          </w:tcPr>
          <w:p w14:paraId="1A72528C" w14:textId="77777777" w:rsidR="008159BE" w:rsidRPr="000B521B" w:rsidRDefault="008159BE" w:rsidP="00FF6983">
            <w:pPr>
              <w:spacing w:after="0" w:line="240" w:lineRule="auto"/>
              <w:jc w:val="center"/>
              <w:rPr>
                <w:rFonts w:ascii="Arial" w:eastAsia="Times New Roman" w:hAnsi="Arial" w:cs="Arial"/>
                <w:color w:val="FFFFFF"/>
                <w:sz w:val="20"/>
                <w:szCs w:val="20"/>
                <w:lang w:val="en-US"/>
              </w:rPr>
            </w:pPr>
            <w:r w:rsidRPr="000B521B">
              <w:rPr>
                <w:rFonts w:ascii="Arial" w:eastAsia="Times New Roman" w:hAnsi="Arial" w:cs="Arial"/>
                <w:color w:val="FFFFFF"/>
                <w:sz w:val="20"/>
                <w:szCs w:val="20"/>
                <w:lang w:val="en-US"/>
              </w:rPr>
              <w:t> </w:t>
            </w:r>
          </w:p>
        </w:tc>
        <w:tc>
          <w:tcPr>
            <w:tcW w:w="235" w:type="dxa"/>
            <w:vAlign w:val="center"/>
            <w:hideMark/>
          </w:tcPr>
          <w:p w14:paraId="2ED57C62" w14:textId="77777777" w:rsidR="008159BE" w:rsidRPr="000B521B" w:rsidRDefault="008159BE" w:rsidP="00FF6983">
            <w:pPr>
              <w:spacing w:after="0" w:line="240" w:lineRule="auto"/>
              <w:rPr>
                <w:rFonts w:ascii="Arial" w:eastAsia="Times New Roman" w:hAnsi="Arial" w:cs="Arial"/>
                <w:sz w:val="20"/>
                <w:szCs w:val="20"/>
                <w:lang w:val="en-US"/>
              </w:rPr>
            </w:pPr>
          </w:p>
        </w:tc>
      </w:tr>
      <w:tr w:rsidR="008159BE" w:rsidRPr="000B521B" w14:paraId="6226E46C" w14:textId="77777777" w:rsidTr="00FF6983">
        <w:trPr>
          <w:trHeight w:val="346"/>
        </w:trPr>
        <w:tc>
          <w:tcPr>
            <w:tcW w:w="504" w:type="dxa"/>
            <w:tcBorders>
              <w:top w:val="nil"/>
              <w:left w:val="single" w:sz="8" w:space="0" w:color="auto"/>
              <w:bottom w:val="single" w:sz="8" w:space="0" w:color="auto"/>
              <w:right w:val="single" w:sz="8" w:space="0" w:color="auto"/>
            </w:tcBorders>
            <w:shd w:val="clear" w:color="000000" w:fill="FFF2CC"/>
            <w:vAlign w:val="center"/>
            <w:hideMark/>
          </w:tcPr>
          <w:p w14:paraId="6E4BDC7E"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w:t>
            </w:r>
          </w:p>
        </w:tc>
        <w:tc>
          <w:tcPr>
            <w:tcW w:w="4482" w:type="dxa"/>
            <w:tcBorders>
              <w:top w:val="nil"/>
              <w:left w:val="nil"/>
              <w:bottom w:val="single" w:sz="8" w:space="0" w:color="auto"/>
              <w:right w:val="nil"/>
            </w:tcBorders>
            <w:shd w:val="clear" w:color="000000" w:fill="FFF2CC"/>
            <w:noWrap/>
            <w:vAlign w:val="center"/>
            <w:hideMark/>
          </w:tcPr>
          <w:p w14:paraId="6F56B03A" w14:textId="77777777" w:rsidR="008159BE" w:rsidRPr="000B521B" w:rsidRDefault="008159BE" w:rsidP="00FF6983">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RAW MATERIALS</w:t>
            </w:r>
          </w:p>
        </w:tc>
        <w:tc>
          <w:tcPr>
            <w:tcW w:w="2352" w:type="dxa"/>
            <w:tcBorders>
              <w:top w:val="single" w:sz="8" w:space="0" w:color="auto"/>
              <w:left w:val="single" w:sz="8" w:space="0" w:color="auto"/>
              <w:bottom w:val="single" w:sz="8" w:space="0" w:color="auto"/>
              <w:right w:val="single" w:sz="8" w:space="0" w:color="auto"/>
            </w:tcBorders>
            <w:shd w:val="clear" w:color="000000" w:fill="FFF2CC"/>
            <w:noWrap/>
            <w:vAlign w:val="center"/>
            <w:hideMark/>
          </w:tcPr>
          <w:p w14:paraId="6BB394FB"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1621" w:type="dxa"/>
            <w:tcBorders>
              <w:top w:val="single" w:sz="8" w:space="0" w:color="auto"/>
              <w:left w:val="nil"/>
              <w:bottom w:val="single" w:sz="8" w:space="0" w:color="auto"/>
              <w:right w:val="single" w:sz="8" w:space="0" w:color="auto"/>
            </w:tcBorders>
            <w:shd w:val="clear" w:color="000000" w:fill="FFF2CC"/>
            <w:noWrap/>
            <w:vAlign w:val="center"/>
            <w:hideMark/>
          </w:tcPr>
          <w:p w14:paraId="63676162"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1381" w:type="dxa"/>
            <w:tcBorders>
              <w:top w:val="single" w:sz="8" w:space="0" w:color="auto"/>
              <w:left w:val="nil"/>
              <w:bottom w:val="single" w:sz="8" w:space="0" w:color="auto"/>
              <w:right w:val="single" w:sz="8" w:space="0" w:color="auto"/>
            </w:tcBorders>
            <w:shd w:val="clear" w:color="000000" w:fill="FFF2CC"/>
            <w:noWrap/>
            <w:vAlign w:val="center"/>
            <w:hideMark/>
          </w:tcPr>
          <w:p w14:paraId="100FE4B7"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235" w:type="dxa"/>
            <w:vAlign w:val="center"/>
            <w:hideMark/>
          </w:tcPr>
          <w:p w14:paraId="4CC5FA79" w14:textId="77777777" w:rsidR="008159BE" w:rsidRPr="000B521B" w:rsidRDefault="008159BE" w:rsidP="00FF6983">
            <w:pPr>
              <w:spacing w:after="0" w:line="240" w:lineRule="auto"/>
              <w:rPr>
                <w:rFonts w:ascii="Arial" w:eastAsia="Times New Roman" w:hAnsi="Arial" w:cs="Arial"/>
                <w:sz w:val="20"/>
                <w:szCs w:val="20"/>
                <w:lang w:val="en-US"/>
              </w:rPr>
            </w:pPr>
          </w:p>
        </w:tc>
      </w:tr>
      <w:tr w:rsidR="008159BE" w:rsidRPr="000B521B" w14:paraId="7F1F01EA" w14:textId="77777777" w:rsidTr="00FF6983">
        <w:trPr>
          <w:trHeight w:val="346"/>
        </w:trPr>
        <w:tc>
          <w:tcPr>
            <w:tcW w:w="504" w:type="dxa"/>
            <w:tcBorders>
              <w:top w:val="nil"/>
              <w:left w:val="single" w:sz="8" w:space="0" w:color="auto"/>
              <w:bottom w:val="single" w:sz="8" w:space="0" w:color="auto"/>
              <w:right w:val="single" w:sz="8" w:space="0" w:color="auto"/>
            </w:tcBorders>
            <w:shd w:val="clear" w:color="000000" w:fill="FFF2CC"/>
            <w:vAlign w:val="center"/>
            <w:hideMark/>
          </w:tcPr>
          <w:p w14:paraId="0915F5BA"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I</w:t>
            </w:r>
          </w:p>
        </w:tc>
        <w:tc>
          <w:tcPr>
            <w:tcW w:w="4482" w:type="dxa"/>
            <w:tcBorders>
              <w:top w:val="nil"/>
              <w:left w:val="nil"/>
              <w:bottom w:val="single" w:sz="8" w:space="0" w:color="auto"/>
              <w:right w:val="nil"/>
            </w:tcBorders>
            <w:shd w:val="clear" w:color="000000" w:fill="FFF2CC"/>
            <w:noWrap/>
            <w:vAlign w:val="center"/>
            <w:hideMark/>
          </w:tcPr>
          <w:p w14:paraId="2A80A907" w14:textId="7BD74764" w:rsidR="008159BE" w:rsidRPr="000B521B" w:rsidRDefault="008159BE" w:rsidP="00FF6983">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Epoxy Resin</w:t>
            </w:r>
            <w:r w:rsidR="00E50A39">
              <w:rPr>
                <w:rFonts w:ascii="Arial" w:eastAsia="Times New Roman" w:hAnsi="Arial" w:cs="Arial"/>
                <w:color w:val="000000"/>
                <w:sz w:val="20"/>
                <w:szCs w:val="20"/>
                <w:lang w:val="en-US"/>
              </w:rPr>
              <w:t xml:space="preserve"> (Merchant)</w:t>
            </w:r>
          </w:p>
        </w:tc>
        <w:tc>
          <w:tcPr>
            <w:tcW w:w="2352" w:type="dxa"/>
            <w:tcBorders>
              <w:top w:val="nil"/>
              <w:left w:val="single" w:sz="8" w:space="0" w:color="auto"/>
              <w:bottom w:val="single" w:sz="8" w:space="0" w:color="auto"/>
              <w:right w:val="single" w:sz="8" w:space="0" w:color="auto"/>
            </w:tcBorders>
            <w:shd w:val="clear" w:color="000000" w:fill="FFF2CC"/>
            <w:noWrap/>
            <w:vAlign w:val="center"/>
            <w:hideMark/>
          </w:tcPr>
          <w:p w14:paraId="24E13DD2"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0.3</w:t>
            </w:r>
          </w:p>
        </w:tc>
        <w:tc>
          <w:tcPr>
            <w:tcW w:w="1621" w:type="dxa"/>
            <w:tcBorders>
              <w:top w:val="nil"/>
              <w:left w:val="nil"/>
              <w:bottom w:val="single" w:sz="8" w:space="0" w:color="auto"/>
              <w:right w:val="single" w:sz="8" w:space="0" w:color="auto"/>
            </w:tcBorders>
            <w:shd w:val="clear" w:color="000000" w:fill="FFF2CC"/>
            <w:noWrap/>
            <w:vAlign w:val="center"/>
            <w:hideMark/>
          </w:tcPr>
          <w:p w14:paraId="700D77AE"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3030</w:t>
            </w:r>
          </w:p>
        </w:tc>
        <w:tc>
          <w:tcPr>
            <w:tcW w:w="1381" w:type="dxa"/>
            <w:tcBorders>
              <w:top w:val="nil"/>
              <w:left w:val="nil"/>
              <w:bottom w:val="single" w:sz="8" w:space="0" w:color="auto"/>
              <w:right w:val="single" w:sz="8" w:space="0" w:color="auto"/>
            </w:tcBorders>
            <w:shd w:val="clear" w:color="000000" w:fill="FFF2CC"/>
            <w:noWrap/>
            <w:vAlign w:val="center"/>
            <w:hideMark/>
          </w:tcPr>
          <w:p w14:paraId="4FB5389C"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909</w:t>
            </w:r>
          </w:p>
        </w:tc>
        <w:tc>
          <w:tcPr>
            <w:tcW w:w="235" w:type="dxa"/>
            <w:vAlign w:val="center"/>
            <w:hideMark/>
          </w:tcPr>
          <w:p w14:paraId="76498FCF" w14:textId="77777777" w:rsidR="008159BE" w:rsidRPr="000B521B" w:rsidRDefault="008159BE" w:rsidP="00FF6983">
            <w:pPr>
              <w:spacing w:after="0" w:line="240" w:lineRule="auto"/>
              <w:rPr>
                <w:rFonts w:ascii="Arial" w:eastAsia="Times New Roman" w:hAnsi="Arial" w:cs="Arial"/>
                <w:sz w:val="20"/>
                <w:szCs w:val="20"/>
                <w:lang w:val="en-US"/>
              </w:rPr>
            </w:pPr>
          </w:p>
        </w:tc>
      </w:tr>
      <w:tr w:rsidR="008159BE" w:rsidRPr="000B521B" w14:paraId="03F8E34F" w14:textId="77777777" w:rsidTr="00FF6983">
        <w:trPr>
          <w:trHeight w:val="346"/>
        </w:trPr>
        <w:tc>
          <w:tcPr>
            <w:tcW w:w="504" w:type="dxa"/>
            <w:tcBorders>
              <w:top w:val="nil"/>
              <w:left w:val="single" w:sz="8" w:space="0" w:color="auto"/>
              <w:bottom w:val="single" w:sz="8" w:space="0" w:color="auto"/>
              <w:right w:val="single" w:sz="8" w:space="0" w:color="auto"/>
            </w:tcBorders>
            <w:shd w:val="clear" w:color="000000" w:fill="FFF2CC"/>
            <w:vAlign w:val="center"/>
            <w:hideMark/>
          </w:tcPr>
          <w:p w14:paraId="639968D0"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II</w:t>
            </w:r>
          </w:p>
        </w:tc>
        <w:tc>
          <w:tcPr>
            <w:tcW w:w="4482" w:type="dxa"/>
            <w:tcBorders>
              <w:top w:val="nil"/>
              <w:left w:val="nil"/>
              <w:bottom w:val="single" w:sz="8" w:space="0" w:color="auto"/>
              <w:right w:val="nil"/>
            </w:tcBorders>
            <w:shd w:val="clear" w:color="000000" w:fill="FFF2CC"/>
            <w:noWrap/>
            <w:vAlign w:val="center"/>
            <w:hideMark/>
          </w:tcPr>
          <w:p w14:paraId="0F56E8AE" w14:textId="77777777" w:rsidR="008159BE" w:rsidRPr="000B521B" w:rsidRDefault="008159BE" w:rsidP="00FF6983">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BPA</w:t>
            </w:r>
          </w:p>
        </w:tc>
        <w:tc>
          <w:tcPr>
            <w:tcW w:w="2352" w:type="dxa"/>
            <w:tcBorders>
              <w:top w:val="nil"/>
              <w:left w:val="single" w:sz="8" w:space="0" w:color="auto"/>
              <w:bottom w:val="single" w:sz="8" w:space="0" w:color="auto"/>
              <w:right w:val="single" w:sz="8" w:space="0" w:color="auto"/>
            </w:tcBorders>
            <w:shd w:val="clear" w:color="000000" w:fill="FFF2CC"/>
            <w:noWrap/>
            <w:vAlign w:val="center"/>
            <w:hideMark/>
          </w:tcPr>
          <w:p w14:paraId="14290B05"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0.14</w:t>
            </w:r>
          </w:p>
        </w:tc>
        <w:tc>
          <w:tcPr>
            <w:tcW w:w="1621" w:type="dxa"/>
            <w:tcBorders>
              <w:top w:val="nil"/>
              <w:left w:val="nil"/>
              <w:bottom w:val="single" w:sz="8" w:space="0" w:color="auto"/>
              <w:right w:val="single" w:sz="8" w:space="0" w:color="auto"/>
            </w:tcBorders>
            <w:shd w:val="clear" w:color="000000" w:fill="FFF2CC"/>
            <w:noWrap/>
            <w:vAlign w:val="center"/>
            <w:hideMark/>
          </w:tcPr>
          <w:p w14:paraId="05986DF3"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1400</w:t>
            </w:r>
          </w:p>
        </w:tc>
        <w:tc>
          <w:tcPr>
            <w:tcW w:w="1381" w:type="dxa"/>
            <w:tcBorders>
              <w:top w:val="nil"/>
              <w:left w:val="nil"/>
              <w:bottom w:val="single" w:sz="8" w:space="0" w:color="auto"/>
              <w:right w:val="single" w:sz="8" w:space="0" w:color="auto"/>
            </w:tcBorders>
            <w:shd w:val="clear" w:color="000000" w:fill="FFF2CC"/>
            <w:noWrap/>
            <w:vAlign w:val="center"/>
            <w:hideMark/>
          </w:tcPr>
          <w:p w14:paraId="43BEC06B"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196</w:t>
            </w:r>
          </w:p>
        </w:tc>
        <w:tc>
          <w:tcPr>
            <w:tcW w:w="235" w:type="dxa"/>
            <w:vAlign w:val="center"/>
            <w:hideMark/>
          </w:tcPr>
          <w:p w14:paraId="07E8AB1B" w14:textId="77777777" w:rsidR="008159BE" w:rsidRPr="000B521B" w:rsidRDefault="008159BE" w:rsidP="00FF6983">
            <w:pPr>
              <w:spacing w:after="0" w:line="240" w:lineRule="auto"/>
              <w:rPr>
                <w:rFonts w:ascii="Arial" w:eastAsia="Times New Roman" w:hAnsi="Arial" w:cs="Arial"/>
                <w:sz w:val="20"/>
                <w:szCs w:val="20"/>
                <w:lang w:val="en-US"/>
              </w:rPr>
            </w:pPr>
          </w:p>
        </w:tc>
      </w:tr>
      <w:tr w:rsidR="008159BE" w:rsidRPr="000B521B" w14:paraId="748D3DB4" w14:textId="77777777" w:rsidTr="00FF6983">
        <w:trPr>
          <w:trHeight w:val="346"/>
        </w:trPr>
        <w:tc>
          <w:tcPr>
            <w:tcW w:w="504" w:type="dxa"/>
            <w:tcBorders>
              <w:top w:val="nil"/>
              <w:left w:val="single" w:sz="8" w:space="0" w:color="auto"/>
              <w:bottom w:val="single" w:sz="8" w:space="0" w:color="auto"/>
              <w:right w:val="single" w:sz="8" w:space="0" w:color="auto"/>
            </w:tcBorders>
            <w:shd w:val="clear" w:color="000000" w:fill="FFF2CC"/>
            <w:vAlign w:val="center"/>
            <w:hideMark/>
          </w:tcPr>
          <w:p w14:paraId="7E34FF86"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III</w:t>
            </w:r>
          </w:p>
        </w:tc>
        <w:tc>
          <w:tcPr>
            <w:tcW w:w="4482" w:type="dxa"/>
            <w:tcBorders>
              <w:top w:val="nil"/>
              <w:left w:val="nil"/>
              <w:bottom w:val="nil"/>
              <w:right w:val="nil"/>
            </w:tcBorders>
            <w:shd w:val="clear" w:color="000000" w:fill="FFF2CC"/>
            <w:noWrap/>
            <w:vAlign w:val="center"/>
            <w:hideMark/>
          </w:tcPr>
          <w:p w14:paraId="523BAFDD" w14:textId="77777777" w:rsidR="008159BE" w:rsidRPr="000B521B" w:rsidRDefault="008159BE" w:rsidP="00FF6983">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Methacrylic Acid</w:t>
            </w:r>
          </w:p>
        </w:tc>
        <w:tc>
          <w:tcPr>
            <w:tcW w:w="2352" w:type="dxa"/>
            <w:tcBorders>
              <w:top w:val="nil"/>
              <w:left w:val="single" w:sz="8" w:space="0" w:color="auto"/>
              <w:bottom w:val="single" w:sz="8" w:space="0" w:color="auto"/>
              <w:right w:val="single" w:sz="8" w:space="0" w:color="auto"/>
            </w:tcBorders>
            <w:shd w:val="clear" w:color="000000" w:fill="FFF2CC"/>
            <w:noWrap/>
            <w:vAlign w:val="center"/>
            <w:hideMark/>
          </w:tcPr>
          <w:p w14:paraId="56D6989C"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0.11</w:t>
            </w:r>
          </w:p>
        </w:tc>
        <w:tc>
          <w:tcPr>
            <w:tcW w:w="1621" w:type="dxa"/>
            <w:tcBorders>
              <w:top w:val="nil"/>
              <w:left w:val="nil"/>
              <w:bottom w:val="single" w:sz="8" w:space="0" w:color="auto"/>
              <w:right w:val="single" w:sz="8" w:space="0" w:color="auto"/>
            </w:tcBorders>
            <w:shd w:val="clear" w:color="000000" w:fill="FFF2CC"/>
            <w:noWrap/>
            <w:vAlign w:val="center"/>
            <w:hideMark/>
          </w:tcPr>
          <w:p w14:paraId="01A98506"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2720</w:t>
            </w:r>
          </w:p>
        </w:tc>
        <w:tc>
          <w:tcPr>
            <w:tcW w:w="1381" w:type="dxa"/>
            <w:tcBorders>
              <w:top w:val="nil"/>
              <w:left w:val="nil"/>
              <w:bottom w:val="single" w:sz="8" w:space="0" w:color="auto"/>
              <w:right w:val="single" w:sz="8" w:space="0" w:color="auto"/>
            </w:tcBorders>
            <w:shd w:val="clear" w:color="000000" w:fill="FFF2CC"/>
            <w:noWrap/>
            <w:vAlign w:val="center"/>
            <w:hideMark/>
          </w:tcPr>
          <w:p w14:paraId="5F60DD51"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299</w:t>
            </w:r>
          </w:p>
        </w:tc>
        <w:tc>
          <w:tcPr>
            <w:tcW w:w="235" w:type="dxa"/>
            <w:vAlign w:val="center"/>
            <w:hideMark/>
          </w:tcPr>
          <w:p w14:paraId="221757BA" w14:textId="77777777" w:rsidR="008159BE" w:rsidRPr="000B521B" w:rsidRDefault="008159BE" w:rsidP="00FF6983">
            <w:pPr>
              <w:spacing w:after="0" w:line="240" w:lineRule="auto"/>
              <w:rPr>
                <w:rFonts w:ascii="Arial" w:eastAsia="Times New Roman" w:hAnsi="Arial" w:cs="Arial"/>
                <w:sz w:val="20"/>
                <w:szCs w:val="20"/>
                <w:lang w:val="en-US"/>
              </w:rPr>
            </w:pPr>
          </w:p>
        </w:tc>
      </w:tr>
      <w:tr w:rsidR="008159BE" w:rsidRPr="000B521B" w14:paraId="7CED1839" w14:textId="77777777" w:rsidTr="00FF6983">
        <w:trPr>
          <w:trHeight w:val="346"/>
        </w:trPr>
        <w:tc>
          <w:tcPr>
            <w:tcW w:w="504" w:type="dxa"/>
            <w:tcBorders>
              <w:top w:val="nil"/>
              <w:left w:val="single" w:sz="8" w:space="0" w:color="auto"/>
              <w:bottom w:val="nil"/>
              <w:right w:val="single" w:sz="8" w:space="0" w:color="auto"/>
            </w:tcBorders>
            <w:shd w:val="clear" w:color="000000" w:fill="FFF2CC"/>
            <w:vAlign w:val="center"/>
            <w:hideMark/>
          </w:tcPr>
          <w:p w14:paraId="69851900"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IV</w:t>
            </w:r>
          </w:p>
        </w:tc>
        <w:tc>
          <w:tcPr>
            <w:tcW w:w="4482" w:type="dxa"/>
            <w:tcBorders>
              <w:top w:val="single" w:sz="8" w:space="0" w:color="auto"/>
              <w:left w:val="nil"/>
              <w:bottom w:val="single" w:sz="8" w:space="0" w:color="auto"/>
              <w:right w:val="nil"/>
            </w:tcBorders>
            <w:shd w:val="clear" w:color="000000" w:fill="FFF2CC"/>
            <w:noWrap/>
            <w:vAlign w:val="center"/>
            <w:hideMark/>
          </w:tcPr>
          <w:p w14:paraId="321D0385" w14:textId="77777777" w:rsidR="008159BE" w:rsidRPr="000B521B" w:rsidRDefault="008159BE" w:rsidP="00FF6983">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Styrene Monomer</w:t>
            </w:r>
          </w:p>
        </w:tc>
        <w:tc>
          <w:tcPr>
            <w:tcW w:w="2352" w:type="dxa"/>
            <w:tcBorders>
              <w:top w:val="nil"/>
              <w:left w:val="single" w:sz="8" w:space="0" w:color="auto"/>
              <w:bottom w:val="single" w:sz="8" w:space="0" w:color="auto"/>
              <w:right w:val="single" w:sz="8" w:space="0" w:color="auto"/>
            </w:tcBorders>
            <w:shd w:val="clear" w:color="000000" w:fill="FFF2CC"/>
            <w:noWrap/>
            <w:vAlign w:val="center"/>
            <w:hideMark/>
          </w:tcPr>
          <w:p w14:paraId="1E1CDC16"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0.45</w:t>
            </w:r>
          </w:p>
        </w:tc>
        <w:tc>
          <w:tcPr>
            <w:tcW w:w="1621" w:type="dxa"/>
            <w:tcBorders>
              <w:top w:val="nil"/>
              <w:left w:val="nil"/>
              <w:bottom w:val="single" w:sz="8" w:space="0" w:color="auto"/>
              <w:right w:val="single" w:sz="8" w:space="0" w:color="auto"/>
            </w:tcBorders>
            <w:shd w:val="clear" w:color="000000" w:fill="FFF2CC"/>
            <w:noWrap/>
            <w:vAlign w:val="center"/>
            <w:hideMark/>
          </w:tcPr>
          <w:p w14:paraId="5433F881"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1450</w:t>
            </w:r>
          </w:p>
        </w:tc>
        <w:tc>
          <w:tcPr>
            <w:tcW w:w="1381" w:type="dxa"/>
            <w:tcBorders>
              <w:top w:val="nil"/>
              <w:left w:val="nil"/>
              <w:bottom w:val="single" w:sz="8" w:space="0" w:color="auto"/>
              <w:right w:val="single" w:sz="8" w:space="0" w:color="auto"/>
            </w:tcBorders>
            <w:shd w:val="clear" w:color="000000" w:fill="FFF2CC"/>
            <w:noWrap/>
            <w:vAlign w:val="center"/>
            <w:hideMark/>
          </w:tcPr>
          <w:p w14:paraId="68D155C3"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653</w:t>
            </w:r>
          </w:p>
        </w:tc>
        <w:tc>
          <w:tcPr>
            <w:tcW w:w="235" w:type="dxa"/>
            <w:vAlign w:val="center"/>
            <w:hideMark/>
          </w:tcPr>
          <w:p w14:paraId="41D3FF11" w14:textId="77777777" w:rsidR="008159BE" w:rsidRPr="000B521B" w:rsidRDefault="008159BE" w:rsidP="00FF6983">
            <w:pPr>
              <w:spacing w:after="0" w:line="240" w:lineRule="auto"/>
              <w:rPr>
                <w:rFonts w:ascii="Arial" w:eastAsia="Times New Roman" w:hAnsi="Arial" w:cs="Arial"/>
                <w:sz w:val="20"/>
                <w:szCs w:val="20"/>
                <w:lang w:val="en-US"/>
              </w:rPr>
            </w:pPr>
          </w:p>
        </w:tc>
      </w:tr>
      <w:tr w:rsidR="008159BE" w:rsidRPr="000B521B" w14:paraId="32FE8908" w14:textId="77777777" w:rsidTr="00FF6983">
        <w:trPr>
          <w:trHeight w:val="346"/>
        </w:trPr>
        <w:tc>
          <w:tcPr>
            <w:tcW w:w="504" w:type="dxa"/>
            <w:tcBorders>
              <w:top w:val="single" w:sz="8" w:space="0" w:color="auto"/>
              <w:left w:val="single" w:sz="8" w:space="0" w:color="auto"/>
              <w:bottom w:val="single" w:sz="8" w:space="0" w:color="auto"/>
              <w:right w:val="single" w:sz="8" w:space="0" w:color="auto"/>
            </w:tcBorders>
            <w:shd w:val="clear" w:color="000000" w:fill="FFF2CC"/>
            <w:vAlign w:val="center"/>
            <w:hideMark/>
          </w:tcPr>
          <w:p w14:paraId="2EC735E0"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4482" w:type="dxa"/>
            <w:tcBorders>
              <w:top w:val="nil"/>
              <w:left w:val="nil"/>
              <w:bottom w:val="single" w:sz="8" w:space="0" w:color="auto"/>
              <w:right w:val="nil"/>
            </w:tcBorders>
            <w:shd w:val="clear" w:color="000000" w:fill="FFF2CC"/>
            <w:noWrap/>
            <w:vAlign w:val="center"/>
            <w:hideMark/>
          </w:tcPr>
          <w:p w14:paraId="2B6A8CE5" w14:textId="77777777" w:rsidR="008159BE" w:rsidRPr="000B521B" w:rsidRDefault="008159BE" w:rsidP="00FF6983">
            <w:pPr>
              <w:spacing w:after="0" w:line="240" w:lineRule="auto"/>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Sub-Total (1)</w:t>
            </w:r>
          </w:p>
        </w:tc>
        <w:tc>
          <w:tcPr>
            <w:tcW w:w="2352" w:type="dxa"/>
            <w:tcBorders>
              <w:top w:val="nil"/>
              <w:left w:val="single" w:sz="8" w:space="0" w:color="auto"/>
              <w:bottom w:val="single" w:sz="8" w:space="0" w:color="auto"/>
              <w:right w:val="single" w:sz="8" w:space="0" w:color="auto"/>
            </w:tcBorders>
            <w:shd w:val="clear" w:color="000000" w:fill="FFF2CC"/>
            <w:noWrap/>
            <w:vAlign w:val="center"/>
            <w:hideMark/>
          </w:tcPr>
          <w:p w14:paraId="31AC01B6"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1621" w:type="dxa"/>
            <w:tcBorders>
              <w:top w:val="nil"/>
              <w:left w:val="nil"/>
              <w:bottom w:val="single" w:sz="8" w:space="0" w:color="auto"/>
              <w:right w:val="single" w:sz="8" w:space="0" w:color="auto"/>
            </w:tcBorders>
            <w:shd w:val="clear" w:color="000000" w:fill="FFF2CC"/>
            <w:noWrap/>
            <w:vAlign w:val="center"/>
            <w:hideMark/>
          </w:tcPr>
          <w:p w14:paraId="2ECA78C3"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8600</w:t>
            </w:r>
          </w:p>
        </w:tc>
        <w:tc>
          <w:tcPr>
            <w:tcW w:w="1381" w:type="dxa"/>
            <w:tcBorders>
              <w:top w:val="nil"/>
              <w:left w:val="nil"/>
              <w:bottom w:val="single" w:sz="8" w:space="0" w:color="auto"/>
              <w:right w:val="single" w:sz="8" w:space="0" w:color="auto"/>
            </w:tcBorders>
            <w:shd w:val="clear" w:color="000000" w:fill="FFF2CC"/>
            <w:noWrap/>
            <w:vAlign w:val="center"/>
            <w:hideMark/>
          </w:tcPr>
          <w:p w14:paraId="28879BEB"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2057</w:t>
            </w:r>
          </w:p>
        </w:tc>
        <w:tc>
          <w:tcPr>
            <w:tcW w:w="235" w:type="dxa"/>
            <w:vAlign w:val="center"/>
            <w:hideMark/>
          </w:tcPr>
          <w:p w14:paraId="7575605B" w14:textId="77777777" w:rsidR="008159BE" w:rsidRPr="000B521B" w:rsidRDefault="008159BE" w:rsidP="00FF6983">
            <w:pPr>
              <w:spacing w:after="0" w:line="240" w:lineRule="auto"/>
              <w:rPr>
                <w:rFonts w:ascii="Arial" w:eastAsia="Times New Roman" w:hAnsi="Arial" w:cs="Arial"/>
                <w:sz w:val="20"/>
                <w:szCs w:val="20"/>
                <w:lang w:val="en-US"/>
              </w:rPr>
            </w:pPr>
          </w:p>
        </w:tc>
      </w:tr>
      <w:tr w:rsidR="008159BE" w:rsidRPr="000B521B" w14:paraId="038C81EE" w14:textId="77777777" w:rsidTr="00FF6983">
        <w:trPr>
          <w:trHeight w:val="346"/>
        </w:trPr>
        <w:tc>
          <w:tcPr>
            <w:tcW w:w="504" w:type="dxa"/>
            <w:tcBorders>
              <w:top w:val="nil"/>
              <w:left w:val="single" w:sz="8" w:space="0" w:color="auto"/>
              <w:bottom w:val="single" w:sz="8" w:space="0" w:color="auto"/>
              <w:right w:val="single" w:sz="8" w:space="0" w:color="auto"/>
            </w:tcBorders>
            <w:shd w:val="clear" w:color="000000" w:fill="FFF2CC"/>
            <w:vAlign w:val="center"/>
            <w:hideMark/>
          </w:tcPr>
          <w:p w14:paraId="69DBC90D"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w:t>
            </w:r>
          </w:p>
        </w:tc>
        <w:tc>
          <w:tcPr>
            <w:tcW w:w="4482" w:type="dxa"/>
            <w:tcBorders>
              <w:top w:val="nil"/>
              <w:left w:val="nil"/>
              <w:bottom w:val="single" w:sz="8" w:space="0" w:color="auto"/>
              <w:right w:val="nil"/>
            </w:tcBorders>
            <w:shd w:val="clear" w:color="000000" w:fill="FFF2CC"/>
            <w:noWrap/>
            <w:vAlign w:val="center"/>
            <w:hideMark/>
          </w:tcPr>
          <w:p w14:paraId="2FBCED10" w14:textId="77777777" w:rsidR="008159BE" w:rsidRPr="000B521B" w:rsidRDefault="008159BE" w:rsidP="00FF6983">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Packing Materials</w:t>
            </w:r>
          </w:p>
        </w:tc>
        <w:tc>
          <w:tcPr>
            <w:tcW w:w="2352" w:type="dxa"/>
            <w:tcBorders>
              <w:top w:val="nil"/>
              <w:left w:val="single" w:sz="8" w:space="0" w:color="auto"/>
              <w:bottom w:val="nil"/>
              <w:right w:val="nil"/>
            </w:tcBorders>
            <w:shd w:val="clear" w:color="000000" w:fill="FFF2CC"/>
            <w:noWrap/>
            <w:vAlign w:val="center"/>
            <w:hideMark/>
          </w:tcPr>
          <w:p w14:paraId="7DDF4385"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1621" w:type="dxa"/>
            <w:tcBorders>
              <w:top w:val="nil"/>
              <w:left w:val="nil"/>
              <w:bottom w:val="nil"/>
              <w:right w:val="single" w:sz="8" w:space="0" w:color="auto"/>
            </w:tcBorders>
            <w:shd w:val="clear" w:color="000000" w:fill="FFF2CC"/>
            <w:noWrap/>
            <w:vAlign w:val="center"/>
            <w:hideMark/>
          </w:tcPr>
          <w:p w14:paraId="792E34CE"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1381" w:type="dxa"/>
            <w:tcBorders>
              <w:top w:val="nil"/>
              <w:left w:val="nil"/>
              <w:bottom w:val="single" w:sz="8" w:space="0" w:color="auto"/>
              <w:right w:val="single" w:sz="8" w:space="0" w:color="auto"/>
            </w:tcBorders>
            <w:shd w:val="clear" w:color="000000" w:fill="FFF2CC"/>
            <w:noWrap/>
            <w:vAlign w:val="center"/>
            <w:hideMark/>
          </w:tcPr>
          <w:p w14:paraId="7CACCDD3"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147</w:t>
            </w:r>
          </w:p>
        </w:tc>
        <w:tc>
          <w:tcPr>
            <w:tcW w:w="235" w:type="dxa"/>
            <w:vAlign w:val="center"/>
            <w:hideMark/>
          </w:tcPr>
          <w:p w14:paraId="0C6115C3" w14:textId="77777777" w:rsidR="008159BE" w:rsidRPr="000B521B" w:rsidRDefault="008159BE" w:rsidP="00FF6983">
            <w:pPr>
              <w:spacing w:after="0" w:line="240" w:lineRule="auto"/>
              <w:rPr>
                <w:rFonts w:ascii="Arial" w:eastAsia="Times New Roman" w:hAnsi="Arial" w:cs="Arial"/>
                <w:sz w:val="20"/>
                <w:szCs w:val="20"/>
                <w:lang w:val="en-US"/>
              </w:rPr>
            </w:pPr>
          </w:p>
        </w:tc>
      </w:tr>
      <w:tr w:rsidR="008159BE" w:rsidRPr="000B521B" w14:paraId="144517D1" w14:textId="77777777" w:rsidTr="00FF6983">
        <w:trPr>
          <w:trHeight w:val="346"/>
        </w:trPr>
        <w:tc>
          <w:tcPr>
            <w:tcW w:w="504" w:type="dxa"/>
            <w:tcBorders>
              <w:top w:val="nil"/>
              <w:left w:val="single" w:sz="8" w:space="0" w:color="auto"/>
              <w:bottom w:val="single" w:sz="8" w:space="0" w:color="auto"/>
              <w:right w:val="single" w:sz="8" w:space="0" w:color="auto"/>
            </w:tcBorders>
            <w:shd w:val="clear" w:color="000000" w:fill="FFF2CC"/>
            <w:vAlign w:val="center"/>
            <w:hideMark/>
          </w:tcPr>
          <w:p w14:paraId="406141C1"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w:t>
            </w:r>
          </w:p>
        </w:tc>
        <w:tc>
          <w:tcPr>
            <w:tcW w:w="4482" w:type="dxa"/>
            <w:tcBorders>
              <w:top w:val="nil"/>
              <w:left w:val="nil"/>
              <w:bottom w:val="single" w:sz="8" w:space="0" w:color="auto"/>
              <w:right w:val="nil"/>
            </w:tcBorders>
            <w:shd w:val="clear" w:color="000000" w:fill="FFF2CC"/>
            <w:noWrap/>
            <w:vAlign w:val="center"/>
            <w:hideMark/>
          </w:tcPr>
          <w:p w14:paraId="6E246F17" w14:textId="77777777" w:rsidR="008159BE" w:rsidRPr="000B521B" w:rsidRDefault="008159BE" w:rsidP="00FF6983">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Catalyst &amp; Chemicals</w:t>
            </w:r>
          </w:p>
        </w:tc>
        <w:tc>
          <w:tcPr>
            <w:tcW w:w="2352" w:type="dxa"/>
            <w:tcBorders>
              <w:top w:val="nil"/>
              <w:left w:val="single" w:sz="8" w:space="0" w:color="auto"/>
              <w:bottom w:val="nil"/>
              <w:right w:val="nil"/>
            </w:tcBorders>
            <w:shd w:val="clear" w:color="000000" w:fill="FFF2CC"/>
            <w:noWrap/>
            <w:vAlign w:val="center"/>
            <w:hideMark/>
          </w:tcPr>
          <w:p w14:paraId="06C6A75E"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1621" w:type="dxa"/>
            <w:tcBorders>
              <w:top w:val="nil"/>
              <w:left w:val="nil"/>
              <w:bottom w:val="nil"/>
              <w:right w:val="single" w:sz="8" w:space="0" w:color="auto"/>
            </w:tcBorders>
            <w:shd w:val="clear" w:color="000000" w:fill="FFF2CC"/>
            <w:noWrap/>
            <w:vAlign w:val="center"/>
            <w:hideMark/>
          </w:tcPr>
          <w:p w14:paraId="0E0F64BE"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1381" w:type="dxa"/>
            <w:tcBorders>
              <w:top w:val="nil"/>
              <w:left w:val="nil"/>
              <w:bottom w:val="single" w:sz="8" w:space="0" w:color="auto"/>
              <w:right w:val="single" w:sz="8" w:space="0" w:color="auto"/>
            </w:tcBorders>
            <w:shd w:val="clear" w:color="000000" w:fill="FFF2CC"/>
            <w:noWrap/>
            <w:vAlign w:val="center"/>
            <w:hideMark/>
          </w:tcPr>
          <w:p w14:paraId="7F988B36"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65</w:t>
            </w:r>
          </w:p>
        </w:tc>
        <w:tc>
          <w:tcPr>
            <w:tcW w:w="235" w:type="dxa"/>
            <w:vAlign w:val="center"/>
            <w:hideMark/>
          </w:tcPr>
          <w:p w14:paraId="1A218DAE" w14:textId="77777777" w:rsidR="008159BE" w:rsidRPr="000B521B" w:rsidRDefault="008159BE" w:rsidP="00FF6983">
            <w:pPr>
              <w:spacing w:after="0" w:line="240" w:lineRule="auto"/>
              <w:rPr>
                <w:rFonts w:ascii="Arial" w:eastAsia="Times New Roman" w:hAnsi="Arial" w:cs="Arial"/>
                <w:sz w:val="20"/>
                <w:szCs w:val="20"/>
                <w:lang w:val="en-US"/>
              </w:rPr>
            </w:pPr>
          </w:p>
        </w:tc>
      </w:tr>
      <w:tr w:rsidR="008159BE" w:rsidRPr="000B521B" w14:paraId="4037F815" w14:textId="77777777" w:rsidTr="00FF6983">
        <w:trPr>
          <w:trHeight w:val="346"/>
        </w:trPr>
        <w:tc>
          <w:tcPr>
            <w:tcW w:w="504" w:type="dxa"/>
            <w:tcBorders>
              <w:top w:val="nil"/>
              <w:left w:val="single" w:sz="8" w:space="0" w:color="auto"/>
              <w:bottom w:val="nil"/>
              <w:right w:val="single" w:sz="8" w:space="0" w:color="auto"/>
            </w:tcBorders>
            <w:shd w:val="clear" w:color="000000" w:fill="FFF2CC"/>
            <w:vAlign w:val="center"/>
            <w:hideMark/>
          </w:tcPr>
          <w:p w14:paraId="39AF6AF8"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4</w:t>
            </w:r>
          </w:p>
        </w:tc>
        <w:tc>
          <w:tcPr>
            <w:tcW w:w="4482" w:type="dxa"/>
            <w:tcBorders>
              <w:top w:val="nil"/>
              <w:left w:val="nil"/>
              <w:bottom w:val="nil"/>
              <w:right w:val="nil"/>
            </w:tcBorders>
            <w:shd w:val="clear" w:color="000000" w:fill="FFF2CC"/>
            <w:noWrap/>
            <w:vAlign w:val="center"/>
            <w:hideMark/>
          </w:tcPr>
          <w:p w14:paraId="19A76EDC" w14:textId="77777777" w:rsidR="008159BE" w:rsidRPr="000B521B" w:rsidRDefault="008159BE" w:rsidP="00FF6983">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Utilities</w:t>
            </w:r>
          </w:p>
        </w:tc>
        <w:tc>
          <w:tcPr>
            <w:tcW w:w="2352" w:type="dxa"/>
            <w:tcBorders>
              <w:top w:val="nil"/>
              <w:left w:val="single" w:sz="8" w:space="0" w:color="auto"/>
              <w:bottom w:val="single" w:sz="8" w:space="0" w:color="auto"/>
              <w:right w:val="nil"/>
            </w:tcBorders>
            <w:shd w:val="clear" w:color="000000" w:fill="FFF2CC"/>
            <w:noWrap/>
            <w:vAlign w:val="center"/>
            <w:hideMark/>
          </w:tcPr>
          <w:p w14:paraId="47549B54"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1621" w:type="dxa"/>
            <w:tcBorders>
              <w:top w:val="nil"/>
              <w:left w:val="nil"/>
              <w:bottom w:val="single" w:sz="8" w:space="0" w:color="auto"/>
              <w:right w:val="single" w:sz="8" w:space="0" w:color="auto"/>
            </w:tcBorders>
            <w:shd w:val="clear" w:color="000000" w:fill="FFF2CC"/>
            <w:noWrap/>
            <w:vAlign w:val="center"/>
            <w:hideMark/>
          </w:tcPr>
          <w:p w14:paraId="13D7C234"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1381" w:type="dxa"/>
            <w:tcBorders>
              <w:top w:val="nil"/>
              <w:left w:val="nil"/>
              <w:bottom w:val="nil"/>
              <w:right w:val="single" w:sz="8" w:space="0" w:color="auto"/>
            </w:tcBorders>
            <w:shd w:val="clear" w:color="000000" w:fill="FFF2CC"/>
            <w:noWrap/>
            <w:vAlign w:val="center"/>
            <w:hideMark/>
          </w:tcPr>
          <w:p w14:paraId="574212D1"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55</w:t>
            </w:r>
          </w:p>
        </w:tc>
        <w:tc>
          <w:tcPr>
            <w:tcW w:w="235" w:type="dxa"/>
            <w:vAlign w:val="center"/>
            <w:hideMark/>
          </w:tcPr>
          <w:p w14:paraId="1CD8B22C" w14:textId="77777777" w:rsidR="008159BE" w:rsidRPr="000B521B" w:rsidRDefault="008159BE" w:rsidP="00FF6983">
            <w:pPr>
              <w:spacing w:after="0" w:line="240" w:lineRule="auto"/>
              <w:rPr>
                <w:rFonts w:ascii="Arial" w:eastAsia="Times New Roman" w:hAnsi="Arial" w:cs="Arial"/>
                <w:sz w:val="20"/>
                <w:szCs w:val="20"/>
                <w:lang w:val="en-US"/>
              </w:rPr>
            </w:pPr>
          </w:p>
        </w:tc>
      </w:tr>
      <w:tr w:rsidR="008159BE" w:rsidRPr="000B521B" w14:paraId="476E3E44" w14:textId="77777777" w:rsidTr="00FF6983">
        <w:trPr>
          <w:trHeight w:val="346"/>
        </w:trPr>
        <w:tc>
          <w:tcPr>
            <w:tcW w:w="504" w:type="dxa"/>
            <w:tcBorders>
              <w:top w:val="single" w:sz="8" w:space="0" w:color="auto"/>
              <w:left w:val="single" w:sz="8" w:space="0" w:color="auto"/>
              <w:bottom w:val="single" w:sz="8" w:space="0" w:color="auto"/>
              <w:right w:val="single" w:sz="8" w:space="0" w:color="auto"/>
            </w:tcBorders>
            <w:shd w:val="clear" w:color="000000" w:fill="C00000"/>
            <w:vAlign w:val="center"/>
            <w:hideMark/>
          </w:tcPr>
          <w:p w14:paraId="3E351D03"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 </w:t>
            </w:r>
          </w:p>
        </w:tc>
        <w:tc>
          <w:tcPr>
            <w:tcW w:w="4482" w:type="dxa"/>
            <w:tcBorders>
              <w:top w:val="single" w:sz="8" w:space="0" w:color="auto"/>
              <w:left w:val="nil"/>
              <w:bottom w:val="single" w:sz="8" w:space="0" w:color="auto"/>
              <w:right w:val="single" w:sz="8" w:space="0" w:color="auto"/>
            </w:tcBorders>
            <w:shd w:val="clear" w:color="000000" w:fill="C00000"/>
            <w:noWrap/>
            <w:vAlign w:val="center"/>
            <w:hideMark/>
          </w:tcPr>
          <w:p w14:paraId="16A6DEB3"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TOTAL VARIABLE COST</w:t>
            </w:r>
          </w:p>
        </w:tc>
        <w:tc>
          <w:tcPr>
            <w:tcW w:w="2352" w:type="dxa"/>
            <w:tcBorders>
              <w:top w:val="nil"/>
              <w:left w:val="nil"/>
              <w:bottom w:val="single" w:sz="8" w:space="0" w:color="auto"/>
              <w:right w:val="nil"/>
            </w:tcBorders>
            <w:shd w:val="clear" w:color="000000" w:fill="C00000"/>
            <w:noWrap/>
            <w:vAlign w:val="center"/>
            <w:hideMark/>
          </w:tcPr>
          <w:p w14:paraId="1ABA2E01"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2324</w:t>
            </w:r>
          </w:p>
        </w:tc>
        <w:tc>
          <w:tcPr>
            <w:tcW w:w="1621" w:type="dxa"/>
            <w:tcBorders>
              <w:top w:val="nil"/>
              <w:left w:val="nil"/>
              <w:bottom w:val="single" w:sz="8" w:space="0" w:color="auto"/>
              <w:right w:val="nil"/>
            </w:tcBorders>
            <w:shd w:val="clear" w:color="000000" w:fill="C00000"/>
            <w:noWrap/>
            <w:vAlign w:val="center"/>
            <w:hideMark/>
          </w:tcPr>
          <w:p w14:paraId="73839FF2"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 </w:t>
            </w:r>
          </w:p>
        </w:tc>
        <w:tc>
          <w:tcPr>
            <w:tcW w:w="1381" w:type="dxa"/>
            <w:tcBorders>
              <w:top w:val="single" w:sz="8" w:space="0" w:color="auto"/>
              <w:left w:val="nil"/>
              <w:bottom w:val="single" w:sz="8" w:space="0" w:color="auto"/>
              <w:right w:val="single" w:sz="8" w:space="0" w:color="auto"/>
            </w:tcBorders>
            <w:shd w:val="clear" w:color="000000" w:fill="C00000"/>
            <w:noWrap/>
            <w:vAlign w:val="center"/>
            <w:hideMark/>
          </w:tcPr>
          <w:p w14:paraId="1B9C00FA"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 </w:t>
            </w:r>
          </w:p>
        </w:tc>
        <w:tc>
          <w:tcPr>
            <w:tcW w:w="235" w:type="dxa"/>
            <w:vAlign w:val="center"/>
            <w:hideMark/>
          </w:tcPr>
          <w:p w14:paraId="4ADE2640" w14:textId="77777777" w:rsidR="008159BE" w:rsidRPr="000B521B" w:rsidRDefault="008159BE" w:rsidP="00FF6983">
            <w:pPr>
              <w:spacing w:after="0" w:line="240" w:lineRule="auto"/>
              <w:rPr>
                <w:rFonts w:ascii="Arial" w:eastAsia="Times New Roman" w:hAnsi="Arial" w:cs="Arial"/>
                <w:sz w:val="20"/>
                <w:szCs w:val="20"/>
                <w:lang w:val="en-US"/>
              </w:rPr>
            </w:pPr>
          </w:p>
        </w:tc>
      </w:tr>
      <w:tr w:rsidR="008159BE" w:rsidRPr="000B521B" w14:paraId="4988B3E0" w14:textId="77777777" w:rsidTr="00FF6983">
        <w:trPr>
          <w:trHeight w:val="346"/>
        </w:trPr>
        <w:tc>
          <w:tcPr>
            <w:tcW w:w="504" w:type="dxa"/>
            <w:tcBorders>
              <w:top w:val="nil"/>
              <w:left w:val="single" w:sz="8" w:space="0" w:color="auto"/>
              <w:bottom w:val="single" w:sz="8" w:space="0" w:color="auto"/>
              <w:right w:val="single" w:sz="8" w:space="0" w:color="auto"/>
            </w:tcBorders>
            <w:shd w:val="clear" w:color="000000" w:fill="C00000"/>
            <w:vAlign w:val="center"/>
            <w:hideMark/>
          </w:tcPr>
          <w:p w14:paraId="6B578873"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B</w:t>
            </w:r>
          </w:p>
        </w:tc>
        <w:tc>
          <w:tcPr>
            <w:tcW w:w="4482" w:type="dxa"/>
            <w:tcBorders>
              <w:top w:val="nil"/>
              <w:left w:val="nil"/>
              <w:bottom w:val="single" w:sz="8" w:space="0" w:color="auto"/>
              <w:right w:val="single" w:sz="8" w:space="0" w:color="auto"/>
            </w:tcBorders>
            <w:shd w:val="clear" w:color="000000" w:fill="C00000"/>
            <w:noWrap/>
            <w:vAlign w:val="center"/>
            <w:hideMark/>
          </w:tcPr>
          <w:p w14:paraId="181A8423"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FIXED COST</w:t>
            </w:r>
          </w:p>
        </w:tc>
        <w:tc>
          <w:tcPr>
            <w:tcW w:w="2352" w:type="dxa"/>
            <w:tcBorders>
              <w:top w:val="nil"/>
              <w:left w:val="nil"/>
              <w:bottom w:val="single" w:sz="8" w:space="0" w:color="auto"/>
              <w:right w:val="nil"/>
            </w:tcBorders>
            <w:shd w:val="clear" w:color="000000" w:fill="C00000"/>
            <w:noWrap/>
            <w:vAlign w:val="center"/>
            <w:hideMark/>
          </w:tcPr>
          <w:p w14:paraId="4C4BFCF8"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 </w:t>
            </w:r>
          </w:p>
        </w:tc>
        <w:tc>
          <w:tcPr>
            <w:tcW w:w="1621" w:type="dxa"/>
            <w:tcBorders>
              <w:top w:val="nil"/>
              <w:left w:val="nil"/>
              <w:bottom w:val="single" w:sz="8" w:space="0" w:color="auto"/>
              <w:right w:val="nil"/>
            </w:tcBorders>
            <w:shd w:val="clear" w:color="000000" w:fill="C00000"/>
            <w:noWrap/>
            <w:vAlign w:val="center"/>
            <w:hideMark/>
          </w:tcPr>
          <w:p w14:paraId="1A349029"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 </w:t>
            </w:r>
          </w:p>
        </w:tc>
        <w:tc>
          <w:tcPr>
            <w:tcW w:w="1381" w:type="dxa"/>
            <w:tcBorders>
              <w:top w:val="nil"/>
              <w:left w:val="nil"/>
              <w:bottom w:val="single" w:sz="8" w:space="0" w:color="auto"/>
              <w:right w:val="single" w:sz="8" w:space="0" w:color="auto"/>
            </w:tcBorders>
            <w:shd w:val="clear" w:color="000000" w:fill="C00000"/>
            <w:noWrap/>
            <w:vAlign w:val="center"/>
            <w:hideMark/>
          </w:tcPr>
          <w:p w14:paraId="6D8B351B"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 </w:t>
            </w:r>
          </w:p>
        </w:tc>
        <w:tc>
          <w:tcPr>
            <w:tcW w:w="235" w:type="dxa"/>
            <w:vAlign w:val="center"/>
            <w:hideMark/>
          </w:tcPr>
          <w:p w14:paraId="10814034" w14:textId="77777777" w:rsidR="008159BE" w:rsidRPr="000B521B" w:rsidRDefault="008159BE" w:rsidP="00FF6983">
            <w:pPr>
              <w:spacing w:after="0" w:line="240" w:lineRule="auto"/>
              <w:rPr>
                <w:rFonts w:ascii="Arial" w:eastAsia="Times New Roman" w:hAnsi="Arial" w:cs="Arial"/>
                <w:sz w:val="20"/>
                <w:szCs w:val="20"/>
                <w:lang w:val="en-US"/>
              </w:rPr>
            </w:pPr>
          </w:p>
        </w:tc>
      </w:tr>
      <w:tr w:rsidR="008159BE" w:rsidRPr="000B521B" w14:paraId="45543BE2" w14:textId="77777777" w:rsidTr="00FF6983">
        <w:trPr>
          <w:trHeight w:val="346"/>
        </w:trPr>
        <w:tc>
          <w:tcPr>
            <w:tcW w:w="504" w:type="dxa"/>
            <w:tcBorders>
              <w:top w:val="nil"/>
              <w:left w:val="single" w:sz="8" w:space="0" w:color="auto"/>
              <w:bottom w:val="single" w:sz="8" w:space="0" w:color="auto"/>
              <w:right w:val="single" w:sz="8" w:space="0" w:color="auto"/>
            </w:tcBorders>
            <w:shd w:val="clear" w:color="000000" w:fill="FFF2CC"/>
            <w:vAlign w:val="center"/>
            <w:hideMark/>
          </w:tcPr>
          <w:p w14:paraId="1C697FEE"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w:t>
            </w:r>
          </w:p>
        </w:tc>
        <w:tc>
          <w:tcPr>
            <w:tcW w:w="4482" w:type="dxa"/>
            <w:tcBorders>
              <w:top w:val="nil"/>
              <w:left w:val="nil"/>
              <w:bottom w:val="single" w:sz="8" w:space="0" w:color="auto"/>
              <w:right w:val="single" w:sz="8" w:space="0" w:color="auto"/>
            </w:tcBorders>
            <w:shd w:val="clear" w:color="000000" w:fill="FFF2CC"/>
            <w:noWrap/>
            <w:vAlign w:val="center"/>
            <w:hideMark/>
          </w:tcPr>
          <w:p w14:paraId="165D81FD" w14:textId="77777777" w:rsidR="008159BE" w:rsidRPr="000B521B" w:rsidRDefault="008159BE" w:rsidP="00FF6983">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Repair &amp; Maintenance</w:t>
            </w:r>
          </w:p>
        </w:tc>
        <w:tc>
          <w:tcPr>
            <w:tcW w:w="2352" w:type="dxa"/>
            <w:tcBorders>
              <w:top w:val="nil"/>
              <w:left w:val="nil"/>
              <w:bottom w:val="nil"/>
              <w:right w:val="nil"/>
            </w:tcBorders>
            <w:shd w:val="clear" w:color="000000" w:fill="FFF2CC"/>
            <w:noWrap/>
            <w:vAlign w:val="center"/>
            <w:hideMark/>
          </w:tcPr>
          <w:p w14:paraId="1C50870D"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1621" w:type="dxa"/>
            <w:tcBorders>
              <w:top w:val="nil"/>
              <w:left w:val="nil"/>
              <w:bottom w:val="nil"/>
              <w:right w:val="single" w:sz="8" w:space="0" w:color="auto"/>
            </w:tcBorders>
            <w:shd w:val="clear" w:color="000000" w:fill="FFF2CC"/>
            <w:noWrap/>
            <w:vAlign w:val="center"/>
            <w:hideMark/>
          </w:tcPr>
          <w:p w14:paraId="5859C3C8"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1381" w:type="dxa"/>
            <w:tcBorders>
              <w:top w:val="nil"/>
              <w:left w:val="nil"/>
              <w:bottom w:val="nil"/>
              <w:right w:val="single" w:sz="8" w:space="0" w:color="auto"/>
            </w:tcBorders>
            <w:shd w:val="clear" w:color="000000" w:fill="FFF2CC"/>
            <w:noWrap/>
            <w:vAlign w:val="center"/>
            <w:hideMark/>
          </w:tcPr>
          <w:p w14:paraId="06B8A321"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250</w:t>
            </w:r>
          </w:p>
        </w:tc>
        <w:tc>
          <w:tcPr>
            <w:tcW w:w="235" w:type="dxa"/>
            <w:vAlign w:val="center"/>
            <w:hideMark/>
          </w:tcPr>
          <w:p w14:paraId="7456E9CC" w14:textId="77777777" w:rsidR="008159BE" w:rsidRPr="000B521B" w:rsidRDefault="008159BE" w:rsidP="00FF6983">
            <w:pPr>
              <w:spacing w:after="0" w:line="240" w:lineRule="auto"/>
              <w:rPr>
                <w:rFonts w:ascii="Arial" w:eastAsia="Times New Roman" w:hAnsi="Arial" w:cs="Arial"/>
                <w:sz w:val="20"/>
                <w:szCs w:val="20"/>
                <w:lang w:val="en-US"/>
              </w:rPr>
            </w:pPr>
          </w:p>
        </w:tc>
      </w:tr>
      <w:tr w:rsidR="008159BE" w:rsidRPr="000B521B" w14:paraId="61A69B47" w14:textId="77777777" w:rsidTr="00FF6983">
        <w:trPr>
          <w:trHeight w:val="346"/>
        </w:trPr>
        <w:tc>
          <w:tcPr>
            <w:tcW w:w="504" w:type="dxa"/>
            <w:tcBorders>
              <w:top w:val="nil"/>
              <w:left w:val="single" w:sz="8" w:space="0" w:color="auto"/>
              <w:bottom w:val="single" w:sz="8" w:space="0" w:color="auto"/>
              <w:right w:val="single" w:sz="8" w:space="0" w:color="auto"/>
            </w:tcBorders>
            <w:shd w:val="clear" w:color="000000" w:fill="FFF2CC"/>
            <w:vAlign w:val="center"/>
            <w:hideMark/>
          </w:tcPr>
          <w:p w14:paraId="4B8A21D8"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w:t>
            </w:r>
          </w:p>
        </w:tc>
        <w:tc>
          <w:tcPr>
            <w:tcW w:w="4482" w:type="dxa"/>
            <w:tcBorders>
              <w:top w:val="nil"/>
              <w:left w:val="nil"/>
              <w:bottom w:val="single" w:sz="8" w:space="0" w:color="auto"/>
              <w:right w:val="single" w:sz="8" w:space="0" w:color="auto"/>
            </w:tcBorders>
            <w:shd w:val="clear" w:color="000000" w:fill="FFF2CC"/>
            <w:noWrap/>
            <w:vAlign w:val="center"/>
            <w:hideMark/>
          </w:tcPr>
          <w:p w14:paraId="0D414605" w14:textId="77777777" w:rsidR="008159BE" w:rsidRPr="000B521B" w:rsidRDefault="008159BE" w:rsidP="00FF6983">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Salaries &amp; Wages</w:t>
            </w:r>
          </w:p>
        </w:tc>
        <w:tc>
          <w:tcPr>
            <w:tcW w:w="2352" w:type="dxa"/>
            <w:tcBorders>
              <w:top w:val="nil"/>
              <w:left w:val="nil"/>
              <w:bottom w:val="nil"/>
              <w:right w:val="nil"/>
            </w:tcBorders>
            <w:shd w:val="clear" w:color="000000" w:fill="FFF2CC"/>
            <w:noWrap/>
            <w:vAlign w:val="center"/>
            <w:hideMark/>
          </w:tcPr>
          <w:p w14:paraId="1C27EC89"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1621" w:type="dxa"/>
            <w:tcBorders>
              <w:top w:val="nil"/>
              <w:left w:val="nil"/>
              <w:bottom w:val="nil"/>
              <w:right w:val="single" w:sz="8" w:space="0" w:color="auto"/>
            </w:tcBorders>
            <w:shd w:val="clear" w:color="000000" w:fill="FFF2CC"/>
            <w:noWrap/>
            <w:vAlign w:val="center"/>
            <w:hideMark/>
          </w:tcPr>
          <w:p w14:paraId="42A9F885"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1381" w:type="dxa"/>
            <w:tcBorders>
              <w:top w:val="nil"/>
              <w:left w:val="nil"/>
              <w:bottom w:val="nil"/>
              <w:right w:val="single" w:sz="8" w:space="0" w:color="auto"/>
            </w:tcBorders>
            <w:shd w:val="clear" w:color="000000" w:fill="FFF2CC"/>
            <w:noWrap/>
            <w:vAlign w:val="center"/>
            <w:hideMark/>
          </w:tcPr>
          <w:p w14:paraId="0DAFDB5D"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235" w:type="dxa"/>
            <w:vAlign w:val="center"/>
            <w:hideMark/>
          </w:tcPr>
          <w:p w14:paraId="2E7F387B" w14:textId="77777777" w:rsidR="008159BE" w:rsidRPr="000B521B" w:rsidRDefault="008159BE" w:rsidP="00FF6983">
            <w:pPr>
              <w:spacing w:after="0" w:line="240" w:lineRule="auto"/>
              <w:rPr>
                <w:rFonts w:ascii="Arial" w:eastAsia="Times New Roman" w:hAnsi="Arial" w:cs="Arial"/>
                <w:sz w:val="20"/>
                <w:szCs w:val="20"/>
                <w:lang w:val="en-US"/>
              </w:rPr>
            </w:pPr>
          </w:p>
        </w:tc>
      </w:tr>
      <w:tr w:rsidR="008159BE" w:rsidRPr="000B521B" w14:paraId="7ADB69DA" w14:textId="77777777" w:rsidTr="00FF6983">
        <w:trPr>
          <w:trHeight w:val="346"/>
        </w:trPr>
        <w:tc>
          <w:tcPr>
            <w:tcW w:w="504" w:type="dxa"/>
            <w:tcBorders>
              <w:top w:val="nil"/>
              <w:left w:val="single" w:sz="8" w:space="0" w:color="auto"/>
              <w:bottom w:val="single" w:sz="8" w:space="0" w:color="auto"/>
              <w:right w:val="single" w:sz="8" w:space="0" w:color="auto"/>
            </w:tcBorders>
            <w:shd w:val="clear" w:color="000000" w:fill="FFF2CC"/>
            <w:vAlign w:val="center"/>
            <w:hideMark/>
          </w:tcPr>
          <w:p w14:paraId="4F9FCF67"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w:t>
            </w:r>
          </w:p>
        </w:tc>
        <w:tc>
          <w:tcPr>
            <w:tcW w:w="4482" w:type="dxa"/>
            <w:tcBorders>
              <w:top w:val="nil"/>
              <w:left w:val="nil"/>
              <w:bottom w:val="single" w:sz="8" w:space="0" w:color="auto"/>
              <w:right w:val="single" w:sz="8" w:space="0" w:color="auto"/>
            </w:tcBorders>
            <w:shd w:val="clear" w:color="000000" w:fill="FFF2CC"/>
            <w:noWrap/>
            <w:vAlign w:val="center"/>
            <w:hideMark/>
          </w:tcPr>
          <w:p w14:paraId="40E48FBD" w14:textId="77777777" w:rsidR="008159BE" w:rsidRPr="000B521B" w:rsidRDefault="008159BE" w:rsidP="00FF6983">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Research &amp; Development</w:t>
            </w:r>
          </w:p>
        </w:tc>
        <w:tc>
          <w:tcPr>
            <w:tcW w:w="2352" w:type="dxa"/>
            <w:tcBorders>
              <w:top w:val="nil"/>
              <w:left w:val="nil"/>
              <w:bottom w:val="nil"/>
              <w:right w:val="nil"/>
            </w:tcBorders>
            <w:shd w:val="clear" w:color="000000" w:fill="FFF2CC"/>
            <w:noWrap/>
            <w:vAlign w:val="center"/>
            <w:hideMark/>
          </w:tcPr>
          <w:p w14:paraId="1B6B2007"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1621" w:type="dxa"/>
            <w:tcBorders>
              <w:top w:val="nil"/>
              <w:left w:val="nil"/>
              <w:bottom w:val="nil"/>
              <w:right w:val="single" w:sz="8" w:space="0" w:color="auto"/>
            </w:tcBorders>
            <w:shd w:val="clear" w:color="000000" w:fill="FFF2CC"/>
            <w:noWrap/>
            <w:vAlign w:val="center"/>
            <w:hideMark/>
          </w:tcPr>
          <w:p w14:paraId="77B86243"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1381" w:type="dxa"/>
            <w:tcBorders>
              <w:top w:val="nil"/>
              <w:left w:val="nil"/>
              <w:bottom w:val="nil"/>
              <w:right w:val="single" w:sz="8" w:space="0" w:color="auto"/>
            </w:tcBorders>
            <w:shd w:val="clear" w:color="000000" w:fill="FFF2CC"/>
            <w:noWrap/>
            <w:vAlign w:val="center"/>
            <w:hideMark/>
          </w:tcPr>
          <w:p w14:paraId="779EAD9B"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235" w:type="dxa"/>
            <w:vAlign w:val="center"/>
            <w:hideMark/>
          </w:tcPr>
          <w:p w14:paraId="1D770A86" w14:textId="77777777" w:rsidR="008159BE" w:rsidRPr="000B521B" w:rsidRDefault="008159BE" w:rsidP="00FF6983">
            <w:pPr>
              <w:spacing w:after="0" w:line="240" w:lineRule="auto"/>
              <w:rPr>
                <w:rFonts w:ascii="Arial" w:eastAsia="Times New Roman" w:hAnsi="Arial" w:cs="Arial"/>
                <w:sz w:val="20"/>
                <w:szCs w:val="20"/>
                <w:lang w:val="en-US"/>
              </w:rPr>
            </w:pPr>
          </w:p>
        </w:tc>
      </w:tr>
      <w:tr w:rsidR="008159BE" w:rsidRPr="000B521B" w14:paraId="728676B2" w14:textId="77777777" w:rsidTr="00FF6983">
        <w:trPr>
          <w:trHeight w:val="346"/>
        </w:trPr>
        <w:tc>
          <w:tcPr>
            <w:tcW w:w="504" w:type="dxa"/>
            <w:tcBorders>
              <w:top w:val="nil"/>
              <w:left w:val="single" w:sz="8" w:space="0" w:color="auto"/>
              <w:bottom w:val="single" w:sz="8" w:space="0" w:color="auto"/>
              <w:right w:val="single" w:sz="8" w:space="0" w:color="auto"/>
            </w:tcBorders>
            <w:shd w:val="clear" w:color="000000" w:fill="FFF2CC"/>
            <w:vAlign w:val="center"/>
            <w:hideMark/>
          </w:tcPr>
          <w:p w14:paraId="4E78D2B8"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4</w:t>
            </w:r>
          </w:p>
        </w:tc>
        <w:tc>
          <w:tcPr>
            <w:tcW w:w="4482" w:type="dxa"/>
            <w:tcBorders>
              <w:top w:val="nil"/>
              <w:left w:val="nil"/>
              <w:bottom w:val="single" w:sz="8" w:space="0" w:color="auto"/>
              <w:right w:val="single" w:sz="8" w:space="0" w:color="auto"/>
            </w:tcBorders>
            <w:shd w:val="clear" w:color="000000" w:fill="FFF2CC"/>
            <w:noWrap/>
            <w:vAlign w:val="center"/>
            <w:hideMark/>
          </w:tcPr>
          <w:p w14:paraId="0C38C6DF" w14:textId="77777777" w:rsidR="008159BE" w:rsidRPr="000B521B" w:rsidRDefault="008159BE" w:rsidP="00FF6983">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Transportation &amp; Clearance</w:t>
            </w:r>
          </w:p>
        </w:tc>
        <w:tc>
          <w:tcPr>
            <w:tcW w:w="2352" w:type="dxa"/>
            <w:tcBorders>
              <w:top w:val="nil"/>
              <w:left w:val="nil"/>
              <w:bottom w:val="nil"/>
              <w:right w:val="nil"/>
            </w:tcBorders>
            <w:shd w:val="clear" w:color="000000" w:fill="FFF2CC"/>
            <w:noWrap/>
            <w:vAlign w:val="center"/>
            <w:hideMark/>
          </w:tcPr>
          <w:p w14:paraId="79320D4F"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1621" w:type="dxa"/>
            <w:tcBorders>
              <w:top w:val="nil"/>
              <w:left w:val="nil"/>
              <w:bottom w:val="nil"/>
              <w:right w:val="single" w:sz="8" w:space="0" w:color="auto"/>
            </w:tcBorders>
            <w:shd w:val="clear" w:color="000000" w:fill="FFF2CC"/>
            <w:noWrap/>
            <w:vAlign w:val="center"/>
            <w:hideMark/>
          </w:tcPr>
          <w:p w14:paraId="103587AA"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1381" w:type="dxa"/>
            <w:tcBorders>
              <w:top w:val="nil"/>
              <w:left w:val="nil"/>
              <w:bottom w:val="nil"/>
              <w:right w:val="single" w:sz="8" w:space="0" w:color="auto"/>
            </w:tcBorders>
            <w:shd w:val="clear" w:color="000000" w:fill="FFF2CC"/>
            <w:noWrap/>
            <w:vAlign w:val="center"/>
            <w:hideMark/>
          </w:tcPr>
          <w:p w14:paraId="70A230E3"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235" w:type="dxa"/>
            <w:vAlign w:val="center"/>
            <w:hideMark/>
          </w:tcPr>
          <w:p w14:paraId="193A7425" w14:textId="77777777" w:rsidR="008159BE" w:rsidRPr="000B521B" w:rsidRDefault="008159BE" w:rsidP="00FF6983">
            <w:pPr>
              <w:spacing w:after="0" w:line="240" w:lineRule="auto"/>
              <w:rPr>
                <w:rFonts w:ascii="Arial" w:eastAsia="Times New Roman" w:hAnsi="Arial" w:cs="Arial"/>
                <w:sz w:val="20"/>
                <w:szCs w:val="20"/>
                <w:lang w:val="en-US"/>
              </w:rPr>
            </w:pPr>
          </w:p>
        </w:tc>
      </w:tr>
      <w:tr w:rsidR="008159BE" w:rsidRPr="000B521B" w14:paraId="4C66217E" w14:textId="77777777" w:rsidTr="00FF6983">
        <w:trPr>
          <w:trHeight w:val="346"/>
        </w:trPr>
        <w:tc>
          <w:tcPr>
            <w:tcW w:w="504" w:type="dxa"/>
            <w:tcBorders>
              <w:top w:val="nil"/>
              <w:left w:val="single" w:sz="8" w:space="0" w:color="auto"/>
              <w:bottom w:val="single" w:sz="8" w:space="0" w:color="auto"/>
              <w:right w:val="single" w:sz="8" w:space="0" w:color="auto"/>
            </w:tcBorders>
            <w:shd w:val="clear" w:color="000000" w:fill="FFF2CC"/>
            <w:vAlign w:val="center"/>
            <w:hideMark/>
          </w:tcPr>
          <w:p w14:paraId="2B8480E7"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5</w:t>
            </w:r>
          </w:p>
        </w:tc>
        <w:tc>
          <w:tcPr>
            <w:tcW w:w="4482" w:type="dxa"/>
            <w:tcBorders>
              <w:top w:val="nil"/>
              <w:left w:val="nil"/>
              <w:bottom w:val="nil"/>
              <w:right w:val="single" w:sz="8" w:space="0" w:color="auto"/>
            </w:tcBorders>
            <w:shd w:val="clear" w:color="000000" w:fill="FFF2CC"/>
            <w:noWrap/>
            <w:vAlign w:val="center"/>
            <w:hideMark/>
          </w:tcPr>
          <w:p w14:paraId="1551E9AC" w14:textId="77777777" w:rsidR="008159BE" w:rsidRPr="000B521B" w:rsidRDefault="008159BE" w:rsidP="00FF6983">
            <w:pPr>
              <w:spacing w:after="0" w:line="240" w:lineRule="auto"/>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Corporate Overheads</w:t>
            </w:r>
          </w:p>
        </w:tc>
        <w:tc>
          <w:tcPr>
            <w:tcW w:w="2352" w:type="dxa"/>
            <w:tcBorders>
              <w:top w:val="nil"/>
              <w:left w:val="nil"/>
              <w:bottom w:val="nil"/>
              <w:right w:val="nil"/>
            </w:tcBorders>
            <w:shd w:val="clear" w:color="000000" w:fill="FFF2CC"/>
            <w:noWrap/>
            <w:vAlign w:val="center"/>
            <w:hideMark/>
          </w:tcPr>
          <w:p w14:paraId="027E3777"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1621" w:type="dxa"/>
            <w:tcBorders>
              <w:top w:val="nil"/>
              <w:left w:val="nil"/>
              <w:bottom w:val="nil"/>
              <w:right w:val="single" w:sz="8" w:space="0" w:color="auto"/>
            </w:tcBorders>
            <w:shd w:val="clear" w:color="000000" w:fill="FFF2CC"/>
            <w:noWrap/>
            <w:vAlign w:val="center"/>
            <w:hideMark/>
          </w:tcPr>
          <w:p w14:paraId="3F228AC0"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1381" w:type="dxa"/>
            <w:tcBorders>
              <w:top w:val="nil"/>
              <w:left w:val="nil"/>
              <w:bottom w:val="nil"/>
              <w:right w:val="single" w:sz="8" w:space="0" w:color="auto"/>
            </w:tcBorders>
            <w:shd w:val="clear" w:color="000000" w:fill="FFF2CC"/>
            <w:noWrap/>
            <w:vAlign w:val="center"/>
            <w:hideMark/>
          </w:tcPr>
          <w:p w14:paraId="2B31BC46" w14:textId="77777777" w:rsidR="008159BE" w:rsidRPr="000B521B" w:rsidRDefault="008159BE"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w:t>
            </w:r>
          </w:p>
        </w:tc>
        <w:tc>
          <w:tcPr>
            <w:tcW w:w="235" w:type="dxa"/>
            <w:vAlign w:val="center"/>
            <w:hideMark/>
          </w:tcPr>
          <w:p w14:paraId="2E108FB7" w14:textId="77777777" w:rsidR="008159BE" w:rsidRPr="000B521B" w:rsidRDefault="008159BE" w:rsidP="00FF6983">
            <w:pPr>
              <w:spacing w:after="0" w:line="240" w:lineRule="auto"/>
              <w:rPr>
                <w:rFonts w:ascii="Arial" w:eastAsia="Times New Roman" w:hAnsi="Arial" w:cs="Arial"/>
                <w:sz w:val="20"/>
                <w:szCs w:val="20"/>
                <w:lang w:val="en-US"/>
              </w:rPr>
            </w:pPr>
          </w:p>
        </w:tc>
      </w:tr>
      <w:tr w:rsidR="008159BE" w:rsidRPr="000B521B" w14:paraId="378A6197" w14:textId="77777777" w:rsidTr="00FF6983">
        <w:trPr>
          <w:trHeight w:val="346"/>
        </w:trPr>
        <w:tc>
          <w:tcPr>
            <w:tcW w:w="504" w:type="dxa"/>
            <w:tcBorders>
              <w:top w:val="nil"/>
              <w:left w:val="single" w:sz="8" w:space="0" w:color="auto"/>
              <w:bottom w:val="single" w:sz="8" w:space="0" w:color="auto"/>
              <w:right w:val="nil"/>
            </w:tcBorders>
            <w:shd w:val="clear" w:color="000000" w:fill="C00000"/>
            <w:vAlign w:val="center"/>
            <w:hideMark/>
          </w:tcPr>
          <w:p w14:paraId="051FB997"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 </w:t>
            </w:r>
          </w:p>
        </w:tc>
        <w:tc>
          <w:tcPr>
            <w:tcW w:w="4482"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2D1F8F07"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TOTAL FIXED COST</w:t>
            </w:r>
          </w:p>
        </w:tc>
        <w:tc>
          <w:tcPr>
            <w:tcW w:w="2352" w:type="dxa"/>
            <w:tcBorders>
              <w:top w:val="single" w:sz="8" w:space="0" w:color="auto"/>
              <w:left w:val="nil"/>
              <w:bottom w:val="nil"/>
              <w:right w:val="nil"/>
            </w:tcBorders>
            <w:shd w:val="clear" w:color="000000" w:fill="FFF2CC"/>
            <w:noWrap/>
            <w:vAlign w:val="center"/>
            <w:hideMark/>
          </w:tcPr>
          <w:p w14:paraId="2EBEC9B9" w14:textId="77777777" w:rsidR="008159BE" w:rsidRPr="000B521B" w:rsidRDefault="008159BE" w:rsidP="00FF6983">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 </w:t>
            </w:r>
          </w:p>
        </w:tc>
        <w:tc>
          <w:tcPr>
            <w:tcW w:w="1621" w:type="dxa"/>
            <w:tcBorders>
              <w:top w:val="single" w:sz="8" w:space="0" w:color="auto"/>
              <w:left w:val="nil"/>
              <w:bottom w:val="nil"/>
              <w:right w:val="single" w:sz="8" w:space="0" w:color="auto"/>
            </w:tcBorders>
            <w:shd w:val="clear" w:color="000000" w:fill="FFF2CC"/>
            <w:noWrap/>
            <w:vAlign w:val="center"/>
            <w:hideMark/>
          </w:tcPr>
          <w:p w14:paraId="684D914D" w14:textId="77777777" w:rsidR="008159BE" w:rsidRPr="000B521B" w:rsidRDefault="008159BE" w:rsidP="00FF6983">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 </w:t>
            </w:r>
          </w:p>
        </w:tc>
        <w:tc>
          <w:tcPr>
            <w:tcW w:w="1381" w:type="dxa"/>
            <w:tcBorders>
              <w:top w:val="single" w:sz="8" w:space="0" w:color="auto"/>
              <w:left w:val="nil"/>
              <w:bottom w:val="single" w:sz="8" w:space="0" w:color="auto"/>
              <w:right w:val="single" w:sz="8" w:space="0" w:color="auto"/>
            </w:tcBorders>
            <w:shd w:val="clear" w:color="000000" w:fill="C00000"/>
            <w:noWrap/>
            <w:vAlign w:val="center"/>
            <w:hideMark/>
          </w:tcPr>
          <w:p w14:paraId="02CC21AD"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250</w:t>
            </w:r>
          </w:p>
        </w:tc>
        <w:tc>
          <w:tcPr>
            <w:tcW w:w="235" w:type="dxa"/>
            <w:vAlign w:val="center"/>
            <w:hideMark/>
          </w:tcPr>
          <w:p w14:paraId="6C349022" w14:textId="77777777" w:rsidR="008159BE" w:rsidRPr="000B521B" w:rsidRDefault="008159BE" w:rsidP="00FF6983">
            <w:pPr>
              <w:spacing w:after="0" w:line="240" w:lineRule="auto"/>
              <w:rPr>
                <w:rFonts w:ascii="Arial" w:eastAsia="Times New Roman" w:hAnsi="Arial" w:cs="Arial"/>
                <w:sz w:val="20"/>
                <w:szCs w:val="20"/>
                <w:lang w:val="en-US"/>
              </w:rPr>
            </w:pPr>
          </w:p>
        </w:tc>
      </w:tr>
      <w:tr w:rsidR="008159BE" w:rsidRPr="000B521B" w14:paraId="73D3F0C7" w14:textId="77777777" w:rsidTr="00FF6983">
        <w:trPr>
          <w:trHeight w:val="346"/>
        </w:trPr>
        <w:tc>
          <w:tcPr>
            <w:tcW w:w="504" w:type="dxa"/>
            <w:tcBorders>
              <w:top w:val="nil"/>
              <w:left w:val="single" w:sz="8" w:space="0" w:color="auto"/>
              <w:bottom w:val="single" w:sz="8" w:space="0" w:color="auto"/>
              <w:right w:val="nil"/>
            </w:tcBorders>
            <w:shd w:val="clear" w:color="000000" w:fill="C00000"/>
            <w:vAlign w:val="center"/>
            <w:hideMark/>
          </w:tcPr>
          <w:p w14:paraId="52CEA45D"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C</w:t>
            </w:r>
          </w:p>
        </w:tc>
        <w:tc>
          <w:tcPr>
            <w:tcW w:w="4482" w:type="dxa"/>
            <w:tcBorders>
              <w:top w:val="nil"/>
              <w:left w:val="single" w:sz="8" w:space="0" w:color="auto"/>
              <w:bottom w:val="single" w:sz="8" w:space="0" w:color="auto"/>
              <w:right w:val="single" w:sz="8" w:space="0" w:color="auto"/>
            </w:tcBorders>
            <w:shd w:val="clear" w:color="000000" w:fill="C00000"/>
            <w:noWrap/>
            <w:vAlign w:val="center"/>
            <w:hideMark/>
          </w:tcPr>
          <w:p w14:paraId="5C845AB3"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VARIABLE + FIXED COST</w:t>
            </w:r>
          </w:p>
        </w:tc>
        <w:tc>
          <w:tcPr>
            <w:tcW w:w="2352" w:type="dxa"/>
            <w:tcBorders>
              <w:top w:val="nil"/>
              <w:left w:val="nil"/>
              <w:bottom w:val="nil"/>
              <w:right w:val="nil"/>
            </w:tcBorders>
            <w:shd w:val="clear" w:color="000000" w:fill="FFF2CC"/>
            <w:noWrap/>
            <w:vAlign w:val="center"/>
            <w:hideMark/>
          </w:tcPr>
          <w:p w14:paraId="5C9879D7" w14:textId="77777777" w:rsidR="008159BE" w:rsidRPr="000B521B" w:rsidRDefault="008159BE" w:rsidP="00FF6983">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 </w:t>
            </w:r>
          </w:p>
        </w:tc>
        <w:tc>
          <w:tcPr>
            <w:tcW w:w="1621" w:type="dxa"/>
            <w:tcBorders>
              <w:top w:val="nil"/>
              <w:left w:val="nil"/>
              <w:bottom w:val="nil"/>
              <w:right w:val="single" w:sz="8" w:space="0" w:color="auto"/>
            </w:tcBorders>
            <w:shd w:val="clear" w:color="000000" w:fill="FFF2CC"/>
            <w:noWrap/>
            <w:vAlign w:val="center"/>
            <w:hideMark/>
          </w:tcPr>
          <w:p w14:paraId="60870DC3" w14:textId="77777777" w:rsidR="008159BE" w:rsidRPr="000B521B" w:rsidRDefault="008159BE" w:rsidP="00FF6983">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 </w:t>
            </w:r>
          </w:p>
        </w:tc>
        <w:tc>
          <w:tcPr>
            <w:tcW w:w="1381" w:type="dxa"/>
            <w:tcBorders>
              <w:top w:val="nil"/>
              <w:left w:val="nil"/>
              <w:bottom w:val="single" w:sz="8" w:space="0" w:color="auto"/>
              <w:right w:val="single" w:sz="8" w:space="0" w:color="auto"/>
            </w:tcBorders>
            <w:shd w:val="clear" w:color="000000" w:fill="C00000"/>
            <w:noWrap/>
            <w:vAlign w:val="center"/>
            <w:hideMark/>
          </w:tcPr>
          <w:p w14:paraId="3827D7D1"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2574</w:t>
            </w:r>
          </w:p>
        </w:tc>
        <w:tc>
          <w:tcPr>
            <w:tcW w:w="235" w:type="dxa"/>
            <w:vAlign w:val="center"/>
            <w:hideMark/>
          </w:tcPr>
          <w:p w14:paraId="6B8F4EEE" w14:textId="77777777" w:rsidR="008159BE" w:rsidRPr="000B521B" w:rsidRDefault="008159BE" w:rsidP="00FF6983">
            <w:pPr>
              <w:spacing w:after="0" w:line="240" w:lineRule="auto"/>
              <w:rPr>
                <w:rFonts w:ascii="Arial" w:eastAsia="Times New Roman" w:hAnsi="Arial" w:cs="Arial"/>
                <w:sz w:val="20"/>
                <w:szCs w:val="20"/>
                <w:lang w:val="en-US"/>
              </w:rPr>
            </w:pPr>
          </w:p>
        </w:tc>
      </w:tr>
      <w:tr w:rsidR="008159BE" w:rsidRPr="000B521B" w14:paraId="5E4EEA9A" w14:textId="77777777" w:rsidTr="00FF6983">
        <w:trPr>
          <w:trHeight w:val="346"/>
        </w:trPr>
        <w:tc>
          <w:tcPr>
            <w:tcW w:w="504" w:type="dxa"/>
            <w:tcBorders>
              <w:top w:val="nil"/>
              <w:left w:val="single" w:sz="8" w:space="0" w:color="auto"/>
              <w:bottom w:val="single" w:sz="8" w:space="0" w:color="auto"/>
              <w:right w:val="nil"/>
            </w:tcBorders>
            <w:shd w:val="clear" w:color="000000" w:fill="C00000"/>
            <w:vAlign w:val="center"/>
            <w:hideMark/>
          </w:tcPr>
          <w:p w14:paraId="24C8E6EC"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D</w:t>
            </w:r>
          </w:p>
        </w:tc>
        <w:tc>
          <w:tcPr>
            <w:tcW w:w="4482" w:type="dxa"/>
            <w:tcBorders>
              <w:top w:val="nil"/>
              <w:left w:val="single" w:sz="8" w:space="0" w:color="auto"/>
              <w:bottom w:val="single" w:sz="8" w:space="0" w:color="auto"/>
              <w:right w:val="single" w:sz="8" w:space="0" w:color="auto"/>
            </w:tcBorders>
            <w:shd w:val="clear" w:color="000000" w:fill="C00000"/>
            <w:noWrap/>
            <w:vAlign w:val="center"/>
            <w:hideMark/>
          </w:tcPr>
          <w:p w14:paraId="4A4FC37A"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INTEREST ON WORKING CAPITAL</w:t>
            </w:r>
          </w:p>
        </w:tc>
        <w:tc>
          <w:tcPr>
            <w:tcW w:w="2352" w:type="dxa"/>
            <w:tcBorders>
              <w:top w:val="nil"/>
              <w:left w:val="nil"/>
              <w:bottom w:val="nil"/>
              <w:right w:val="nil"/>
            </w:tcBorders>
            <w:shd w:val="clear" w:color="000000" w:fill="FFF2CC"/>
            <w:noWrap/>
            <w:vAlign w:val="center"/>
            <w:hideMark/>
          </w:tcPr>
          <w:p w14:paraId="710AEDB1" w14:textId="77777777" w:rsidR="008159BE" w:rsidRPr="000B521B" w:rsidRDefault="008159BE" w:rsidP="00FF6983">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 </w:t>
            </w:r>
          </w:p>
        </w:tc>
        <w:tc>
          <w:tcPr>
            <w:tcW w:w="1621" w:type="dxa"/>
            <w:tcBorders>
              <w:top w:val="nil"/>
              <w:left w:val="nil"/>
              <w:bottom w:val="nil"/>
              <w:right w:val="single" w:sz="8" w:space="0" w:color="auto"/>
            </w:tcBorders>
            <w:shd w:val="clear" w:color="000000" w:fill="FFF2CC"/>
            <w:noWrap/>
            <w:vAlign w:val="center"/>
            <w:hideMark/>
          </w:tcPr>
          <w:p w14:paraId="4B4D9F5A" w14:textId="77777777" w:rsidR="008159BE" w:rsidRPr="000B521B" w:rsidRDefault="008159BE" w:rsidP="00FF6983">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 </w:t>
            </w:r>
          </w:p>
        </w:tc>
        <w:tc>
          <w:tcPr>
            <w:tcW w:w="1381" w:type="dxa"/>
            <w:tcBorders>
              <w:top w:val="nil"/>
              <w:left w:val="nil"/>
              <w:bottom w:val="single" w:sz="8" w:space="0" w:color="auto"/>
              <w:right w:val="single" w:sz="8" w:space="0" w:color="auto"/>
            </w:tcBorders>
            <w:shd w:val="clear" w:color="000000" w:fill="C00000"/>
            <w:noWrap/>
            <w:vAlign w:val="center"/>
            <w:hideMark/>
          </w:tcPr>
          <w:p w14:paraId="7BE729DE"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20</w:t>
            </w:r>
          </w:p>
        </w:tc>
        <w:tc>
          <w:tcPr>
            <w:tcW w:w="235" w:type="dxa"/>
            <w:vAlign w:val="center"/>
            <w:hideMark/>
          </w:tcPr>
          <w:p w14:paraId="6E3E123F" w14:textId="77777777" w:rsidR="008159BE" w:rsidRPr="000B521B" w:rsidRDefault="008159BE" w:rsidP="00FF6983">
            <w:pPr>
              <w:spacing w:after="0" w:line="240" w:lineRule="auto"/>
              <w:rPr>
                <w:rFonts w:ascii="Arial" w:eastAsia="Times New Roman" w:hAnsi="Arial" w:cs="Arial"/>
                <w:sz w:val="20"/>
                <w:szCs w:val="20"/>
                <w:lang w:val="en-US"/>
              </w:rPr>
            </w:pPr>
          </w:p>
        </w:tc>
      </w:tr>
      <w:tr w:rsidR="008159BE" w:rsidRPr="000B521B" w14:paraId="2D757CBD" w14:textId="77777777" w:rsidTr="00FF6983">
        <w:trPr>
          <w:trHeight w:val="346"/>
        </w:trPr>
        <w:tc>
          <w:tcPr>
            <w:tcW w:w="504" w:type="dxa"/>
            <w:tcBorders>
              <w:top w:val="nil"/>
              <w:left w:val="single" w:sz="8" w:space="0" w:color="auto"/>
              <w:bottom w:val="single" w:sz="8" w:space="0" w:color="auto"/>
              <w:right w:val="nil"/>
            </w:tcBorders>
            <w:shd w:val="clear" w:color="000000" w:fill="C00000"/>
            <w:vAlign w:val="center"/>
            <w:hideMark/>
          </w:tcPr>
          <w:p w14:paraId="148B0F8F"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E</w:t>
            </w:r>
          </w:p>
        </w:tc>
        <w:tc>
          <w:tcPr>
            <w:tcW w:w="4482" w:type="dxa"/>
            <w:tcBorders>
              <w:top w:val="nil"/>
              <w:left w:val="single" w:sz="8" w:space="0" w:color="auto"/>
              <w:bottom w:val="single" w:sz="8" w:space="0" w:color="auto"/>
              <w:right w:val="single" w:sz="8" w:space="0" w:color="auto"/>
            </w:tcBorders>
            <w:shd w:val="clear" w:color="000000" w:fill="C00000"/>
            <w:noWrap/>
            <w:vAlign w:val="center"/>
            <w:hideMark/>
          </w:tcPr>
          <w:p w14:paraId="35E08CDC"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CASH MANUFACTURING COST</w:t>
            </w:r>
          </w:p>
        </w:tc>
        <w:tc>
          <w:tcPr>
            <w:tcW w:w="2352" w:type="dxa"/>
            <w:tcBorders>
              <w:top w:val="nil"/>
              <w:left w:val="nil"/>
              <w:bottom w:val="nil"/>
              <w:right w:val="nil"/>
            </w:tcBorders>
            <w:shd w:val="clear" w:color="000000" w:fill="FFF2CC"/>
            <w:noWrap/>
            <w:vAlign w:val="center"/>
            <w:hideMark/>
          </w:tcPr>
          <w:p w14:paraId="02889856" w14:textId="77777777" w:rsidR="008159BE" w:rsidRPr="000B521B" w:rsidRDefault="008159BE" w:rsidP="00FF6983">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 </w:t>
            </w:r>
          </w:p>
        </w:tc>
        <w:tc>
          <w:tcPr>
            <w:tcW w:w="1621" w:type="dxa"/>
            <w:tcBorders>
              <w:top w:val="nil"/>
              <w:left w:val="nil"/>
              <w:bottom w:val="nil"/>
              <w:right w:val="single" w:sz="8" w:space="0" w:color="auto"/>
            </w:tcBorders>
            <w:shd w:val="clear" w:color="000000" w:fill="FFF2CC"/>
            <w:noWrap/>
            <w:vAlign w:val="center"/>
            <w:hideMark/>
          </w:tcPr>
          <w:p w14:paraId="4D48C880" w14:textId="77777777" w:rsidR="008159BE" w:rsidRPr="000B521B" w:rsidRDefault="008159BE" w:rsidP="00FF6983">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 </w:t>
            </w:r>
          </w:p>
        </w:tc>
        <w:tc>
          <w:tcPr>
            <w:tcW w:w="1381" w:type="dxa"/>
            <w:tcBorders>
              <w:top w:val="nil"/>
              <w:left w:val="nil"/>
              <w:bottom w:val="single" w:sz="8" w:space="0" w:color="auto"/>
              <w:right w:val="single" w:sz="8" w:space="0" w:color="auto"/>
            </w:tcBorders>
            <w:shd w:val="clear" w:color="000000" w:fill="C00000"/>
            <w:noWrap/>
            <w:vAlign w:val="center"/>
            <w:hideMark/>
          </w:tcPr>
          <w:p w14:paraId="7C40A540"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2594</w:t>
            </w:r>
          </w:p>
        </w:tc>
        <w:tc>
          <w:tcPr>
            <w:tcW w:w="235" w:type="dxa"/>
            <w:vAlign w:val="center"/>
            <w:hideMark/>
          </w:tcPr>
          <w:p w14:paraId="5710756B" w14:textId="77777777" w:rsidR="008159BE" w:rsidRPr="000B521B" w:rsidRDefault="008159BE" w:rsidP="00FF6983">
            <w:pPr>
              <w:spacing w:after="0" w:line="240" w:lineRule="auto"/>
              <w:rPr>
                <w:rFonts w:ascii="Arial" w:eastAsia="Times New Roman" w:hAnsi="Arial" w:cs="Arial"/>
                <w:sz w:val="20"/>
                <w:szCs w:val="20"/>
                <w:lang w:val="en-US"/>
              </w:rPr>
            </w:pPr>
          </w:p>
        </w:tc>
      </w:tr>
      <w:tr w:rsidR="008159BE" w:rsidRPr="000B521B" w14:paraId="2C136B6A" w14:textId="77777777" w:rsidTr="00FF6983">
        <w:trPr>
          <w:trHeight w:val="346"/>
        </w:trPr>
        <w:tc>
          <w:tcPr>
            <w:tcW w:w="504" w:type="dxa"/>
            <w:tcBorders>
              <w:top w:val="nil"/>
              <w:left w:val="single" w:sz="8" w:space="0" w:color="auto"/>
              <w:bottom w:val="single" w:sz="8" w:space="0" w:color="auto"/>
              <w:right w:val="nil"/>
            </w:tcBorders>
            <w:shd w:val="clear" w:color="000000" w:fill="C00000"/>
            <w:vAlign w:val="center"/>
            <w:hideMark/>
          </w:tcPr>
          <w:p w14:paraId="0F3F2399"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F</w:t>
            </w:r>
          </w:p>
        </w:tc>
        <w:tc>
          <w:tcPr>
            <w:tcW w:w="4482" w:type="dxa"/>
            <w:tcBorders>
              <w:top w:val="nil"/>
              <w:left w:val="single" w:sz="8" w:space="0" w:color="auto"/>
              <w:bottom w:val="single" w:sz="8" w:space="0" w:color="auto"/>
              <w:right w:val="single" w:sz="8" w:space="0" w:color="auto"/>
            </w:tcBorders>
            <w:shd w:val="clear" w:color="000000" w:fill="C00000"/>
            <w:noWrap/>
            <w:vAlign w:val="center"/>
            <w:hideMark/>
          </w:tcPr>
          <w:p w14:paraId="04455C42"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DEPRECIATION</w:t>
            </w:r>
          </w:p>
        </w:tc>
        <w:tc>
          <w:tcPr>
            <w:tcW w:w="2352" w:type="dxa"/>
            <w:tcBorders>
              <w:top w:val="nil"/>
              <w:left w:val="nil"/>
              <w:bottom w:val="single" w:sz="8" w:space="0" w:color="auto"/>
              <w:right w:val="nil"/>
            </w:tcBorders>
            <w:shd w:val="clear" w:color="000000" w:fill="FFF2CC"/>
            <w:noWrap/>
            <w:vAlign w:val="center"/>
            <w:hideMark/>
          </w:tcPr>
          <w:p w14:paraId="73F101E0" w14:textId="77777777" w:rsidR="008159BE" w:rsidRPr="000B521B" w:rsidRDefault="008159BE" w:rsidP="00FF6983">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 </w:t>
            </w:r>
          </w:p>
        </w:tc>
        <w:tc>
          <w:tcPr>
            <w:tcW w:w="1621" w:type="dxa"/>
            <w:tcBorders>
              <w:top w:val="nil"/>
              <w:left w:val="nil"/>
              <w:bottom w:val="single" w:sz="8" w:space="0" w:color="auto"/>
              <w:right w:val="single" w:sz="8" w:space="0" w:color="auto"/>
            </w:tcBorders>
            <w:shd w:val="clear" w:color="000000" w:fill="FFF2CC"/>
            <w:noWrap/>
            <w:vAlign w:val="center"/>
            <w:hideMark/>
          </w:tcPr>
          <w:p w14:paraId="7FE1ED86" w14:textId="77777777" w:rsidR="008159BE" w:rsidRPr="000B521B" w:rsidRDefault="008159BE" w:rsidP="00FF6983">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 </w:t>
            </w:r>
          </w:p>
        </w:tc>
        <w:tc>
          <w:tcPr>
            <w:tcW w:w="1381" w:type="dxa"/>
            <w:tcBorders>
              <w:top w:val="nil"/>
              <w:left w:val="nil"/>
              <w:bottom w:val="single" w:sz="8" w:space="0" w:color="auto"/>
              <w:right w:val="single" w:sz="8" w:space="0" w:color="auto"/>
            </w:tcBorders>
            <w:shd w:val="clear" w:color="000000" w:fill="C00000"/>
            <w:noWrap/>
            <w:vAlign w:val="center"/>
            <w:hideMark/>
          </w:tcPr>
          <w:p w14:paraId="19623753"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1.9</w:t>
            </w:r>
          </w:p>
        </w:tc>
        <w:tc>
          <w:tcPr>
            <w:tcW w:w="235" w:type="dxa"/>
            <w:vAlign w:val="center"/>
            <w:hideMark/>
          </w:tcPr>
          <w:p w14:paraId="67F1388D" w14:textId="77777777" w:rsidR="008159BE" w:rsidRPr="000B521B" w:rsidRDefault="008159BE" w:rsidP="00FF6983">
            <w:pPr>
              <w:spacing w:after="0" w:line="240" w:lineRule="auto"/>
              <w:rPr>
                <w:rFonts w:ascii="Arial" w:eastAsia="Times New Roman" w:hAnsi="Arial" w:cs="Arial"/>
                <w:sz w:val="20"/>
                <w:szCs w:val="20"/>
                <w:lang w:val="en-US"/>
              </w:rPr>
            </w:pPr>
          </w:p>
        </w:tc>
      </w:tr>
      <w:tr w:rsidR="008159BE" w:rsidRPr="000B521B" w14:paraId="2C9BCAD6" w14:textId="77777777" w:rsidTr="00FF6983">
        <w:trPr>
          <w:trHeight w:val="346"/>
        </w:trPr>
        <w:tc>
          <w:tcPr>
            <w:tcW w:w="504" w:type="dxa"/>
            <w:tcBorders>
              <w:top w:val="nil"/>
              <w:left w:val="single" w:sz="8" w:space="0" w:color="auto"/>
              <w:bottom w:val="single" w:sz="8" w:space="0" w:color="auto"/>
              <w:right w:val="nil"/>
            </w:tcBorders>
            <w:shd w:val="clear" w:color="000000" w:fill="C00000"/>
            <w:vAlign w:val="center"/>
            <w:hideMark/>
          </w:tcPr>
          <w:p w14:paraId="000C9475"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G</w:t>
            </w:r>
          </w:p>
        </w:tc>
        <w:tc>
          <w:tcPr>
            <w:tcW w:w="4482" w:type="dxa"/>
            <w:tcBorders>
              <w:top w:val="nil"/>
              <w:left w:val="single" w:sz="8" w:space="0" w:color="auto"/>
              <w:bottom w:val="single" w:sz="8" w:space="0" w:color="auto"/>
              <w:right w:val="single" w:sz="8" w:space="0" w:color="auto"/>
            </w:tcBorders>
            <w:shd w:val="clear" w:color="000000" w:fill="C00000"/>
            <w:noWrap/>
            <w:vAlign w:val="center"/>
            <w:hideMark/>
          </w:tcPr>
          <w:p w14:paraId="7DA802E6"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PRODUCTION COST</w:t>
            </w:r>
          </w:p>
        </w:tc>
        <w:tc>
          <w:tcPr>
            <w:tcW w:w="2352" w:type="dxa"/>
            <w:tcBorders>
              <w:top w:val="nil"/>
              <w:left w:val="nil"/>
              <w:bottom w:val="single" w:sz="8" w:space="0" w:color="auto"/>
              <w:right w:val="single" w:sz="8" w:space="0" w:color="auto"/>
            </w:tcBorders>
            <w:shd w:val="clear" w:color="000000" w:fill="C00000"/>
            <w:noWrap/>
            <w:vAlign w:val="center"/>
            <w:hideMark/>
          </w:tcPr>
          <w:p w14:paraId="31842CD0" w14:textId="77777777" w:rsidR="008159BE" w:rsidRPr="000B521B" w:rsidRDefault="008159BE" w:rsidP="00FF6983">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FFFFFF" w:themeColor="background1"/>
                <w:sz w:val="20"/>
                <w:szCs w:val="20"/>
                <w:lang w:val="en-US"/>
              </w:rPr>
              <w:t>2596</w:t>
            </w:r>
          </w:p>
        </w:tc>
        <w:tc>
          <w:tcPr>
            <w:tcW w:w="1621" w:type="dxa"/>
            <w:tcBorders>
              <w:top w:val="nil"/>
              <w:left w:val="nil"/>
              <w:bottom w:val="single" w:sz="8" w:space="0" w:color="auto"/>
              <w:right w:val="single" w:sz="8" w:space="0" w:color="auto"/>
            </w:tcBorders>
            <w:shd w:val="clear" w:color="000000" w:fill="C00000"/>
            <w:noWrap/>
            <w:vAlign w:val="center"/>
            <w:hideMark/>
          </w:tcPr>
          <w:p w14:paraId="36B80766" w14:textId="77777777" w:rsidR="008159BE" w:rsidRPr="000B521B" w:rsidRDefault="008159BE" w:rsidP="00FF6983">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 </w:t>
            </w:r>
          </w:p>
        </w:tc>
        <w:tc>
          <w:tcPr>
            <w:tcW w:w="1381" w:type="dxa"/>
            <w:tcBorders>
              <w:top w:val="nil"/>
              <w:left w:val="nil"/>
              <w:bottom w:val="single" w:sz="8" w:space="0" w:color="auto"/>
              <w:right w:val="single" w:sz="8" w:space="0" w:color="auto"/>
            </w:tcBorders>
            <w:shd w:val="clear" w:color="000000" w:fill="C00000"/>
            <w:noWrap/>
            <w:vAlign w:val="center"/>
            <w:hideMark/>
          </w:tcPr>
          <w:p w14:paraId="4D0093BE" w14:textId="77777777" w:rsidR="008159BE" w:rsidRPr="000B521B" w:rsidRDefault="008159BE" w:rsidP="00FF6983">
            <w:pPr>
              <w:spacing w:after="0" w:line="240" w:lineRule="auto"/>
              <w:jc w:val="center"/>
              <w:rPr>
                <w:rFonts w:ascii="Arial" w:eastAsia="Times New Roman" w:hAnsi="Arial" w:cs="Arial"/>
                <w:b/>
                <w:bCs/>
                <w:color w:val="FFFFFF"/>
                <w:sz w:val="20"/>
                <w:szCs w:val="20"/>
                <w:lang w:val="en-US"/>
              </w:rPr>
            </w:pPr>
            <w:r w:rsidRPr="000B521B">
              <w:rPr>
                <w:rFonts w:ascii="Arial" w:eastAsia="Times New Roman" w:hAnsi="Arial" w:cs="Arial"/>
                <w:b/>
                <w:bCs/>
                <w:color w:val="FFFFFF"/>
                <w:sz w:val="20"/>
                <w:szCs w:val="20"/>
                <w:lang w:val="en-US"/>
              </w:rPr>
              <w:t> </w:t>
            </w:r>
          </w:p>
        </w:tc>
        <w:tc>
          <w:tcPr>
            <w:tcW w:w="235" w:type="dxa"/>
            <w:vAlign w:val="center"/>
            <w:hideMark/>
          </w:tcPr>
          <w:p w14:paraId="2A30C900" w14:textId="77777777" w:rsidR="008159BE" w:rsidRPr="000B521B" w:rsidRDefault="008159BE" w:rsidP="00FF6983">
            <w:pPr>
              <w:spacing w:after="0" w:line="240" w:lineRule="auto"/>
              <w:rPr>
                <w:rFonts w:ascii="Arial" w:eastAsia="Times New Roman" w:hAnsi="Arial" w:cs="Arial"/>
                <w:sz w:val="20"/>
                <w:szCs w:val="20"/>
                <w:lang w:val="en-US"/>
              </w:rPr>
            </w:pPr>
          </w:p>
        </w:tc>
      </w:tr>
    </w:tbl>
    <w:bookmarkEnd w:id="57"/>
    <w:p w14:paraId="53F42EBC" w14:textId="544C0516" w:rsidR="00494982" w:rsidRPr="000B521B" w:rsidRDefault="001C6629" w:rsidP="007A7901">
      <w:pPr>
        <w:spacing w:line="480" w:lineRule="auto"/>
        <w:rPr>
          <w:rFonts w:ascii="Arial" w:eastAsia="Arial" w:hAnsi="Arial" w:cs="Arial"/>
          <w:b/>
          <w:bCs/>
          <w:color w:val="000000" w:themeColor="text1"/>
          <w:sz w:val="24"/>
          <w:szCs w:val="24"/>
        </w:rPr>
      </w:pPr>
      <w:r w:rsidRPr="000B521B">
        <w:rPr>
          <w:rFonts w:ascii="Arial" w:hAnsi="Arial" w:cs="Arial"/>
          <w:noProof/>
          <w:color w:val="000000" w:themeColor="text1"/>
        </w:rPr>
        <mc:AlternateContent>
          <mc:Choice Requires="wps">
            <w:drawing>
              <wp:anchor distT="0" distB="0" distL="114300" distR="114300" simplePos="0" relativeHeight="252690432" behindDoc="0" locked="0" layoutInCell="1" allowOverlap="1" wp14:anchorId="036BFF4D" wp14:editId="380249DF">
                <wp:simplePos x="0" y="0"/>
                <wp:positionH relativeFrom="margin">
                  <wp:posOffset>3971925</wp:posOffset>
                </wp:positionH>
                <wp:positionV relativeFrom="paragraph">
                  <wp:posOffset>85090</wp:posOffset>
                </wp:positionV>
                <wp:extent cx="2588260" cy="200025"/>
                <wp:effectExtent l="0" t="0" r="0" b="0"/>
                <wp:wrapNone/>
                <wp:docPr id="103" name="TextBox 4"/>
                <wp:cNvGraphicFramePr/>
                <a:graphic xmlns:a="http://schemas.openxmlformats.org/drawingml/2006/main">
                  <a:graphicData uri="http://schemas.microsoft.com/office/word/2010/wordprocessingShape">
                    <wps:wsp>
                      <wps:cNvSpPr txBox="1"/>
                      <wps:spPr>
                        <a:xfrm>
                          <a:off x="0" y="0"/>
                          <a:ext cx="2588260" cy="200025"/>
                        </a:xfrm>
                        <a:prstGeom prst="rect">
                          <a:avLst/>
                        </a:prstGeom>
                        <a:noFill/>
                      </wps:spPr>
                      <wps:txbx>
                        <w:txbxContent>
                          <w:p w14:paraId="20FDB14E" w14:textId="77777777" w:rsidR="001C6629" w:rsidRPr="00687E98" w:rsidRDefault="001C6629" w:rsidP="001C6629">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036BFF4D" id="_x0000_s1207" type="#_x0000_t202" style="position:absolute;margin-left:312.75pt;margin-top:6.7pt;width:203.8pt;height:15.75pt;z-index:25269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" filled="f" stroked="f">
                <v:textbox style="mso-fit-shape-to-text:t">
                  <w:txbxContent>
                    <w:p w14:paraId="20FDB14E" w14:textId="77777777" w:rsidR="001C6629" w:rsidRPr="00687E98" w:rsidRDefault="001C6629" w:rsidP="001C6629">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2F052344" w14:textId="0DC6CDCF" w:rsidR="00B03E75" w:rsidRPr="000B521B" w:rsidRDefault="00B03E75" w:rsidP="007A7901">
      <w:pPr>
        <w:spacing w:line="480" w:lineRule="auto"/>
        <w:rPr>
          <w:rFonts w:ascii="Arial" w:eastAsia="Arial" w:hAnsi="Arial" w:cs="Arial"/>
          <w:b/>
          <w:bCs/>
          <w:color w:val="000000" w:themeColor="text1"/>
          <w:sz w:val="24"/>
          <w:szCs w:val="24"/>
        </w:rPr>
      </w:pPr>
    </w:p>
    <w:p w14:paraId="1ED22FA7" w14:textId="007AEF04" w:rsidR="005C1BF1" w:rsidRPr="000B521B" w:rsidRDefault="005C1BF1" w:rsidP="007A7901">
      <w:pPr>
        <w:spacing w:line="480" w:lineRule="auto"/>
        <w:rPr>
          <w:rFonts w:ascii="Arial" w:eastAsia="Arial" w:hAnsi="Arial" w:cs="Arial"/>
          <w:b/>
          <w:bCs/>
          <w:color w:val="000000" w:themeColor="text1"/>
          <w:sz w:val="24"/>
          <w:szCs w:val="24"/>
        </w:rPr>
      </w:pPr>
    </w:p>
    <w:p w14:paraId="07301BA9" w14:textId="77777777" w:rsidR="005C1BF1" w:rsidRPr="000B521B" w:rsidRDefault="005C1BF1" w:rsidP="007A7901">
      <w:pPr>
        <w:spacing w:line="480" w:lineRule="auto"/>
        <w:rPr>
          <w:rFonts w:ascii="Arial" w:eastAsia="Arial" w:hAnsi="Arial" w:cs="Arial"/>
          <w:b/>
          <w:bCs/>
          <w:color w:val="000000" w:themeColor="text1"/>
          <w:sz w:val="24"/>
          <w:szCs w:val="24"/>
        </w:rPr>
      </w:pPr>
    </w:p>
    <w:p w14:paraId="575BA5C1" w14:textId="77777777" w:rsidR="00363B4C" w:rsidRDefault="00363B4C" w:rsidP="007A7901">
      <w:pPr>
        <w:spacing w:line="480" w:lineRule="auto"/>
        <w:rPr>
          <w:rFonts w:ascii="Arial" w:eastAsia="Arial" w:hAnsi="Arial" w:cs="Arial"/>
          <w:b/>
          <w:bCs/>
          <w:color w:val="000000" w:themeColor="text1"/>
          <w:sz w:val="24"/>
          <w:szCs w:val="24"/>
        </w:rPr>
      </w:pPr>
    </w:p>
    <w:p w14:paraId="7A772943" w14:textId="57E7169F" w:rsidR="007A7901" w:rsidRPr="000B521B" w:rsidRDefault="00B03E75" w:rsidP="007A7901">
      <w:pPr>
        <w:spacing w:line="480" w:lineRule="auto"/>
        <w:rPr>
          <w:rFonts w:ascii="Arial" w:eastAsia="Arial" w:hAnsi="Arial" w:cs="Arial"/>
          <w:b/>
          <w:bCs/>
          <w:color w:val="000000" w:themeColor="text1"/>
          <w:sz w:val="24"/>
          <w:szCs w:val="24"/>
        </w:rPr>
      </w:pPr>
      <w:r w:rsidRPr="000B521B">
        <w:rPr>
          <w:rFonts w:ascii="Arial" w:eastAsia="Arial" w:hAnsi="Arial" w:cs="Arial"/>
          <w:b/>
          <w:bCs/>
          <w:color w:val="000000" w:themeColor="text1"/>
          <w:sz w:val="24"/>
          <w:szCs w:val="24"/>
        </w:rPr>
        <w:t>3</w:t>
      </w:r>
      <w:r w:rsidR="004C5239" w:rsidRPr="000B521B">
        <w:rPr>
          <w:rFonts w:ascii="Arial" w:eastAsia="Arial" w:hAnsi="Arial" w:cs="Arial"/>
          <w:b/>
          <w:bCs/>
          <w:color w:val="000000" w:themeColor="text1"/>
          <w:sz w:val="24"/>
          <w:szCs w:val="24"/>
        </w:rPr>
        <w:t>.</w:t>
      </w:r>
      <w:r w:rsidR="00494982" w:rsidRPr="000B521B">
        <w:rPr>
          <w:rFonts w:ascii="Arial" w:eastAsia="Arial" w:hAnsi="Arial" w:cs="Arial"/>
          <w:b/>
          <w:bCs/>
          <w:color w:val="000000" w:themeColor="text1"/>
          <w:sz w:val="24"/>
          <w:szCs w:val="24"/>
        </w:rPr>
        <w:t>9</w:t>
      </w:r>
      <w:r w:rsidR="004C5239" w:rsidRPr="000B521B">
        <w:rPr>
          <w:rFonts w:ascii="Arial" w:eastAsia="Arial" w:hAnsi="Arial" w:cs="Arial"/>
          <w:b/>
          <w:bCs/>
          <w:color w:val="000000" w:themeColor="text1"/>
          <w:sz w:val="24"/>
          <w:szCs w:val="24"/>
        </w:rPr>
        <w:t xml:space="preserve">. </w:t>
      </w:r>
      <w:r w:rsidR="007A7901" w:rsidRPr="000B521B">
        <w:rPr>
          <w:rFonts w:ascii="Arial" w:eastAsia="Arial" w:hAnsi="Arial" w:cs="Arial"/>
          <w:b/>
          <w:bCs/>
          <w:color w:val="000000" w:themeColor="text1"/>
          <w:sz w:val="24"/>
          <w:szCs w:val="24"/>
        </w:rPr>
        <w:t>Customer Analysis</w:t>
      </w:r>
    </w:p>
    <w:tbl>
      <w:tblPr>
        <w:tblW w:w="10710" w:type="dxa"/>
        <w:tblInd w:w="-270" w:type="dxa"/>
        <w:tblLayout w:type="fixed"/>
        <w:tblLook w:val="04A0" w:firstRow="1" w:lastRow="0" w:firstColumn="1" w:lastColumn="0" w:noHBand="0" w:noVBand="1"/>
      </w:tblPr>
      <w:tblGrid>
        <w:gridCol w:w="1998"/>
        <w:gridCol w:w="2026"/>
        <w:gridCol w:w="1438"/>
        <w:gridCol w:w="1647"/>
        <w:gridCol w:w="1261"/>
        <w:gridCol w:w="1245"/>
        <w:gridCol w:w="1095"/>
      </w:tblGrid>
      <w:tr w:rsidR="00A03ADD" w:rsidRPr="000B521B" w14:paraId="52D40D01" w14:textId="77777777" w:rsidTr="00FF6983">
        <w:trPr>
          <w:trHeight w:val="1035"/>
        </w:trPr>
        <w:tc>
          <w:tcPr>
            <w:tcW w:w="1998" w:type="dxa"/>
            <w:tcBorders>
              <w:top w:val="single" w:sz="8" w:space="0" w:color="FFFFFF"/>
              <w:left w:val="nil"/>
              <w:bottom w:val="single" w:sz="12" w:space="0" w:color="FFFFFF"/>
              <w:right w:val="single" w:sz="8" w:space="0" w:color="FFFFFF"/>
            </w:tcBorders>
            <w:shd w:val="clear" w:color="000000" w:fill="C6CFDC"/>
            <w:vAlign w:val="center"/>
            <w:hideMark/>
          </w:tcPr>
          <w:p w14:paraId="4945593D" w14:textId="77777777" w:rsidR="00A03ADD" w:rsidRPr="000B521B" w:rsidRDefault="00A03ADD" w:rsidP="00FF6983">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Product Description</w:t>
            </w:r>
          </w:p>
        </w:tc>
        <w:tc>
          <w:tcPr>
            <w:tcW w:w="2026" w:type="dxa"/>
            <w:tcBorders>
              <w:top w:val="single" w:sz="8" w:space="0" w:color="FFFFFF"/>
              <w:left w:val="nil"/>
              <w:bottom w:val="single" w:sz="12" w:space="0" w:color="FFFFFF"/>
              <w:right w:val="single" w:sz="8" w:space="0" w:color="FFFFFF"/>
            </w:tcBorders>
            <w:shd w:val="clear" w:color="000000" w:fill="C6CFDC"/>
            <w:vAlign w:val="center"/>
            <w:hideMark/>
          </w:tcPr>
          <w:p w14:paraId="047D4837" w14:textId="77777777" w:rsidR="00A03ADD" w:rsidRPr="000B521B" w:rsidRDefault="00A03ADD" w:rsidP="00FF6983">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Customer / Distributor Name</w:t>
            </w:r>
          </w:p>
        </w:tc>
        <w:tc>
          <w:tcPr>
            <w:tcW w:w="1438" w:type="dxa"/>
            <w:tcBorders>
              <w:top w:val="single" w:sz="8" w:space="0" w:color="FFFFFF"/>
              <w:left w:val="nil"/>
              <w:bottom w:val="single" w:sz="12" w:space="0" w:color="FFFFFF"/>
              <w:right w:val="single" w:sz="8" w:space="0" w:color="FFFFFF"/>
            </w:tcBorders>
            <w:shd w:val="clear" w:color="000000" w:fill="C6CFDC"/>
            <w:vAlign w:val="center"/>
            <w:hideMark/>
          </w:tcPr>
          <w:p w14:paraId="55480B4B" w14:textId="77777777" w:rsidR="00A03ADD" w:rsidRPr="000B521B" w:rsidRDefault="00A03ADD" w:rsidP="00FF6983">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Destination Country</w:t>
            </w:r>
          </w:p>
        </w:tc>
        <w:tc>
          <w:tcPr>
            <w:tcW w:w="1647" w:type="dxa"/>
            <w:tcBorders>
              <w:top w:val="single" w:sz="8" w:space="0" w:color="FFFFFF"/>
              <w:left w:val="nil"/>
              <w:bottom w:val="single" w:sz="12" w:space="0" w:color="FFFFFF"/>
              <w:right w:val="single" w:sz="8" w:space="0" w:color="FFFFFF"/>
            </w:tcBorders>
            <w:shd w:val="clear" w:color="000000" w:fill="C6CFDC"/>
            <w:vAlign w:val="center"/>
            <w:hideMark/>
          </w:tcPr>
          <w:p w14:paraId="47E6279E" w14:textId="77777777" w:rsidR="00A03ADD" w:rsidRPr="000B521B" w:rsidRDefault="00A03ADD" w:rsidP="00FF6983">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Supplier Name</w:t>
            </w:r>
          </w:p>
        </w:tc>
        <w:tc>
          <w:tcPr>
            <w:tcW w:w="1261" w:type="dxa"/>
            <w:tcBorders>
              <w:top w:val="single" w:sz="8" w:space="0" w:color="FFFFFF"/>
              <w:left w:val="nil"/>
              <w:bottom w:val="single" w:sz="12" w:space="0" w:color="FFFFFF"/>
              <w:right w:val="single" w:sz="8" w:space="0" w:color="FFFFFF"/>
            </w:tcBorders>
            <w:shd w:val="clear" w:color="000000" w:fill="C6CFDC"/>
            <w:vAlign w:val="center"/>
            <w:hideMark/>
          </w:tcPr>
          <w:p w14:paraId="638ABD66" w14:textId="77777777" w:rsidR="00A03ADD" w:rsidRPr="000B521B" w:rsidRDefault="00A03ADD" w:rsidP="00FF6983">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Shipment Origin</w:t>
            </w:r>
          </w:p>
        </w:tc>
        <w:tc>
          <w:tcPr>
            <w:tcW w:w="1245" w:type="dxa"/>
            <w:tcBorders>
              <w:top w:val="single" w:sz="8" w:space="0" w:color="FFFFFF"/>
              <w:left w:val="nil"/>
              <w:bottom w:val="single" w:sz="12" w:space="0" w:color="FFFFFF"/>
              <w:right w:val="single" w:sz="8" w:space="0" w:color="FFFFFF"/>
            </w:tcBorders>
            <w:shd w:val="clear" w:color="000000" w:fill="C6CFDC"/>
            <w:vAlign w:val="center"/>
            <w:hideMark/>
          </w:tcPr>
          <w:p w14:paraId="5C90EC90" w14:textId="77777777" w:rsidR="00A03ADD" w:rsidRPr="000B521B" w:rsidRDefault="00A03ADD" w:rsidP="00FF6983">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Annual Off-take Quantity (</w:t>
            </w:r>
            <w:proofErr w:type="spellStart"/>
            <w:r w:rsidRPr="000B521B">
              <w:rPr>
                <w:rFonts w:ascii="Arial" w:eastAsia="Times New Roman" w:hAnsi="Arial" w:cs="Arial"/>
                <w:b/>
                <w:bCs/>
                <w:color w:val="000000"/>
                <w:sz w:val="20"/>
                <w:szCs w:val="20"/>
                <w:lang w:val="en-US"/>
              </w:rPr>
              <w:t>Tonnes</w:t>
            </w:r>
            <w:proofErr w:type="spellEnd"/>
            <w:r w:rsidRPr="000B521B">
              <w:rPr>
                <w:rFonts w:ascii="Arial" w:eastAsia="Times New Roman" w:hAnsi="Arial" w:cs="Arial"/>
                <w:b/>
                <w:bCs/>
                <w:color w:val="000000"/>
                <w:sz w:val="20"/>
                <w:szCs w:val="20"/>
                <w:lang w:val="en-US"/>
              </w:rPr>
              <w:t>)</w:t>
            </w:r>
          </w:p>
        </w:tc>
        <w:tc>
          <w:tcPr>
            <w:tcW w:w="1095" w:type="dxa"/>
            <w:tcBorders>
              <w:top w:val="single" w:sz="8" w:space="0" w:color="FFFFFF"/>
              <w:left w:val="nil"/>
              <w:bottom w:val="single" w:sz="12" w:space="0" w:color="FFFFFF"/>
              <w:right w:val="single" w:sz="8" w:space="0" w:color="FFFFFF"/>
            </w:tcBorders>
            <w:shd w:val="clear" w:color="000000" w:fill="C6CFDC"/>
            <w:vAlign w:val="center"/>
            <w:hideMark/>
          </w:tcPr>
          <w:p w14:paraId="3ED0297A" w14:textId="77777777" w:rsidR="00A03ADD" w:rsidRPr="000B521B" w:rsidRDefault="00A03ADD" w:rsidP="00FF6983">
            <w:pPr>
              <w:spacing w:after="0" w:line="240" w:lineRule="auto"/>
              <w:jc w:val="center"/>
              <w:rPr>
                <w:rFonts w:ascii="Arial" w:eastAsia="Times New Roman" w:hAnsi="Arial" w:cs="Arial"/>
                <w:b/>
                <w:bCs/>
                <w:color w:val="000000"/>
                <w:sz w:val="20"/>
                <w:szCs w:val="20"/>
                <w:lang w:val="en-US"/>
              </w:rPr>
            </w:pPr>
            <w:r w:rsidRPr="000B521B">
              <w:rPr>
                <w:rFonts w:ascii="Arial" w:eastAsia="Times New Roman" w:hAnsi="Arial" w:cs="Arial"/>
                <w:b/>
                <w:bCs/>
                <w:color w:val="000000"/>
                <w:sz w:val="20"/>
                <w:szCs w:val="20"/>
                <w:lang w:val="en-US"/>
              </w:rPr>
              <w:t>Price</w:t>
            </w:r>
            <w:r w:rsidRPr="000B521B">
              <w:rPr>
                <w:rFonts w:ascii="Arial" w:eastAsia="Times New Roman" w:hAnsi="Arial" w:cs="Arial"/>
                <w:b/>
                <w:bCs/>
                <w:color w:val="008080"/>
                <w:sz w:val="20"/>
                <w:szCs w:val="20"/>
                <w:u w:val="single"/>
                <w:lang w:val="en-US"/>
              </w:rPr>
              <w:t xml:space="preserve"> </w:t>
            </w:r>
            <w:r w:rsidRPr="000B521B">
              <w:rPr>
                <w:rFonts w:ascii="Arial" w:eastAsia="Times New Roman" w:hAnsi="Arial" w:cs="Arial"/>
                <w:b/>
                <w:bCs/>
                <w:color w:val="000000"/>
                <w:sz w:val="20"/>
                <w:szCs w:val="20"/>
                <w:lang w:val="en-US"/>
              </w:rPr>
              <w:t>(</w:t>
            </w:r>
            <w:r w:rsidRPr="000B521B">
              <w:rPr>
                <w:rFonts w:ascii="Arial" w:eastAsia="Times New Roman" w:hAnsi="Arial" w:cs="Arial"/>
                <w:b/>
                <w:bCs/>
                <w:color w:val="008080"/>
                <w:sz w:val="20"/>
                <w:szCs w:val="20"/>
                <w:u w:val="single"/>
                <w:lang w:val="en-US"/>
              </w:rPr>
              <w:t>USD</w:t>
            </w:r>
            <w:r w:rsidRPr="000B521B">
              <w:rPr>
                <w:rFonts w:ascii="Arial" w:eastAsia="Times New Roman" w:hAnsi="Arial" w:cs="Arial"/>
                <w:b/>
                <w:bCs/>
                <w:color w:val="000000"/>
                <w:sz w:val="20"/>
                <w:szCs w:val="20"/>
                <w:lang w:val="en-US"/>
              </w:rPr>
              <w:t>/Kg)</w:t>
            </w:r>
          </w:p>
        </w:tc>
      </w:tr>
      <w:tr w:rsidR="00A03ADD" w:rsidRPr="000B521B" w14:paraId="4F4931B8" w14:textId="77777777" w:rsidTr="00FF6983">
        <w:trPr>
          <w:trHeight w:val="795"/>
        </w:trPr>
        <w:tc>
          <w:tcPr>
            <w:tcW w:w="1998" w:type="dxa"/>
            <w:tcBorders>
              <w:top w:val="nil"/>
              <w:left w:val="nil"/>
              <w:bottom w:val="single" w:sz="8" w:space="0" w:color="FFFFFF"/>
              <w:right w:val="single" w:sz="8" w:space="0" w:color="FFFFFF"/>
            </w:tcBorders>
            <w:shd w:val="clear" w:color="000000" w:fill="C6CFDC"/>
            <w:vAlign w:val="center"/>
            <w:hideMark/>
          </w:tcPr>
          <w:p w14:paraId="2C03B77B"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Bisphenol-a Type Epoxy Vinyl Ester Resin</w:t>
            </w:r>
          </w:p>
        </w:tc>
        <w:tc>
          <w:tcPr>
            <w:tcW w:w="2026" w:type="dxa"/>
            <w:tcBorders>
              <w:top w:val="nil"/>
              <w:left w:val="nil"/>
              <w:bottom w:val="single" w:sz="8" w:space="0" w:color="FFFFFF"/>
              <w:right w:val="single" w:sz="8" w:space="0" w:color="FFFFFF"/>
            </w:tcBorders>
            <w:shd w:val="clear" w:color="000000" w:fill="C6CFDC"/>
            <w:vAlign w:val="center"/>
            <w:hideMark/>
          </w:tcPr>
          <w:p w14:paraId="25A2B48A"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proofErr w:type="spellStart"/>
            <w:r w:rsidRPr="000B521B">
              <w:rPr>
                <w:rFonts w:ascii="Arial" w:eastAsia="Times New Roman" w:hAnsi="Arial" w:cs="Arial"/>
                <w:color w:val="000000"/>
                <w:sz w:val="20"/>
                <w:szCs w:val="20"/>
                <w:lang w:val="en-US"/>
              </w:rPr>
              <w:t>Reichhold</w:t>
            </w:r>
            <w:proofErr w:type="spellEnd"/>
            <w:r w:rsidRPr="000B521B">
              <w:rPr>
                <w:rFonts w:ascii="Arial" w:eastAsia="Times New Roman" w:hAnsi="Arial" w:cs="Arial"/>
                <w:color w:val="000000"/>
                <w:sz w:val="20"/>
                <w:szCs w:val="20"/>
                <w:lang w:val="en-US"/>
              </w:rPr>
              <w:t xml:space="preserve"> India Private Limited</w:t>
            </w:r>
          </w:p>
        </w:tc>
        <w:tc>
          <w:tcPr>
            <w:tcW w:w="1438" w:type="dxa"/>
            <w:tcBorders>
              <w:top w:val="nil"/>
              <w:left w:val="nil"/>
              <w:bottom w:val="single" w:sz="8" w:space="0" w:color="FFFFFF"/>
              <w:right w:val="single" w:sz="8" w:space="0" w:color="FFFFFF"/>
            </w:tcBorders>
            <w:shd w:val="clear" w:color="000000" w:fill="C6CFDC"/>
            <w:vAlign w:val="center"/>
            <w:hideMark/>
          </w:tcPr>
          <w:p w14:paraId="6DF4D737"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India </w:t>
            </w:r>
          </w:p>
        </w:tc>
        <w:tc>
          <w:tcPr>
            <w:tcW w:w="1647" w:type="dxa"/>
            <w:tcBorders>
              <w:top w:val="nil"/>
              <w:left w:val="nil"/>
              <w:bottom w:val="single" w:sz="8" w:space="0" w:color="FFFFFF"/>
              <w:right w:val="single" w:sz="8" w:space="0" w:color="FFFFFF"/>
            </w:tcBorders>
            <w:shd w:val="clear" w:color="000000" w:fill="C6CFDC"/>
            <w:vAlign w:val="center"/>
            <w:hideMark/>
          </w:tcPr>
          <w:p w14:paraId="64F144F3"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proofErr w:type="spellStart"/>
            <w:r w:rsidRPr="000B521B">
              <w:rPr>
                <w:rFonts w:ascii="Arial" w:eastAsia="Times New Roman" w:hAnsi="Arial" w:cs="Arial"/>
                <w:color w:val="000000"/>
                <w:sz w:val="20"/>
                <w:szCs w:val="20"/>
                <w:lang w:val="en-US"/>
              </w:rPr>
              <w:t>Reichhold</w:t>
            </w:r>
            <w:proofErr w:type="spellEnd"/>
            <w:r w:rsidRPr="000B521B">
              <w:rPr>
                <w:rFonts w:ascii="Arial" w:eastAsia="Times New Roman" w:hAnsi="Arial" w:cs="Arial"/>
                <w:color w:val="000000"/>
                <w:sz w:val="20"/>
                <w:szCs w:val="20"/>
                <w:lang w:val="en-US"/>
              </w:rPr>
              <w:t xml:space="preserve"> Polymers Tianjin </w:t>
            </w:r>
          </w:p>
        </w:tc>
        <w:tc>
          <w:tcPr>
            <w:tcW w:w="1261" w:type="dxa"/>
            <w:tcBorders>
              <w:top w:val="nil"/>
              <w:left w:val="nil"/>
              <w:bottom w:val="single" w:sz="8" w:space="0" w:color="FFFFFF"/>
              <w:right w:val="single" w:sz="8" w:space="0" w:color="FFFFFF"/>
            </w:tcBorders>
            <w:shd w:val="clear" w:color="000000" w:fill="C6CFDC"/>
            <w:vAlign w:val="center"/>
            <w:hideMark/>
          </w:tcPr>
          <w:p w14:paraId="16EF14BE"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China</w:t>
            </w:r>
          </w:p>
        </w:tc>
        <w:tc>
          <w:tcPr>
            <w:tcW w:w="1245" w:type="dxa"/>
            <w:tcBorders>
              <w:top w:val="nil"/>
              <w:left w:val="nil"/>
              <w:bottom w:val="single" w:sz="8" w:space="0" w:color="FFFFFF"/>
              <w:right w:val="single" w:sz="8" w:space="0" w:color="FFFFFF"/>
            </w:tcBorders>
            <w:shd w:val="clear" w:color="000000" w:fill="C6CFDC"/>
            <w:vAlign w:val="center"/>
            <w:hideMark/>
          </w:tcPr>
          <w:p w14:paraId="6CFB772A"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2,634.48</w:t>
            </w:r>
          </w:p>
        </w:tc>
        <w:tc>
          <w:tcPr>
            <w:tcW w:w="1095" w:type="dxa"/>
            <w:tcBorders>
              <w:top w:val="nil"/>
              <w:left w:val="nil"/>
              <w:bottom w:val="single" w:sz="8" w:space="0" w:color="FFFFFF"/>
              <w:right w:val="single" w:sz="8" w:space="0" w:color="FFFFFF"/>
            </w:tcBorders>
            <w:shd w:val="clear" w:color="000000" w:fill="C6CFDC"/>
            <w:vAlign w:val="center"/>
            <w:hideMark/>
          </w:tcPr>
          <w:p w14:paraId="061784AA"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3.78</w:t>
            </w:r>
          </w:p>
        </w:tc>
      </w:tr>
      <w:tr w:rsidR="00A03ADD" w:rsidRPr="000B521B" w14:paraId="40C4DDAF" w14:textId="77777777" w:rsidTr="00FF6983">
        <w:trPr>
          <w:trHeight w:val="780"/>
        </w:trPr>
        <w:tc>
          <w:tcPr>
            <w:tcW w:w="1998" w:type="dxa"/>
            <w:tcBorders>
              <w:top w:val="nil"/>
              <w:left w:val="nil"/>
              <w:bottom w:val="single" w:sz="8" w:space="0" w:color="FFFFFF"/>
              <w:right w:val="single" w:sz="8" w:space="0" w:color="FFFFFF"/>
            </w:tcBorders>
            <w:shd w:val="clear" w:color="000000" w:fill="C6CFDC"/>
            <w:vAlign w:val="center"/>
            <w:hideMark/>
          </w:tcPr>
          <w:p w14:paraId="46053004"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Bisphenol-a Type Epoxy Vinyl Ester Resin</w:t>
            </w:r>
          </w:p>
        </w:tc>
        <w:tc>
          <w:tcPr>
            <w:tcW w:w="2026" w:type="dxa"/>
            <w:tcBorders>
              <w:top w:val="nil"/>
              <w:left w:val="nil"/>
              <w:bottom w:val="single" w:sz="8" w:space="0" w:color="FFFFFF"/>
              <w:right w:val="single" w:sz="8" w:space="0" w:color="FFFFFF"/>
            </w:tcBorders>
            <w:shd w:val="clear" w:color="000000" w:fill="C6CFDC"/>
            <w:vAlign w:val="center"/>
            <w:hideMark/>
          </w:tcPr>
          <w:p w14:paraId="500FF0EE"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Carborundum Universal Limited</w:t>
            </w:r>
          </w:p>
        </w:tc>
        <w:tc>
          <w:tcPr>
            <w:tcW w:w="1438" w:type="dxa"/>
            <w:tcBorders>
              <w:top w:val="nil"/>
              <w:left w:val="nil"/>
              <w:bottom w:val="single" w:sz="8" w:space="0" w:color="FFFFFF"/>
              <w:right w:val="single" w:sz="8" w:space="0" w:color="FFFFFF"/>
            </w:tcBorders>
            <w:shd w:val="clear" w:color="000000" w:fill="C6CFDC"/>
            <w:vAlign w:val="center"/>
            <w:hideMark/>
          </w:tcPr>
          <w:p w14:paraId="0E9AAE62"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India </w:t>
            </w:r>
          </w:p>
        </w:tc>
        <w:tc>
          <w:tcPr>
            <w:tcW w:w="1647" w:type="dxa"/>
            <w:tcBorders>
              <w:top w:val="nil"/>
              <w:left w:val="nil"/>
              <w:bottom w:val="single" w:sz="8" w:space="0" w:color="FFFFFF"/>
              <w:right w:val="single" w:sz="8" w:space="0" w:color="FFFFFF"/>
            </w:tcBorders>
            <w:shd w:val="clear" w:color="000000" w:fill="C6CFDC"/>
            <w:vAlign w:val="center"/>
            <w:hideMark/>
          </w:tcPr>
          <w:p w14:paraId="5F20A9DC"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da-DK"/>
              </w:rPr>
              <w:t>Swancor Ind M Sdn Bhd</w:t>
            </w:r>
          </w:p>
        </w:tc>
        <w:tc>
          <w:tcPr>
            <w:tcW w:w="1261" w:type="dxa"/>
            <w:tcBorders>
              <w:top w:val="nil"/>
              <w:left w:val="nil"/>
              <w:bottom w:val="single" w:sz="8" w:space="0" w:color="FFFFFF"/>
              <w:right w:val="single" w:sz="8" w:space="0" w:color="FFFFFF"/>
            </w:tcBorders>
            <w:shd w:val="clear" w:color="000000" w:fill="C6CFDC"/>
            <w:vAlign w:val="center"/>
            <w:hideMark/>
          </w:tcPr>
          <w:p w14:paraId="032148F9"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Malaysia/Taiwan/China</w:t>
            </w:r>
          </w:p>
        </w:tc>
        <w:tc>
          <w:tcPr>
            <w:tcW w:w="1245" w:type="dxa"/>
            <w:tcBorders>
              <w:top w:val="nil"/>
              <w:left w:val="nil"/>
              <w:bottom w:val="single" w:sz="8" w:space="0" w:color="FFFFFF"/>
              <w:right w:val="single" w:sz="8" w:space="0" w:color="FFFFFF"/>
            </w:tcBorders>
            <w:shd w:val="clear" w:color="000000" w:fill="C6CFDC"/>
            <w:vAlign w:val="center"/>
            <w:hideMark/>
          </w:tcPr>
          <w:p w14:paraId="2EF92916"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588.17</w:t>
            </w:r>
          </w:p>
        </w:tc>
        <w:tc>
          <w:tcPr>
            <w:tcW w:w="1095" w:type="dxa"/>
            <w:tcBorders>
              <w:top w:val="nil"/>
              <w:left w:val="nil"/>
              <w:bottom w:val="single" w:sz="8" w:space="0" w:color="FFFFFF"/>
              <w:right w:val="single" w:sz="8" w:space="0" w:color="FFFFFF"/>
            </w:tcBorders>
            <w:shd w:val="clear" w:color="000000" w:fill="C6CFDC"/>
            <w:vAlign w:val="center"/>
            <w:hideMark/>
          </w:tcPr>
          <w:p w14:paraId="27AA066A"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2.23</w:t>
            </w:r>
          </w:p>
        </w:tc>
      </w:tr>
      <w:tr w:rsidR="00A03ADD" w:rsidRPr="000B521B" w14:paraId="7A3A8A90" w14:textId="77777777" w:rsidTr="00FF6983">
        <w:trPr>
          <w:trHeight w:val="780"/>
        </w:trPr>
        <w:tc>
          <w:tcPr>
            <w:tcW w:w="1998" w:type="dxa"/>
            <w:tcBorders>
              <w:top w:val="nil"/>
              <w:left w:val="nil"/>
              <w:bottom w:val="single" w:sz="8" w:space="0" w:color="FFFFFF"/>
              <w:right w:val="single" w:sz="8" w:space="0" w:color="FFFFFF"/>
            </w:tcBorders>
            <w:shd w:val="clear" w:color="000000" w:fill="C6CFDC"/>
            <w:vAlign w:val="center"/>
            <w:hideMark/>
          </w:tcPr>
          <w:p w14:paraId="5B795FDC"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Bisphenol-a Type Epoxy Vinyl Ester Resin</w:t>
            </w:r>
          </w:p>
        </w:tc>
        <w:tc>
          <w:tcPr>
            <w:tcW w:w="2026" w:type="dxa"/>
            <w:tcBorders>
              <w:top w:val="nil"/>
              <w:left w:val="nil"/>
              <w:bottom w:val="single" w:sz="8" w:space="0" w:color="FFFFFF"/>
              <w:right w:val="single" w:sz="8" w:space="0" w:color="FFFFFF"/>
            </w:tcBorders>
            <w:shd w:val="clear" w:color="000000" w:fill="C6CFDC"/>
            <w:vAlign w:val="center"/>
            <w:hideMark/>
          </w:tcPr>
          <w:p w14:paraId="5A5F5A3B"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Orson Chemicals</w:t>
            </w:r>
          </w:p>
        </w:tc>
        <w:tc>
          <w:tcPr>
            <w:tcW w:w="1438" w:type="dxa"/>
            <w:tcBorders>
              <w:top w:val="nil"/>
              <w:left w:val="nil"/>
              <w:bottom w:val="single" w:sz="8" w:space="0" w:color="FFFFFF"/>
              <w:right w:val="single" w:sz="8" w:space="0" w:color="FFFFFF"/>
            </w:tcBorders>
            <w:shd w:val="clear" w:color="000000" w:fill="C6CFDC"/>
            <w:vAlign w:val="center"/>
            <w:hideMark/>
          </w:tcPr>
          <w:p w14:paraId="17156513"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India </w:t>
            </w:r>
          </w:p>
        </w:tc>
        <w:tc>
          <w:tcPr>
            <w:tcW w:w="1647" w:type="dxa"/>
            <w:tcBorders>
              <w:top w:val="nil"/>
              <w:left w:val="nil"/>
              <w:bottom w:val="single" w:sz="8" w:space="0" w:color="FFFFFF"/>
              <w:right w:val="single" w:sz="8" w:space="0" w:color="FFFFFF"/>
            </w:tcBorders>
            <w:shd w:val="clear" w:color="000000" w:fill="C6CFDC"/>
            <w:vAlign w:val="center"/>
            <w:hideMark/>
          </w:tcPr>
          <w:p w14:paraId="2AD34300"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da-DK"/>
              </w:rPr>
              <w:t>Swancor Ind M Sdn Bhd</w:t>
            </w:r>
          </w:p>
        </w:tc>
        <w:tc>
          <w:tcPr>
            <w:tcW w:w="1261" w:type="dxa"/>
            <w:tcBorders>
              <w:top w:val="nil"/>
              <w:left w:val="nil"/>
              <w:bottom w:val="single" w:sz="8" w:space="0" w:color="FFFFFF"/>
              <w:right w:val="single" w:sz="8" w:space="0" w:color="FFFFFF"/>
            </w:tcBorders>
            <w:shd w:val="clear" w:color="000000" w:fill="C6CFDC"/>
            <w:vAlign w:val="center"/>
            <w:hideMark/>
          </w:tcPr>
          <w:p w14:paraId="05BE1A37"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Malaysia/Taiwan</w:t>
            </w:r>
          </w:p>
        </w:tc>
        <w:tc>
          <w:tcPr>
            <w:tcW w:w="1245" w:type="dxa"/>
            <w:tcBorders>
              <w:top w:val="nil"/>
              <w:left w:val="nil"/>
              <w:bottom w:val="single" w:sz="8" w:space="0" w:color="FFFFFF"/>
              <w:right w:val="single" w:sz="8" w:space="0" w:color="FFFFFF"/>
            </w:tcBorders>
            <w:shd w:val="clear" w:color="000000" w:fill="C6CFDC"/>
            <w:vAlign w:val="center"/>
            <w:hideMark/>
          </w:tcPr>
          <w:p w14:paraId="690060D5"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1,052.25</w:t>
            </w:r>
          </w:p>
        </w:tc>
        <w:tc>
          <w:tcPr>
            <w:tcW w:w="1095" w:type="dxa"/>
            <w:tcBorders>
              <w:top w:val="nil"/>
              <w:left w:val="nil"/>
              <w:bottom w:val="single" w:sz="8" w:space="0" w:color="FFFFFF"/>
              <w:right w:val="single" w:sz="8" w:space="0" w:color="FFFFFF"/>
            </w:tcBorders>
            <w:shd w:val="clear" w:color="000000" w:fill="C6CFDC"/>
            <w:vAlign w:val="center"/>
            <w:hideMark/>
          </w:tcPr>
          <w:p w14:paraId="4E8FB5B4"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2.56</w:t>
            </w:r>
          </w:p>
        </w:tc>
      </w:tr>
      <w:tr w:rsidR="00A03ADD" w:rsidRPr="000B521B" w14:paraId="1BBBB9C4" w14:textId="77777777" w:rsidTr="00FF6983">
        <w:trPr>
          <w:trHeight w:val="780"/>
        </w:trPr>
        <w:tc>
          <w:tcPr>
            <w:tcW w:w="1998" w:type="dxa"/>
            <w:tcBorders>
              <w:top w:val="nil"/>
              <w:left w:val="nil"/>
              <w:bottom w:val="single" w:sz="8" w:space="0" w:color="FFFFFF"/>
              <w:right w:val="single" w:sz="8" w:space="0" w:color="FFFFFF"/>
            </w:tcBorders>
            <w:shd w:val="clear" w:color="000000" w:fill="C6CFDC"/>
            <w:vAlign w:val="center"/>
            <w:hideMark/>
          </w:tcPr>
          <w:p w14:paraId="32E29DCA"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Bisphenol-a Type Epoxy Vinyl Ester Resin</w:t>
            </w:r>
          </w:p>
        </w:tc>
        <w:tc>
          <w:tcPr>
            <w:tcW w:w="2026" w:type="dxa"/>
            <w:tcBorders>
              <w:top w:val="nil"/>
              <w:left w:val="nil"/>
              <w:bottom w:val="single" w:sz="8" w:space="0" w:color="FFFFFF"/>
              <w:right w:val="single" w:sz="8" w:space="0" w:color="FFFFFF"/>
            </w:tcBorders>
            <w:shd w:val="clear" w:color="000000" w:fill="C6CFDC"/>
            <w:vAlign w:val="center"/>
            <w:hideMark/>
          </w:tcPr>
          <w:p w14:paraId="3ACC2261"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Sunrise Industries India Ltd</w:t>
            </w:r>
          </w:p>
        </w:tc>
        <w:tc>
          <w:tcPr>
            <w:tcW w:w="1438" w:type="dxa"/>
            <w:tcBorders>
              <w:top w:val="nil"/>
              <w:left w:val="nil"/>
              <w:bottom w:val="single" w:sz="8" w:space="0" w:color="FFFFFF"/>
              <w:right w:val="single" w:sz="8" w:space="0" w:color="FFFFFF"/>
            </w:tcBorders>
            <w:shd w:val="clear" w:color="000000" w:fill="C6CFDC"/>
            <w:vAlign w:val="center"/>
            <w:hideMark/>
          </w:tcPr>
          <w:p w14:paraId="444FAE77"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India </w:t>
            </w:r>
          </w:p>
        </w:tc>
        <w:tc>
          <w:tcPr>
            <w:tcW w:w="1647" w:type="dxa"/>
            <w:tcBorders>
              <w:top w:val="nil"/>
              <w:left w:val="nil"/>
              <w:bottom w:val="single" w:sz="8" w:space="0" w:color="FFFFFF"/>
              <w:right w:val="single" w:sz="8" w:space="0" w:color="FFFFFF"/>
            </w:tcBorders>
            <w:shd w:val="clear" w:color="000000" w:fill="C6CFDC"/>
            <w:vAlign w:val="center"/>
            <w:hideMark/>
          </w:tcPr>
          <w:p w14:paraId="3FE4F328"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proofErr w:type="spellStart"/>
            <w:r w:rsidRPr="000B521B">
              <w:rPr>
                <w:rFonts w:ascii="Arial" w:eastAsia="Times New Roman" w:hAnsi="Arial" w:cs="Arial"/>
                <w:color w:val="000000"/>
                <w:sz w:val="20"/>
                <w:szCs w:val="20"/>
                <w:lang w:val="en-US"/>
              </w:rPr>
              <w:t>Jinling</w:t>
            </w:r>
            <w:proofErr w:type="spellEnd"/>
            <w:r w:rsidRPr="000B521B">
              <w:rPr>
                <w:rFonts w:ascii="Arial" w:eastAsia="Times New Roman" w:hAnsi="Arial" w:cs="Arial"/>
                <w:color w:val="000000"/>
                <w:sz w:val="20"/>
                <w:szCs w:val="20"/>
                <w:lang w:val="en-US"/>
              </w:rPr>
              <w:t xml:space="preserve"> </w:t>
            </w:r>
            <w:proofErr w:type="spellStart"/>
            <w:r w:rsidRPr="000B521B">
              <w:rPr>
                <w:rFonts w:ascii="Arial" w:eastAsia="Times New Roman" w:hAnsi="Arial" w:cs="Arial"/>
                <w:color w:val="000000"/>
                <w:sz w:val="20"/>
                <w:szCs w:val="20"/>
                <w:lang w:val="en-US"/>
              </w:rPr>
              <w:t>Aoc</w:t>
            </w:r>
            <w:proofErr w:type="spellEnd"/>
            <w:r w:rsidRPr="000B521B">
              <w:rPr>
                <w:rFonts w:ascii="Arial" w:eastAsia="Times New Roman" w:hAnsi="Arial" w:cs="Arial"/>
                <w:color w:val="000000"/>
                <w:sz w:val="20"/>
                <w:szCs w:val="20"/>
                <w:lang w:val="en-US"/>
              </w:rPr>
              <w:t xml:space="preserve"> Resins Co Ltd </w:t>
            </w:r>
          </w:p>
        </w:tc>
        <w:tc>
          <w:tcPr>
            <w:tcW w:w="1261" w:type="dxa"/>
            <w:tcBorders>
              <w:top w:val="nil"/>
              <w:left w:val="nil"/>
              <w:bottom w:val="single" w:sz="8" w:space="0" w:color="FFFFFF"/>
              <w:right w:val="single" w:sz="8" w:space="0" w:color="FFFFFF"/>
            </w:tcBorders>
            <w:shd w:val="clear" w:color="000000" w:fill="C6CFDC"/>
            <w:vAlign w:val="center"/>
            <w:hideMark/>
          </w:tcPr>
          <w:p w14:paraId="4D511CE6"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China/Thailand</w:t>
            </w:r>
          </w:p>
        </w:tc>
        <w:tc>
          <w:tcPr>
            <w:tcW w:w="1245" w:type="dxa"/>
            <w:tcBorders>
              <w:top w:val="nil"/>
              <w:left w:val="nil"/>
              <w:bottom w:val="single" w:sz="8" w:space="0" w:color="FFFFFF"/>
              <w:right w:val="single" w:sz="8" w:space="0" w:color="FFFFFF"/>
            </w:tcBorders>
            <w:shd w:val="clear" w:color="000000" w:fill="C6CFDC"/>
            <w:vAlign w:val="center"/>
            <w:hideMark/>
          </w:tcPr>
          <w:p w14:paraId="3BCE7574"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369.6</w:t>
            </w:r>
          </w:p>
        </w:tc>
        <w:tc>
          <w:tcPr>
            <w:tcW w:w="1095" w:type="dxa"/>
            <w:tcBorders>
              <w:top w:val="nil"/>
              <w:left w:val="nil"/>
              <w:bottom w:val="single" w:sz="8" w:space="0" w:color="FFFFFF"/>
              <w:right w:val="single" w:sz="8" w:space="0" w:color="FFFFFF"/>
            </w:tcBorders>
            <w:shd w:val="clear" w:color="000000" w:fill="C6CFDC"/>
            <w:vAlign w:val="center"/>
            <w:hideMark/>
          </w:tcPr>
          <w:p w14:paraId="7A7CAB12"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3.52</w:t>
            </w:r>
          </w:p>
        </w:tc>
      </w:tr>
      <w:tr w:rsidR="00A03ADD" w:rsidRPr="000B521B" w14:paraId="0A66D46E" w14:textId="77777777" w:rsidTr="00FF6983">
        <w:trPr>
          <w:trHeight w:val="780"/>
        </w:trPr>
        <w:tc>
          <w:tcPr>
            <w:tcW w:w="1998" w:type="dxa"/>
            <w:tcBorders>
              <w:top w:val="nil"/>
              <w:left w:val="nil"/>
              <w:bottom w:val="single" w:sz="8" w:space="0" w:color="FFFFFF"/>
              <w:right w:val="single" w:sz="8" w:space="0" w:color="FFFFFF"/>
            </w:tcBorders>
            <w:shd w:val="clear" w:color="000000" w:fill="C6CFDC"/>
            <w:vAlign w:val="center"/>
            <w:hideMark/>
          </w:tcPr>
          <w:p w14:paraId="0BD26128"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Bisphenol-a Type Epoxy Vinyl Ester Resin</w:t>
            </w:r>
          </w:p>
        </w:tc>
        <w:tc>
          <w:tcPr>
            <w:tcW w:w="2026" w:type="dxa"/>
            <w:tcBorders>
              <w:top w:val="nil"/>
              <w:left w:val="nil"/>
              <w:bottom w:val="single" w:sz="8" w:space="0" w:color="FFFFFF"/>
              <w:right w:val="single" w:sz="8" w:space="0" w:color="FFFFFF"/>
            </w:tcBorders>
            <w:shd w:val="clear" w:color="000000" w:fill="C6CFDC"/>
            <w:vAlign w:val="center"/>
            <w:hideMark/>
          </w:tcPr>
          <w:p w14:paraId="20E603EA"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Rex Resins</w:t>
            </w:r>
          </w:p>
        </w:tc>
        <w:tc>
          <w:tcPr>
            <w:tcW w:w="1438" w:type="dxa"/>
            <w:tcBorders>
              <w:top w:val="nil"/>
              <w:left w:val="nil"/>
              <w:bottom w:val="single" w:sz="8" w:space="0" w:color="FFFFFF"/>
              <w:right w:val="single" w:sz="8" w:space="0" w:color="FFFFFF"/>
            </w:tcBorders>
            <w:shd w:val="clear" w:color="000000" w:fill="C6CFDC"/>
            <w:vAlign w:val="center"/>
            <w:hideMark/>
          </w:tcPr>
          <w:p w14:paraId="3330ED51"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India </w:t>
            </w:r>
          </w:p>
        </w:tc>
        <w:tc>
          <w:tcPr>
            <w:tcW w:w="1647" w:type="dxa"/>
            <w:tcBorders>
              <w:top w:val="nil"/>
              <w:left w:val="nil"/>
              <w:bottom w:val="single" w:sz="8" w:space="0" w:color="FFFFFF"/>
              <w:right w:val="single" w:sz="8" w:space="0" w:color="FFFFFF"/>
            </w:tcBorders>
            <w:shd w:val="clear" w:color="000000" w:fill="C6CFDC"/>
            <w:vAlign w:val="center"/>
            <w:hideMark/>
          </w:tcPr>
          <w:p w14:paraId="770D16F0"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Eternal Materials Co Ltd</w:t>
            </w:r>
          </w:p>
        </w:tc>
        <w:tc>
          <w:tcPr>
            <w:tcW w:w="1261" w:type="dxa"/>
            <w:tcBorders>
              <w:top w:val="nil"/>
              <w:left w:val="nil"/>
              <w:bottom w:val="single" w:sz="8" w:space="0" w:color="FFFFFF"/>
              <w:right w:val="single" w:sz="8" w:space="0" w:color="FFFFFF"/>
            </w:tcBorders>
            <w:shd w:val="clear" w:color="000000" w:fill="C6CFDC"/>
            <w:vAlign w:val="center"/>
            <w:hideMark/>
          </w:tcPr>
          <w:p w14:paraId="4C35DF36"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Taiwan</w:t>
            </w:r>
          </w:p>
        </w:tc>
        <w:tc>
          <w:tcPr>
            <w:tcW w:w="1245" w:type="dxa"/>
            <w:tcBorders>
              <w:top w:val="nil"/>
              <w:left w:val="nil"/>
              <w:bottom w:val="single" w:sz="8" w:space="0" w:color="FFFFFF"/>
              <w:right w:val="single" w:sz="8" w:space="0" w:color="FFFFFF"/>
            </w:tcBorders>
            <w:shd w:val="clear" w:color="000000" w:fill="C6CFDC"/>
            <w:vAlign w:val="center"/>
            <w:hideMark/>
          </w:tcPr>
          <w:p w14:paraId="49C0F55B"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34.2</w:t>
            </w:r>
          </w:p>
        </w:tc>
        <w:tc>
          <w:tcPr>
            <w:tcW w:w="1095" w:type="dxa"/>
            <w:tcBorders>
              <w:top w:val="nil"/>
              <w:left w:val="nil"/>
              <w:bottom w:val="single" w:sz="8" w:space="0" w:color="FFFFFF"/>
              <w:right w:val="single" w:sz="8" w:space="0" w:color="FFFFFF"/>
            </w:tcBorders>
            <w:shd w:val="clear" w:color="000000" w:fill="C6CFDC"/>
            <w:vAlign w:val="center"/>
            <w:hideMark/>
          </w:tcPr>
          <w:p w14:paraId="0A917CA1"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2.1</w:t>
            </w:r>
          </w:p>
        </w:tc>
      </w:tr>
      <w:tr w:rsidR="00A03ADD" w:rsidRPr="000B521B" w14:paraId="63B5A9C4" w14:textId="77777777" w:rsidTr="00FF6983">
        <w:trPr>
          <w:trHeight w:val="780"/>
        </w:trPr>
        <w:tc>
          <w:tcPr>
            <w:tcW w:w="1998" w:type="dxa"/>
            <w:tcBorders>
              <w:top w:val="nil"/>
              <w:left w:val="nil"/>
              <w:bottom w:val="single" w:sz="8" w:space="0" w:color="FFFFFF"/>
              <w:right w:val="single" w:sz="8" w:space="0" w:color="FFFFFF"/>
            </w:tcBorders>
            <w:shd w:val="clear" w:color="000000" w:fill="C6CFDC"/>
            <w:vAlign w:val="center"/>
            <w:hideMark/>
          </w:tcPr>
          <w:p w14:paraId="25F02C52"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Bisphenol-a Type Epoxy Vinyl Ester Resin</w:t>
            </w:r>
          </w:p>
        </w:tc>
        <w:tc>
          <w:tcPr>
            <w:tcW w:w="2026" w:type="dxa"/>
            <w:tcBorders>
              <w:top w:val="nil"/>
              <w:left w:val="nil"/>
              <w:bottom w:val="single" w:sz="8" w:space="0" w:color="FFFFFF"/>
              <w:right w:val="single" w:sz="8" w:space="0" w:color="FFFFFF"/>
            </w:tcBorders>
            <w:shd w:val="clear" w:color="000000" w:fill="C6CFDC"/>
            <w:vAlign w:val="center"/>
            <w:hideMark/>
          </w:tcPr>
          <w:p w14:paraId="09E10DA6" w14:textId="39E0903A"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Vibrant </w:t>
            </w:r>
            <w:r w:rsidR="00035944" w:rsidRPr="000B521B">
              <w:rPr>
                <w:rFonts w:ascii="Arial" w:eastAsia="Times New Roman" w:hAnsi="Arial" w:cs="Arial"/>
                <w:color w:val="000000"/>
                <w:sz w:val="20"/>
                <w:szCs w:val="20"/>
                <w:lang w:val="en-US"/>
              </w:rPr>
              <w:t>Specialties</w:t>
            </w:r>
          </w:p>
        </w:tc>
        <w:tc>
          <w:tcPr>
            <w:tcW w:w="1438" w:type="dxa"/>
            <w:tcBorders>
              <w:top w:val="nil"/>
              <w:left w:val="nil"/>
              <w:bottom w:val="single" w:sz="8" w:space="0" w:color="FFFFFF"/>
              <w:right w:val="single" w:sz="8" w:space="0" w:color="FFFFFF"/>
            </w:tcBorders>
            <w:shd w:val="clear" w:color="000000" w:fill="C6CFDC"/>
            <w:vAlign w:val="center"/>
            <w:hideMark/>
          </w:tcPr>
          <w:p w14:paraId="19D55433"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India </w:t>
            </w:r>
          </w:p>
        </w:tc>
        <w:tc>
          <w:tcPr>
            <w:tcW w:w="1647" w:type="dxa"/>
            <w:tcBorders>
              <w:top w:val="nil"/>
              <w:left w:val="nil"/>
              <w:bottom w:val="single" w:sz="8" w:space="0" w:color="FFFFFF"/>
              <w:right w:val="single" w:sz="8" w:space="0" w:color="FFFFFF"/>
            </w:tcBorders>
            <w:shd w:val="clear" w:color="000000" w:fill="C6CFDC"/>
            <w:vAlign w:val="center"/>
            <w:hideMark/>
          </w:tcPr>
          <w:p w14:paraId="280BF987"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proofErr w:type="spellStart"/>
            <w:r w:rsidRPr="000B521B">
              <w:rPr>
                <w:rFonts w:ascii="Arial" w:eastAsia="Times New Roman" w:hAnsi="Arial" w:cs="Arial"/>
                <w:color w:val="000000"/>
                <w:sz w:val="20"/>
                <w:szCs w:val="20"/>
                <w:lang w:val="en-US"/>
              </w:rPr>
              <w:t>Synthomer</w:t>
            </w:r>
            <w:proofErr w:type="spellEnd"/>
            <w:r w:rsidRPr="000B521B">
              <w:rPr>
                <w:rFonts w:ascii="Arial" w:eastAsia="Times New Roman" w:hAnsi="Arial" w:cs="Arial"/>
                <w:color w:val="000000"/>
                <w:sz w:val="20"/>
                <w:szCs w:val="20"/>
                <w:lang w:val="en-US"/>
              </w:rPr>
              <w:t xml:space="preserve"> Trading Limited</w:t>
            </w:r>
          </w:p>
        </w:tc>
        <w:tc>
          <w:tcPr>
            <w:tcW w:w="1261" w:type="dxa"/>
            <w:tcBorders>
              <w:top w:val="nil"/>
              <w:left w:val="nil"/>
              <w:bottom w:val="single" w:sz="8" w:space="0" w:color="FFFFFF"/>
              <w:right w:val="single" w:sz="8" w:space="0" w:color="FFFFFF"/>
            </w:tcBorders>
            <w:shd w:val="clear" w:color="000000" w:fill="C6CFDC"/>
            <w:vAlign w:val="center"/>
            <w:hideMark/>
          </w:tcPr>
          <w:p w14:paraId="6E707114"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France</w:t>
            </w:r>
          </w:p>
        </w:tc>
        <w:tc>
          <w:tcPr>
            <w:tcW w:w="1245" w:type="dxa"/>
            <w:tcBorders>
              <w:top w:val="nil"/>
              <w:left w:val="nil"/>
              <w:bottom w:val="single" w:sz="8" w:space="0" w:color="FFFFFF"/>
              <w:right w:val="single" w:sz="8" w:space="0" w:color="FFFFFF"/>
            </w:tcBorders>
            <w:shd w:val="clear" w:color="000000" w:fill="C6CFDC"/>
            <w:vAlign w:val="center"/>
            <w:hideMark/>
          </w:tcPr>
          <w:p w14:paraId="6AAEFF94"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40.5</w:t>
            </w:r>
          </w:p>
        </w:tc>
        <w:tc>
          <w:tcPr>
            <w:tcW w:w="1095" w:type="dxa"/>
            <w:tcBorders>
              <w:top w:val="nil"/>
              <w:left w:val="nil"/>
              <w:bottom w:val="single" w:sz="8" w:space="0" w:color="FFFFFF"/>
              <w:right w:val="single" w:sz="8" w:space="0" w:color="FFFFFF"/>
            </w:tcBorders>
            <w:shd w:val="clear" w:color="000000" w:fill="C6CFDC"/>
            <w:vAlign w:val="center"/>
            <w:hideMark/>
          </w:tcPr>
          <w:p w14:paraId="568FBF95"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2.21</w:t>
            </w:r>
          </w:p>
        </w:tc>
      </w:tr>
      <w:tr w:rsidR="00A03ADD" w:rsidRPr="000B521B" w14:paraId="7B6D5B50" w14:textId="77777777" w:rsidTr="00FF6983">
        <w:trPr>
          <w:trHeight w:val="525"/>
        </w:trPr>
        <w:tc>
          <w:tcPr>
            <w:tcW w:w="1998" w:type="dxa"/>
            <w:tcBorders>
              <w:top w:val="nil"/>
              <w:left w:val="nil"/>
              <w:bottom w:val="single" w:sz="8" w:space="0" w:color="FFFFFF"/>
              <w:right w:val="single" w:sz="8" w:space="0" w:color="FFFFFF"/>
            </w:tcBorders>
            <w:shd w:val="clear" w:color="000000" w:fill="C6CFDC"/>
            <w:vAlign w:val="center"/>
            <w:hideMark/>
          </w:tcPr>
          <w:p w14:paraId="4B3EC0F5"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proofErr w:type="spellStart"/>
            <w:r w:rsidRPr="000B521B">
              <w:rPr>
                <w:rFonts w:ascii="Arial" w:eastAsia="Times New Roman" w:hAnsi="Arial" w:cs="Arial"/>
                <w:color w:val="000000"/>
                <w:sz w:val="20"/>
                <w:szCs w:val="20"/>
                <w:lang w:val="en-US"/>
              </w:rPr>
              <w:t>Novolac</w:t>
            </w:r>
            <w:proofErr w:type="spellEnd"/>
            <w:r w:rsidRPr="000B521B">
              <w:rPr>
                <w:rFonts w:ascii="Arial" w:eastAsia="Times New Roman" w:hAnsi="Arial" w:cs="Arial"/>
                <w:color w:val="000000"/>
                <w:sz w:val="20"/>
                <w:szCs w:val="20"/>
                <w:lang w:val="en-US"/>
              </w:rPr>
              <w:t xml:space="preserve"> Vinyl Ester Resin</w:t>
            </w:r>
          </w:p>
        </w:tc>
        <w:tc>
          <w:tcPr>
            <w:tcW w:w="2026" w:type="dxa"/>
            <w:tcBorders>
              <w:top w:val="nil"/>
              <w:left w:val="nil"/>
              <w:bottom w:val="single" w:sz="8" w:space="0" w:color="FFFFFF"/>
              <w:right w:val="single" w:sz="8" w:space="0" w:color="FFFFFF"/>
            </w:tcBorders>
            <w:shd w:val="clear" w:color="000000" w:fill="C6CFDC"/>
            <w:vAlign w:val="center"/>
            <w:hideMark/>
          </w:tcPr>
          <w:p w14:paraId="417D6167"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Chemical Process </w:t>
            </w:r>
            <w:proofErr w:type="spellStart"/>
            <w:r w:rsidRPr="000B521B">
              <w:rPr>
                <w:rFonts w:ascii="Arial" w:eastAsia="Times New Roman" w:hAnsi="Arial" w:cs="Arial"/>
                <w:color w:val="000000"/>
                <w:sz w:val="20"/>
                <w:szCs w:val="20"/>
                <w:lang w:val="en-US"/>
              </w:rPr>
              <w:t>Equipments</w:t>
            </w:r>
            <w:proofErr w:type="spellEnd"/>
            <w:r w:rsidRPr="000B521B">
              <w:rPr>
                <w:rFonts w:ascii="Arial" w:eastAsia="Times New Roman" w:hAnsi="Arial" w:cs="Arial"/>
                <w:color w:val="000000"/>
                <w:sz w:val="20"/>
                <w:szCs w:val="20"/>
                <w:lang w:val="en-US"/>
              </w:rPr>
              <w:t xml:space="preserve"> Pvt Ltd</w:t>
            </w:r>
          </w:p>
        </w:tc>
        <w:tc>
          <w:tcPr>
            <w:tcW w:w="1438" w:type="dxa"/>
            <w:tcBorders>
              <w:top w:val="nil"/>
              <w:left w:val="nil"/>
              <w:bottom w:val="single" w:sz="8" w:space="0" w:color="FFFFFF"/>
              <w:right w:val="single" w:sz="8" w:space="0" w:color="FFFFFF"/>
            </w:tcBorders>
            <w:shd w:val="clear" w:color="000000" w:fill="C6CFDC"/>
            <w:vAlign w:val="center"/>
            <w:hideMark/>
          </w:tcPr>
          <w:p w14:paraId="020E8390"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India </w:t>
            </w:r>
          </w:p>
        </w:tc>
        <w:tc>
          <w:tcPr>
            <w:tcW w:w="1647" w:type="dxa"/>
            <w:tcBorders>
              <w:top w:val="nil"/>
              <w:left w:val="nil"/>
              <w:bottom w:val="single" w:sz="8" w:space="0" w:color="FFFFFF"/>
              <w:right w:val="single" w:sz="8" w:space="0" w:color="FFFFFF"/>
            </w:tcBorders>
            <w:shd w:val="clear" w:color="000000" w:fill="C6CFDC"/>
            <w:vAlign w:val="center"/>
            <w:hideMark/>
          </w:tcPr>
          <w:p w14:paraId="01D9E84F"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proofErr w:type="spellStart"/>
            <w:r w:rsidRPr="000B521B">
              <w:rPr>
                <w:rFonts w:ascii="Arial" w:eastAsia="Times New Roman" w:hAnsi="Arial" w:cs="Arial"/>
                <w:color w:val="000000"/>
                <w:sz w:val="20"/>
                <w:szCs w:val="20"/>
                <w:lang w:val="en-US"/>
              </w:rPr>
              <w:t>Ineos</w:t>
            </w:r>
            <w:proofErr w:type="spellEnd"/>
            <w:r w:rsidRPr="000B521B">
              <w:rPr>
                <w:rFonts w:ascii="Arial" w:eastAsia="Times New Roman" w:hAnsi="Arial" w:cs="Arial"/>
                <w:color w:val="000000"/>
                <w:sz w:val="20"/>
                <w:szCs w:val="20"/>
                <w:lang w:val="en-US"/>
              </w:rPr>
              <w:t xml:space="preserve"> Composites  </w:t>
            </w:r>
          </w:p>
        </w:tc>
        <w:tc>
          <w:tcPr>
            <w:tcW w:w="1261" w:type="dxa"/>
            <w:tcBorders>
              <w:top w:val="nil"/>
              <w:left w:val="nil"/>
              <w:bottom w:val="single" w:sz="8" w:space="0" w:color="FFFFFF"/>
              <w:right w:val="single" w:sz="8" w:space="0" w:color="FFFFFF"/>
            </w:tcBorders>
            <w:shd w:val="clear" w:color="000000" w:fill="C6CFDC"/>
            <w:vAlign w:val="center"/>
            <w:hideMark/>
          </w:tcPr>
          <w:p w14:paraId="1FB1CCA3"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Spain</w:t>
            </w:r>
          </w:p>
        </w:tc>
        <w:tc>
          <w:tcPr>
            <w:tcW w:w="1245" w:type="dxa"/>
            <w:tcBorders>
              <w:top w:val="nil"/>
              <w:left w:val="nil"/>
              <w:bottom w:val="single" w:sz="8" w:space="0" w:color="FFFFFF"/>
              <w:right w:val="single" w:sz="8" w:space="0" w:color="FFFFFF"/>
            </w:tcBorders>
            <w:shd w:val="clear" w:color="000000" w:fill="C6CFDC"/>
            <w:vAlign w:val="center"/>
            <w:hideMark/>
          </w:tcPr>
          <w:p w14:paraId="03043A98"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471.97</w:t>
            </w:r>
          </w:p>
        </w:tc>
        <w:tc>
          <w:tcPr>
            <w:tcW w:w="1095" w:type="dxa"/>
            <w:tcBorders>
              <w:top w:val="nil"/>
              <w:left w:val="nil"/>
              <w:bottom w:val="single" w:sz="8" w:space="0" w:color="FFFFFF"/>
              <w:right w:val="single" w:sz="8" w:space="0" w:color="FFFFFF"/>
            </w:tcBorders>
            <w:shd w:val="clear" w:color="000000" w:fill="C6CFDC"/>
            <w:vAlign w:val="center"/>
            <w:hideMark/>
          </w:tcPr>
          <w:p w14:paraId="54487996"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5.74</w:t>
            </w:r>
          </w:p>
        </w:tc>
      </w:tr>
      <w:tr w:rsidR="00A03ADD" w:rsidRPr="000B521B" w14:paraId="632B29E8" w14:textId="77777777" w:rsidTr="00FF6983">
        <w:trPr>
          <w:trHeight w:val="780"/>
        </w:trPr>
        <w:tc>
          <w:tcPr>
            <w:tcW w:w="1998" w:type="dxa"/>
            <w:tcBorders>
              <w:top w:val="nil"/>
              <w:left w:val="nil"/>
              <w:bottom w:val="single" w:sz="8" w:space="0" w:color="FFFFFF"/>
              <w:right w:val="single" w:sz="8" w:space="0" w:color="FFFFFF"/>
            </w:tcBorders>
            <w:shd w:val="clear" w:color="000000" w:fill="C6CFDC"/>
            <w:vAlign w:val="center"/>
            <w:hideMark/>
          </w:tcPr>
          <w:p w14:paraId="2D550B84"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Bisphenol-a Type Epoxy Vinyl Ester Resin</w:t>
            </w:r>
          </w:p>
        </w:tc>
        <w:tc>
          <w:tcPr>
            <w:tcW w:w="2026" w:type="dxa"/>
            <w:tcBorders>
              <w:top w:val="nil"/>
              <w:left w:val="nil"/>
              <w:bottom w:val="single" w:sz="8" w:space="0" w:color="FFFFFF"/>
              <w:right w:val="single" w:sz="8" w:space="0" w:color="FFFFFF"/>
            </w:tcBorders>
            <w:shd w:val="clear" w:color="000000" w:fill="C6CFDC"/>
            <w:vAlign w:val="center"/>
            <w:hideMark/>
          </w:tcPr>
          <w:p w14:paraId="32A79FBF"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Nagase India Private Limited</w:t>
            </w:r>
          </w:p>
        </w:tc>
        <w:tc>
          <w:tcPr>
            <w:tcW w:w="1438" w:type="dxa"/>
            <w:tcBorders>
              <w:top w:val="nil"/>
              <w:left w:val="nil"/>
              <w:bottom w:val="single" w:sz="8" w:space="0" w:color="FFFFFF"/>
              <w:right w:val="single" w:sz="8" w:space="0" w:color="FFFFFF"/>
            </w:tcBorders>
            <w:shd w:val="clear" w:color="000000" w:fill="C6CFDC"/>
            <w:vAlign w:val="center"/>
            <w:hideMark/>
          </w:tcPr>
          <w:p w14:paraId="63A81F3A"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India </w:t>
            </w:r>
          </w:p>
        </w:tc>
        <w:tc>
          <w:tcPr>
            <w:tcW w:w="1647" w:type="dxa"/>
            <w:tcBorders>
              <w:top w:val="nil"/>
              <w:left w:val="nil"/>
              <w:bottom w:val="single" w:sz="8" w:space="0" w:color="FFFFFF"/>
              <w:right w:val="single" w:sz="8" w:space="0" w:color="FFFFFF"/>
            </w:tcBorders>
            <w:shd w:val="clear" w:color="000000" w:fill="C6CFDC"/>
            <w:vAlign w:val="center"/>
            <w:hideMark/>
          </w:tcPr>
          <w:p w14:paraId="43C2E0CB"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Showa Highpolymer Singapore Pte Ltd</w:t>
            </w:r>
          </w:p>
        </w:tc>
        <w:tc>
          <w:tcPr>
            <w:tcW w:w="1261" w:type="dxa"/>
            <w:tcBorders>
              <w:top w:val="nil"/>
              <w:left w:val="nil"/>
              <w:bottom w:val="single" w:sz="8" w:space="0" w:color="FFFFFF"/>
              <w:right w:val="single" w:sz="8" w:space="0" w:color="FFFFFF"/>
            </w:tcBorders>
            <w:shd w:val="clear" w:color="000000" w:fill="C6CFDC"/>
            <w:vAlign w:val="center"/>
            <w:hideMark/>
          </w:tcPr>
          <w:p w14:paraId="263694BA"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Japan</w:t>
            </w:r>
          </w:p>
        </w:tc>
        <w:tc>
          <w:tcPr>
            <w:tcW w:w="1245" w:type="dxa"/>
            <w:tcBorders>
              <w:top w:val="nil"/>
              <w:left w:val="nil"/>
              <w:bottom w:val="single" w:sz="8" w:space="0" w:color="FFFFFF"/>
              <w:right w:val="single" w:sz="8" w:space="0" w:color="FFFFFF"/>
            </w:tcBorders>
            <w:shd w:val="clear" w:color="000000" w:fill="C6CFDC"/>
            <w:vAlign w:val="center"/>
            <w:hideMark/>
          </w:tcPr>
          <w:p w14:paraId="16F47A44"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243.81</w:t>
            </w:r>
          </w:p>
        </w:tc>
        <w:tc>
          <w:tcPr>
            <w:tcW w:w="1095" w:type="dxa"/>
            <w:tcBorders>
              <w:top w:val="nil"/>
              <w:left w:val="nil"/>
              <w:bottom w:val="single" w:sz="8" w:space="0" w:color="FFFFFF"/>
              <w:right w:val="single" w:sz="8" w:space="0" w:color="FFFFFF"/>
            </w:tcBorders>
            <w:shd w:val="clear" w:color="000000" w:fill="C6CFDC"/>
            <w:vAlign w:val="center"/>
            <w:hideMark/>
          </w:tcPr>
          <w:p w14:paraId="3C033C40"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3.01</w:t>
            </w:r>
          </w:p>
        </w:tc>
      </w:tr>
      <w:tr w:rsidR="00A03ADD" w:rsidRPr="000B521B" w14:paraId="70E0CBA4" w14:textId="77777777" w:rsidTr="00FF6983">
        <w:trPr>
          <w:trHeight w:val="780"/>
        </w:trPr>
        <w:tc>
          <w:tcPr>
            <w:tcW w:w="1998" w:type="dxa"/>
            <w:tcBorders>
              <w:top w:val="nil"/>
              <w:left w:val="nil"/>
              <w:bottom w:val="single" w:sz="8" w:space="0" w:color="FFFFFF"/>
              <w:right w:val="single" w:sz="8" w:space="0" w:color="FFFFFF"/>
            </w:tcBorders>
            <w:shd w:val="clear" w:color="000000" w:fill="C6CFDC"/>
            <w:vAlign w:val="center"/>
            <w:hideMark/>
          </w:tcPr>
          <w:p w14:paraId="09F38E23"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Bisphenol-a Type Epoxy Vinyl Ester Resin</w:t>
            </w:r>
          </w:p>
        </w:tc>
        <w:tc>
          <w:tcPr>
            <w:tcW w:w="2026" w:type="dxa"/>
            <w:tcBorders>
              <w:top w:val="nil"/>
              <w:left w:val="nil"/>
              <w:bottom w:val="single" w:sz="8" w:space="0" w:color="FFFFFF"/>
              <w:right w:val="single" w:sz="8" w:space="0" w:color="FFFFFF"/>
            </w:tcBorders>
            <w:shd w:val="clear" w:color="000000" w:fill="C6CFDC"/>
            <w:vAlign w:val="center"/>
            <w:hideMark/>
          </w:tcPr>
          <w:p w14:paraId="5FA09AEC"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proofErr w:type="spellStart"/>
            <w:r w:rsidRPr="000B521B">
              <w:rPr>
                <w:rFonts w:ascii="Arial" w:eastAsia="Times New Roman" w:hAnsi="Arial" w:cs="Arial"/>
                <w:color w:val="000000"/>
                <w:sz w:val="20"/>
                <w:szCs w:val="20"/>
                <w:lang w:val="en-US"/>
              </w:rPr>
              <w:t>Dakle</w:t>
            </w:r>
            <w:proofErr w:type="spellEnd"/>
            <w:r w:rsidRPr="000B521B">
              <w:rPr>
                <w:rFonts w:ascii="Arial" w:eastAsia="Times New Roman" w:hAnsi="Arial" w:cs="Arial"/>
                <w:color w:val="000000"/>
                <w:sz w:val="20"/>
                <w:szCs w:val="20"/>
                <w:lang w:val="en-US"/>
              </w:rPr>
              <w:t xml:space="preserve"> Industrial Plastics</w:t>
            </w:r>
          </w:p>
        </w:tc>
        <w:tc>
          <w:tcPr>
            <w:tcW w:w="1438" w:type="dxa"/>
            <w:tcBorders>
              <w:top w:val="nil"/>
              <w:left w:val="nil"/>
              <w:bottom w:val="single" w:sz="8" w:space="0" w:color="FFFFFF"/>
              <w:right w:val="single" w:sz="8" w:space="0" w:color="FFFFFF"/>
            </w:tcBorders>
            <w:shd w:val="clear" w:color="000000" w:fill="C6CFDC"/>
            <w:vAlign w:val="center"/>
            <w:hideMark/>
          </w:tcPr>
          <w:p w14:paraId="2F643124"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India </w:t>
            </w:r>
          </w:p>
        </w:tc>
        <w:tc>
          <w:tcPr>
            <w:tcW w:w="1647" w:type="dxa"/>
            <w:tcBorders>
              <w:top w:val="nil"/>
              <w:left w:val="nil"/>
              <w:bottom w:val="single" w:sz="8" w:space="0" w:color="FFFFFF"/>
              <w:right w:val="single" w:sz="8" w:space="0" w:color="FFFFFF"/>
            </w:tcBorders>
            <w:shd w:val="clear" w:color="000000" w:fill="C6CFDC"/>
            <w:vAlign w:val="center"/>
            <w:hideMark/>
          </w:tcPr>
          <w:p w14:paraId="31BE1103"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Z To Order NA</w:t>
            </w:r>
          </w:p>
        </w:tc>
        <w:tc>
          <w:tcPr>
            <w:tcW w:w="1261" w:type="dxa"/>
            <w:tcBorders>
              <w:top w:val="nil"/>
              <w:left w:val="nil"/>
              <w:bottom w:val="single" w:sz="8" w:space="0" w:color="FFFFFF"/>
              <w:right w:val="single" w:sz="8" w:space="0" w:color="FFFFFF"/>
            </w:tcBorders>
            <w:shd w:val="clear" w:color="000000" w:fill="C6CFDC"/>
            <w:vAlign w:val="center"/>
            <w:hideMark/>
          </w:tcPr>
          <w:p w14:paraId="639F7F3F"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Taiwan</w:t>
            </w:r>
          </w:p>
        </w:tc>
        <w:tc>
          <w:tcPr>
            <w:tcW w:w="1245" w:type="dxa"/>
            <w:tcBorders>
              <w:top w:val="nil"/>
              <w:left w:val="nil"/>
              <w:bottom w:val="single" w:sz="8" w:space="0" w:color="FFFFFF"/>
              <w:right w:val="single" w:sz="8" w:space="0" w:color="FFFFFF"/>
            </w:tcBorders>
            <w:shd w:val="clear" w:color="000000" w:fill="C6CFDC"/>
            <w:vAlign w:val="center"/>
            <w:hideMark/>
          </w:tcPr>
          <w:p w14:paraId="78E187F3"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32</w:t>
            </w:r>
          </w:p>
        </w:tc>
        <w:tc>
          <w:tcPr>
            <w:tcW w:w="1095" w:type="dxa"/>
            <w:tcBorders>
              <w:top w:val="nil"/>
              <w:left w:val="nil"/>
              <w:bottom w:val="single" w:sz="8" w:space="0" w:color="FFFFFF"/>
              <w:right w:val="single" w:sz="8" w:space="0" w:color="FFFFFF"/>
            </w:tcBorders>
            <w:shd w:val="clear" w:color="000000" w:fill="C6CFDC"/>
            <w:vAlign w:val="center"/>
            <w:hideMark/>
          </w:tcPr>
          <w:p w14:paraId="7F295CF9"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2.31</w:t>
            </w:r>
          </w:p>
        </w:tc>
      </w:tr>
      <w:tr w:rsidR="00A03ADD" w:rsidRPr="000B521B" w14:paraId="2F6F3A56" w14:textId="77777777" w:rsidTr="00FF6983">
        <w:trPr>
          <w:trHeight w:val="780"/>
        </w:trPr>
        <w:tc>
          <w:tcPr>
            <w:tcW w:w="1998" w:type="dxa"/>
            <w:tcBorders>
              <w:top w:val="nil"/>
              <w:left w:val="nil"/>
              <w:bottom w:val="single" w:sz="8" w:space="0" w:color="FFFFFF"/>
              <w:right w:val="single" w:sz="8" w:space="0" w:color="FFFFFF"/>
            </w:tcBorders>
            <w:shd w:val="clear" w:color="000000" w:fill="C6CFDC"/>
            <w:vAlign w:val="center"/>
            <w:hideMark/>
          </w:tcPr>
          <w:p w14:paraId="7AF15746"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Bisphenol-a Type Epoxy Vinyl Ester Resin</w:t>
            </w:r>
          </w:p>
        </w:tc>
        <w:tc>
          <w:tcPr>
            <w:tcW w:w="2026" w:type="dxa"/>
            <w:tcBorders>
              <w:top w:val="nil"/>
              <w:left w:val="nil"/>
              <w:bottom w:val="single" w:sz="8" w:space="0" w:color="FFFFFF"/>
              <w:right w:val="single" w:sz="8" w:space="0" w:color="FFFFFF"/>
            </w:tcBorders>
            <w:shd w:val="clear" w:color="000000" w:fill="C6CFDC"/>
            <w:vAlign w:val="center"/>
            <w:hideMark/>
          </w:tcPr>
          <w:p w14:paraId="17AE0CA5"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BASF India Limited</w:t>
            </w:r>
          </w:p>
        </w:tc>
        <w:tc>
          <w:tcPr>
            <w:tcW w:w="1438" w:type="dxa"/>
            <w:tcBorders>
              <w:top w:val="nil"/>
              <w:left w:val="nil"/>
              <w:bottom w:val="single" w:sz="8" w:space="0" w:color="FFFFFF"/>
              <w:right w:val="single" w:sz="8" w:space="0" w:color="FFFFFF"/>
            </w:tcBorders>
            <w:shd w:val="clear" w:color="000000" w:fill="C6CFDC"/>
            <w:vAlign w:val="center"/>
            <w:hideMark/>
          </w:tcPr>
          <w:p w14:paraId="0B27E54B"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India </w:t>
            </w:r>
          </w:p>
        </w:tc>
        <w:tc>
          <w:tcPr>
            <w:tcW w:w="1647" w:type="dxa"/>
            <w:tcBorders>
              <w:top w:val="nil"/>
              <w:left w:val="nil"/>
              <w:bottom w:val="single" w:sz="8" w:space="0" w:color="FFFFFF"/>
              <w:right w:val="single" w:sz="8" w:space="0" w:color="FFFFFF"/>
            </w:tcBorders>
            <w:shd w:val="clear" w:color="000000" w:fill="C6CFDC"/>
            <w:vAlign w:val="center"/>
            <w:hideMark/>
          </w:tcPr>
          <w:p w14:paraId="14942F70" w14:textId="1A27E561" w:rsidR="00A03ADD" w:rsidRPr="000B521B" w:rsidRDefault="000861A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BASF</w:t>
            </w:r>
            <w:r w:rsidR="00A03ADD" w:rsidRPr="000B521B">
              <w:rPr>
                <w:rFonts w:ascii="Arial" w:eastAsia="Times New Roman" w:hAnsi="Arial" w:cs="Arial"/>
                <w:color w:val="000000"/>
                <w:sz w:val="20"/>
                <w:szCs w:val="20"/>
                <w:lang w:val="en-US"/>
              </w:rPr>
              <w:t xml:space="preserve"> Construction Chemicals </w:t>
            </w:r>
            <w:proofErr w:type="spellStart"/>
            <w:r w:rsidR="00A03ADD" w:rsidRPr="000B521B">
              <w:rPr>
                <w:rFonts w:ascii="Arial" w:eastAsia="Times New Roman" w:hAnsi="Arial" w:cs="Arial"/>
                <w:color w:val="000000"/>
                <w:sz w:val="20"/>
                <w:szCs w:val="20"/>
                <w:lang w:val="en-US"/>
              </w:rPr>
              <w:t>Uae</w:t>
            </w:r>
            <w:proofErr w:type="spellEnd"/>
            <w:r w:rsidR="00A03ADD" w:rsidRPr="000B521B">
              <w:rPr>
                <w:rFonts w:ascii="Arial" w:eastAsia="Times New Roman" w:hAnsi="Arial" w:cs="Arial"/>
                <w:color w:val="000000"/>
                <w:sz w:val="20"/>
                <w:szCs w:val="20"/>
                <w:lang w:val="en-US"/>
              </w:rPr>
              <w:t xml:space="preserve"> </w:t>
            </w:r>
            <w:proofErr w:type="spellStart"/>
            <w:r w:rsidR="00A03ADD" w:rsidRPr="000B521B">
              <w:rPr>
                <w:rFonts w:ascii="Arial" w:eastAsia="Times New Roman" w:hAnsi="Arial" w:cs="Arial"/>
                <w:color w:val="000000"/>
                <w:sz w:val="20"/>
                <w:szCs w:val="20"/>
                <w:lang w:val="en-US"/>
              </w:rPr>
              <w:t>Llc</w:t>
            </w:r>
            <w:proofErr w:type="spellEnd"/>
          </w:p>
        </w:tc>
        <w:tc>
          <w:tcPr>
            <w:tcW w:w="1261" w:type="dxa"/>
            <w:tcBorders>
              <w:top w:val="nil"/>
              <w:left w:val="nil"/>
              <w:bottom w:val="single" w:sz="8" w:space="0" w:color="FFFFFF"/>
              <w:right w:val="single" w:sz="8" w:space="0" w:color="FFFFFF"/>
            </w:tcBorders>
            <w:shd w:val="clear" w:color="000000" w:fill="C6CFDC"/>
            <w:vAlign w:val="center"/>
            <w:hideMark/>
          </w:tcPr>
          <w:p w14:paraId="13EC9037"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United Arab Emirates</w:t>
            </w:r>
          </w:p>
        </w:tc>
        <w:tc>
          <w:tcPr>
            <w:tcW w:w="1245" w:type="dxa"/>
            <w:tcBorders>
              <w:top w:val="nil"/>
              <w:left w:val="nil"/>
              <w:bottom w:val="single" w:sz="8" w:space="0" w:color="FFFFFF"/>
              <w:right w:val="single" w:sz="8" w:space="0" w:color="FFFFFF"/>
            </w:tcBorders>
            <w:shd w:val="clear" w:color="000000" w:fill="C6CFDC"/>
            <w:vAlign w:val="center"/>
            <w:hideMark/>
          </w:tcPr>
          <w:p w14:paraId="75654E1E"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24.27</w:t>
            </w:r>
          </w:p>
        </w:tc>
        <w:tc>
          <w:tcPr>
            <w:tcW w:w="1095" w:type="dxa"/>
            <w:tcBorders>
              <w:top w:val="nil"/>
              <w:left w:val="nil"/>
              <w:bottom w:val="single" w:sz="8" w:space="0" w:color="FFFFFF"/>
              <w:right w:val="single" w:sz="8" w:space="0" w:color="FFFFFF"/>
            </w:tcBorders>
            <w:shd w:val="clear" w:color="000000" w:fill="C6CFDC"/>
            <w:vAlign w:val="center"/>
            <w:hideMark/>
          </w:tcPr>
          <w:p w14:paraId="4A72C152"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11.26</w:t>
            </w:r>
          </w:p>
        </w:tc>
      </w:tr>
      <w:tr w:rsidR="00A03ADD" w:rsidRPr="000B521B" w14:paraId="7694AE70" w14:textId="77777777" w:rsidTr="00FF6983">
        <w:trPr>
          <w:trHeight w:val="780"/>
        </w:trPr>
        <w:tc>
          <w:tcPr>
            <w:tcW w:w="1998" w:type="dxa"/>
            <w:tcBorders>
              <w:top w:val="nil"/>
              <w:left w:val="nil"/>
              <w:bottom w:val="single" w:sz="8" w:space="0" w:color="FFFFFF"/>
              <w:right w:val="single" w:sz="8" w:space="0" w:color="FFFFFF"/>
            </w:tcBorders>
            <w:shd w:val="clear" w:color="000000" w:fill="C6CFDC"/>
            <w:vAlign w:val="center"/>
            <w:hideMark/>
          </w:tcPr>
          <w:p w14:paraId="591DBD06"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Bisphenol-a Type Epoxy Vinyl Ester Resin</w:t>
            </w:r>
          </w:p>
        </w:tc>
        <w:tc>
          <w:tcPr>
            <w:tcW w:w="2026" w:type="dxa"/>
            <w:tcBorders>
              <w:top w:val="nil"/>
              <w:left w:val="nil"/>
              <w:bottom w:val="single" w:sz="8" w:space="0" w:color="FFFFFF"/>
              <w:right w:val="single" w:sz="8" w:space="0" w:color="FFFFFF"/>
            </w:tcBorders>
            <w:shd w:val="clear" w:color="000000" w:fill="C6CFDC"/>
            <w:vAlign w:val="center"/>
            <w:hideMark/>
          </w:tcPr>
          <w:p w14:paraId="64E96977"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Apex Printing Sleeves India Private Limited</w:t>
            </w:r>
          </w:p>
        </w:tc>
        <w:tc>
          <w:tcPr>
            <w:tcW w:w="1438" w:type="dxa"/>
            <w:tcBorders>
              <w:top w:val="nil"/>
              <w:left w:val="nil"/>
              <w:bottom w:val="single" w:sz="8" w:space="0" w:color="FFFFFF"/>
              <w:right w:val="single" w:sz="8" w:space="0" w:color="FFFFFF"/>
            </w:tcBorders>
            <w:shd w:val="clear" w:color="000000" w:fill="C6CFDC"/>
            <w:vAlign w:val="center"/>
            <w:hideMark/>
          </w:tcPr>
          <w:p w14:paraId="697FF5B6"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India </w:t>
            </w:r>
          </w:p>
        </w:tc>
        <w:tc>
          <w:tcPr>
            <w:tcW w:w="1647" w:type="dxa"/>
            <w:tcBorders>
              <w:top w:val="nil"/>
              <w:left w:val="nil"/>
              <w:bottom w:val="single" w:sz="8" w:space="0" w:color="FFFFFF"/>
              <w:right w:val="single" w:sz="8" w:space="0" w:color="FFFFFF"/>
            </w:tcBorders>
            <w:shd w:val="clear" w:color="000000" w:fill="C6CFDC"/>
            <w:vAlign w:val="center"/>
            <w:hideMark/>
          </w:tcPr>
          <w:p w14:paraId="6D022E24"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M S </w:t>
            </w:r>
            <w:proofErr w:type="spellStart"/>
            <w:r w:rsidRPr="000B521B">
              <w:rPr>
                <w:rFonts w:ascii="Arial" w:eastAsia="Times New Roman" w:hAnsi="Arial" w:cs="Arial"/>
                <w:color w:val="000000"/>
                <w:sz w:val="20"/>
                <w:szCs w:val="20"/>
                <w:lang w:val="en-US"/>
              </w:rPr>
              <w:t>Aoc</w:t>
            </w:r>
            <w:proofErr w:type="spellEnd"/>
            <w:r w:rsidRPr="000B521B">
              <w:rPr>
                <w:rFonts w:ascii="Arial" w:eastAsia="Times New Roman" w:hAnsi="Arial" w:cs="Arial"/>
                <w:color w:val="000000"/>
                <w:sz w:val="20"/>
                <w:szCs w:val="20"/>
                <w:lang w:val="en-US"/>
              </w:rPr>
              <w:t xml:space="preserve"> </w:t>
            </w:r>
            <w:proofErr w:type="spellStart"/>
            <w:r w:rsidRPr="000B521B">
              <w:rPr>
                <w:rFonts w:ascii="Arial" w:eastAsia="Times New Roman" w:hAnsi="Arial" w:cs="Arial"/>
                <w:color w:val="000000"/>
                <w:sz w:val="20"/>
                <w:szCs w:val="20"/>
                <w:lang w:val="en-US"/>
              </w:rPr>
              <w:t>Llc</w:t>
            </w:r>
            <w:proofErr w:type="spellEnd"/>
            <w:r w:rsidRPr="000B521B">
              <w:rPr>
                <w:rFonts w:ascii="Arial" w:eastAsia="Times New Roman" w:hAnsi="Arial" w:cs="Arial"/>
                <w:color w:val="000000"/>
                <w:sz w:val="20"/>
                <w:szCs w:val="20"/>
                <w:lang w:val="en-US"/>
              </w:rPr>
              <w:t xml:space="preserve"> </w:t>
            </w:r>
          </w:p>
        </w:tc>
        <w:tc>
          <w:tcPr>
            <w:tcW w:w="1261" w:type="dxa"/>
            <w:tcBorders>
              <w:top w:val="nil"/>
              <w:left w:val="nil"/>
              <w:bottom w:val="single" w:sz="8" w:space="0" w:color="FFFFFF"/>
              <w:right w:val="single" w:sz="8" w:space="0" w:color="FFFFFF"/>
            </w:tcBorders>
            <w:shd w:val="clear" w:color="000000" w:fill="C6CFDC"/>
            <w:vAlign w:val="center"/>
            <w:hideMark/>
          </w:tcPr>
          <w:p w14:paraId="07B111EB"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United States of America, Poland</w:t>
            </w:r>
          </w:p>
        </w:tc>
        <w:tc>
          <w:tcPr>
            <w:tcW w:w="1245" w:type="dxa"/>
            <w:tcBorders>
              <w:top w:val="nil"/>
              <w:left w:val="nil"/>
              <w:bottom w:val="single" w:sz="8" w:space="0" w:color="FFFFFF"/>
              <w:right w:val="single" w:sz="8" w:space="0" w:color="FFFFFF"/>
            </w:tcBorders>
            <w:shd w:val="clear" w:color="000000" w:fill="C6CFDC"/>
            <w:vAlign w:val="center"/>
            <w:hideMark/>
          </w:tcPr>
          <w:p w14:paraId="2F091B25"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28.03</w:t>
            </w:r>
          </w:p>
        </w:tc>
        <w:tc>
          <w:tcPr>
            <w:tcW w:w="1095" w:type="dxa"/>
            <w:tcBorders>
              <w:top w:val="nil"/>
              <w:left w:val="nil"/>
              <w:bottom w:val="single" w:sz="8" w:space="0" w:color="FFFFFF"/>
              <w:right w:val="single" w:sz="8" w:space="0" w:color="FFFFFF"/>
            </w:tcBorders>
            <w:shd w:val="clear" w:color="000000" w:fill="C6CFDC"/>
            <w:vAlign w:val="center"/>
            <w:hideMark/>
          </w:tcPr>
          <w:p w14:paraId="0B632BD1"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7.09</w:t>
            </w:r>
          </w:p>
        </w:tc>
      </w:tr>
      <w:tr w:rsidR="00A03ADD" w:rsidRPr="000B521B" w14:paraId="4DAC5A43" w14:textId="77777777" w:rsidTr="00FF6983">
        <w:trPr>
          <w:trHeight w:val="780"/>
        </w:trPr>
        <w:tc>
          <w:tcPr>
            <w:tcW w:w="1998" w:type="dxa"/>
            <w:tcBorders>
              <w:top w:val="nil"/>
              <w:left w:val="nil"/>
              <w:bottom w:val="single" w:sz="8" w:space="0" w:color="FFFFFF"/>
              <w:right w:val="single" w:sz="8" w:space="0" w:color="FFFFFF"/>
            </w:tcBorders>
            <w:shd w:val="clear" w:color="000000" w:fill="C6CFDC"/>
            <w:vAlign w:val="center"/>
            <w:hideMark/>
          </w:tcPr>
          <w:p w14:paraId="40F503C3"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Bisphenol-a Type Epoxy Vinyl Ester Resin</w:t>
            </w:r>
          </w:p>
        </w:tc>
        <w:tc>
          <w:tcPr>
            <w:tcW w:w="2026" w:type="dxa"/>
            <w:tcBorders>
              <w:top w:val="nil"/>
              <w:left w:val="nil"/>
              <w:bottom w:val="single" w:sz="8" w:space="0" w:color="FFFFFF"/>
              <w:right w:val="single" w:sz="8" w:space="0" w:color="FFFFFF"/>
            </w:tcBorders>
            <w:shd w:val="clear" w:color="000000" w:fill="C6CFDC"/>
            <w:vAlign w:val="center"/>
            <w:hideMark/>
          </w:tcPr>
          <w:p w14:paraId="129E1A19"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Devi Polymers Private Ltd</w:t>
            </w:r>
          </w:p>
        </w:tc>
        <w:tc>
          <w:tcPr>
            <w:tcW w:w="1438" w:type="dxa"/>
            <w:tcBorders>
              <w:top w:val="nil"/>
              <w:left w:val="nil"/>
              <w:bottom w:val="single" w:sz="8" w:space="0" w:color="FFFFFF"/>
              <w:right w:val="single" w:sz="8" w:space="0" w:color="FFFFFF"/>
            </w:tcBorders>
            <w:shd w:val="clear" w:color="000000" w:fill="C6CFDC"/>
            <w:vAlign w:val="center"/>
            <w:hideMark/>
          </w:tcPr>
          <w:p w14:paraId="565BE4C8"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India </w:t>
            </w:r>
          </w:p>
        </w:tc>
        <w:tc>
          <w:tcPr>
            <w:tcW w:w="1647" w:type="dxa"/>
            <w:tcBorders>
              <w:top w:val="nil"/>
              <w:left w:val="nil"/>
              <w:bottom w:val="single" w:sz="8" w:space="0" w:color="FFFFFF"/>
              <w:right w:val="single" w:sz="8" w:space="0" w:color="FFFFFF"/>
            </w:tcBorders>
            <w:shd w:val="clear" w:color="000000" w:fill="C6CFDC"/>
            <w:vAlign w:val="center"/>
            <w:hideMark/>
          </w:tcPr>
          <w:p w14:paraId="1E64B33C"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Eternal Materials Co Ltd</w:t>
            </w:r>
          </w:p>
        </w:tc>
        <w:tc>
          <w:tcPr>
            <w:tcW w:w="1261" w:type="dxa"/>
            <w:tcBorders>
              <w:top w:val="nil"/>
              <w:left w:val="nil"/>
              <w:bottom w:val="single" w:sz="8" w:space="0" w:color="FFFFFF"/>
              <w:right w:val="single" w:sz="8" w:space="0" w:color="FFFFFF"/>
            </w:tcBorders>
            <w:shd w:val="clear" w:color="000000" w:fill="C6CFDC"/>
            <w:vAlign w:val="center"/>
            <w:hideMark/>
          </w:tcPr>
          <w:p w14:paraId="183CD1D3"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Taiwan</w:t>
            </w:r>
          </w:p>
        </w:tc>
        <w:tc>
          <w:tcPr>
            <w:tcW w:w="1245" w:type="dxa"/>
            <w:tcBorders>
              <w:top w:val="nil"/>
              <w:left w:val="nil"/>
              <w:bottom w:val="single" w:sz="8" w:space="0" w:color="FFFFFF"/>
              <w:right w:val="single" w:sz="8" w:space="0" w:color="FFFFFF"/>
            </w:tcBorders>
            <w:shd w:val="clear" w:color="000000" w:fill="C6CFDC"/>
            <w:vAlign w:val="center"/>
            <w:hideMark/>
          </w:tcPr>
          <w:p w14:paraId="704A5B00"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9.2</w:t>
            </w:r>
          </w:p>
        </w:tc>
        <w:tc>
          <w:tcPr>
            <w:tcW w:w="1095" w:type="dxa"/>
            <w:tcBorders>
              <w:top w:val="nil"/>
              <w:left w:val="nil"/>
              <w:bottom w:val="single" w:sz="8" w:space="0" w:color="FFFFFF"/>
              <w:right w:val="single" w:sz="8" w:space="0" w:color="FFFFFF"/>
            </w:tcBorders>
            <w:shd w:val="clear" w:color="000000" w:fill="C6CFDC"/>
            <w:vAlign w:val="center"/>
            <w:hideMark/>
          </w:tcPr>
          <w:p w14:paraId="6F91F68C"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2.33</w:t>
            </w:r>
          </w:p>
        </w:tc>
      </w:tr>
      <w:tr w:rsidR="00A03ADD" w:rsidRPr="000B521B" w14:paraId="584B9AEF" w14:textId="77777777" w:rsidTr="00FF6983">
        <w:trPr>
          <w:trHeight w:val="780"/>
        </w:trPr>
        <w:tc>
          <w:tcPr>
            <w:tcW w:w="1998" w:type="dxa"/>
            <w:tcBorders>
              <w:top w:val="nil"/>
              <w:left w:val="nil"/>
              <w:bottom w:val="single" w:sz="8" w:space="0" w:color="FFFFFF"/>
              <w:right w:val="single" w:sz="8" w:space="0" w:color="FFFFFF"/>
            </w:tcBorders>
            <w:shd w:val="clear" w:color="000000" w:fill="C6CFDC"/>
            <w:vAlign w:val="center"/>
            <w:hideMark/>
          </w:tcPr>
          <w:p w14:paraId="680F8A7D"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Bisphenol-a Type Epoxy Vinyl Ester Resin</w:t>
            </w:r>
          </w:p>
        </w:tc>
        <w:tc>
          <w:tcPr>
            <w:tcW w:w="2026" w:type="dxa"/>
            <w:tcBorders>
              <w:top w:val="nil"/>
              <w:left w:val="nil"/>
              <w:bottom w:val="single" w:sz="8" w:space="0" w:color="FFFFFF"/>
              <w:right w:val="single" w:sz="8" w:space="0" w:color="FFFFFF"/>
            </w:tcBorders>
            <w:shd w:val="clear" w:color="000000" w:fill="C6CFDC"/>
            <w:vAlign w:val="center"/>
            <w:hideMark/>
          </w:tcPr>
          <w:p w14:paraId="3740C88F"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Emerald Performance Chemical Private Limited</w:t>
            </w:r>
          </w:p>
        </w:tc>
        <w:tc>
          <w:tcPr>
            <w:tcW w:w="1438" w:type="dxa"/>
            <w:tcBorders>
              <w:top w:val="nil"/>
              <w:left w:val="nil"/>
              <w:bottom w:val="single" w:sz="8" w:space="0" w:color="FFFFFF"/>
              <w:right w:val="single" w:sz="8" w:space="0" w:color="FFFFFF"/>
            </w:tcBorders>
            <w:shd w:val="clear" w:color="000000" w:fill="C6CFDC"/>
            <w:vAlign w:val="center"/>
            <w:hideMark/>
          </w:tcPr>
          <w:p w14:paraId="4B5AE60C"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India</w:t>
            </w:r>
          </w:p>
        </w:tc>
        <w:tc>
          <w:tcPr>
            <w:tcW w:w="1647" w:type="dxa"/>
            <w:tcBorders>
              <w:top w:val="nil"/>
              <w:left w:val="nil"/>
              <w:bottom w:val="single" w:sz="8" w:space="0" w:color="FFFFFF"/>
              <w:right w:val="single" w:sz="8" w:space="0" w:color="FFFFFF"/>
            </w:tcBorders>
            <w:shd w:val="clear" w:color="000000" w:fill="C6CFDC"/>
            <w:vAlign w:val="center"/>
            <w:hideMark/>
          </w:tcPr>
          <w:p w14:paraId="79383ADD"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Eternal Materials Co Ltd</w:t>
            </w:r>
          </w:p>
        </w:tc>
        <w:tc>
          <w:tcPr>
            <w:tcW w:w="1261" w:type="dxa"/>
            <w:tcBorders>
              <w:top w:val="nil"/>
              <w:left w:val="nil"/>
              <w:bottom w:val="single" w:sz="8" w:space="0" w:color="FFFFFF"/>
              <w:right w:val="single" w:sz="8" w:space="0" w:color="FFFFFF"/>
            </w:tcBorders>
            <w:shd w:val="clear" w:color="000000" w:fill="C6CFDC"/>
            <w:vAlign w:val="center"/>
            <w:hideMark/>
          </w:tcPr>
          <w:p w14:paraId="7D372EB0"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Taiwan</w:t>
            </w:r>
          </w:p>
        </w:tc>
        <w:tc>
          <w:tcPr>
            <w:tcW w:w="1245" w:type="dxa"/>
            <w:tcBorders>
              <w:top w:val="nil"/>
              <w:left w:val="nil"/>
              <w:bottom w:val="single" w:sz="8" w:space="0" w:color="FFFFFF"/>
              <w:right w:val="single" w:sz="8" w:space="0" w:color="FFFFFF"/>
            </w:tcBorders>
            <w:shd w:val="clear" w:color="000000" w:fill="C6CFDC"/>
            <w:vAlign w:val="center"/>
            <w:hideMark/>
          </w:tcPr>
          <w:p w14:paraId="49070043"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w:t>
            </w:r>
          </w:p>
        </w:tc>
        <w:tc>
          <w:tcPr>
            <w:tcW w:w="1095" w:type="dxa"/>
            <w:tcBorders>
              <w:top w:val="nil"/>
              <w:left w:val="nil"/>
              <w:bottom w:val="single" w:sz="8" w:space="0" w:color="FFFFFF"/>
              <w:right w:val="single" w:sz="8" w:space="0" w:color="FFFFFF"/>
            </w:tcBorders>
            <w:shd w:val="clear" w:color="000000" w:fill="C6CFDC"/>
            <w:vAlign w:val="center"/>
            <w:hideMark/>
          </w:tcPr>
          <w:p w14:paraId="2CA1DA97"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2.04</w:t>
            </w:r>
          </w:p>
        </w:tc>
      </w:tr>
      <w:tr w:rsidR="00A03ADD" w:rsidRPr="000B521B" w14:paraId="5939D248" w14:textId="77777777" w:rsidTr="00FF6983">
        <w:trPr>
          <w:trHeight w:val="780"/>
        </w:trPr>
        <w:tc>
          <w:tcPr>
            <w:tcW w:w="1998" w:type="dxa"/>
            <w:tcBorders>
              <w:top w:val="nil"/>
              <w:left w:val="nil"/>
              <w:bottom w:val="single" w:sz="8" w:space="0" w:color="FFFFFF"/>
              <w:right w:val="single" w:sz="8" w:space="0" w:color="FFFFFF"/>
            </w:tcBorders>
            <w:shd w:val="clear" w:color="000000" w:fill="C6CFDC"/>
            <w:vAlign w:val="center"/>
            <w:hideMark/>
          </w:tcPr>
          <w:p w14:paraId="6783B8FC"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proofErr w:type="spellStart"/>
            <w:r w:rsidRPr="000B521B">
              <w:rPr>
                <w:rFonts w:ascii="Arial" w:eastAsia="Times New Roman" w:hAnsi="Arial" w:cs="Arial"/>
                <w:color w:val="000000"/>
                <w:sz w:val="20"/>
                <w:szCs w:val="20"/>
                <w:lang w:val="en-US"/>
              </w:rPr>
              <w:lastRenderedPageBreak/>
              <w:t>Novolac</w:t>
            </w:r>
            <w:proofErr w:type="spellEnd"/>
            <w:r w:rsidRPr="000B521B">
              <w:rPr>
                <w:rFonts w:ascii="Arial" w:eastAsia="Times New Roman" w:hAnsi="Arial" w:cs="Arial"/>
                <w:color w:val="000000"/>
                <w:sz w:val="20"/>
                <w:szCs w:val="20"/>
                <w:lang w:val="en-US"/>
              </w:rPr>
              <w:t xml:space="preserve"> Vinyl Ester Resin</w:t>
            </w:r>
          </w:p>
        </w:tc>
        <w:tc>
          <w:tcPr>
            <w:tcW w:w="2026" w:type="dxa"/>
            <w:tcBorders>
              <w:top w:val="nil"/>
              <w:left w:val="nil"/>
              <w:bottom w:val="single" w:sz="8" w:space="0" w:color="FFFFFF"/>
              <w:right w:val="single" w:sz="8" w:space="0" w:color="FFFFFF"/>
            </w:tcBorders>
            <w:shd w:val="clear" w:color="000000" w:fill="C6CFDC"/>
            <w:vAlign w:val="center"/>
            <w:hideMark/>
          </w:tcPr>
          <w:p w14:paraId="435C868B"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Mahindra </w:t>
            </w:r>
            <w:proofErr w:type="spellStart"/>
            <w:r w:rsidRPr="000B521B">
              <w:rPr>
                <w:rFonts w:ascii="Arial" w:eastAsia="Times New Roman" w:hAnsi="Arial" w:cs="Arial"/>
                <w:color w:val="000000"/>
                <w:sz w:val="20"/>
                <w:szCs w:val="20"/>
                <w:lang w:val="en-US"/>
              </w:rPr>
              <w:t>Cie</w:t>
            </w:r>
            <w:proofErr w:type="spellEnd"/>
            <w:r w:rsidRPr="000B521B">
              <w:rPr>
                <w:rFonts w:ascii="Arial" w:eastAsia="Times New Roman" w:hAnsi="Arial" w:cs="Arial"/>
                <w:color w:val="000000"/>
                <w:sz w:val="20"/>
                <w:szCs w:val="20"/>
                <w:lang w:val="en-US"/>
              </w:rPr>
              <w:t xml:space="preserve"> Automotive Limited</w:t>
            </w:r>
          </w:p>
        </w:tc>
        <w:tc>
          <w:tcPr>
            <w:tcW w:w="1438" w:type="dxa"/>
            <w:tcBorders>
              <w:top w:val="nil"/>
              <w:left w:val="nil"/>
              <w:bottom w:val="single" w:sz="8" w:space="0" w:color="FFFFFF"/>
              <w:right w:val="single" w:sz="8" w:space="0" w:color="FFFFFF"/>
            </w:tcBorders>
            <w:shd w:val="clear" w:color="000000" w:fill="C6CFDC"/>
            <w:vAlign w:val="center"/>
            <w:hideMark/>
          </w:tcPr>
          <w:p w14:paraId="4FA26B05"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India </w:t>
            </w:r>
          </w:p>
        </w:tc>
        <w:tc>
          <w:tcPr>
            <w:tcW w:w="1647" w:type="dxa"/>
            <w:tcBorders>
              <w:top w:val="nil"/>
              <w:left w:val="nil"/>
              <w:bottom w:val="single" w:sz="8" w:space="0" w:color="FFFFFF"/>
              <w:right w:val="single" w:sz="8" w:space="0" w:color="FFFFFF"/>
            </w:tcBorders>
            <w:shd w:val="clear" w:color="000000" w:fill="C6CFDC"/>
            <w:vAlign w:val="center"/>
            <w:hideMark/>
          </w:tcPr>
          <w:p w14:paraId="24F08791"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M S </w:t>
            </w:r>
            <w:proofErr w:type="spellStart"/>
            <w:r w:rsidRPr="000B521B">
              <w:rPr>
                <w:rFonts w:ascii="Arial" w:eastAsia="Times New Roman" w:hAnsi="Arial" w:cs="Arial"/>
                <w:color w:val="000000"/>
                <w:sz w:val="20"/>
                <w:szCs w:val="20"/>
                <w:lang w:val="en-US"/>
              </w:rPr>
              <w:t>Swancor</w:t>
            </w:r>
            <w:proofErr w:type="spellEnd"/>
            <w:r w:rsidRPr="000B521B">
              <w:rPr>
                <w:rFonts w:ascii="Arial" w:eastAsia="Times New Roman" w:hAnsi="Arial" w:cs="Arial"/>
                <w:color w:val="000000"/>
                <w:sz w:val="20"/>
                <w:szCs w:val="20"/>
                <w:lang w:val="en-US"/>
              </w:rPr>
              <w:t xml:space="preserve"> Highpolymer Co Ltd</w:t>
            </w:r>
          </w:p>
        </w:tc>
        <w:tc>
          <w:tcPr>
            <w:tcW w:w="1261" w:type="dxa"/>
            <w:tcBorders>
              <w:top w:val="nil"/>
              <w:left w:val="nil"/>
              <w:bottom w:val="single" w:sz="8" w:space="0" w:color="FFFFFF"/>
              <w:right w:val="single" w:sz="8" w:space="0" w:color="FFFFFF"/>
            </w:tcBorders>
            <w:shd w:val="clear" w:color="000000" w:fill="C6CFDC"/>
            <w:vAlign w:val="center"/>
            <w:hideMark/>
          </w:tcPr>
          <w:p w14:paraId="3A8D9CF8"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Taiwan</w:t>
            </w:r>
          </w:p>
        </w:tc>
        <w:tc>
          <w:tcPr>
            <w:tcW w:w="1245" w:type="dxa"/>
            <w:tcBorders>
              <w:top w:val="nil"/>
              <w:left w:val="nil"/>
              <w:bottom w:val="single" w:sz="8" w:space="0" w:color="FFFFFF"/>
              <w:right w:val="single" w:sz="8" w:space="0" w:color="FFFFFF"/>
            </w:tcBorders>
            <w:shd w:val="clear" w:color="000000" w:fill="C6CFDC"/>
            <w:vAlign w:val="center"/>
            <w:hideMark/>
          </w:tcPr>
          <w:p w14:paraId="65CBA105"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3.1</w:t>
            </w:r>
          </w:p>
        </w:tc>
        <w:tc>
          <w:tcPr>
            <w:tcW w:w="1095" w:type="dxa"/>
            <w:tcBorders>
              <w:top w:val="nil"/>
              <w:left w:val="nil"/>
              <w:bottom w:val="single" w:sz="8" w:space="0" w:color="FFFFFF"/>
              <w:right w:val="single" w:sz="8" w:space="0" w:color="FFFFFF"/>
            </w:tcBorders>
            <w:shd w:val="clear" w:color="000000" w:fill="C6CFDC"/>
            <w:vAlign w:val="center"/>
            <w:hideMark/>
          </w:tcPr>
          <w:p w14:paraId="4FED2F3B"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2.78</w:t>
            </w:r>
          </w:p>
        </w:tc>
      </w:tr>
      <w:tr w:rsidR="00A03ADD" w:rsidRPr="000B521B" w14:paraId="4B2C20B7" w14:textId="77777777" w:rsidTr="00FF6983">
        <w:trPr>
          <w:trHeight w:val="780"/>
        </w:trPr>
        <w:tc>
          <w:tcPr>
            <w:tcW w:w="1998" w:type="dxa"/>
            <w:tcBorders>
              <w:top w:val="nil"/>
              <w:left w:val="nil"/>
              <w:bottom w:val="single" w:sz="8" w:space="0" w:color="FFFFFF"/>
              <w:right w:val="single" w:sz="8" w:space="0" w:color="FFFFFF"/>
            </w:tcBorders>
            <w:shd w:val="clear" w:color="000000" w:fill="C6CFDC"/>
            <w:vAlign w:val="center"/>
            <w:hideMark/>
          </w:tcPr>
          <w:p w14:paraId="1A450AEC"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Bisphenol-a Type Epoxy Vinyl Ester Resin</w:t>
            </w:r>
          </w:p>
        </w:tc>
        <w:tc>
          <w:tcPr>
            <w:tcW w:w="2026" w:type="dxa"/>
            <w:tcBorders>
              <w:top w:val="nil"/>
              <w:left w:val="nil"/>
              <w:bottom w:val="single" w:sz="8" w:space="0" w:color="FFFFFF"/>
              <w:right w:val="single" w:sz="8" w:space="0" w:color="FFFFFF"/>
            </w:tcBorders>
            <w:shd w:val="clear" w:color="000000" w:fill="C6CFDC"/>
            <w:vAlign w:val="center"/>
            <w:hideMark/>
          </w:tcPr>
          <w:p w14:paraId="65C0AF63"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Epp Composites Pvt Ltd</w:t>
            </w:r>
          </w:p>
        </w:tc>
        <w:tc>
          <w:tcPr>
            <w:tcW w:w="1438" w:type="dxa"/>
            <w:tcBorders>
              <w:top w:val="nil"/>
              <w:left w:val="nil"/>
              <w:bottom w:val="single" w:sz="8" w:space="0" w:color="FFFFFF"/>
              <w:right w:val="single" w:sz="8" w:space="0" w:color="FFFFFF"/>
            </w:tcBorders>
            <w:shd w:val="clear" w:color="000000" w:fill="C6CFDC"/>
            <w:vAlign w:val="center"/>
            <w:hideMark/>
          </w:tcPr>
          <w:p w14:paraId="2C1556E3"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India </w:t>
            </w:r>
          </w:p>
        </w:tc>
        <w:tc>
          <w:tcPr>
            <w:tcW w:w="1647" w:type="dxa"/>
            <w:tcBorders>
              <w:top w:val="nil"/>
              <w:left w:val="nil"/>
              <w:bottom w:val="single" w:sz="8" w:space="0" w:color="FFFFFF"/>
              <w:right w:val="single" w:sz="8" w:space="0" w:color="FFFFFF"/>
            </w:tcBorders>
            <w:shd w:val="clear" w:color="000000" w:fill="C6CFDC"/>
            <w:vAlign w:val="center"/>
            <w:hideMark/>
          </w:tcPr>
          <w:p w14:paraId="49B307D9"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Eternal Materials Co Ltd</w:t>
            </w:r>
          </w:p>
        </w:tc>
        <w:tc>
          <w:tcPr>
            <w:tcW w:w="1261" w:type="dxa"/>
            <w:tcBorders>
              <w:top w:val="nil"/>
              <w:left w:val="nil"/>
              <w:bottom w:val="single" w:sz="8" w:space="0" w:color="FFFFFF"/>
              <w:right w:val="single" w:sz="8" w:space="0" w:color="FFFFFF"/>
            </w:tcBorders>
            <w:shd w:val="clear" w:color="000000" w:fill="C6CFDC"/>
            <w:vAlign w:val="center"/>
            <w:hideMark/>
          </w:tcPr>
          <w:p w14:paraId="7440F150"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Taiwan</w:t>
            </w:r>
          </w:p>
        </w:tc>
        <w:tc>
          <w:tcPr>
            <w:tcW w:w="1245" w:type="dxa"/>
            <w:tcBorders>
              <w:top w:val="nil"/>
              <w:left w:val="nil"/>
              <w:bottom w:val="single" w:sz="8" w:space="0" w:color="FFFFFF"/>
              <w:right w:val="single" w:sz="8" w:space="0" w:color="FFFFFF"/>
            </w:tcBorders>
            <w:shd w:val="clear" w:color="000000" w:fill="C6CFDC"/>
            <w:vAlign w:val="center"/>
            <w:hideMark/>
          </w:tcPr>
          <w:p w14:paraId="7A766FF6"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48</w:t>
            </w:r>
          </w:p>
        </w:tc>
        <w:tc>
          <w:tcPr>
            <w:tcW w:w="1095" w:type="dxa"/>
            <w:tcBorders>
              <w:top w:val="nil"/>
              <w:left w:val="nil"/>
              <w:bottom w:val="single" w:sz="8" w:space="0" w:color="FFFFFF"/>
              <w:right w:val="single" w:sz="8" w:space="0" w:color="FFFFFF"/>
            </w:tcBorders>
            <w:shd w:val="clear" w:color="000000" w:fill="C6CFDC"/>
            <w:vAlign w:val="center"/>
            <w:hideMark/>
          </w:tcPr>
          <w:p w14:paraId="2CB231C5"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3.18</w:t>
            </w:r>
          </w:p>
        </w:tc>
      </w:tr>
      <w:tr w:rsidR="00A03ADD" w:rsidRPr="000B521B" w14:paraId="78DD83A4" w14:textId="77777777" w:rsidTr="00FF6983">
        <w:trPr>
          <w:trHeight w:val="780"/>
        </w:trPr>
        <w:tc>
          <w:tcPr>
            <w:tcW w:w="1998" w:type="dxa"/>
            <w:tcBorders>
              <w:top w:val="nil"/>
              <w:left w:val="nil"/>
              <w:bottom w:val="single" w:sz="8" w:space="0" w:color="FFFFFF"/>
              <w:right w:val="single" w:sz="8" w:space="0" w:color="FFFFFF"/>
            </w:tcBorders>
            <w:shd w:val="clear" w:color="000000" w:fill="C6CFDC"/>
            <w:vAlign w:val="center"/>
            <w:hideMark/>
          </w:tcPr>
          <w:p w14:paraId="76EFF7A0"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Bisphenol-a Type Epoxy Vinyl Ester Resin</w:t>
            </w:r>
          </w:p>
        </w:tc>
        <w:tc>
          <w:tcPr>
            <w:tcW w:w="2026" w:type="dxa"/>
            <w:tcBorders>
              <w:top w:val="nil"/>
              <w:left w:val="nil"/>
              <w:bottom w:val="single" w:sz="8" w:space="0" w:color="FFFFFF"/>
              <w:right w:val="single" w:sz="8" w:space="0" w:color="FFFFFF"/>
            </w:tcBorders>
            <w:shd w:val="clear" w:color="000000" w:fill="C6CFDC"/>
            <w:vAlign w:val="center"/>
            <w:hideMark/>
          </w:tcPr>
          <w:p w14:paraId="6EFBAB96"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Hindustan Zinc Limited</w:t>
            </w:r>
          </w:p>
        </w:tc>
        <w:tc>
          <w:tcPr>
            <w:tcW w:w="1438" w:type="dxa"/>
            <w:tcBorders>
              <w:top w:val="nil"/>
              <w:left w:val="nil"/>
              <w:bottom w:val="single" w:sz="8" w:space="0" w:color="FFFFFF"/>
              <w:right w:val="single" w:sz="8" w:space="0" w:color="FFFFFF"/>
            </w:tcBorders>
            <w:shd w:val="clear" w:color="000000" w:fill="C6CFDC"/>
            <w:vAlign w:val="center"/>
            <w:hideMark/>
          </w:tcPr>
          <w:p w14:paraId="47F27A13"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India </w:t>
            </w:r>
          </w:p>
        </w:tc>
        <w:tc>
          <w:tcPr>
            <w:tcW w:w="1647" w:type="dxa"/>
            <w:tcBorders>
              <w:top w:val="nil"/>
              <w:left w:val="nil"/>
              <w:bottom w:val="single" w:sz="8" w:space="0" w:color="FFFFFF"/>
              <w:right w:val="single" w:sz="8" w:space="0" w:color="FFFFFF"/>
            </w:tcBorders>
            <w:shd w:val="clear" w:color="000000" w:fill="C6CFDC"/>
            <w:vAlign w:val="center"/>
            <w:hideMark/>
          </w:tcPr>
          <w:p w14:paraId="3C4209FD"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China Nonferrous Metal </w:t>
            </w:r>
            <w:proofErr w:type="spellStart"/>
            <w:r w:rsidRPr="000B521B">
              <w:rPr>
                <w:rFonts w:ascii="Arial" w:eastAsia="Times New Roman" w:hAnsi="Arial" w:cs="Arial"/>
                <w:color w:val="000000"/>
                <w:sz w:val="20"/>
                <w:szCs w:val="20"/>
                <w:lang w:val="en-US"/>
              </w:rPr>
              <w:t>Industrys</w:t>
            </w:r>
            <w:proofErr w:type="spellEnd"/>
            <w:r w:rsidRPr="000B521B">
              <w:rPr>
                <w:rFonts w:ascii="Arial" w:eastAsia="Times New Roman" w:hAnsi="Arial" w:cs="Arial"/>
                <w:color w:val="000000"/>
                <w:sz w:val="20"/>
                <w:szCs w:val="20"/>
                <w:lang w:val="en-US"/>
              </w:rPr>
              <w:t xml:space="preserve"> Foreign </w:t>
            </w:r>
            <w:proofErr w:type="spellStart"/>
            <w:r w:rsidRPr="000B521B">
              <w:rPr>
                <w:rFonts w:ascii="Arial" w:eastAsia="Times New Roman" w:hAnsi="Arial" w:cs="Arial"/>
                <w:color w:val="000000"/>
                <w:sz w:val="20"/>
                <w:szCs w:val="20"/>
                <w:lang w:val="en-US"/>
              </w:rPr>
              <w:t>Engineeri</w:t>
            </w:r>
            <w:proofErr w:type="spellEnd"/>
          </w:p>
        </w:tc>
        <w:tc>
          <w:tcPr>
            <w:tcW w:w="1261" w:type="dxa"/>
            <w:tcBorders>
              <w:top w:val="nil"/>
              <w:left w:val="nil"/>
              <w:bottom w:val="single" w:sz="8" w:space="0" w:color="FFFFFF"/>
              <w:right w:val="single" w:sz="8" w:space="0" w:color="FFFFFF"/>
            </w:tcBorders>
            <w:shd w:val="clear" w:color="000000" w:fill="C6CFDC"/>
            <w:vAlign w:val="center"/>
            <w:hideMark/>
          </w:tcPr>
          <w:p w14:paraId="4C85F5A4"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China</w:t>
            </w:r>
          </w:p>
        </w:tc>
        <w:tc>
          <w:tcPr>
            <w:tcW w:w="1245" w:type="dxa"/>
            <w:tcBorders>
              <w:top w:val="nil"/>
              <w:left w:val="nil"/>
              <w:bottom w:val="single" w:sz="8" w:space="0" w:color="FFFFFF"/>
              <w:right w:val="single" w:sz="8" w:space="0" w:color="FFFFFF"/>
            </w:tcBorders>
            <w:shd w:val="clear" w:color="000000" w:fill="C6CFDC"/>
            <w:vAlign w:val="center"/>
            <w:hideMark/>
          </w:tcPr>
          <w:p w14:paraId="4A2D8066"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5</w:t>
            </w:r>
          </w:p>
        </w:tc>
        <w:tc>
          <w:tcPr>
            <w:tcW w:w="1095" w:type="dxa"/>
            <w:tcBorders>
              <w:top w:val="nil"/>
              <w:left w:val="nil"/>
              <w:bottom w:val="single" w:sz="8" w:space="0" w:color="FFFFFF"/>
              <w:right w:val="single" w:sz="8" w:space="0" w:color="FFFFFF"/>
            </w:tcBorders>
            <w:shd w:val="clear" w:color="000000" w:fill="C6CFDC"/>
            <w:vAlign w:val="center"/>
            <w:hideMark/>
          </w:tcPr>
          <w:p w14:paraId="4EA3B181"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7.11</w:t>
            </w:r>
          </w:p>
        </w:tc>
      </w:tr>
      <w:tr w:rsidR="00A03ADD" w:rsidRPr="000B521B" w14:paraId="390CE767" w14:textId="77777777" w:rsidTr="00FF6983">
        <w:trPr>
          <w:trHeight w:val="780"/>
        </w:trPr>
        <w:tc>
          <w:tcPr>
            <w:tcW w:w="1998" w:type="dxa"/>
            <w:tcBorders>
              <w:top w:val="nil"/>
              <w:left w:val="nil"/>
              <w:bottom w:val="single" w:sz="8" w:space="0" w:color="FFFFFF"/>
              <w:right w:val="single" w:sz="8" w:space="0" w:color="FFFFFF"/>
            </w:tcBorders>
            <w:shd w:val="clear" w:color="000000" w:fill="C6CFDC"/>
            <w:vAlign w:val="center"/>
            <w:hideMark/>
          </w:tcPr>
          <w:p w14:paraId="65102C5A"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Bisphenol-a Type Epoxy Vinyl Ester Resin</w:t>
            </w:r>
          </w:p>
        </w:tc>
        <w:tc>
          <w:tcPr>
            <w:tcW w:w="2026" w:type="dxa"/>
            <w:tcBorders>
              <w:top w:val="nil"/>
              <w:left w:val="nil"/>
              <w:bottom w:val="single" w:sz="8" w:space="0" w:color="FFFFFF"/>
              <w:right w:val="single" w:sz="8" w:space="0" w:color="FFFFFF"/>
            </w:tcBorders>
            <w:shd w:val="clear" w:color="000000" w:fill="C6CFDC"/>
            <w:vAlign w:val="center"/>
            <w:hideMark/>
          </w:tcPr>
          <w:p w14:paraId="3882699D"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proofErr w:type="spellStart"/>
            <w:r w:rsidRPr="000B521B">
              <w:rPr>
                <w:rFonts w:ascii="Arial" w:eastAsia="Times New Roman" w:hAnsi="Arial" w:cs="Arial"/>
                <w:color w:val="000000"/>
                <w:sz w:val="20"/>
                <w:szCs w:val="20"/>
                <w:lang w:val="en-US"/>
              </w:rPr>
              <w:t>Jrd</w:t>
            </w:r>
            <w:proofErr w:type="spellEnd"/>
            <w:r w:rsidRPr="000B521B">
              <w:rPr>
                <w:rFonts w:ascii="Arial" w:eastAsia="Times New Roman" w:hAnsi="Arial" w:cs="Arial"/>
                <w:color w:val="000000"/>
                <w:sz w:val="20"/>
                <w:szCs w:val="20"/>
                <w:lang w:val="en-US"/>
              </w:rPr>
              <w:t xml:space="preserve"> Polymer Pvt Ltd</w:t>
            </w:r>
          </w:p>
        </w:tc>
        <w:tc>
          <w:tcPr>
            <w:tcW w:w="1438" w:type="dxa"/>
            <w:tcBorders>
              <w:top w:val="nil"/>
              <w:left w:val="nil"/>
              <w:bottom w:val="single" w:sz="8" w:space="0" w:color="FFFFFF"/>
              <w:right w:val="single" w:sz="8" w:space="0" w:color="FFFFFF"/>
            </w:tcBorders>
            <w:shd w:val="clear" w:color="000000" w:fill="C6CFDC"/>
            <w:vAlign w:val="center"/>
            <w:hideMark/>
          </w:tcPr>
          <w:p w14:paraId="7E1A7B9B"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India </w:t>
            </w:r>
          </w:p>
        </w:tc>
        <w:tc>
          <w:tcPr>
            <w:tcW w:w="1647" w:type="dxa"/>
            <w:tcBorders>
              <w:top w:val="nil"/>
              <w:left w:val="nil"/>
              <w:bottom w:val="single" w:sz="8" w:space="0" w:color="FFFFFF"/>
              <w:right w:val="single" w:sz="8" w:space="0" w:color="FFFFFF"/>
            </w:tcBorders>
            <w:shd w:val="clear" w:color="000000" w:fill="C6CFDC"/>
            <w:vAlign w:val="center"/>
            <w:hideMark/>
          </w:tcPr>
          <w:p w14:paraId="5904E5C3"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proofErr w:type="spellStart"/>
            <w:r w:rsidRPr="000B521B">
              <w:rPr>
                <w:rFonts w:ascii="Arial" w:eastAsia="Times New Roman" w:hAnsi="Arial" w:cs="Arial"/>
                <w:color w:val="000000"/>
                <w:sz w:val="20"/>
                <w:szCs w:val="20"/>
                <w:lang w:val="en-US"/>
              </w:rPr>
              <w:t>Aliancys</w:t>
            </w:r>
            <w:proofErr w:type="spellEnd"/>
            <w:r w:rsidRPr="000B521B">
              <w:rPr>
                <w:rFonts w:ascii="Arial" w:eastAsia="Times New Roman" w:hAnsi="Arial" w:cs="Arial"/>
                <w:color w:val="000000"/>
                <w:sz w:val="20"/>
                <w:szCs w:val="20"/>
                <w:lang w:val="en-US"/>
              </w:rPr>
              <w:t xml:space="preserve"> Ag</w:t>
            </w:r>
          </w:p>
        </w:tc>
        <w:tc>
          <w:tcPr>
            <w:tcW w:w="1261" w:type="dxa"/>
            <w:tcBorders>
              <w:top w:val="nil"/>
              <w:left w:val="nil"/>
              <w:bottom w:val="single" w:sz="8" w:space="0" w:color="FFFFFF"/>
              <w:right w:val="single" w:sz="8" w:space="0" w:color="FFFFFF"/>
            </w:tcBorders>
            <w:shd w:val="clear" w:color="000000" w:fill="C6CFDC"/>
            <w:vAlign w:val="center"/>
            <w:hideMark/>
          </w:tcPr>
          <w:p w14:paraId="2BEF5ECE"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France</w:t>
            </w:r>
          </w:p>
        </w:tc>
        <w:tc>
          <w:tcPr>
            <w:tcW w:w="1245" w:type="dxa"/>
            <w:tcBorders>
              <w:top w:val="nil"/>
              <w:left w:val="nil"/>
              <w:bottom w:val="single" w:sz="8" w:space="0" w:color="FFFFFF"/>
              <w:right w:val="single" w:sz="8" w:space="0" w:color="FFFFFF"/>
            </w:tcBorders>
            <w:shd w:val="clear" w:color="000000" w:fill="C6CFDC"/>
            <w:vAlign w:val="center"/>
            <w:hideMark/>
          </w:tcPr>
          <w:p w14:paraId="1914CD12"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16.05</w:t>
            </w:r>
          </w:p>
        </w:tc>
        <w:tc>
          <w:tcPr>
            <w:tcW w:w="1095" w:type="dxa"/>
            <w:tcBorders>
              <w:top w:val="nil"/>
              <w:left w:val="nil"/>
              <w:bottom w:val="single" w:sz="8" w:space="0" w:color="FFFFFF"/>
              <w:right w:val="single" w:sz="8" w:space="0" w:color="FFFFFF"/>
            </w:tcBorders>
            <w:shd w:val="clear" w:color="000000" w:fill="C6CFDC"/>
            <w:vAlign w:val="center"/>
            <w:hideMark/>
          </w:tcPr>
          <w:p w14:paraId="4E0BE2E9"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3.87</w:t>
            </w:r>
          </w:p>
        </w:tc>
      </w:tr>
      <w:tr w:rsidR="00A03ADD" w:rsidRPr="000B521B" w14:paraId="5B262259" w14:textId="77777777" w:rsidTr="00FF6983">
        <w:trPr>
          <w:trHeight w:val="780"/>
        </w:trPr>
        <w:tc>
          <w:tcPr>
            <w:tcW w:w="1998" w:type="dxa"/>
            <w:tcBorders>
              <w:top w:val="nil"/>
              <w:left w:val="nil"/>
              <w:bottom w:val="single" w:sz="8" w:space="0" w:color="FFFFFF"/>
              <w:right w:val="single" w:sz="8" w:space="0" w:color="FFFFFF"/>
            </w:tcBorders>
            <w:shd w:val="clear" w:color="000000" w:fill="C6CFDC"/>
            <w:vAlign w:val="center"/>
            <w:hideMark/>
          </w:tcPr>
          <w:p w14:paraId="3F161D54"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Bisphenol-a Type Epoxy Vinyl Ester Resin</w:t>
            </w:r>
          </w:p>
        </w:tc>
        <w:tc>
          <w:tcPr>
            <w:tcW w:w="2026" w:type="dxa"/>
            <w:tcBorders>
              <w:top w:val="nil"/>
              <w:left w:val="nil"/>
              <w:bottom w:val="single" w:sz="8" w:space="0" w:color="FFFFFF"/>
              <w:right w:val="single" w:sz="8" w:space="0" w:color="FFFFFF"/>
            </w:tcBorders>
            <w:shd w:val="clear" w:color="000000" w:fill="C6CFDC"/>
            <w:vAlign w:val="center"/>
            <w:hideMark/>
          </w:tcPr>
          <w:p w14:paraId="4E700139"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Kalinga </w:t>
            </w:r>
            <w:proofErr w:type="spellStart"/>
            <w:r w:rsidRPr="000B521B">
              <w:rPr>
                <w:rFonts w:ascii="Arial" w:eastAsia="Times New Roman" w:hAnsi="Arial" w:cs="Arial"/>
                <w:color w:val="000000"/>
                <w:sz w:val="20"/>
                <w:szCs w:val="20"/>
                <w:lang w:val="en-US"/>
              </w:rPr>
              <w:t>Inceptum</w:t>
            </w:r>
            <w:proofErr w:type="spellEnd"/>
            <w:r w:rsidRPr="000B521B">
              <w:rPr>
                <w:rFonts w:ascii="Arial" w:eastAsia="Times New Roman" w:hAnsi="Arial" w:cs="Arial"/>
                <w:color w:val="000000"/>
                <w:sz w:val="20"/>
                <w:szCs w:val="20"/>
                <w:lang w:val="en-US"/>
              </w:rPr>
              <w:t xml:space="preserve"> Private Limited</w:t>
            </w:r>
          </w:p>
        </w:tc>
        <w:tc>
          <w:tcPr>
            <w:tcW w:w="1438" w:type="dxa"/>
            <w:tcBorders>
              <w:top w:val="nil"/>
              <w:left w:val="nil"/>
              <w:bottom w:val="single" w:sz="8" w:space="0" w:color="FFFFFF"/>
              <w:right w:val="single" w:sz="8" w:space="0" w:color="FFFFFF"/>
            </w:tcBorders>
            <w:shd w:val="clear" w:color="000000" w:fill="C6CFDC"/>
            <w:vAlign w:val="center"/>
            <w:hideMark/>
          </w:tcPr>
          <w:p w14:paraId="39EBBC27"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India</w:t>
            </w:r>
          </w:p>
        </w:tc>
        <w:tc>
          <w:tcPr>
            <w:tcW w:w="1647" w:type="dxa"/>
            <w:tcBorders>
              <w:top w:val="nil"/>
              <w:left w:val="nil"/>
              <w:bottom w:val="single" w:sz="8" w:space="0" w:color="FFFFFF"/>
              <w:right w:val="single" w:sz="8" w:space="0" w:color="FFFFFF"/>
            </w:tcBorders>
            <w:shd w:val="clear" w:color="000000" w:fill="C6CFDC"/>
            <w:vAlign w:val="center"/>
            <w:hideMark/>
          </w:tcPr>
          <w:p w14:paraId="239DF2D8"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Eternal Materials Co Ltd</w:t>
            </w:r>
          </w:p>
        </w:tc>
        <w:tc>
          <w:tcPr>
            <w:tcW w:w="1261" w:type="dxa"/>
            <w:tcBorders>
              <w:top w:val="nil"/>
              <w:left w:val="nil"/>
              <w:bottom w:val="single" w:sz="8" w:space="0" w:color="FFFFFF"/>
              <w:right w:val="single" w:sz="8" w:space="0" w:color="FFFFFF"/>
            </w:tcBorders>
            <w:shd w:val="clear" w:color="000000" w:fill="C6CFDC"/>
            <w:vAlign w:val="center"/>
            <w:hideMark/>
          </w:tcPr>
          <w:p w14:paraId="7D7A17AA"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Taiwan</w:t>
            </w:r>
          </w:p>
        </w:tc>
        <w:tc>
          <w:tcPr>
            <w:tcW w:w="1245" w:type="dxa"/>
            <w:tcBorders>
              <w:top w:val="nil"/>
              <w:left w:val="nil"/>
              <w:bottom w:val="single" w:sz="8" w:space="0" w:color="FFFFFF"/>
              <w:right w:val="single" w:sz="8" w:space="0" w:color="FFFFFF"/>
            </w:tcBorders>
            <w:shd w:val="clear" w:color="000000" w:fill="C6CFDC"/>
            <w:vAlign w:val="center"/>
            <w:hideMark/>
          </w:tcPr>
          <w:p w14:paraId="4FEAD4BC"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2.06</w:t>
            </w:r>
          </w:p>
        </w:tc>
        <w:tc>
          <w:tcPr>
            <w:tcW w:w="1095" w:type="dxa"/>
            <w:tcBorders>
              <w:top w:val="nil"/>
              <w:left w:val="nil"/>
              <w:bottom w:val="single" w:sz="8" w:space="0" w:color="FFFFFF"/>
              <w:right w:val="single" w:sz="8" w:space="0" w:color="FFFFFF"/>
            </w:tcBorders>
            <w:shd w:val="clear" w:color="000000" w:fill="C6CFDC"/>
            <w:vAlign w:val="center"/>
            <w:hideMark/>
          </w:tcPr>
          <w:p w14:paraId="7EF0136C"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2.94</w:t>
            </w:r>
          </w:p>
        </w:tc>
      </w:tr>
      <w:tr w:rsidR="00A03ADD" w:rsidRPr="000B521B" w14:paraId="7F532BCD" w14:textId="77777777" w:rsidTr="00FF6983">
        <w:trPr>
          <w:trHeight w:val="780"/>
        </w:trPr>
        <w:tc>
          <w:tcPr>
            <w:tcW w:w="1998" w:type="dxa"/>
            <w:tcBorders>
              <w:top w:val="nil"/>
              <w:left w:val="nil"/>
              <w:bottom w:val="single" w:sz="8" w:space="0" w:color="FFFFFF"/>
              <w:right w:val="single" w:sz="8" w:space="0" w:color="FFFFFF"/>
            </w:tcBorders>
            <w:shd w:val="clear" w:color="000000" w:fill="C6CFDC"/>
            <w:vAlign w:val="center"/>
            <w:hideMark/>
          </w:tcPr>
          <w:p w14:paraId="6100A3F2"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proofErr w:type="spellStart"/>
            <w:r w:rsidRPr="000B521B">
              <w:rPr>
                <w:rFonts w:ascii="Arial" w:eastAsia="Times New Roman" w:hAnsi="Arial" w:cs="Arial"/>
                <w:color w:val="000000"/>
                <w:sz w:val="20"/>
                <w:szCs w:val="20"/>
                <w:lang w:val="en-US"/>
              </w:rPr>
              <w:t>Novolac</w:t>
            </w:r>
            <w:proofErr w:type="spellEnd"/>
            <w:r w:rsidRPr="000B521B">
              <w:rPr>
                <w:rFonts w:ascii="Arial" w:eastAsia="Times New Roman" w:hAnsi="Arial" w:cs="Arial"/>
                <w:color w:val="000000"/>
                <w:sz w:val="20"/>
                <w:szCs w:val="20"/>
                <w:lang w:val="en-US"/>
              </w:rPr>
              <w:t xml:space="preserve"> Vinyl Ester Resin</w:t>
            </w:r>
          </w:p>
        </w:tc>
        <w:tc>
          <w:tcPr>
            <w:tcW w:w="2026" w:type="dxa"/>
            <w:tcBorders>
              <w:top w:val="nil"/>
              <w:left w:val="nil"/>
              <w:bottom w:val="single" w:sz="8" w:space="0" w:color="FFFFFF"/>
              <w:right w:val="single" w:sz="8" w:space="0" w:color="FFFFFF"/>
            </w:tcBorders>
            <w:shd w:val="clear" w:color="000000" w:fill="C6CFDC"/>
            <w:vAlign w:val="center"/>
            <w:hideMark/>
          </w:tcPr>
          <w:p w14:paraId="709E5F2A"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Mahindra </w:t>
            </w:r>
            <w:proofErr w:type="spellStart"/>
            <w:r w:rsidRPr="000B521B">
              <w:rPr>
                <w:rFonts w:ascii="Arial" w:eastAsia="Times New Roman" w:hAnsi="Arial" w:cs="Arial"/>
                <w:color w:val="000000"/>
                <w:sz w:val="20"/>
                <w:szCs w:val="20"/>
                <w:lang w:val="en-US"/>
              </w:rPr>
              <w:t>Cie</w:t>
            </w:r>
            <w:proofErr w:type="spellEnd"/>
            <w:r w:rsidRPr="000B521B">
              <w:rPr>
                <w:rFonts w:ascii="Arial" w:eastAsia="Times New Roman" w:hAnsi="Arial" w:cs="Arial"/>
                <w:color w:val="000000"/>
                <w:sz w:val="20"/>
                <w:szCs w:val="20"/>
                <w:lang w:val="en-US"/>
              </w:rPr>
              <w:t xml:space="preserve"> Automotive Limited</w:t>
            </w:r>
          </w:p>
        </w:tc>
        <w:tc>
          <w:tcPr>
            <w:tcW w:w="1438" w:type="dxa"/>
            <w:tcBorders>
              <w:top w:val="nil"/>
              <w:left w:val="nil"/>
              <w:bottom w:val="single" w:sz="8" w:space="0" w:color="FFFFFF"/>
              <w:right w:val="single" w:sz="8" w:space="0" w:color="FFFFFF"/>
            </w:tcBorders>
            <w:shd w:val="clear" w:color="000000" w:fill="C6CFDC"/>
            <w:vAlign w:val="center"/>
            <w:hideMark/>
          </w:tcPr>
          <w:p w14:paraId="06B5CFD0"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India</w:t>
            </w:r>
          </w:p>
        </w:tc>
        <w:tc>
          <w:tcPr>
            <w:tcW w:w="1647" w:type="dxa"/>
            <w:tcBorders>
              <w:top w:val="nil"/>
              <w:left w:val="nil"/>
              <w:bottom w:val="single" w:sz="8" w:space="0" w:color="FFFFFF"/>
              <w:right w:val="single" w:sz="8" w:space="0" w:color="FFFFFF"/>
            </w:tcBorders>
            <w:shd w:val="clear" w:color="000000" w:fill="C6CFDC"/>
            <w:vAlign w:val="center"/>
            <w:hideMark/>
          </w:tcPr>
          <w:p w14:paraId="07F2144A"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M S </w:t>
            </w:r>
            <w:proofErr w:type="spellStart"/>
            <w:r w:rsidRPr="000B521B">
              <w:rPr>
                <w:rFonts w:ascii="Arial" w:eastAsia="Times New Roman" w:hAnsi="Arial" w:cs="Arial"/>
                <w:color w:val="000000"/>
                <w:sz w:val="20"/>
                <w:szCs w:val="20"/>
                <w:lang w:val="en-US"/>
              </w:rPr>
              <w:t>Swancor</w:t>
            </w:r>
            <w:proofErr w:type="spellEnd"/>
            <w:r w:rsidRPr="000B521B">
              <w:rPr>
                <w:rFonts w:ascii="Arial" w:eastAsia="Times New Roman" w:hAnsi="Arial" w:cs="Arial"/>
                <w:color w:val="000000"/>
                <w:sz w:val="20"/>
                <w:szCs w:val="20"/>
                <w:lang w:val="en-US"/>
              </w:rPr>
              <w:t xml:space="preserve"> Highpolymer Co Ltd</w:t>
            </w:r>
          </w:p>
        </w:tc>
        <w:tc>
          <w:tcPr>
            <w:tcW w:w="1261" w:type="dxa"/>
            <w:tcBorders>
              <w:top w:val="nil"/>
              <w:left w:val="nil"/>
              <w:bottom w:val="single" w:sz="8" w:space="0" w:color="FFFFFF"/>
              <w:right w:val="single" w:sz="8" w:space="0" w:color="FFFFFF"/>
            </w:tcBorders>
            <w:shd w:val="clear" w:color="000000" w:fill="C6CFDC"/>
            <w:vAlign w:val="center"/>
            <w:hideMark/>
          </w:tcPr>
          <w:p w14:paraId="6D01176C"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Taiwan</w:t>
            </w:r>
          </w:p>
        </w:tc>
        <w:tc>
          <w:tcPr>
            <w:tcW w:w="1245" w:type="dxa"/>
            <w:tcBorders>
              <w:top w:val="nil"/>
              <w:left w:val="nil"/>
              <w:bottom w:val="single" w:sz="8" w:space="0" w:color="FFFFFF"/>
              <w:right w:val="single" w:sz="8" w:space="0" w:color="FFFFFF"/>
            </w:tcBorders>
            <w:shd w:val="clear" w:color="000000" w:fill="C6CFDC"/>
            <w:vAlign w:val="center"/>
            <w:hideMark/>
          </w:tcPr>
          <w:p w14:paraId="5DEC8172"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3.1</w:t>
            </w:r>
          </w:p>
        </w:tc>
        <w:tc>
          <w:tcPr>
            <w:tcW w:w="1095" w:type="dxa"/>
            <w:tcBorders>
              <w:top w:val="nil"/>
              <w:left w:val="nil"/>
              <w:bottom w:val="single" w:sz="8" w:space="0" w:color="FFFFFF"/>
              <w:right w:val="single" w:sz="8" w:space="0" w:color="FFFFFF"/>
            </w:tcBorders>
            <w:shd w:val="clear" w:color="000000" w:fill="C6CFDC"/>
            <w:vAlign w:val="center"/>
            <w:hideMark/>
          </w:tcPr>
          <w:p w14:paraId="552ECBF4"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2.78</w:t>
            </w:r>
          </w:p>
        </w:tc>
      </w:tr>
      <w:tr w:rsidR="00A03ADD" w:rsidRPr="000B521B" w14:paraId="6B6F36AA" w14:textId="77777777" w:rsidTr="00FF6983">
        <w:trPr>
          <w:trHeight w:val="780"/>
        </w:trPr>
        <w:tc>
          <w:tcPr>
            <w:tcW w:w="1998" w:type="dxa"/>
            <w:tcBorders>
              <w:top w:val="nil"/>
              <w:left w:val="nil"/>
              <w:bottom w:val="single" w:sz="8" w:space="0" w:color="FFFFFF"/>
              <w:right w:val="single" w:sz="8" w:space="0" w:color="FFFFFF"/>
            </w:tcBorders>
            <w:shd w:val="clear" w:color="000000" w:fill="C6CFDC"/>
            <w:vAlign w:val="center"/>
            <w:hideMark/>
          </w:tcPr>
          <w:p w14:paraId="34C44159"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Bisphenol-a Type Epoxy Vinyl Ester Resin</w:t>
            </w:r>
          </w:p>
        </w:tc>
        <w:tc>
          <w:tcPr>
            <w:tcW w:w="2026" w:type="dxa"/>
            <w:tcBorders>
              <w:top w:val="nil"/>
              <w:left w:val="nil"/>
              <w:bottom w:val="single" w:sz="8" w:space="0" w:color="FFFFFF"/>
              <w:right w:val="single" w:sz="8" w:space="0" w:color="FFFFFF"/>
            </w:tcBorders>
            <w:shd w:val="clear" w:color="000000" w:fill="C6CFDC"/>
            <w:vAlign w:val="center"/>
            <w:hideMark/>
          </w:tcPr>
          <w:p w14:paraId="680BC022"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Future Pipe Industries</w:t>
            </w:r>
          </w:p>
        </w:tc>
        <w:tc>
          <w:tcPr>
            <w:tcW w:w="1438" w:type="dxa"/>
            <w:tcBorders>
              <w:top w:val="nil"/>
              <w:left w:val="nil"/>
              <w:bottom w:val="single" w:sz="8" w:space="0" w:color="FFFFFF"/>
              <w:right w:val="single" w:sz="8" w:space="0" w:color="FFFFFF"/>
            </w:tcBorders>
            <w:shd w:val="clear" w:color="000000" w:fill="C6CFDC"/>
            <w:vAlign w:val="center"/>
            <w:hideMark/>
          </w:tcPr>
          <w:p w14:paraId="25D6B929"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Egypt</w:t>
            </w:r>
          </w:p>
        </w:tc>
        <w:tc>
          <w:tcPr>
            <w:tcW w:w="1647" w:type="dxa"/>
            <w:tcBorders>
              <w:top w:val="nil"/>
              <w:left w:val="nil"/>
              <w:bottom w:val="single" w:sz="8" w:space="0" w:color="FFFFFF"/>
              <w:right w:val="single" w:sz="8" w:space="0" w:color="FFFFFF"/>
            </w:tcBorders>
            <w:shd w:val="clear" w:color="000000" w:fill="C6CFDC"/>
            <w:vAlign w:val="center"/>
            <w:hideMark/>
          </w:tcPr>
          <w:p w14:paraId="398A2772"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Eternal Materials Co Ltd</w:t>
            </w:r>
          </w:p>
        </w:tc>
        <w:tc>
          <w:tcPr>
            <w:tcW w:w="1261" w:type="dxa"/>
            <w:tcBorders>
              <w:top w:val="nil"/>
              <w:left w:val="nil"/>
              <w:bottom w:val="single" w:sz="8" w:space="0" w:color="FFFFFF"/>
              <w:right w:val="single" w:sz="8" w:space="0" w:color="FFFFFF"/>
            </w:tcBorders>
            <w:shd w:val="clear" w:color="000000" w:fill="C6CFDC"/>
            <w:vAlign w:val="center"/>
            <w:hideMark/>
          </w:tcPr>
          <w:p w14:paraId="04181A2F"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Taiwan</w:t>
            </w:r>
          </w:p>
        </w:tc>
        <w:tc>
          <w:tcPr>
            <w:tcW w:w="1245" w:type="dxa"/>
            <w:tcBorders>
              <w:top w:val="nil"/>
              <w:left w:val="nil"/>
              <w:bottom w:val="single" w:sz="8" w:space="0" w:color="FFFFFF"/>
              <w:right w:val="single" w:sz="8" w:space="0" w:color="FFFFFF"/>
            </w:tcBorders>
            <w:shd w:val="clear" w:color="000000" w:fill="C6CFDC"/>
            <w:vAlign w:val="center"/>
            <w:hideMark/>
          </w:tcPr>
          <w:p w14:paraId="2BB1216A"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600</w:t>
            </w:r>
          </w:p>
        </w:tc>
        <w:tc>
          <w:tcPr>
            <w:tcW w:w="1095" w:type="dxa"/>
            <w:tcBorders>
              <w:top w:val="nil"/>
              <w:left w:val="nil"/>
              <w:bottom w:val="single" w:sz="8" w:space="0" w:color="FFFFFF"/>
              <w:right w:val="single" w:sz="8" w:space="0" w:color="FFFFFF"/>
            </w:tcBorders>
            <w:shd w:val="clear" w:color="000000" w:fill="C6CFDC"/>
            <w:vAlign w:val="center"/>
            <w:hideMark/>
          </w:tcPr>
          <w:p w14:paraId="455BBD05"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2.73</w:t>
            </w:r>
          </w:p>
        </w:tc>
      </w:tr>
      <w:tr w:rsidR="00A03ADD" w:rsidRPr="000B521B" w14:paraId="2D04FF7A" w14:textId="77777777" w:rsidTr="00FF6983">
        <w:trPr>
          <w:trHeight w:val="780"/>
        </w:trPr>
        <w:tc>
          <w:tcPr>
            <w:tcW w:w="1998" w:type="dxa"/>
            <w:tcBorders>
              <w:top w:val="nil"/>
              <w:left w:val="nil"/>
              <w:bottom w:val="single" w:sz="8" w:space="0" w:color="FFFFFF"/>
              <w:right w:val="single" w:sz="8" w:space="0" w:color="FFFFFF"/>
            </w:tcBorders>
            <w:shd w:val="clear" w:color="000000" w:fill="C6CFDC"/>
            <w:vAlign w:val="center"/>
            <w:hideMark/>
          </w:tcPr>
          <w:p w14:paraId="24910D66"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Bisphenol-a Type Epoxy Vinyl Ester Resin</w:t>
            </w:r>
          </w:p>
        </w:tc>
        <w:tc>
          <w:tcPr>
            <w:tcW w:w="2026" w:type="dxa"/>
            <w:tcBorders>
              <w:top w:val="nil"/>
              <w:left w:val="nil"/>
              <w:bottom w:val="single" w:sz="8" w:space="0" w:color="FFFFFF"/>
              <w:right w:val="single" w:sz="8" w:space="0" w:color="FFFFFF"/>
            </w:tcBorders>
            <w:shd w:val="clear" w:color="000000" w:fill="C6CFDC"/>
            <w:vAlign w:val="center"/>
            <w:hideMark/>
          </w:tcPr>
          <w:p w14:paraId="6BBBBC6C"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Saudi Arabian AMIANTIT Company</w:t>
            </w:r>
          </w:p>
        </w:tc>
        <w:tc>
          <w:tcPr>
            <w:tcW w:w="1438" w:type="dxa"/>
            <w:tcBorders>
              <w:top w:val="nil"/>
              <w:left w:val="nil"/>
              <w:bottom w:val="single" w:sz="8" w:space="0" w:color="FFFFFF"/>
              <w:right w:val="single" w:sz="8" w:space="0" w:color="FFFFFF"/>
            </w:tcBorders>
            <w:shd w:val="clear" w:color="000000" w:fill="C6CFDC"/>
            <w:vAlign w:val="center"/>
            <w:hideMark/>
          </w:tcPr>
          <w:p w14:paraId="1C38682F"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Saudi Arabia</w:t>
            </w:r>
          </w:p>
        </w:tc>
        <w:tc>
          <w:tcPr>
            <w:tcW w:w="1647" w:type="dxa"/>
            <w:tcBorders>
              <w:top w:val="nil"/>
              <w:left w:val="nil"/>
              <w:bottom w:val="single" w:sz="8" w:space="0" w:color="FFFFFF"/>
              <w:right w:val="single" w:sz="8" w:space="0" w:color="FFFFFF"/>
            </w:tcBorders>
            <w:shd w:val="clear" w:color="000000" w:fill="C6CFDC"/>
            <w:vAlign w:val="center"/>
            <w:hideMark/>
          </w:tcPr>
          <w:p w14:paraId="3B018ABF"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Sino Polymer</w:t>
            </w:r>
          </w:p>
        </w:tc>
        <w:tc>
          <w:tcPr>
            <w:tcW w:w="1261" w:type="dxa"/>
            <w:tcBorders>
              <w:top w:val="nil"/>
              <w:left w:val="nil"/>
              <w:bottom w:val="single" w:sz="8" w:space="0" w:color="FFFFFF"/>
              <w:right w:val="single" w:sz="8" w:space="0" w:color="FFFFFF"/>
            </w:tcBorders>
            <w:shd w:val="clear" w:color="000000" w:fill="C6CFDC"/>
            <w:vAlign w:val="center"/>
            <w:hideMark/>
          </w:tcPr>
          <w:p w14:paraId="453499A7"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China</w:t>
            </w:r>
          </w:p>
        </w:tc>
        <w:tc>
          <w:tcPr>
            <w:tcW w:w="1245" w:type="dxa"/>
            <w:tcBorders>
              <w:top w:val="nil"/>
              <w:left w:val="nil"/>
              <w:bottom w:val="single" w:sz="8" w:space="0" w:color="FFFFFF"/>
              <w:right w:val="single" w:sz="8" w:space="0" w:color="FFFFFF"/>
            </w:tcBorders>
            <w:shd w:val="clear" w:color="000000" w:fill="C6CFDC"/>
            <w:vAlign w:val="center"/>
            <w:hideMark/>
          </w:tcPr>
          <w:p w14:paraId="0DF77476"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1,440.00</w:t>
            </w:r>
          </w:p>
        </w:tc>
        <w:tc>
          <w:tcPr>
            <w:tcW w:w="1095" w:type="dxa"/>
            <w:tcBorders>
              <w:top w:val="nil"/>
              <w:left w:val="nil"/>
              <w:bottom w:val="single" w:sz="8" w:space="0" w:color="FFFFFF"/>
              <w:right w:val="single" w:sz="8" w:space="0" w:color="FFFFFF"/>
            </w:tcBorders>
            <w:shd w:val="clear" w:color="000000" w:fill="C6CFDC"/>
            <w:vAlign w:val="center"/>
            <w:hideMark/>
          </w:tcPr>
          <w:p w14:paraId="693B8FB5"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5.83</w:t>
            </w:r>
          </w:p>
        </w:tc>
      </w:tr>
      <w:tr w:rsidR="00A03ADD" w:rsidRPr="000B521B" w14:paraId="10CCCD93" w14:textId="77777777" w:rsidTr="00FF6983">
        <w:trPr>
          <w:trHeight w:val="780"/>
        </w:trPr>
        <w:tc>
          <w:tcPr>
            <w:tcW w:w="1998" w:type="dxa"/>
            <w:tcBorders>
              <w:top w:val="nil"/>
              <w:left w:val="nil"/>
              <w:bottom w:val="single" w:sz="8" w:space="0" w:color="FFFFFF"/>
              <w:right w:val="single" w:sz="8" w:space="0" w:color="FFFFFF"/>
            </w:tcBorders>
            <w:shd w:val="clear" w:color="000000" w:fill="C6CFDC"/>
            <w:vAlign w:val="center"/>
            <w:hideMark/>
          </w:tcPr>
          <w:p w14:paraId="33C9B44D"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Bisphenol-a Type Epoxy Vinyl Ester Resin</w:t>
            </w:r>
          </w:p>
        </w:tc>
        <w:tc>
          <w:tcPr>
            <w:tcW w:w="2026" w:type="dxa"/>
            <w:tcBorders>
              <w:top w:val="nil"/>
              <w:left w:val="nil"/>
              <w:bottom w:val="single" w:sz="8" w:space="0" w:color="FFFFFF"/>
              <w:right w:val="single" w:sz="8" w:space="0" w:color="FFFFFF"/>
            </w:tcBorders>
            <w:shd w:val="clear" w:color="000000" w:fill="C6CFDC"/>
            <w:vAlign w:val="center"/>
            <w:hideMark/>
          </w:tcPr>
          <w:p w14:paraId="5C16C4AA"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B A F </w:t>
            </w:r>
            <w:proofErr w:type="spellStart"/>
            <w:r w:rsidRPr="000B521B">
              <w:rPr>
                <w:rFonts w:ascii="Arial" w:eastAsia="Times New Roman" w:hAnsi="Arial" w:cs="Arial"/>
                <w:color w:val="000000"/>
                <w:sz w:val="20"/>
                <w:szCs w:val="20"/>
                <w:lang w:val="en-US"/>
              </w:rPr>
              <w:t>F</w:t>
            </w:r>
            <w:proofErr w:type="spellEnd"/>
            <w:r w:rsidRPr="000B521B">
              <w:rPr>
                <w:rFonts w:ascii="Arial" w:eastAsia="Times New Roman" w:hAnsi="Arial" w:cs="Arial"/>
                <w:color w:val="000000"/>
                <w:sz w:val="20"/>
                <w:szCs w:val="20"/>
                <w:lang w:val="en-US"/>
              </w:rPr>
              <w:t xml:space="preserve"> </w:t>
            </w:r>
            <w:proofErr w:type="spellStart"/>
            <w:r w:rsidRPr="000B521B">
              <w:rPr>
                <w:rFonts w:ascii="Arial" w:eastAsia="Times New Roman" w:hAnsi="Arial" w:cs="Arial"/>
                <w:color w:val="000000"/>
                <w:sz w:val="20"/>
                <w:szCs w:val="20"/>
                <w:lang w:val="en-US"/>
              </w:rPr>
              <w:t>Polymech</w:t>
            </w:r>
            <w:proofErr w:type="spellEnd"/>
            <w:r w:rsidRPr="000B521B">
              <w:rPr>
                <w:rFonts w:ascii="Arial" w:eastAsia="Times New Roman" w:hAnsi="Arial" w:cs="Arial"/>
                <w:color w:val="000000"/>
                <w:sz w:val="20"/>
                <w:szCs w:val="20"/>
                <w:lang w:val="en-US"/>
              </w:rPr>
              <w:t xml:space="preserve"> Pvt Ltd</w:t>
            </w:r>
          </w:p>
        </w:tc>
        <w:tc>
          <w:tcPr>
            <w:tcW w:w="1438" w:type="dxa"/>
            <w:tcBorders>
              <w:top w:val="nil"/>
              <w:left w:val="nil"/>
              <w:bottom w:val="single" w:sz="8" w:space="0" w:color="FFFFFF"/>
              <w:right w:val="single" w:sz="8" w:space="0" w:color="FFFFFF"/>
            </w:tcBorders>
            <w:shd w:val="clear" w:color="000000" w:fill="C6CFDC"/>
            <w:vAlign w:val="center"/>
            <w:hideMark/>
          </w:tcPr>
          <w:p w14:paraId="70838DAA"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Sri Lanka</w:t>
            </w:r>
          </w:p>
        </w:tc>
        <w:tc>
          <w:tcPr>
            <w:tcW w:w="1647" w:type="dxa"/>
            <w:tcBorders>
              <w:top w:val="nil"/>
              <w:left w:val="nil"/>
              <w:bottom w:val="single" w:sz="8" w:space="0" w:color="FFFFFF"/>
              <w:right w:val="single" w:sz="8" w:space="0" w:color="FFFFFF"/>
            </w:tcBorders>
            <w:shd w:val="clear" w:color="000000" w:fill="C6CFDC"/>
            <w:vAlign w:val="center"/>
            <w:hideMark/>
          </w:tcPr>
          <w:p w14:paraId="01DE9FC8"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Scott Bader Middle East Ltd</w:t>
            </w:r>
          </w:p>
        </w:tc>
        <w:tc>
          <w:tcPr>
            <w:tcW w:w="1261" w:type="dxa"/>
            <w:tcBorders>
              <w:top w:val="nil"/>
              <w:left w:val="nil"/>
              <w:bottom w:val="single" w:sz="8" w:space="0" w:color="FFFFFF"/>
              <w:right w:val="single" w:sz="8" w:space="0" w:color="FFFFFF"/>
            </w:tcBorders>
            <w:shd w:val="clear" w:color="000000" w:fill="C6CFDC"/>
            <w:vAlign w:val="center"/>
            <w:hideMark/>
          </w:tcPr>
          <w:p w14:paraId="54A47A38"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United Arab Emirates</w:t>
            </w:r>
          </w:p>
        </w:tc>
        <w:tc>
          <w:tcPr>
            <w:tcW w:w="1245" w:type="dxa"/>
            <w:tcBorders>
              <w:top w:val="nil"/>
              <w:left w:val="nil"/>
              <w:bottom w:val="single" w:sz="8" w:space="0" w:color="FFFFFF"/>
              <w:right w:val="single" w:sz="8" w:space="0" w:color="FFFFFF"/>
            </w:tcBorders>
            <w:shd w:val="clear" w:color="000000" w:fill="C6CFDC"/>
            <w:vAlign w:val="center"/>
            <w:hideMark/>
          </w:tcPr>
          <w:p w14:paraId="44F1A9E3"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7.61</w:t>
            </w:r>
          </w:p>
        </w:tc>
        <w:tc>
          <w:tcPr>
            <w:tcW w:w="1095" w:type="dxa"/>
            <w:tcBorders>
              <w:top w:val="nil"/>
              <w:left w:val="nil"/>
              <w:bottom w:val="single" w:sz="8" w:space="0" w:color="FFFFFF"/>
              <w:right w:val="single" w:sz="8" w:space="0" w:color="FFFFFF"/>
            </w:tcBorders>
            <w:shd w:val="clear" w:color="000000" w:fill="C6CFDC"/>
            <w:vAlign w:val="center"/>
            <w:hideMark/>
          </w:tcPr>
          <w:p w14:paraId="060F3765"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4.5</w:t>
            </w:r>
          </w:p>
        </w:tc>
      </w:tr>
      <w:tr w:rsidR="00A03ADD" w:rsidRPr="000B521B" w14:paraId="2E2AD260" w14:textId="77777777" w:rsidTr="00FF6983">
        <w:trPr>
          <w:trHeight w:val="780"/>
        </w:trPr>
        <w:tc>
          <w:tcPr>
            <w:tcW w:w="1998" w:type="dxa"/>
            <w:tcBorders>
              <w:top w:val="nil"/>
              <w:left w:val="nil"/>
              <w:bottom w:val="single" w:sz="8" w:space="0" w:color="FFFFFF"/>
              <w:right w:val="single" w:sz="8" w:space="0" w:color="FFFFFF"/>
            </w:tcBorders>
            <w:shd w:val="clear" w:color="000000" w:fill="C6CFDC"/>
            <w:vAlign w:val="center"/>
            <w:hideMark/>
          </w:tcPr>
          <w:p w14:paraId="1BF73681"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Bisphenol-a Type Epoxy Vinyl Ester Resin</w:t>
            </w:r>
          </w:p>
        </w:tc>
        <w:tc>
          <w:tcPr>
            <w:tcW w:w="2026" w:type="dxa"/>
            <w:tcBorders>
              <w:top w:val="nil"/>
              <w:left w:val="nil"/>
              <w:bottom w:val="single" w:sz="8" w:space="0" w:color="FFFFFF"/>
              <w:right w:val="single" w:sz="8" w:space="0" w:color="FFFFFF"/>
            </w:tcBorders>
            <w:shd w:val="clear" w:color="000000" w:fill="C6CFDC"/>
            <w:vAlign w:val="center"/>
            <w:hideMark/>
          </w:tcPr>
          <w:p w14:paraId="75F2ABE1"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proofErr w:type="spellStart"/>
            <w:r w:rsidRPr="000B521B">
              <w:rPr>
                <w:rFonts w:ascii="Arial" w:eastAsia="Times New Roman" w:hAnsi="Arial" w:cs="Arial"/>
                <w:color w:val="000000"/>
                <w:sz w:val="20"/>
                <w:szCs w:val="20"/>
                <w:lang w:val="en-US"/>
              </w:rPr>
              <w:t>Edgeng</w:t>
            </w:r>
            <w:proofErr w:type="spellEnd"/>
            <w:r w:rsidRPr="000B521B">
              <w:rPr>
                <w:rFonts w:ascii="Arial" w:eastAsia="Times New Roman" w:hAnsi="Arial" w:cs="Arial"/>
                <w:color w:val="000000"/>
                <w:sz w:val="20"/>
                <w:szCs w:val="20"/>
                <w:lang w:val="en-US"/>
              </w:rPr>
              <w:t xml:space="preserve"> Pvt Ltd</w:t>
            </w:r>
          </w:p>
        </w:tc>
        <w:tc>
          <w:tcPr>
            <w:tcW w:w="1438" w:type="dxa"/>
            <w:tcBorders>
              <w:top w:val="nil"/>
              <w:left w:val="nil"/>
              <w:bottom w:val="single" w:sz="8" w:space="0" w:color="FFFFFF"/>
              <w:right w:val="single" w:sz="8" w:space="0" w:color="FFFFFF"/>
            </w:tcBorders>
            <w:shd w:val="clear" w:color="000000" w:fill="C6CFDC"/>
            <w:vAlign w:val="center"/>
            <w:hideMark/>
          </w:tcPr>
          <w:p w14:paraId="79B8DFB4"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Sri Lanka</w:t>
            </w:r>
          </w:p>
        </w:tc>
        <w:tc>
          <w:tcPr>
            <w:tcW w:w="1647" w:type="dxa"/>
            <w:tcBorders>
              <w:top w:val="nil"/>
              <w:left w:val="nil"/>
              <w:bottom w:val="single" w:sz="8" w:space="0" w:color="FFFFFF"/>
              <w:right w:val="single" w:sz="8" w:space="0" w:color="FFFFFF"/>
            </w:tcBorders>
            <w:shd w:val="clear" w:color="000000" w:fill="C6CFDC"/>
            <w:vAlign w:val="center"/>
            <w:hideMark/>
          </w:tcPr>
          <w:p w14:paraId="446AFE17"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Wee Tee Tong Chemicals Pte Ltd</w:t>
            </w:r>
          </w:p>
        </w:tc>
        <w:tc>
          <w:tcPr>
            <w:tcW w:w="1261" w:type="dxa"/>
            <w:tcBorders>
              <w:top w:val="nil"/>
              <w:left w:val="nil"/>
              <w:bottom w:val="single" w:sz="8" w:space="0" w:color="FFFFFF"/>
              <w:right w:val="single" w:sz="8" w:space="0" w:color="FFFFFF"/>
            </w:tcBorders>
            <w:shd w:val="clear" w:color="000000" w:fill="C6CFDC"/>
            <w:vAlign w:val="center"/>
            <w:hideMark/>
          </w:tcPr>
          <w:p w14:paraId="57A2A261"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Singapore</w:t>
            </w:r>
          </w:p>
        </w:tc>
        <w:tc>
          <w:tcPr>
            <w:tcW w:w="1245" w:type="dxa"/>
            <w:tcBorders>
              <w:top w:val="nil"/>
              <w:left w:val="nil"/>
              <w:bottom w:val="single" w:sz="8" w:space="0" w:color="FFFFFF"/>
              <w:right w:val="single" w:sz="8" w:space="0" w:color="FFFFFF"/>
            </w:tcBorders>
            <w:shd w:val="clear" w:color="000000" w:fill="C6CFDC"/>
            <w:vAlign w:val="center"/>
            <w:hideMark/>
          </w:tcPr>
          <w:p w14:paraId="153C3DE8"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w:t>
            </w:r>
          </w:p>
        </w:tc>
        <w:tc>
          <w:tcPr>
            <w:tcW w:w="1095" w:type="dxa"/>
            <w:tcBorders>
              <w:top w:val="nil"/>
              <w:left w:val="nil"/>
              <w:bottom w:val="single" w:sz="8" w:space="0" w:color="FFFFFF"/>
              <w:right w:val="single" w:sz="8" w:space="0" w:color="FFFFFF"/>
            </w:tcBorders>
            <w:shd w:val="clear" w:color="000000" w:fill="C6CFDC"/>
            <w:vAlign w:val="center"/>
            <w:hideMark/>
          </w:tcPr>
          <w:p w14:paraId="431F9884"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2.58</w:t>
            </w:r>
          </w:p>
        </w:tc>
      </w:tr>
      <w:tr w:rsidR="00A03ADD" w:rsidRPr="000B521B" w14:paraId="7F67271B" w14:textId="77777777" w:rsidTr="00FF6983">
        <w:trPr>
          <w:trHeight w:val="780"/>
        </w:trPr>
        <w:tc>
          <w:tcPr>
            <w:tcW w:w="1998" w:type="dxa"/>
            <w:tcBorders>
              <w:top w:val="nil"/>
              <w:left w:val="nil"/>
              <w:bottom w:val="single" w:sz="8" w:space="0" w:color="FFFFFF"/>
              <w:right w:val="single" w:sz="8" w:space="0" w:color="FFFFFF"/>
            </w:tcBorders>
            <w:shd w:val="clear" w:color="000000" w:fill="C6CFDC"/>
            <w:vAlign w:val="center"/>
            <w:hideMark/>
          </w:tcPr>
          <w:p w14:paraId="3BD57F39"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Bisphenol-a Type Epoxy Vinyl Ester Resin</w:t>
            </w:r>
          </w:p>
        </w:tc>
        <w:tc>
          <w:tcPr>
            <w:tcW w:w="2026" w:type="dxa"/>
            <w:tcBorders>
              <w:top w:val="nil"/>
              <w:left w:val="nil"/>
              <w:bottom w:val="single" w:sz="8" w:space="0" w:color="FFFFFF"/>
              <w:right w:val="single" w:sz="8" w:space="0" w:color="FFFFFF"/>
            </w:tcBorders>
            <w:shd w:val="clear" w:color="000000" w:fill="C6CFDC"/>
            <w:vAlign w:val="center"/>
            <w:hideMark/>
          </w:tcPr>
          <w:p w14:paraId="087E7917"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Bin Tariq (Pvt) Limited</w:t>
            </w:r>
          </w:p>
        </w:tc>
        <w:tc>
          <w:tcPr>
            <w:tcW w:w="1438" w:type="dxa"/>
            <w:tcBorders>
              <w:top w:val="nil"/>
              <w:left w:val="nil"/>
              <w:bottom w:val="single" w:sz="8" w:space="0" w:color="FFFFFF"/>
              <w:right w:val="single" w:sz="8" w:space="0" w:color="FFFFFF"/>
            </w:tcBorders>
            <w:shd w:val="clear" w:color="000000" w:fill="C6CFDC"/>
            <w:vAlign w:val="center"/>
            <w:hideMark/>
          </w:tcPr>
          <w:p w14:paraId="76F8107D"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Pakistan</w:t>
            </w:r>
          </w:p>
        </w:tc>
        <w:tc>
          <w:tcPr>
            <w:tcW w:w="1647" w:type="dxa"/>
            <w:tcBorders>
              <w:top w:val="nil"/>
              <w:left w:val="nil"/>
              <w:bottom w:val="single" w:sz="8" w:space="0" w:color="FFFFFF"/>
              <w:right w:val="single" w:sz="8" w:space="0" w:color="FFFFFF"/>
            </w:tcBorders>
            <w:shd w:val="clear" w:color="000000" w:fill="C6CFDC"/>
            <w:vAlign w:val="center"/>
            <w:hideMark/>
          </w:tcPr>
          <w:p w14:paraId="259D80E6"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Changzhou Pro-tech Trade </w:t>
            </w:r>
            <w:proofErr w:type="spellStart"/>
            <w:proofErr w:type="gramStart"/>
            <w:r w:rsidRPr="000B521B">
              <w:rPr>
                <w:rFonts w:ascii="Arial" w:eastAsia="Times New Roman" w:hAnsi="Arial" w:cs="Arial"/>
                <w:color w:val="000000"/>
                <w:sz w:val="20"/>
                <w:szCs w:val="20"/>
                <w:lang w:val="en-US"/>
              </w:rPr>
              <w:t>Co.,Ltd</w:t>
            </w:r>
            <w:proofErr w:type="spellEnd"/>
            <w:proofErr w:type="gramEnd"/>
            <w:r w:rsidRPr="000B521B">
              <w:rPr>
                <w:rFonts w:ascii="Arial" w:eastAsia="Times New Roman" w:hAnsi="Arial" w:cs="Arial"/>
                <w:color w:val="000000"/>
                <w:sz w:val="20"/>
                <w:szCs w:val="20"/>
                <w:lang w:val="en-US"/>
              </w:rPr>
              <w:t>,</w:t>
            </w:r>
          </w:p>
        </w:tc>
        <w:tc>
          <w:tcPr>
            <w:tcW w:w="1261" w:type="dxa"/>
            <w:tcBorders>
              <w:top w:val="nil"/>
              <w:left w:val="nil"/>
              <w:bottom w:val="single" w:sz="8" w:space="0" w:color="FFFFFF"/>
              <w:right w:val="single" w:sz="8" w:space="0" w:color="FFFFFF"/>
            </w:tcBorders>
            <w:shd w:val="clear" w:color="000000" w:fill="C6CFDC"/>
            <w:vAlign w:val="center"/>
            <w:hideMark/>
          </w:tcPr>
          <w:p w14:paraId="2666CA34"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China</w:t>
            </w:r>
          </w:p>
        </w:tc>
        <w:tc>
          <w:tcPr>
            <w:tcW w:w="1245" w:type="dxa"/>
            <w:tcBorders>
              <w:top w:val="nil"/>
              <w:left w:val="nil"/>
              <w:bottom w:val="single" w:sz="8" w:space="0" w:color="FFFFFF"/>
              <w:right w:val="single" w:sz="8" w:space="0" w:color="FFFFFF"/>
            </w:tcBorders>
            <w:shd w:val="clear" w:color="000000" w:fill="C6CFDC"/>
            <w:vAlign w:val="center"/>
            <w:hideMark/>
          </w:tcPr>
          <w:p w14:paraId="5067EDC7"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14.4</w:t>
            </w:r>
          </w:p>
        </w:tc>
        <w:tc>
          <w:tcPr>
            <w:tcW w:w="1095" w:type="dxa"/>
            <w:tcBorders>
              <w:top w:val="nil"/>
              <w:left w:val="nil"/>
              <w:bottom w:val="single" w:sz="8" w:space="0" w:color="FFFFFF"/>
              <w:right w:val="single" w:sz="8" w:space="0" w:color="FFFFFF"/>
            </w:tcBorders>
            <w:shd w:val="clear" w:color="000000" w:fill="C6CFDC"/>
            <w:vAlign w:val="center"/>
            <w:hideMark/>
          </w:tcPr>
          <w:p w14:paraId="3E19D0AC"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2.37</w:t>
            </w:r>
          </w:p>
        </w:tc>
      </w:tr>
      <w:tr w:rsidR="00A03ADD" w:rsidRPr="000B521B" w14:paraId="3F0387A5" w14:textId="77777777" w:rsidTr="00FF6983">
        <w:trPr>
          <w:trHeight w:val="780"/>
        </w:trPr>
        <w:tc>
          <w:tcPr>
            <w:tcW w:w="1998" w:type="dxa"/>
            <w:tcBorders>
              <w:top w:val="nil"/>
              <w:left w:val="nil"/>
              <w:bottom w:val="single" w:sz="8" w:space="0" w:color="FFFFFF"/>
              <w:right w:val="single" w:sz="8" w:space="0" w:color="FFFFFF"/>
            </w:tcBorders>
            <w:shd w:val="clear" w:color="000000" w:fill="C6CFDC"/>
            <w:vAlign w:val="center"/>
            <w:hideMark/>
          </w:tcPr>
          <w:p w14:paraId="335421BB"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Bisphenol-a Type Epoxy Vinyl Ester Resin</w:t>
            </w:r>
          </w:p>
        </w:tc>
        <w:tc>
          <w:tcPr>
            <w:tcW w:w="2026" w:type="dxa"/>
            <w:tcBorders>
              <w:top w:val="nil"/>
              <w:left w:val="nil"/>
              <w:bottom w:val="single" w:sz="8" w:space="0" w:color="FFFFFF"/>
              <w:right w:val="single" w:sz="8" w:space="0" w:color="FFFFFF"/>
            </w:tcBorders>
            <w:shd w:val="clear" w:color="000000" w:fill="C6CFDC"/>
            <w:vAlign w:val="center"/>
            <w:hideMark/>
          </w:tcPr>
          <w:p w14:paraId="3D9EE491"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 xml:space="preserve">Fiber Craft </w:t>
            </w:r>
            <w:proofErr w:type="spellStart"/>
            <w:r w:rsidRPr="000B521B">
              <w:rPr>
                <w:rFonts w:ascii="Arial" w:eastAsia="Times New Roman" w:hAnsi="Arial" w:cs="Arial"/>
                <w:color w:val="000000"/>
                <w:sz w:val="20"/>
                <w:szCs w:val="20"/>
                <w:lang w:val="en-US"/>
              </w:rPr>
              <w:t>Inds</w:t>
            </w:r>
            <w:proofErr w:type="spellEnd"/>
            <w:r w:rsidRPr="000B521B">
              <w:rPr>
                <w:rFonts w:ascii="Arial" w:eastAsia="Times New Roman" w:hAnsi="Arial" w:cs="Arial"/>
                <w:color w:val="000000"/>
                <w:sz w:val="20"/>
                <w:szCs w:val="20"/>
                <w:lang w:val="en-US"/>
              </w:rPr>
              <w:t>.</w:t>
            </w:r>
          </w:p>
        </w:tc>
        <w:tc>
          <w:tcPr>
            <w:tcW w:w="1438" w:type="dxa"/>
            <w:tcBorders>
              <w:top w:val="nil"/>
              <w:left w:val="nil"/>
              <w:bottom w:val="single" w:sz="8" w:space="0" w:color="FFFFFF"/>
              <w:right w:val="single" w:sz="8" w:space="0" w:color="FFFFFF"/>
            </w:tcBorders>
            <w:shd w:val="clear" w:color="000000" w:fill="C6CFDC"/>
            <w:vAlign w:val="center"/>
            <w:hideMark/>
          </w:tcPr>
          <w:p w14:paraId="13B35C28"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Pakistan</w:t>
            </w:r>
          </w:p>
        </w:tc>
        <w:tc>
          <w:tcPr>
            <w:tcW w:w="1647" w:type="dxa"/>
            <w:tcBorders>
              <w:top w:val="nil"/>
              <w:left w:val="nil"/>
              <w:bottom w:val="single" w:sz="8" w:space="0" w:color="FFFFFF"/>
              <w:right w:val="single" w:sz="8" w:space="0" w:color="FFFFFF"/>
            </w:tcBorders>
            <w:shd w:val="clear" w:color="000000" w:fill="C6CFDC"/>
            <w:vAlign w:val="center"/>
            <w:hideMark/>
          </w:tcPr>
          <w:p w14:paraId="62E316F6"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Saudi Industrial Resins Limited</w:t>
            </w:r>
          </w:p>
        </w:tc>
        <w:tc>
          <w:tcPr>
            <w:tcW w:w="1261" w:type="dxa"/>
            <w:tcBorders>
              <w:top w:val="nil"/>
              <w:left w:val="nil"/>
              <w:bottom w:val="single" w:sz="8" w:space="0" w:color="FFFFFF"/>
              <w:right w:val="single" w:sz="8" w:space="0" w:color="FFFFFF"/>
            </w:tcBorders>
            <w:shd w:val="clear" w:color="000000" w:fill="C6CFDC"/>
            <w:vAlign w:val="center"/>
            <w:hideMark/>
          </w:tcPr>
          <w:p w14:paraId="3CF4D08E"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Saudi Arabia</w:t>
            </w:r>
          </w:p>
        </w:tc>
        <w:tc>
          <w:tcPr>
            <w:tcW w:w="1245" w:type="dxa"/>
            <w:tcBorders>
              <w:top w:val="nil"/>
              <w:left w:val="nil"/>
              <w:bottom w:val="single" w:sz="8" w:space="0" w:color="FFFFFF"/>
              <w:right w:val="single" w:sz="8" w:space="0" w:color="FFFFFF"/>
            </w:tcBorders>
            <w:shd w:val="clear" w:color="000000" w:fill="C6CFDC"/>
            <w:vAlign w:val="center"/>
            <w:hideMark/>
          </w:tcPr>
          <w:p w14:paraId="16F1B4BA"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12.3</w:t>
            </w:r>
          </w:p>
        </w:tc>
        <w:tc>
          <w:tcPr>
            <w:tcW w:w="1095" w:type="dxa"/>
            <w:tcBorders>
              <w:top w:val="nil"/>
              <w:left w:val="nil"/>
              <w:bottom w:val="single" w:sz="8" w:space="0" w:color="FFFFFF"/>
              <w:right w:val="single" w:sz="8" w:space="0" w:color="FFFFFF"/>
            </w:tcBorders>
            <w:shd w:val="clear" w:color="000000" w:fill="C6CFDC"/>
            <w:vAlign w:val="center"/>
            <w:hideMark/>
          </w:tcPr>
          <w:p w14:paraId="51AEEE94" w14:textId="77777777" w:rsidR="00A03ADD" w:rsidRPr="000B521B" w:rsidRDefault="00A03ADD" w:rsidP="00FF6983">
            <w:pPr>
              <w:spacing w:after="0" w:line="240" w:lineRule="auto"/>
              <w:jc w:val="center"/>
              <w:rPr>
                <w:rFonts w:ascii="Arial" w:eastAsia="Times New Roman" w:hAnsi="Arial" w:cs="Arial"/>
                <w:color w:val="000000"/>
                <w:sz w:val="20"/>
                <w:szCs w:val="20"/>
                <w:lang w:val="en-US"/>
              </w:rPr>
            </w:pPr>
            <w:r w:rsidRPr="000B521B">
              <w:rPr>
                <w:rFonts w:ascii="Arial" w:eastAsia="Times New Roman" w:hAnsi="Arial" w:cs="Arial"/>
                <w:color w:val="000000"/>
                <w:sz w:val="20"/>
                <w:szCs w:val="20"/>
                <w:lang w:val="en-US"/>
              </w:rPr>
              <w:t>3.2</w:t>
            </w:r>
          </w:p>
        </w:tc>
      </w:tr>
    </w:tbl>
    <w:p w14:paraId="0718D117" w14:textId="5934DC44" w:rsidR="00BB3C6A" w:rsidRPr="000B521B" w:rsidRDefault="004644A7" w:rsidP="00C52EDF">
      <w:pPr>
        <w:spacing w:line="480" w:lineRule="auto"/>
        <w:rPr>
          <w:rFonts w:ascii="Arial" w:eastAsia="Arial" w:hAnsi="Arial" w:cs="Arial"/>
          <w:b/>
          <w:bCs/>
          <w:color w:val="000000" w:themeColor="text1"/>
          <w:sz w:val="24"/>
          <w:szCs w:val="24"/>
        </w:rPr>
      </w:pPr>
      <w:r w:rsidRPr="000B521B">
        <w:rPr>
          <w:rFonts w:ascii="Arial" w:hAnsi="Arial" w:cs="Arial"/>
          <w:noProof/>
          <w:color w:val="000000" w:themeColor="text1"/>
        </w:rPr>
        <mc:AlternateContent>
          <mc:Choice Requires="wps">
            <w:drawing>
              <wp:anchor distT="0" distB="0" distL="114300" distR="114300" simplePos="0" relativeHeight="252216320" behindDoc="0" locked="0" layoutInCell="1" allowOverlap="1" wp14:anchorId="56D3D190" wp14:editId="3F93346E">
                <wp:simplePos x="0" y="0"/>
                <wp:positionH relativeFrom="column">
                  <wp:posOffset>4772025</wp:posOffset>
                </wp:positionH>
                <wp:positionV relativeFrom="paragraph">
                  <wp:posOffset>133350</wp:posOffset>
                </wp:positionV>
                <wp:extent cx="1864360" cy="200025"/>
                <wp:effectExtent l="0" t="0" r="0" b="0"/>
                <wp:wrapNone/>
                <wp:docPr id="228"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597118F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56D3D190" id="_x0000_s1208" type="#_x0000_t202" style="position:absolute;margin-left:375.75pt;margin-top:10.5pt;width:146.8pt;height:15.7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" filled="f" stroked="f">
                <v:textbox style="mso-fit-shape-to-text:t">
                  <w:txbxContent>
                    <w:p w14:paraId="597118F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19D43355" w14:textId="77777777" w:rsidR="00A03ADD" w:rsidRPr="000B521B" w:rsidRDefault="00A03ADD" w:rsidP="00BB3C6A">
      <w:pPr>
        <w:spacing w:line="480" w:lineRule="auto"/>
        <w:rPr>
          <w:rFonts w:ascii="Arial" w:eastAsia="Arial" w:hAnsi="Arial" w:cs="Arial"/>
          <w:b/>
          <w:bCs/>
          <w:color w:val="000000" w:themeColor="text1"/>
          <w:sz w:val="20"/>
          <w:szCs w:val="20"/>
        </w:rPr>
      </w:pPr>
    </w:p>
    <w:p w14:paraId="3AD8F199" w14:textId="77777777" w:rsidR="00A03ADD" w:rsidRPr="000B521B" w:rsidRDefault="00A03ADD" w:rsidP="00BB3C6A">
      <w:pPr>
        <w:spacing w:line="480" w:lineRule="auto"/>
        <w:rPr>
          <w:rFonts w:ascii="Arial" w:eastAsia="Arial" w:hAnsi="Arial" w:cs="Arial"/>
          <w:b/>
          <w:bCs/>
          <w:color w:val="000000" w:themeColor="text1"/>
          <w:sz w:val="20"/>
          <w:szCs w:val="20"/>
        </w:rPr>
      </w:pPr>
    </w:p>
    <w:p w14:paraId="73AF077D" w14:textId="32FE8521" w:rsidR="00A03ADD" w:rsidRPr="000B521B" w:rsidRDefault="00A03ADD" w:rsidP="00BB3C6A">
      <w:pPr>
        <w:spacing w:line="480" w:lineRule="auto"/>
        <w:rPr>
          <w:rFonts w:ascii="Arial" w:eastAsia="Arial" w:hAnsi="Arial" w:cs="Arial"/>
          <w:b/>
          <w:bCs/>
          <w:color w:val="000000" w:themeColor="text1"/>
          <w:sz w:val="20"/>
          <w:szCs w:val="20"/>
        </w:rPr>
      </w:pPr>
    </w:p>
    <w:p w14:paraId="69460479" w14:textId="3E268CB8" w:rsidR="009531BD" w:rsidRPr="000B521B" w:rsidRDefault="009531BD" w:rsidP="00BB3C6A">
      <w:pPr>
        <w:spacing w:line="480" w:lineRule="auto"/>
        <w:rPr>
          <w:rFonts w:ascii="Arial" w:eastAsia="Arial" w:hAnsi="Arial" w:cs="Arial"/>
          <w:b/>
          <w:bCs/>
          <w:color w:val="000000" w:themeColor="text1"/>
          <w:sz w:val="20"/>
          <w:szCs w:val="20"/>
        </w:rPr>
      </w:pPr>
    </w:p>
    <w:p w14:paraId="67F144DC" w14:textId="2DEB99D8" w:rsidR="009531BD" w:rsidRPr="000B521B" w:rsidRDefault="009531BD" w:rsidP="00BB3C6A">
      <w:pPr>
        <w:spacing w:line="480" w:lineRule="auto"/>
        <w:rPr>
          <w:rFonts w:ascii="Arial" w:eastAsia="Arial" w:hAnsi="Arial" w:cs="Arial"/>
          <w:b/>
          <w:bCs/>
          <w:color w:val="000000" w:themeColor="text1"/>
          <w:sz w:val="20"/>
          <w:szCs w:val="20"/>
        </w:rPr>
      </w:pPr>
    </w:p>
    <w:p w14:paraId="6D14CC79" w14:textId="77777777" w:rsidR="005C1BF1" w:rsidRPr="000B521B" w:rsidRDefault="005C1BF1" w:rsidP="00BB3C6A">
      <w:pPr>
        <w:spacing w:line="480" w:lineRule="auto"/>
        <w:rPr>
          <w:rFonts w:ascii="Arial" w:eastAsia="Arial" w:hAnsi="Arial" w:cs="Arial"/>
          <w:b/>
          <w:bCs/>
          <w:color w:val="000000" w:themeColor="text1"/>
          <w:sz w:val="20"/>
          <w:szCs w:val="20"/>
        </w:rPr>
      </w:pPr>
    </w:p>
    <w:p w14:paraId="516C2572" w14:textId="5BA1E681" w:rsidR="00BB3C6A" w:rsidRPr="00BA3B42" w:rsidRDefault="008D1421" w:rsidP="00BB3C6A">
      <w:pPr>
        <w:spacing w:line="480" w:lineRule="auto"/>
        <w:rPr>
          <w:rFonts w:ascii="Arial" w:eastAsia="Arial" w:hAnsi="Arial" w:cs="Arial"/>
          <w:b/>
          <w:bCs/>
          <w:color w:val="000000" w:themeColor="text1"/>
          <w:sz w:val="32"/>
          <w:szCs w:val="32"/>
        </w:rPr>
      </w:pPr>
      <w:r w:rsidRPr="00BA3B42">
        <w:rPr>
          <w:rFonts w:ascii="Arial" w:eastAsia="Arial" w:hAnsi="Arial" w:cs="Arial"/>
          <w:b/>
          <w:bCs/>
          <w:color w:val="000000" w:themeColor="text1"/>
          <w:sz w:val="24"/>
          <w:szCs w:val="24"/>
        </w:rPr>
        <w:t>3.8. Global Foreign Trade Analysis</w:t>
      </w:r>
    </w:p>
    <w:p w14:paraId="6648968E" w14:textId="2E0DEAE8" w:rsidR="008D1421" w:rsidRPr="00BA3B42" w:rsidRDefault="008D1421" w:rsidP="008D1421">
      <w:pPr>
        <w:spacing w:line="360" w:lineRule="auto"/>
        <w:rPr>
          <w:rFonts w:ascii="Arial" w:eastAsia="Arial" w:hAnsi="Arial" w:cs="Arial"/>
          <w:b/>
          <w:bCs/>
          <w:color w:val="000000" w:themeColor="text1"/>
          <w:sz w:val="24"/>
          <w:szCs w:val="24"/>
        </w:rPr>
      </w:pPr>
      <w:r w:rsidRPr="00BA3B42">
        <w:rPr>
          <w:rFonts w:ascii="Arial" w:eastAsia="Arial" w:hAnsi="Arial" w:cs="Arial"/>
          <w:b/>
          <w:bCs/>
          <w:color w:val="000000" w:themeColor="text1"/>
          <w:sz w:val="24"/>
          <w:szCs w:val="24"/>
        </w:rPr>
        <w:t>Global Vinyl Ester Resin Trade Dynamics – Import</w:t>
      </w:r>
      <w:r w:rsidR="00BA3B42">
        <w:rPr>
          <w:rFonts w:ascii="Arial" w:eastAsia="Arial" w:hAnsi="Arial" w:cs="Arial"/>
          <w:b/>
          <w:bCs/>
          <w:color w:val="000000" w:themeColor="text1"/>
          <w:sz w:val="24"/>
          <w:szCs w:val="24"/>
        </w:rPr>
        <w:t>, By Volume</w:t>
      </w:r>
      <w:r w:rsidRPr="00BA3B42">
        <w:rPr>
          <w:rFonts w:ascii="Arial" w:eastAsia="Arial" w:hAnsi="Arial" w:cs="Arial"/>
          <w:b/>
          <w:bCs/>
          <w:color w:val="000000" w:themeColor="text1"/>
          <w:sz w:val="24"/>
          <w:szCs w:val="24"/>
        </w:rPr>
        <w:t xml:space="preserve"> (</w:t>
      </w:r>
      <w:r w:rsidR="007C5B32" w:rsidRPr="00BA3B42">
        <w:rPr>
          <w:rFonts w:ascii="Arial" w:eastAsia="Arial" w:hAnsi="Arial" w:cs="Arial"/>
          <w:b/>
          <w:bCs/>
          <w:color w:val="000000" w:themeColor="text1"/>
          <w:sz w:val="24"/>
          <w:szCs w:val="24"/>
        </w:rPr>
        <w:t>000’</w:t>
      </w:r>
      <w:r w:rsidRPr="00BA3B42">
        <w:rPr>
          <w:rFonts w:ascii="Arial" w:eastAsia="Arial" w:hAnsi="Arial" w:cs="Arial"/>
          <w:b/>
          <w:bCs/>
          <w:color w:val="000000" w:themeColor="text1"/>
          <w:sz w:val="24"/>
          <w:szCs w:val="24"/>
        </w:rPr>
        <w:t xml:space="preserve"> Tonnes)</w:t>
      </w:r>
      <w:r w:rsidR="00BA3B42">
        <w:rPr>
          <w:rFonts w:ascii="Arial" w:eastAsia="Arial" w:hAnsi="Arial" w:cs="Arial"/>
          <w:b/>
          <w:bCs/>
          <w:color w:val="000000" w:themeColor="text1"/>
          <w:sz w:val="24"/>
          <w:szCs w:val="24"/>
        </w:rPr>
        <w:t>, By Value (USD Million</w:t>
      </w:r>
      <w:proofErr w:type="gramStart"/>
      <w:r w:rsidR="00BA3B42">
        <w:rPr>
          <w:rFonts w:ascii="Arial" w:eastAsia="Arial" w:hAnsi="Arial" w:cs="Arial"/>
          <w:b/>
          <w:bCs/>
          <w:color w:val="000000" w:themeColor="text1"/>
          <w:sz w:val="24"/>
          <w:szCs w:val="24"/>
        </w:rPr>
        <w:t xml:space="preserve">) </w:t>
      </w:r>
      <w:r w:rsidRPr="00BA3B42">
        <w:rPr>
          <w:rFonts w:ascii="Arial" w:eastAsia="Arial" w:hAnsi="Arial" w:cs="Arial"/>
          <w:b/>
          <w:bCs/>
          <w:color w:val="000000" w:themeColor="text1"/>
          <w:sz w:val="24"/>
          <w:szCs w:val="24"/>
        </w:rPr>
        <w:t>,</w:t>
      </w:r>
      <w:proofErr w:type="gramEnd"/>
      <w:r w:rsidRPr="00BA3B42">
        <w:rPr>
          <w:rFonts w:ascii="Arial" w:eastAsia="Arial" w:hAnsi="Arial" w:cs="Arial"/>
          <w:b/>
          <w:bCs/>
          <w:color w:val="000000" w:themeColor="text1"/>
          <w:sz w:val="24"/>
          <w:szCs w:val="24"/>
        </w:rPr>
        <w:t xml:space="preserve"> 2015-2020</w:t>
      </w:r>
    </w:p>
    <w:tbl>
      <w:tblPr>
        <w:tblW w:w="10198" w:type="dxa"/>
        <w:jc w:val="center"/>
        <w:tblLayout w:type="fixed"/>
        <w:tblCellMar>
          <w:left w:w="0" w:type="dxa"/>
          <w:right w:w="0" w:type="dxa"/>
        </w:tblCellMar>
        <w:tblLook w:val="0600" w:firstRow="0" w:lastRow="0" w:firstColumn="0" w:lastColumn="0" w:noHBand="1" w:noVBand="1"/>
      </w:tblPr>
      <w:tblGrid>
        <w:gridCol w:w="966"/>
        <w:gridCol w:w="762"/>
        <w:gridCol w:w="767"/>
        <w:gridCol w:w="763"/>
        <w:gridCol w:w="767"/>
        <w:gridCol w:w="767"/>
        <w:gridCol w:w="771"/>
        <w:gridCol w:w="818"/>
        <w:gridCol w:w="720"/>
        <w:gridCol w:w="819"/>
        <w:gridCol w:w="720"/>
        <w:gridCol w:w="819"/>
        <w:gridCol w:w="716"/>
        <w:gridCol w:w="23"/>
      </w:tblGrid>
      <w:tr w:rsidR="00C52EDF" w:rsidRPr="000B521B" w14:paraId="1F0B925B" w14:textId="77777777" w:rsidTr="009531BD">
        <w:trPr>
          <w:trHeight w:val="607"/>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4967CFBB" w14:textId="77777777" w:rsidR="00927B06" w:rsidRPr="000B521B" w:rsidRDefault="00927B06" w:rsidP="003331A3">
            <w:pPr>
              <w:spacing w:after="0" w:line="600" w:lineRule="auto"/>
              <w:jc w:val="center"/>
              <w:rPr>
                <w:rFonts w:ascii="Arial" w:eastAsia="Arial" w:hAnsi="Arial" w:cs="Arial"/>
                <w:b/>
                <w:bCs/>
                <w:color w:val="000000" w:themeColor="text1"/>
                <w:sz w:val="14"/>
                <w:szCs w:val="14"/>
                <w:lang w:val="en-US"/>
              </w:rPr>
            </w:pPr>
            <w:r w:rsidRPr="000B521B">
              <w:rPr>
                <w:rFonts w:ascii="Arial" w:eastAsia="Arial" w:hAnsi="Arial" w:cs="Arial"/>
                <w:b/>
                <w:bCs/>
                <w:color w:val="000000" w:themeColor="text1"/>
                <w:sz w:val="14"/>
                <w:szCs w:val="14"/>
              </w:rPr>
              <w:t>Country</w:t>
            </w:r>
          </w:p>
        </w:tc>
        <w:tc>
          <w:tcPr>
            <w:tcW w:w="1529" w:type="dxa"/>
            <w:gridSpan w:val="2"/>
            <w:tcBorders>
              <w:top w:val="single" w:sz="2" w:space="0" w:color="000000"/>
              <w:left w:val="single" w:sz="2" w:space="0" w:color="000000"/>
              <w:bottom w:val="single" w:sz="2" w:space="0" w:color="000000"/>
              <w:right w:val="single" w:sz="2" w:space="0" w:color="000000"/>
            </w:tcBorders>
            <w:shd w:val="clear" w:color="auto" w:fill="F8CBAD"/>
          </w:tcPr>
          <w:p w14:paraId="0582BC22" w14:textId="7A8031F2" w:rsidR="00927B06" w:rsidRPr="000B521B" w:rsidRDefault="00927B06" w:rsidP="003331A3">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2015</w:t>
            </w:r>
          </w:p>
        </w:tc>
        <w:tc>
          <w:tcPr>
            <w:tcW w:w="1530" w:type="dxa"/>
            <w:gridSpan w:val="2"/>
            <w:tcBorders>
              <w:top w:val="single" w:sz="2" w:space="0" w:color="000000"/>
              <w:left w:val="single" w:sz="2" w:space="0" w:color="000000"/>
              <w:bottom w:val="single" w:sz="2" w:space="0" w:color="000000"/>
              <w:right w:val="single" w:sz="2" w:space="0" w:color="000000"/>
            </w:tcBorders>
            <w:shd w:val="clear" w:color="auto" w:fill="F8CBAD"/>
          </w:tcPr>
          <w:p w14:paraId="18E26289" w14:textId="49917EF9" w:rsidR="00927B06" w:rsidRPr="000B521B" w:rsidRDefault="00927B06" w:rsidP="003331A3">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2016</w:t>
            </w:r>
          </w:p>
        </w:tc>
        <w:tc>
          <w:tcPr>
            <w:tcW w:w="1538" w:type="dxa"/>
            <w:gridSpan w:val="2"/>
            <w:tcBorders>
              <w:top w:val="single" w:sz="2" w:space="0" w:color="000000"/>
              <w:left w:val="single" w:sz="2" w:space="0" w:color="000000"/>
              <w:bottom w:val="single" w:sz="2" w:space="0" w:color="000000"/>
              <w:right w:val="single" w:sz="2" w:space="0" w:color="000000"/>
            </w:tcBorders>
            <w:shd w:val="clear" w:color="auto" w:fill="F8CBAD"/>
          </w:tcPr>
          <w:p w14:paraId="02B2BF36" w14:textId="732E3771" w:rsidR="00927B06" w:rsidRPr="000B521B" w:rsidRDefault="00927B06" w:rsidP="003331A3">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2017</w:t>
            </w:r>
          </w:p>
        </w:tc>
        <w:tc>
          <w:tcPr>
            <w:tcW w:w="1538"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2E990A3B" w14:textId="3B1DD64B" w:rsidR="00927B06" w:rsidRPr="000B521B" w:rsidRDefault="00927B06" w:rsidP="003331A3">
            <w:pPr>
              <w:spacing w:after="0" w:line="600" w:lineRule="auto"/>
              <w:jc w:val="center"/>
              <w:rPr>
                <w:rFonts w:ascii="Arial" w:eastAsia="Arial" w:hAnsi="Arial" w:cs="Arial"/>
                <w:b/>
                <w:bCs/>
                <w:color w:val="000000" w:themeColor="text1"/>
                <w:sz w:val="14"/>
                <w:szCs w:val="14"/>
                <w:lang w:val="en-US"/>
              </w:rPr>
            </w:pPr>
            <w:r w:rsidRPr="000B521B">
              <w:rPr>
                <w:rFonts w:ascii="Arial" w:eastAsia="Arial" w:hAnsi="Arial" w:cs="Arial"/>
                <w:b/>
                <w:bCs/>
                <w:color w:val="000000" w:themeColor="text1"/>
                <w:sz w:val="14"/>
                <w:szCs w:val="14"/>
              </w:rPr>
              <w:t>2018</w:t>
            </w:r>
          </w:p>
        </w:tc>
        <w:tc>
          <w:tcPr>
            <w:tcW w:w="1539"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402A5658" w14:textId="77777777" w:rsidR="00927B06" w:rsidRPr="000B521B" w:rsidRDefault="00927B06" w:rsidP="003331A3">
            <w:pPr>
              <w:spacing w:after="0" w:line="600" w:lineRule="auto"/>
              <w:jc w:val="center"/>
              <w:rPr>
                <w:rFonts w:ascii="Arial" w:eastAsia="Arial" w:hAnsi="Arial" w:cs="Arial"/>
                <w:b/>
                <w:bCs/>
                <w:color w:val="000000" w:themeColor="text1"/>
                <w:sz w:val="14"/>
                <w:szCs w:val="14"/>
                <w:lang w:val="en-US"/>
              </w:rPr>
            </w:pPr>
            <w:r w:rsidRPr="000B521B">
              <w:rPr>
                <w:rFonts w:ascii="Arial" w:eastAsia="Arial" w:hAnsi="Arial" w:cs="Arial"/>
                <w:b/>
                <w:bCs/>
                <w:color w:val="000000" w:themeColor="text1"/>
                <w:sz w:val="14"/>
                <w:szCs w:val="14"/>
              </w:rPr>
              <w:t>2019</w:t>
            </w:r>
          </w:p>
        </w:tc>
        <w:tc>
          <w:tcPr>
            <w:tcW w:w="1558" w:type="dxa"/>
            <w:gridSpan w:val="3"/>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333F50CD" w14:textId="77777777" w:rsidR="00927B06" w:rsidRPr="000B521B" w:rsidRDefault="00927B06" w:rsidP="003331A3">
            <w:pPr>
              <w:spacing w:after="0" w:line="600" w:lineRule="auto"/>
              <w:jc w:val="center"/>
              <w:rPr>
                <w:rFonts w:ascii="Arial" w:eastAsia="Arial" w:hAnsi="Arial" w:cs="Arial"/>
                <w:b/>
                <w:bCs/>
                <w:color w:val="000000" w:themeColor="text1"/>
                <w:sz w:val="14"/>
                <w:szCs w:val="14"/>
                <w:lang w:val="en-US"/>
              </w:rPr>
            </w:pPr>
            <w:r w:rsidRPr="000B521B">
              <w:rPr>
                <w:rFonts w:ascii="Arial" w:eastAsia="Arial" w:hAnsi="Arial" w:cs="Arial"/>
                <w:b/>
                <w:bCs/>
                <w:color w:val="000000" w:themeColor="text1"/>
                <w:sz w:val="14"/>
                <w:szCs w:val="14"/>
              </w:rPr>
              <w:t>2020</w:t>
            </w:r>
          </w:p>
        </w:tc>
      </w:tr>
      <w:tr w:rsidR="00CB399B" w:rsidRPr="000B521B" w14:paraId="1DD425CD" w14:textId="77777777" w:rsidTr="009531BD">
        <w:trPr>
          <w:gridAfter w:val="1"/>
          <w:wAfter w:w="23" w:type="dxa"/>
          <w:trHeight w:val="796"/>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19FA6449" w14:textId="77777777" w:rsidR="00927B06" w:rsidRPr="000B521B" w:rsidRDefault="00927B06" w:rsidP="00927B06">
            <w:pPr>
              <w:spacing w:after="0" w:line="600" w:lineRule="auto"/>
              <w:jc w:val="center"/>
              <w:rPr>
                <w:rFonts w:ascii="Arial" w:eastAsia="Arial" w:hAnsi="Arial" w:cs="Arial"/>
                <w:b/>
                <w:bCs/>
                <w:color w:val="000000" w:themeColor="text1"/>
                <w:sz w:val="14"/>
                <w:szCs w:val="14"/>
                <w:lang w:val="en-US"/>
              </w:rPr>
            </w:pPr>
            <w:r w:rsidRPr="000B521B">
              <w:rPr>
                <w:rFonts w:ascii="Arial" w:eastAsia="Arial" w:hAnsi="Arial" w:cs="Arial"/>
                <w:b/>
                <w:bCs/>
                <w:color w:val="000000" w:themeColor="text1"/>
                <w:sz w:val="14"/>
                <w:szCs w:val="14"/>
              </w:rPr>
              <w:t>Import</w:t>
            </w:r>
          </w:p>
        </w:tc>
        <w:tc>
          <w:tcPr>
            <w:tcW w:w="762"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1553F5EA" w14:textId="7D5F9B58" w:rsidR="00927B06" w:rsidRPr="000B521B" w:rsidRDefault="00927B06" w:rsidP="00927B06">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Value</w:t>
            </w:r>
          </w:p>
        </w:tc>
        <w:tc>
          <w:tcPr>
            <w:tcW w:w="767"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2FA483CB" w14:textId="57D76A44" w:rsidR="00927B06" w:rsidRPr="000B521B" w:rsidRDefault="00927B06" w:rsidP="00927B06">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Volume</w:t>
            </w:r>
          </w:p>
        </w:tc>
        <w:tc>
          <w:tcPr>
            <w:tcW w:w="763"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34345C61" w14:textId="7E1490BC" w:rsidR="00927B06" w:rsidRPr="000B521B" w:rsidRDefault="00927B06" w:rsidP="00927B06">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Value</w:t>
            </w:r>
          </w:p>
        </w:tc>
        <w:tc>
          <w:tcPr>
            <w:tcW w:w="767"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30459513" w14:textId="76017AEC" w:rsidR="00927B06" w:rsidRPr="000B521B" w:rsidRDefault="00927B06" w:rsidP="00927B06">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Volume</w:t>
            </w:r>
          </w:p>
        </w:tc>
        <w:tc>
          <w:tcPr>
            <w:tcW w:w="767"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502F9352" w14:textId="31D5AF0A" w:rsidR="00927B06" w:rsidRPr="000B521B" w:rsidRDefault="00927B06" w:rsidP="00927B06">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Value</w:t>
            </w:r>
          </w:p>
        </w:tc>
        <w:tc>
          <w:tcPr>
            <w:tcW w:w="771"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1CA85114" w14:textId="6DA8DD7C" w:rsidR="00927B06" w:rsidRPr="000B521B" w:rsidRDefault="00927B06" w:rsidP="00927B06">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Volume</w:t>
            </w:r>
          </w:p>
        </w:tc>
        <w:tc>
          <w:tcPr>
            <w:tcW w:w="818"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35E5F2FA" w14:textId="1E5E246E" w:rsidR="00927B06" w:rsidRPr="000B521B" w:rsidRDefault="00927B06" w:rsidP="00927B06">
            <w:pPr>
              <w:spacing w:after="0" w:line="600" w:lineRule="auto"/>
              <w:jc w:val="center"/>
              <w:rPr>
                <w:rFonts w:ascii="Arial" w:eastAsia="Arial" w:hAnsi="Arial" w:cs="Arial"/>
                <w:b/>
                <w:bCs/>
                <w:color w:val="000000" w:themeColor="text1"/>
                <w:sz w:val="14"/>
                <w:szCs w:val="14"/>
                <w:lang w:val="en-US"/>
              </w:rPr>
            </w:pPr>
            <w:r w:rsidRPr="000B521B">
              <w:rPr>
                <w:rFonts w:ascii="Arial" w:eastAsia="Arial" w:hAnsi="Arial" w:cs="Arial"/>
                <w:b/>
                <w:bCs/>
                <w:color w:val="000000" w:themeColor="text1"/>
                <w:sz w:val="14"/>
                <w:szCs w:val="14"/>
              </w:rPr>
              <w:t>Value</w:t>
            </w:r>
          </w:p>
        </w:tc>
        <w:tc>
          <w:tcPr>
            <w:tcW w:w="720"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51A72BF9" w14:textId="77777777" w:rsidR="00927B06" w:rsidRPr="000B521B" w:rsidRDefault="00927B06" w:rsidP="00927B06">
            <w:pPr>
              <w:spacing w:after="0" w:line="600" w:lineRule="auto"/>
              <w:jc w:val="center"/>
              <w:rPr>
                <w:rFonts w:ascii="Arial" w:eastAsia="Arial" w:hAnsi="Arial" w:cs="Arial"/>
                <w:b/>
                <w:bCs/>
                <w:color w:val="000000" w:themeColor="text1"/>
                <w:sz w:val="14"/>
                <w:szCs w:val="14"/>
                <w:lang w:val="en-US"/>
              </w:rPr>
            </w:pPr>
            <w:r w:rsidRPr="000B521B">
              <w:rPr>
                <w:rFonts w:ascii="Arial" w:eastAsia="Arial" w:hAnsi="Arial" w:cs="Arial"/>
                <w:b/>
                <w:bCs/>
                <w:color w:val="000000" w:themeColor="text1"/>
                <w:sz w:val="14"/>
                <w:szCs w:val="14"/>
              </w:rPr>
              <w:t>Volume</w:t>
            </w:r>
          </w:p>
        </w:tc>
        <w:tc>
          <w:tcPr>
            <w:tcW w:w="819"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154ED06B" w14:textId="77777777" w:rsidR="00927B06" w:rsidRPr="000B521B" w:rsidRDefault="00927B06" w:rsidP="00927B06">
            <w:pPr>
              <w:spacing w:after="0" w:line="600" w:lineRule="auto"/>
              <w:jc w:val="center"/>
              <w:rPr>
                <w:rFonts w:ascii="Arial" w:eastAsia="Arial" w:hAnsi="Arial" w:cs="Arial"/>
                <w:b/>
                <w:bCs/>
                <w:color w:val="000000" w:themeColor="text1"/>
                <w:sz w:val="14"/>
                <w:szCs w:val="14"/>
                <w:lang w:val="en-US"/>
              </w:rPr>
            </w:pPr>
            <w:r w:rsidRPr="000B521B">
              <w:rPr>
                <w:rFonts w:ascii="Arial" w:eastAsia="Arial" w:hAnsi="Arial" w:cs="Arial"/>
                <w:b/>
                <w:bCs/>
                <w:color w:val="000000" w:themeColor="text1"/>
                <w:sz w:val="14"/>
                <w:szCs w:val="14"/>
              </w:rPr>
              <w:t>Value</w:t>
            </w:r>
          </w:p>
        </w:tc>
        <w:tc>
          <w:tcPr>
            <w:tcW w:w="720"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0B9E4E00" w14:textId="77777777" w:rsidR="00927B06" w:rsidRPr="000B521B" w:rsidRDefault="00927B06" w:rsidP="00927B06">
            <w:pPr>
              <w:spacing w:after="0" w:line="600" w:lineRule="auto"/>
              <w:jc w:val="center"/>
              <w:rPr>
                <w:rFonts w:ascii="Arial" w:eastAsia="Arial" w:hAnsi="Arial" w:cs="Arial"/>
                <w:b/>
                <w:bCs/>
                <w:color w:val="000000" w:themeColor="text1"/>
                <w:sz w:val="14"/>
                <w:szCs w:val="14"/>
                <w:lang w:val="en-US"/>
              </w:rPr>
            </w:pPr>
            <w:r w:rsidRPr="000B521B">
              <w:rPr>
                <w:rFonts w:ascii="Arial" w:eastAsia="Arial" w:hAnsi="Arial" w:cs="Arial"/>
                <w:b/>
                <w:bCs/>
                <w:color w:val="000000" w:themeColor="text1"/>
                <w:sz w:val="14"/>
                <w:szCs w:val="14"/>
              </w:rPr>
              <w:t>Volume</w:t>
            </w:r>
          </w:p>
        </w:tc>
        <w:tc>
          <w:tcPr>
            <w:tcW w:w="819"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53230128" w14:textId="77777777" w:rsidR="00927B06" w:rsidRPr="000B521B" w:rsidRDefault="00927B06" w:rsidP="00927B06">
            <w:pPr>
              <w:spacing w:after="0" w:line="600" w:lineRule="auto"/>
              <w:jc w:val="center"/>
              <w:rPr>
                <w:rFonts w:ascii="Arial" w:eastAsia="Arial" w:hAnsi="Arial" w:cs="Arial"/>
                <w:b/>
                <w:bCs/>
                <w:color w:val="000000" w:themeColor="text1"/>
                <w:sz w:val="14"/>
                <w:szCs w:val="14"/>
                <w:lang w:val="en-US"/>
              </w:rPr>
            </w:pPr>
            <w:r w:rsidRPr="000B521B">
              <w:rPr>
                <w:rFonts w:ascii="Arial" w:eastAsia="Arial" w:hAnsi="Arial" w:cs="Arial"/>
                <w:b/>
                <w:bCs/>
                <w:color w:val="000000" w:themeColor="text1"/>
                <w:sz w:val="14"/>
                <w:szCs w:val="14"/>
              </w:rPr>
              <w:t>Value</w:t>
            </w:r>
          </w:p>
        </w:tc>
        <w:tc>
          <w:tcPr>
            <w:tcW w:w="716"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00F04D5A" w14:textId="77777777" w:rsidR="00927B06" w:rsidRPr="000B521B" w:rsidRDefault="00927B06" w:rsidP="00927B06">
            <w:pPr>
              <w:spacing w:after="0" w:line="600" w:lineRule="auto"/>
              <w:jc w:val="center"/>
              <w:rPr>
                <w:rFonts w:ascii="Arial" w:eastAsia="Arial" w:hAnsi="Arial" w:cs="Arial"/>
                <w:b/>
                <w:bCs/>
                <w:color w:val="000000" w:themeColor="text1"/>
                <w:sz w:val="14"/>
                <w:szCs w:val="14"/>
                <w:lang w:val="en-US"/>
              </w:rPr>
            </w:pPr>
            <w:r w:rsidRPr="000B521B">
              <w:rPr>
                <w:rFonts w:ascii="Arial" w:eastAsia="Arial" w:hAnsi="Arial" w:cs="Arial"/>
                <w:b/>
                <w:bCs/>
                <w:color w:val="000000" w:themeColor="text1"/>
                <w:sz w:val="14"/>
                <w:szCs w:val="14"/>
              </w:rPr>
              <w:t>Volume</w:t>
            </w:r>
          </w:p>
        </w:tc>
      </w:tr>
      <w:tr w:rsidR="00C52EDF" w:rsidRPr="000B521B" w14:paraId="0051BD5D" w14:textId="77777777" w:rsidTr="009531BD">
        <w:trPr>
          <w:gridAfter w:val="1"/>
          <w:wAfter w:w="23" w:type="dxa"/>
          <w:trHeight w:val="694"/>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BAF479" w14:textId="552ABE2B" w:rsidR="00927B06" w:rsidRPr="000B521B" w:rsidRDefault="00927B06" w:rsidP="00927B06">
            <w:pPr>
              <w:spacing w:after="0" w:line="600" w:lineRule="auto"/>
              <w:jc w:val="center"/>
              <w:rPr>
                <w:rFonts w:ascii="Arial" w:eastAsia="Arial" w:hAnsi="Arial" w:cs="Arial"/>
                <w:b/>
                <w:bCs/>
                <w:color w:val="000000" w:themeColor="text1"/>
                <w:sz w:val="14"/>
                <w:szCs w:val="14"/>
                <w:lang w:val="en-US"/>
              </w:rPr>
            </w:pPr>
            <w:r w:rsidRPr="000B521B">
              <w:rPr>
                <w:rFonts w:ascii="Arial" w:hAnsi="Arial" w:cs="Arial"/>
                <w:color w:val="000000"/>
                <w:sz w:val="14"/>
                <w:szCs w:val="14"/>
              </w:rPr>
              <w:t>United States</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56DCC3F" w14:textId="128C6CA9"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25.63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023765C" w14:textId="30315A19"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12.83</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C65F232" w14:textId="09CAE553"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32.61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4ACB48B" w14:textId="47CC6736"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15.03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815D0A9" w14:textId="388FD5DF"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30.15</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9CCF035" w14:textId="010CA0C3"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sz w:val="14"/>
                <w:szCs w:val="14"/>
              </w:rPr>
              <w:t>15.03</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41CAD8" w14:textId="68E60634"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42.94</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0F8C86" w14:textId="2F3391A0"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17.95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8EB22B" w14:textId="5BF4886D"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28.04</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55EC05" w14:textId="7E8E248B"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14.81</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34C51D7" w14:textId="0626C660"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26.91</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EC464D" w14:textId="26031752"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16.82</w:t>
            </w:r>
          </w:p>
        </w:tc>
      </w:tr>
      <w:tr w:rsidR="00C52EDF" w:rsidRPr="000B521B" w14:paraId="15C8E530" w14:textId="77777777" w:rsidTr="009531BD">
        <w:trPr>
          <w:gridAfter w:val="1"/>
          <w:wAfter w:w="23" w:type="dxa"/>
          <w:trHeight w:val="694"/>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ADA448B" w14:textId="7E0682CD" w:rsidR="00927B06" w:rsidRPr="000B521B" w:rsidRDefault="00927B06" w:rsidP="00927B06">
            <w:pPr>
              <w:spacing w:after="0" w:line="600" w:lineRule="auto"/>
              <w:jc w:val="center"/>
              <w:rPr>
                <w:rFonts w:ascii="Arial" w:eastAsia="Arial" w:hAnsi="Arial" w:cs="Arial"/>
                <w:b/>
                <w:bCs/>
                <w:color w:val="000000" w:themeColor="text1"/>
                <w:sz w:val="14"/>
                <w:szCs w:val="14"/>
                <w:lang w:val="en-US"/>
              </w:rPr>
            </w:pPr>
            <w:r w:rsidRPr="000B521B">
              <w:rPr>
                <w:rFonts w:ascii="Arial" w:hAnsi="Arial" w:cs="Arial"/>
                <w:color w:val="000000"/>
                <w:sz w:val="14"/>
                <w:szCs w:val="14"/>
              </w:rPr>
              <w:t>China</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A01C7B1" w14:textId="705A4E97"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5.12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3351D5F" w14:textId="5385EB12"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2.73</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985A0D" w14:textId="07A05617"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35.81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AECE9DA" w14:textId="2D13712C"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17.05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F24B3C5" w14:textId="5C7FF6A9"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50.05</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9B2C702" w14:textId="3426967A"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sz w:val="14"/>
                <w:szCs w:val="14"/>
              </w:rPr>
              <w:t>24.06</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846556" w14:textId="4034AC7B"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38.05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305821" w14:textId="3815566B"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19.92</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B1B332" w14:textId="263A6B39"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35.91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346167" w14:textId="17ECCB6C"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19.92</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8976E5" w14:textId="745FE082"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20.05</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A31E2A" w14:textId="0CF8BD8F"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11.71</w:t>
            </w:r>
          </w:p>
        </w:tc>
      </w:tr>
      <w:tr w:rsidR="00C52EDF" w:rsidRPr="000B521B" w14:paraId="7DED8150" w14:textId="77777777" w:rsidTr="009531BD">
        <w:trPr>
          <w:gridAfter w:val="1"/>
          <w:wAfter w:w="23" w:type="dxa"/>
          <w:trHeight w:val="694"/>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70D1131" w14:textId="36D903BC" w:rsidR="00927B06" w:rsidRPr="000B521B" w:rsidRDefault="00927B06" w:rsidP="00927B06">
            <w:pPr>
              <w:spacing w:after="0" w:line="600" w:lineRule="auto"/>
              <w:jc w:val="center"/>
              <w:rPr>
                <w:rFonts w:ascii="Arial" w:eastAsia="Arial" w:hAnsi="Arial" w:cs="Arial"/>
                <w:b/>
                <w:bCs/>
                <w:color w:val="000000" w:themeColor="text1"/>
                <w:sz w:val="14"/>
                <w:szCs w:val="14"/>
                <w:lang w:val="en-US"/>
              </w:rPr>
            </w:pPr>
            <w:r w:rsidRPr="000B521B">
              <w:rPr>
                <w:rFonts w:ascii="Arial" w:hAnsi="Arial" w:cs="Arial"/>
                <w:color w:val="000000"/>
                <w:sz w:val="14"/>
                <w:szCs w:val="14"/>
              </w:rPr>
              <w:t>Brazil</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B87C495" w14:textId="5397E0E3"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6.42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5B9E3BC" w14:textId="049B4C05"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3.15</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B02B55" w14:textId="5DE95D07"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13.55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D5DC3F7" w14:textId="5CA2D0A6"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sz w:val="14"/>
                <w:szCs w:val="14"/>
              </w:rPr>
              <w:t>6.1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F31D9C0" w14:textId="47678689"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12.88</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EB54B78" w14:textId="69A102CB"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sz w:val="14"/>
                <w:szCs w:val="14"/>
              </w:rPr>
              <w:t>6.7</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596BD4" w14:textId="2D68C638"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sz w:val="14"/>
                <w:szCs w:val="14"/>
              </w:rPr>
              <w:t>15.03</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8A747E" w14:textId="51DE965C"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7.25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A3BC65" w14:textId="5118D0F7"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14.91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7F587D" w14:textId="12723C32"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7.30</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729F89" w14:textId="5FDC4B23"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12.91</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5F0271" w14:textId="7C5E56F8"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6.95</w:t>
            </w:r>
          </w:p>
        </w:tc>
      </w:tr>
      <w:tr w:rsidR="00C52EDF" w:rsidRPr="000B521B" w14:paraId="1F945C38" w14:textId="77777777" w:rsidTr="009531BD">
        <w:trPr>
          <w:gridAfter w:val="1"/>
          <w:wAfter w:w="23" w:type="dxa"/>
          <w:trHeight w:val="694"/>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86D938" w14:textId="148BB87C" w:rsidR="00927B06" w:rsidRPr="000B521B" w:rsidRDefault="00927B06" w:rsidP="00927B06">
            <w:pPr>
              <w:spacing w:after="0" w:line="600" w:lineRule="auto"/>
              <w:jc w:val="center"/>
              <w:rPr>
                <w:rFonts w:ascii="Arial" w:eastAsia="Arial" w:hAnsi="Arial" w:cs="Arial"/>
                <w:b/>
                <w:bCs/>
                <w:color w:val="000000" w:themeColor="text1"/>
                <w:sz w:val="14"/>
                <w:szCs w:val="14"/>
                <w:lang w:val="en-US"/>
              </w:rPr>
            </w:pPr>
            <w:r w:rsidRPr="000B521B">
              <w:rPr>
                <w:rFonts w:ascii="Arial" w:hAnsi="Arial" w:cs="Arial"/>
                <w:color w:val="000000"/>
                <w:sz w:val="14"/>
                <w:szCs w:val="14"/>
              </w:rPr>
              <w:t>India</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682E109" w14:textId="54C01057"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5.16</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40C2B91" w14:textId="673FC01B"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2.44</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660504" w14:textId="6D2B5ADA"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8.12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28451B0" w14:textId="33494246"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4.05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60EB43E" w14:textId="60F51B75"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11.21</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CDCAD3" w14:textId="362B3F0E"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sz w:val="14"/>
                <w:szCs w:val="14"/>
              </w:rPr>
              <w:t>5.91</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47F643" w14:textId="71D91215"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6.22</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6BF35AB" w14:textId="67448717"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3.05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7AA5FC" w14:textId="074E07CA"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8.94</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3E6540" w14:textId="68D4F9F0"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4.15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BF24A4" w14:textId="65844D1D"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9.15</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ED59A2" w14:textId="55B8CE6E"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6.70</w:t>
            </w:r>
          </w:p>
        </w:tc>
      </w:tr>
      <w:tr w:rsidR="00C52EDF" w:rsidRPr="000B521B" w14:paraId="686AC142" w14:textId="77777777" w:rsidTr="009531BD">
        <w:trPr>
          <w:gridAfter w:val="1"/>
          <w:wAfter w:w="23" w:type="dxa"/>
          <w:trHeight w:val="694"/>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A284F2" w14:textId="2C1556B4" w:rsidR="00927B06" w:rsidRPr="000B521B" w:rsidRDefault="00927B06" w:rsidP="00927B06">
            <w:pPr>
              <w:spacing w:after="0" w:line="600" w:lineRule="auto"/>
              <w:jc w:val="center"/>
              <w:rPr>
                <w:rFonts w:ascii="Arial" w:eastAsia="Arial" w:hAnsi="Arial" w:cs="Arial"/>
                <w:b/>
                <w:bCs/>
                <w:color w:val="000000" w:themeColor="text1"/>
                <w:sz w:val="14"/>
                <w:szCs w:val="14"/>
                <w:lang w:val="en-US"/>
              </w:rPr>
            </w:pPr>
            <w:r w:rsidRPr="000B521B">
              <w:rPr>
                <w:rFonts w:ascii="Arial" w:hAnsi="Arial" w:cs="Arial"/>
                <w:color w:val="000000"/>
                <w:sz w:val="14"/>
                <w:szCs w:val="14"/>
              </w:rPr>
              <w:t>Mexico</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78F7D95" w14:textId="13B9B83C"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3.05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50C769C" w14:textId="56DD82E7"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1.52</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A3008C8" w14:textId="1C80529F"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6.42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A8F5FD" w14:textId="01EE536A"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3.21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70E8ABA" w14:textId="341ED6FA"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8.25</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673726E" w14:textId="1E29F4F6"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sz w:val="14"/>
                <w:szCs w:val="14"/>
              </w:rPr>
              <w:t>4.20</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D2FF06" w14:textId="42DA72A7"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6.21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8E4B1D" w14:textId="683D957E"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sz w:val="14"/>
                <w:szCs w:val="14"/>
              </w:rPr>
              <w:t>3.05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E491BD" w14:textId="12DB4728"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7.25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B809AD" w14:textId="65715E03"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3.77</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58222B" w14:textId="4089FEAB"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9.21</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22389D0" w14:textId="3EA69F07"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5.62</w:t>
            </w:r>
          </w:p>
        </w:tc>
      </w:tr>
      <w:tr w:rsidR="00C52EDF" w:rsidRPr="000B521B" w14:paraId="6E8473DD" w14:textId="77777777" w:rsidTr="009531BD">
        <w:trPr>
          <w:gridAfter w:val="1"/>
          <w:wAfter w:w="23" w:type="dxa"/>
          <w:trHeight w:val="694"/>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84F2DE" w14:textId="690F76C0" w:rsidR="00927B06" w:rsidRPr="000B521B" w:rsidRDefault="00927B06" w:rsidP="00927B06">
            <w:pPr>
              <w:spacing w:after="0" w:line="600" w:lineRule="auto"/>
              <w:jc w:val="center"/>
              <w:rPr>
                <w:rFonts w:ascii="Arial" w:eastAsia="Arial" w:hAnsi="Arial" w:cs="Arial"/>
                <w:b/>
                <w:bCs/>
                <w:color w:val="000000" w:themeColor="text1"/>
                <w:sz w:val="14"/>
                <w:szCs w:val="14"/>
                <w:lang w:val="en-US"/>
              </w:rPr>
            </w:pPr>
            <w:r w:rsidRPr="000B521B">
              <w:rPr>
                <w:rFonts w:ascii="Arial" w:hAnsi="Arial" w:cs="Arial"/>
                <w:color w:val="000000"/>
                <w:sz w:val="14"/>
                <w:szCs w:val="14"/>
              </w:rPr>
              <w:t>Turkey</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F6FDF75" w14:textId="0AF3BF19"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2.15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3C31B5" w14:textId="43F6DA21"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1.05</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97B5102" w14:textId="2F02BF15"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4.15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EA2AE8" w14:textId="17695D9A"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2.82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F41BC6F" w14:textId="4AA7476D"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6.43</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021FDDF" w14:textId="0E6BF412"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sz w:val="14"/>
                <w:szCs w:val="14"/>
              </w:rPr>
              <w:t>3.25</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660C16" w14:textId="287745CD"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5.62</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EA6EDF" w14:textId="3C3E1321"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2.85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AC5AC5" w14:textId="663C88FD"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6.21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D2317C7" w14:textId="73C31330"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3.05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53E976" w14:textId="55A43936"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5.10</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30283C" w14:textId="1151BEFF"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3.92</w:t>
            </w:r>
          </w:p>
        </w:tc>
      </w:tr>
      <w:tr w:rsidR="00C52EDF" w:rsidRPr="000B521B" w14:paraId="4EA1CF59" w14:textId="77777777" w:rsidTr="009531BD">
        <w:trPr>
          <w:gridAfter w:val="1"/>
          <w:wAfter w:w="23" w:type="dxa"/>
          <w:trHeight w:val="694"/>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5DDEF7" w14:textId="1B2318BE" w:rsidR="00927B06" w:rsidRPr="000B521B" w:rsidRDefault="00927B06" w:rsidP="00927B06">
            <w:pPr>
              <w:spacing w:after="0" w:line="600" w:lineRule="auto"/>
              <w:jc w:val="center"/>
              <w:rPr>
                <w:rFonts w:ascii="Arial" w:eastAsia="Arial" w:hAnsi="Arial" w:cs="Arial"/>
                <w:b/>
                <w:bCs/>
                <w:color w:val="000000" w:themeColor="text1"/>
                <w:sz w:val="14"/>
                <w:szCs w:val="14"/>
                <w:lang w:val="en-US"/>
              </w:rPr>
            </w:pPr>
            <w:r w:rsidRPr="000B521B">
              <w:rPr>
                <w:rFonts w:ascii="Arial" w:hAnsi="Arial" w:cs="Arial"/>
                <w:color w:val="000000"/>
                <w:sz w:val="14"/>
                <w:szCs w:val="14"/>
              </w:rPr>
              <w:t>South Africa</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F269157" w14:textId="701AF8BB"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5.12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D4047E" w14:textId="55C5087B"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2.50</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E15279D" w14:textId="4038A6AD"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5.12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417057" w14:textId="585F0A7F"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2.73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691CF4" w14:textId="5E7F175A"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4.21</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9992EE6" w14:textId="4CAFB61B"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sz w:val="14"/>
                <w:szCs w:val="14"/>
              </w:rPr>
              <w:t>2.12</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3FA956" w14:textId="60C60BFE"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5.21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500888" w14:textId="75762656"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2.62</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641D67" w14:textId="02EFEB93"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5.53</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C8C3A6" w14:textId="608ED233"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2.91</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0678DD" w14:textId="41D42248"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4.73</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57B403" w14:textId="204D89AE"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2.84</w:t>
            </w:r>
          </w:p>
        </w:tc>
      </w:tr>
      <w:tr w:rsidR="00C52EDF" w:rsidRPr="000B521B" w14:paraId="5457FAC2" w14:textId="77777777" w:rsidTr="009531BD">
        <w:trPr>
          <w:gridAfter w:val="1"/>
          <w:wAfter w:w="23" w:type="dxa"/>
          <w:trHeight w:val="694"/>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9C77A1" w14:textId="3569EE18" w:rsidR="00927B06" w:rsidRPr="000B521B" w:rsidRDefault="00927B06" w:rsidP="00927B06">
            <w:pPr>
              <w:spacing w:after="0" w:line="600" w:lineRule="auto"/>
              <w:jc w:val="center"/>
              <w:rPr>
                <w:rFonts w:ascii="Arial" w:eastAsia="Arial" w:hAnsi="Arial" w:cs="Arial"/>
                <w:b/>
                <w:bCs/>
                <w:color w:val="000000" w:themeColor="text1"/>
                <w:sz w:val="14"/>
                <w:szCs w:val="14"/>
                <w:lang w:val="en-US"/>
              </w:rPr>
            </w:pPr>
            <w:r w:rsidRPr="000B521B">
              <w:rPr>
                <w:rFonts w:ascii="Arial" w:hAnsi="Arial" w:cs="Arial"/>
                <w:color w:val="000000"/>
                <w:sz w:val="14"/>
                <w:szCs w:val="14"/>
              </w:rPr>
              <w:t>Russia</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89633B" w14:textId="02E33BEA"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2.44</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4964EAF" w14:textId="627E42B1"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1.73</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5D73F4B" w14:textId="51228732"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4.41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76CE8C" w14:textId="34A979EF"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2.73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21AEA41" w14:textId="0BE9FE8E"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3.21</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5A14770" w14:textId="2AD751C6"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1.56</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A61D59" w14:textId="19487151"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4.15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C0D292" w14:textId="4BEA112E"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1.82</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5B12F7" w14:textId="6B900E44"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5.25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F36518" w14:textId="227257F2"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2.81</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7A41FA" w14:textId="0F63FC8D"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5.12</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942021D" w14:textId="6659C5FE"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2.82</w:t>
            </w:r>
          </w:p>
        </w:tc>
      </w:tr>
      <w:tr w:rsidR="00C52EDF" w:rsidRPr="000B521B" w14:paraId="3F201643" w14:textId="77777777" w:rsidTr="009531BD">
        <w:trPr>
          <w:gridAfter w:val="1"/>
          <w:wAfter w:w="23" w:type="dxa"/>
          <w:trHeight w:val="694"/>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3BD7B7" w14:textId="17906BA2" w:rsidR="00927B06" w:rsidRPr="000B521B" w:rsidRDefault="00927B06" w:rsidP="00927B06">
            <w:pPr>
              <w:spacing w:after="0" w:line="600" w:lineRule="auto"/>
              <w:jc w:val="center"/>
              <w:rPr>
                <w:rFonts w:ascii="Arial" w:eastAsia="Arial" w:hAnsi="Arial" w:cs="Arial"/>
                <w:b/>
                <w:bCs/>
                <w:color w:val="000000" w:themeColor="text1"/>
                <w:sz w:val="14"/>
                <w:szCs w:val="14"/>
                <w:lang w:val="en-US"/>
              </w:rPr>
            </w:pPr>
            <w:r w:rsidRPr="000B521B">
              <w:rPr>
                <w:rFonts w:ascii="Arial" w:hAnsi="Arial" w:cs="Arial"/>
                <w:color w:val="000000"/>
                <w:sz w:val="14"/>
                <w:szCs w:val="14"/>
              </w:rPr>
              <w:t>Indonesia</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C12647" w14:textId="20D17378"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5.81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59D9D01" w14:textId="1E47940B"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3.05</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C132A3F" w14:textId="64B78776"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3.12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0FF89F0" w14:textId="6FD49833"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1.55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2BDE903" w14:textId="2168D7A6"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3.04</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1A63E16" w14:textId="4E25B00E"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sz w:val="14"/>
                <w:szCs w:val="14"/>
              </w:rPr>
              <w:t>1.22</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CF6F41" w14:textId="75AB8ADA"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2.63</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EC0067" w14:textId="3F0E662B"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1.73</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D86FEC" w14:textId="23AA08CC"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5.05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A4A77FD" w14:textId="6AFC9190"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2.54</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EA1B25" w14:textId="2994D512"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3.57</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204C69" w14:textId="2E1051A8"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2.05</w:t>
            </w:r>
          </w:p>
        </w:tc>
      </w:tr>
      <w:tr w:rsidR="00C52EDF" w:rsidRPr="000B521B" w14:paraId="765729D8" w14:textId="77777777" w:rsidTr="009531BD">
        <w:trPr>
          <w:gridAfter w:val="1"/>
          <w:wAfter w:w="23" w:type="dxa"/>
          <w:trHeight w:val="694"/>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02D212" w14:textId="6ADBC81B" w:rsidR="00927B06" w:rsidRPr="000B521B" w:rsidRDefault="00927B06" w:rsidP="00927B06">
            <w:pPr>
              <w:spacing w:after="0" w:line="600" w:lineRule="auto"/>
              <w:jc w:val="center"/>
              <w:rPr>
                <w:rFonts w:ascii="Arial" w:eastAsia="Arial" w:hAnsi="Arial" w:cs="Arial"/>
                <w:b/>
                <w:bCs/>
                <w:color w:val="000000" w:themeColor="text1"/>
                <w:sz w:val="14"/>
                <w:szCs w:val="14"/>
                <w:lang w:val="en-US"/>
              </w:rPr>
            </w:pPr>
            <w:r w:rsidRPr="000B521B">
              <w:rPr>
                <w:rFonts w:ascii="Arial" w:hAnsi="Arial" w:cs="Arial"/>
                <w:color w:val="000000"/>
                <w:sz w:val="14"/>
                <w:szCs w:val="14"/>
              </w:rPr>
              <w:t>Vietnam</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7540FA1" w14:textId="3B072E7B"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10.25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3FE5281" w14:textId="1D8EFF46"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sz w:val="14"/>
                <w:szCs w:val="14"/>
              </w:rPr>
              <w:t>5.4</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490831E" w14:textId="49DFD0AA"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2.84</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AF79407" w14:textId="2A54F894"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1.50</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A347C33" w14:textId="16DFDE22"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1.26</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CD25333" w14:textId="2559780C"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0.63</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41CC31" w14:textId="088EDBB2"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3.05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432A7F" w14:textId="639EBF16"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1.44</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C23AE7" w14:textId="39FE506F"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1.83</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5AA661" w14:textId="4EF97869"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1.00</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ADB7BE" w14:textId="40BE97DC"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2.44</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6EF26D" w14:textId="7A7ED752" w:rsidR="00927B06" w:rsidRPr="000B521B" w:rsidRDefault="00927B06" w:rsidP="00927B06">
            <w:pPr>
              <w:spacing w:after="0" w:line="600" w:lineRule="auto"/>
              <w:jc w:val="center"/>
              <w:rPr>
                <w:rFonts w:ascii="Arial" w:eastAsia="Arial" w:hAnsi="Arial" w:cs="Arial"/>
                <w:color w:val="000000" w:themeColor="text1"/>
                <w:sz w:val="14"/>
                <w:szCs w:val="14"/>
                <w:lang w:val="en-US"/>
              </w:rPr>
            </w:pPr>
            <w:r w:rsidRPr="000B521B">
              <w:rPr>
                <w:rFonts w:ascii="Arial" w:hAnsi="Arial" w:cs="Arial"/>
                <w:color w:val="000000"/>
                <w:sz w:val="14"/>
                <w:szCs w:val="14"/>
              </w:rPr>
              <w:t>1.44</w:t>
            </w:r>
          </w:p>
        </w:tc>
      </w:tr>
      <w:tr w:rsidR="00D03E35" w:rsidRPr="000B521B" w14:paraId="1B532886" w14:textId="77777777" w:rsidTr="009531BD">
        <w:trPr>
          <w:gridAfter w:val="1"/>
          <w:wAfter w:w="23" w:type="dxa"/>
          <w:trHeight w:val="694"/>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07C7DD7C" w14:textId="0DA4DE49" w:rsidR="00D03E35" w:rsidRPr="000B521B" w:rsidRDefault="00D03E35" w:rsidP="00D03E35">
            <w:pPr>
              <w:spacing w:after="0" w:line="600" w:lineRule="auto"/>
              <w:jc w:val="center"/>
              <w:rPr>
                <w:rFonts w:ascii="Arial" w:hAnsi="Arial" w:cs="Arial"/>
                <w:color w:val="000000"/>
                <w:sz w:val="14"/>
                <w:szCs w:val="14"/>
              </w:rPr>
            </w:pPr>
            <w:r w:rsidRPr="000B521B">
              <w:rPr>
                <w:rFonts w:ascii="Arial" w:hAnsi="Arial" w:cs="Arial"/>
                <w:color w:val="000000"/>
                <w:sz w:val="14"/>
                <w:szCs w:val="14"/>
              </w:rPr>
              <w:t>Others</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988A29C" w14:textId="08F0408F" w:rsidR="00D03E35" w:rsidRPr="000B521B" w:rsidRDefault="00D03E35" w:rsidP="00D03E35">
            <w:pPr>
              <w:spacing w:after="0" w:line="600" w:lineRule="auto"/>
              <w:jc w:val="center"/>
              <w:rPr>
                <w:rFonts w:ascii="Arial" w:hAnsi="Arial" w:cs="Arial"/>
                <w:color w:val="000000"/>
                <w:sz w:val="14"/>
                <w:szCs w:val="14"/>
              </w:rPr>
            </w:pPr>
            <w:r w:rsidRPr="000B521B">
              <w:rPr>
                <w:rFonts w:ascii="Arial" w:hAnsi="Arial" w:cs="Arial"/>
                <w:color w:val="000000"/>
                <w:sz w:val="14"/>
                <w:szCs w:val="14"/>
              </w:rPr>
              <w:t>109.66</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9D2F5DE" w14:textId="03E95D9C" w:rsidR="00D03E35" w:rsidRPr="000B521B" w:rsidRDefault="00D03E35" w:rsidP="00D03E35">
            <w:pPr>
              <w:spacing w:after="0" w:line="600" w:lineRule="auto"/>
              <w:jc w:val="center"/>
              <w:rPr>
                <w:rFonts w:ascii="Arial" w:hAnsi="Arial" w:cs="Arial"/>
                <w:color w:val="000000"/>
                <w:sz w:val="14"/>
                <w:szCs w:val="14"/>
              </w:rPr>
            </w:pPr>
            <w:r w:rsidRPr="000B521B">
              <w:rPr>
                <w:rFonts w:ascii="Arial" w:hAnsi="Arial" w:cs="Arial"/>
                <w:color w:val="000000"/>
                <w:sz w:val="14"/>
                <w:szCs w:val="14"/>
              </w:rPr>
              <w:t>89.57</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D2F0C29" w14:textId="2AB8CADE" w:rsidR="00D03E35" w:rsidRPr="000B521B" w:rsidRDefault="00D03E35" w:rsidP="00D03E35">
            <w:pPr>
              <w:spacing w:after="0" w:line="600" w:lineRule="auto"/>
              <w:jc w:val="center"/>
              <w:rPr>
                <w:rFonts w:ascii="Arial" w:hAnsi="Arial" w:cs="Arial"/>
                <w:color w:val="000000"/>
                <w:sz w:val="14"/>
                <w:szCs w:val="14"/>
              </w:rPr>
            </w:pPr>
            <w:r w:rsidRPr="000B521B">
              <w:rPr>
                <w:rFonts w:ascii="Arial" w:hAnsi="Arial" w:cs="Arial"/>
                <w:color w:val="000000"/>
                <w:sz w:val="14"/>
                <w:szCs w:val="14"/>
              </w:rPr>
              <w:t>109.68</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0F23173" w14:textId="0E4B6C09" w:rsidR="00D03E35" w:rsidRPr="000B521B" w:rsidRDefault="00D03E35" w:rsidP="00D03E35">
            <w:pPr>
              <w:spacing w:after="0" w:line="600" w:lineRule="auto"/>
              <w:jc w:val="center"/>
              <w:rPr>
                <w:rFonts w:ascii="Arial" w:hAnsi="Arial" w:cs="Arial"/>
                <w:color w:val="000000"/>
                <w:sz w:val="14"/>
                <w:szCs w:val="14"/>
              </w:rPr>
            </w:pPr>
            <w:r w:rsidRPr="000B521B">
              <w:rPr>
                <w:rFonts w:ascii="Arial" w:hAnsi="Arial" w:cs="Arial"/>
                <w:color w:val="000000"/>
                <w:sz w:val="14"/>
                <w:szCs w:val="14"/>
              </w:rPr>
              <w:t>65.33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65FD73A" w14:textId="7E7C5062" w:rsidR="00D03E35" w:rsidRPr="000B521B" w:rsidRDefault="00D03E35" w:rsidP="00D03E35">
            <w:pPr>
              <w:spacing w:after="0" w:line="600" w:lineRule="auto"/>
              <w:jc w:val="center"/>
              <w:rPr>
                <w:rFonts w:ascii="Arial" w:hAnsi="Arial" w:cs="Arial"/>
                <w:color w:val="000000"/>
                <w:sz w:val="14"/>
                <w:szCs w:val="14"/>
              </w:rPr>
            </w:pPr>
            <w:r w:rsidRPr="000B521B">
              <w:rPr>
                <w:rFonts w:ascii="Arial" w:hAnsi="Arial" w:cs="Arial"/>
                <w:color w:val="000000"/>
                <w:sz w:val="14"/>
                <w:szCs w:val="14"/>
              </w:rPr>
              <w:t>70.75</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5D0ACBB" w14:textId="0224CBDF" w:rsidR="00D03E35" w:rsidRPr="000B521B" w:rsidRDefault="00D03E35" w:rsidP="00D03E35">
            <w:pPr>
              <w:spacing w:after="0" w:line="600" w:lineRule="auto"/>
              <w:jc w:val="center"/>
              <w:rPr>
                <w:rFonts w:ascii="Arial" w:hAnsi="Arial" w:cs="Arial"/>
                <w:color w:val="000000"/>
                <w:sz w:val="14"/>
                <w:szCs w:val="14"/>
              </w:rPr>
            </w:pPr>
            <w:r w:rsidRPr="000B521B">
              <w:rPr>
                <w:rFonts w:ascii="Arial" w:hAnsi="Arial" w:cs="Arial"/>
                <w:color w:val="000000"/>
                <w:sz w:val="14"/>
                <w:szCs w:val="14"/>
              </w:rPr>
              <w:t>52.99</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217F418D" w14:textId="58ADDEAF" w:rsidR="00D03E35" w:rsidRPr="000B521B" w:rsidRDefault="00D03E35" w:rsidP="00D03E35">
            <w:pPr>
              <w:spacing w:after="0" w:line="600" w:lineRule="auto"/>
              <w:jc w:val="center"/>
              <w:rPr>
                <w:rFonts w:ascii="Arial" w:hAnsi="Arial" w:cs="Arial"/>
                <w:color w:val="000000"/>
                <w:sz w:val="14"/>
                <w:szCs w:val="14"/>
              </w:rPr>
            </w:pPr>
            <w:r w:rsidRPr="000B521B">
              <w:rPr>
                <w:rFonts w:ascii="Arial" w:hAnsi="Arial" w:cs="Arial"/>
                <w:color w:val="000000"/>
                <w:sz w:val="14"/>
                <w:szCs w:val="14"/>
              </w:rPr>
              <w:t>91.44</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2A0279DE" w14:textId="2144D404" w:rsidR="00D03E35" w:rsidRPr="000B521B" w:rsidRDefault="00D03E35" w:rsidP="00D03E35">
            <w:pPr>
              <w:spacing w:after="0" w:line="600" w:lineRule="auto"/>
              <w:jc w:val="center"/>
              <w:rPr>
                <w:rFonts w:ascii="Arial" w:hAnsi="Arial" w:cs="Arial"/>
                <w:color w:val="000000"/>
                <w:sz w:val="14"/>
                <w:szCs w:val="14"/>
              </w:rPr>
            </w:pPr>
            <w:r w:rsidRPr="000B521B">
              <w:rPr>
                <w:rFonts w:ascii="Arial" w:hAnsi="Arial" w:cs="Arial"/>
                <w:color w:val="000000"/>
                <w:sz w:val="14"/>
                <w:szCs w:val="14"/>
              </w:rPr>
              <w:t>52.99</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3C0A039A" w14:textId="68867245" w:rsidR="00D03E35" w:rsidRPr="000B521B" w:rsidRDefault="00D03E35" w:rsidP="00D03E35">
            <w:pPr>
              <w:spacing w:after="0" w:line="600" w:lineRule="auto"/>
              <w:jc w:val="center"/>
              <w:rPr>
                <w:rFonts w:ascii="Arial" w:hAnsi="Arial" w:cs="Arial"/>
                <w:color w:val="000000"/>
                <w:sz w:val="14"/>
                <w:szCs w:val="14"/>
              </w:rPr>
            </w:pPr>
            <w:r w:rsidRPr="000B521B">
              <w:rPr>
                <w:rFonts w:ascii="Arial" w:hAnsi="Arial" w:cs="Arial"/>
                <w:color w:val="000000"/>
                <w:sz w:val="14"/>
                <w:szCs w:val="14"/>
              </w:rPr>
              <w:t>125.89</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67390F7F" w14:textId="08DAB296" w:rsidR="00D03E35" w:rsidRPr="000B521B" w:rsidRDefault="00D03E35" w:rsidP="00D03E35">
            <w:pPr>
              <w:spacing w:after="0" w:line="600" w:lineRule="auto"/>
              <w:jc w:val="center"/>
              <w:rPr>
                <w:rFonts w:ascii="Arial" w:hAnsi="Arial" w:cs="Arial"/>
                <w:color w:val="000000"/>
                <w:sz w:val="14"/>
                <w:szCs w:val="14"/>
              </w:rPr>
            </w:pPr>
            <w:r w:rsidRPr="000B521B">
              <w:rPr>
                <w:rFonts w:ascii="Arial" w:hAnsi="Arial" w:cs="Arial"/>
                <w:color w:val="000000"/>
                <w:sz w:val="14"/>
                <w:szCs w:val="14"/>
              </w:rPr>
              <w:t>59.12</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13147233" w14:textId="4901DF16" w:rsidR="00D03E35" w:rsidRPr="000B521B" w:rsidRDefault="00D03E35" w:rsidP="00D03E35">
            <w:pPr>
              <w:spacing w:after="0" w:line="600" w:lineRule="auto"/>
              <w:jc w:val="center"/>
              <w:rPr>
                <w:rFonts w:ascii="Arial" w:hAnsi="Arial" w:cs="Arial"/>
                <w:color w:val="000000"/>
                <w:sz w:val="14"/>
                <w:szCs w:val="14"/>
              </w:rPr>
            </w:pPr>
            <w:r w:rsidRPr="000B521B">
              <w:rPr>
                <w:rFonts w:ascii="Arial" w:hAnsi="Arial" w:cs="Arial"/>
                <w:color w:val="000000"/>
                <w:sz w:val="14"/>
                <w:szCs w:val="14"/>
              </w:rPr>
              <w:t>151.36</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126DDA0F" w14:textId="67D82A7A" w:rsidR="00D03E35" w:rsidRPr="000B521B" w:rsidRDefault="00D03E35" w:rsidP="00D03E35">
            <w:pPr>
              <w:spacing w:after="0" w:line="600" w:lineRule="auto"/>
              <w:jc w:val="center"/>
              <w:rPr>
                <w:rFonts w:ascii="Arial" w:hAnsi="Arial" w:cs="Arial"/>
                <w:color w:val="000000"/>
                <w:sz w:val="14"/>
                <w:szCs w:val="14"/>
              </w:rPr>
            </w:pPr>
            <w:r w:rsidRPr="000B521B">
              <w:rPr>
                <w:rFonts w:ascii="Arial" w:hAnsi="Arial" w:cs="Arial"/>
                <w:color w:val="000000"/>
                <w:sz w:val="14"/>
                <w:szCs w:val="14"/>
              </w:rPr>
              <w:t>45.10</w:t>
            </w:r>
          </w:p>
        </w:tc>
      </w:tr>
      <w:tr w:rsidR="00D03E35" w:rsidRPr="000B521B" w14:paraId="28E4F397" w14:textId="77777777" w:rsidTr="009531BD">
        <w:trPr>
          <w:gridAfter w:val="1"/>
          <w:wAfter w:w="23" w:type="dxa"/>
          <w:trHeight w:val="694"/>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ED3331" w14:textId="296A544C" w:rsidR="00D03E35" w:rsidRPr="000B521B" w:rsidRDefault="00D03E35" w:rsidP="00D03E35">
            <w:pPr>
              <w:spacing w:after="0" w:line="600" w:lineRule="auto"/>
              <w:jc w:val="center"/>
              <w:rPr>
                <w:rFonts w:ascii="Arial" w:eastAsia="Arial" w:hAnsi="Arial" w:cs="Arial"/>
                <w:b/>
                <w:bCs/>
                <w:color w:val="000000" w:themeColor="text1"/>
                <w:sz w:val="14"/>
                <w:szCs w:val="14"/>
                <w:lang w:val="en-US"/>
              </w:rPr>
            </w:pPr>
            <w:r w:rsidRPr="000B521B">
              <w:rPr>
                <w:rFonts w:ascii="Arial" w:hAnsi="Arial" w:cs="Arial"/>
                <w:b/>
                <w:bCs/>
                <w:color w:val="000000"/>
                <w:sz w:val="14"/>
                <w:szCs w:val="14"/>
              </w:rPr>
              <w:t>Total</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F897324" w14:textId="54A063C7" w:rsidR="00D03E35" w:rsidRPr="000B521B" w:rsidRDefault="00D03E35" w:rsidP="00D03E35">
            <w:pPr>
              <w:spacing w:after="0" w:line="600" w:lineRule="auto"/>
              <w:jc w:val="center"/>
              <w:rPr>
                <w:rFonts w:ascii="Arial" w:eastAsia="Arial" w:hAnsi="Arial" w:cs="Arial"/>
                <w:b/>
                <w:bCs/>
                <w:color w:val="000000" w:themeColor="text1"/>
                <w:sz w:val="14"/>
                <w:szCs w:val="14"/>
                <w:lang w:val="en-US"/>
              </w:rPr>
            </w:pPr>
            <w:r w:rsidRPr="000B521B">
              <w:rPr>
                <w:rFonts w:ascii="Arial" w:hAnsi="Arial" w:cs="Arial"/>
                <w:b/>
                <w:bCs/>
                <w:color w:val="000000"/>
                <w:sz w:val="14"/>
                <w:szCs w:val="14"/>
              </w:rPr>
              <w:t>180.91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03DFF0E" w14:textId="2046CD25" w:rsidR="00D03E35" w:rsidRPr="000B521B" w:rsidRDefault="00D03E35" w:rsidP="00D03E35">
            <w:pPr>
              <w:spacing w:after="0" w:line="600" w:lineRule="auto"/>
              <w:jc w:val="center"/>
              <w:rPr>
                <w:rFonts w:ascii="Arial" w:eastAsia="Arial" w:hAnsi="Arial" w:cs="Arial"/>
                <w:b/>
                <w:bCs/>
                <w:color w:val="000000" w:themeColor="text1"/>
                <w:sz w:val="14"/>
                <w:szCs w:val="14"/>
                <w:lang w:val="en-US"/>
              </w:rPr>
            </w:pPr>
            <w:r w:rsidRPr="000B521B">
              <w:rPr>
                <w:rFonts w:ascii="Arial" w:hAnsi="Arial" w:cs="Arial"/>
                <w:b/>
                <w:bCs/>
                <w:color w:val="000000"/>
                <w:sz w:val="14"/>
                <w:szCs w:val="14"/>
              </w:rPr>
              <w:t>125.99</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D4267B" w14:textId="228D3228" w:rsidR="00D03E35" w:rsidRPr="000B521B" w:rsidRDefault="00D03E35" w:rsidP="00D03E35">
            <w:pPr>
              <w:spacing w:after="0" w:line="600" w:lineRule="auto"/>
              <w:jc w:val="center"/>
              <w:rPr>
                <w:rFonts w:ascii="Arial" w:eastAsia="Arial" w:hAnsi="Arial" w:cs="Arial"/>
                <w:b/>
                <w:bCs/>
                <w:color w:val="000000" w:themeColor="text1"/>
                <w:sz w:val="14"/>
                <w:szCs w:val="14"/>
                <w:lang w:val="en-US"/>
              </w:rPr>
            </w:pPr>
            <w:r w:rsidRPr="000B521B">
              <w:rPr>
                <w:rFonts w:ascii="Arial" w:hAnsi="Arial" w:cs="Arial"/>
                <w:b/>
                <w:bCs/>
                <w:color w:val="000000"/>
                <w:sz w:val="14"/>
                <w:szCs w:val="14"/>
              </w:rPr>
              <w:t>225.83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140B446" w14:textId="0D062C44" w:rsidR="00D03E35" w:rsidRPr="000B521B" w:rsidRDefault="00D03E35" w:rsidP="00D03E35">
            <w:pPr>
              <w:spacing w:after="0" w:line="600" w:lineRule="auto"/>
              <w:jc w:val="center"/>
              <w:rPr>
                <w:rFonts w:ascii="Arial" w:eastAsia="Arial" w:hAnsi="Arial" w:cs="Arial"/>
                <w:b/>
                <w:bCs/>
                <w:color w:val="000000" w:themeColor="text1"/>
                <w:sz w:val="14"/>
                <w:szCs w:val="14"/>
                <w:lang w:val="en-US"/>
              </w:rPr>
            </w:pPr>
            <w:r w:rsidRPr="000B521B">
              <w:rPr>
                <w:rFonts w:ascii="Arial" w:hAnsi="Arial" w:cs="Arial"/>
                <w:b/>
                <w:bCs/>
                <w:color w:val="000000"/>
                <w:sz w:val="14"/>
                <w:szCs w:val="14"/>
              </w:rPr>
              <w:t>122.12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269D47" w14:textId="77BA49CD" w:rsidR="00D03E35" w:rsidRPr="000B521B" w:rsidRDefault="00D03E35" w:rsidP="00D03E35">
            <w:pPr>
              <w:spacing w:after="0" w:line="600" w:lineRule="auto"/>
              <w:jc w:val="center"/>
              <w:rPr>
                <w:rFonts w:ascii="Arial" w:eastAsia="Arial" w:hAnsi="Arial" w:cs="Arial"/>
                <w:b/>
                <w:bCs/>
                <w:color w:val="000000" w:themeColor="text1"/>
                <w:sz w:val="14"/>
                <w:szCs w:val="14"/>
                <w:lang w:val="en-US"/>
              </w:rPr>
            </w:pPr>
            <w:r w:rsidRPr="000B521B">
              <w:rPr>
                <w:rFonts w:ascii="Arial" w:hAnsi="Arial" w:cs="Arial"/>
                <w:b/>
                <w:bCs/>
                <w:color w:val="000000"/>
                <w:sz w:val="14"/>
                <w:szCs w:val="14"/>
              </w:rPr>
              <w:t>201.44</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2E9F5ED" w14:textId="5F1A853F" w:rsidR="00D03E35" w:rsidRPr="000B521B" w:rsidRDefault="00D03E35" w:rsidP="00D03E35">
            <w:pPr>
              <w:spacing w:after="0" w:line="600" w:lineRule="auto"/>
              <w:jc w:val="center"/>
              <w:rPr>
                <w:rFonts w:ascii="Arial" w:eastAsia="Arial" w:hAnsi="Arial" w:cs="Arial"/>
                <w:b/>
                <w:bCs/>
                <w:color w:val="000000" w:themeColor="text1"/>
                <w:sz w:val="14"/>
                <w:szCs w:val="14"/>
                <w:lang w:val="en-US"/>
              </w:rPr>
            </w:pPr>
            <w:r w:rsidRPr="000B521B">
              <w:rPr>
                <w:rFonts w:ascii="Arial" w:hAnsi="Arial" w:cs="Arial"/>
                <w:b/>
                <w:bCs/>
                <w:color w:val="000000"/>
                <w:sz w:val="14"/>
                <w:szCs w:val="14"/>
              </w:rPr>
              <w:t>117.69</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D18BB0" w14:textId="4CA0A29C" w:rsidR="00D03E35" w:rsidRPr="000B521B" w:rsidRDefault="00D03E35" w:rsidP="00D03E35">
            <w:pPr>
              <w:spacing w:after="0" w:line="600" w:lineRule="auto"/>
              <w:jc w:val="center"/>
              <w:rPr>
                <w:rFonts w:ascii="Arial" w:eastAsia="Arial" w:hAnsi="Arial" w:cs="Arial"/>
                <w:b/>
                <w:bCs/>
                <w:color w:val="000000" w:themeColor="text1"/>
                <w:sz w:val="14"/>
                <w:szCs w:val="14"/>
                <w:lang w:val="en-US"/>
              </w:rPr>
            </w:pPr>
            <w:r w:rsidRPr="000B521B">
              <w:rPr>
                <w:rFonts w:ascii="Arial" w:hAnsi="Arial" w:cs="Arial"/>
                <w:b/>
                <w:bCs/>
                <w:color w:val="000000"/>
                <w:sz w:val="14"/>
                <w:szCs w:val="14"/>
              </w:rPr>
              <w:t>220.55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E88AD9" w14:textId="6C43C0EA" w:rsidR="00D03E35" w:rsidRPr="000B521B" w:rsidRDefault="00D03E35" w:rsidP="00D03E35">
            <w:pPr>
              <w:spacing w:after="0" w:line="600" w:lineRule="auto"/>
              <w:jc w:val="center"/>
              <w:rPr>
                <w:rFonts w:ascii="Arial" w:eastAsia="Arial" w:hAnsi="Arial" w:cs="Arial"/>
                <w:b/>
                <w:bCs/>
                <w:color w:val="000000" w:themeColor="text1"/>
                <w:sz w:val="14"/>
                <w:szCs w:val="14"/>
                <w:lang w:val="en-US"/>
              </w:rPr>
            </w:pPr>
            <w:r w:rsidRPr="000B521B">
              <w:rPr>
                <w:rFonts w:ascii="Arial" w:hAnsi="Arial" w:cs="Arial"/>
                <w:b/>
                <w:bCs/>
                <w:color w:val="000000"/>
                <w:sz w:val="14"/>
                <w:szCs w:val="14"/>
              </w:rPr>
              <w:t>114.67</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236B3E" w14:textId="54B2458C" w:rsidR="00D03E35" w:rsidRPr="000B521B" w:rsidRDefault="00D03E35" w:rsidP="00D03E35">
            <w:pPr>
              <w:spacing w:after="0" w:line="600" w:lineRule="auto"/>
              <w:jc w:val="center"/>
              <w:rPr>
                <w:rFonts w:ascii="Arial" w:eastAsia="Arial" w:hAnsi="Arial" w:cs="Arial"/>
                <w:b/>
                <w:bCs/>
                <w:color w:val="000000" w:themeColor="text1"/>
                <w:sz w:val="14"/>
                <w:szCs w:val="14"/>
                <w:lang w:val="en-US"/>
              </w:rPr>
            </w:pPr>
            <w:r w:rsidRPr="000B521B">
              <w:rPr>
                <w:rFonts w:ascii="Arial" w:hAnsi="Arial" w:cs="Arial"/>
                <w:b/>
                <w:bCs/>
                <w:color w:val="000000"/>
                <w:sz w:val="14"/>
                <w:szCs w:val="14"/>
              </w:rPr>
              <w:t>244.81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D5FD25" w14:textId="3FB7DD44" w:rsidR="00D03E35" w:rsidRPr="000B521B" w:rsidRDefault="00D03E35" w:rsidP="00D03E35">
            <w:pPr>
              <w:spacing w:after="0" w:line="600" w:lineRule="auto"/>
              <w:jc w:val="center"/>
              <w:rPr>
                <w:rFonts w:ascii="Arial" w:eastAsia="Arial" w:hAnsi="Arial" w:cs="Arial"/>
                <w:b/>
                <w:bCs/>
                <w:color w:val="000000" w:themeColor="text1"/>
                <w:sz w:val="14"/>
                <w:szCs w:val="14"/>
                <w:lang w:val="en-US"/>
              </w:rPr>
            </w:pPr>
            <w:r w:rsidRPr="000B521B">
              <w:rPr>
                <w:rFonts w:ascii="Arial" w:hAnsi="Arial" w:cs="Arial"/>
                <w:b/>
                <w:bCs/>
                <w:color w:val="000000"/>
                <w:sz w:val="14"/>
                <w:szCs w:val="14"/>
              </w:rPr>
              <w:t>121.38</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5D4331" w14:textId="25C26B3C" w:rsidR="00D03E35" w:rsidRPr="000B521B" w:rsidRDefault="00D03E35" w:rsidP="00D03E35">
            <w:pPr>
              <w:spacing w:after="0" w:line="600" w:lineRule="auto"/>
              <w:jc w:val="center"/>
              <w:rPr>
                <w:rFonts w:ascii="Arial" w:eastAsia="Arial" w:hAnsi="Arial" w:cs="Arial"/>
                <w:b/>
                <w:bCs/>
                <w:color w:val="000000" w:themeColor="text1"/>
                <w:sz w:val="14"/>
                <w:szCs w:val="14"/>
                <w:lang w:val="en-US"/>
              </w:rPr>
            </w:pPr>
            <w:r w:rsidRPr="000B521B">
              <w:rPr>
                <w:rFonts w:ascii="Arial" w:hAnsi="Arial" w:cs="Arial"/>
                <w:b/>
                <w:bCs/>
                <w:color w:val="000000"/>
                <w:sz w:val="14"/>
                <w:szCs w:val="14"/>
              </w:rPr>
              <w:t>250.55</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E784F9" w14:textId="08CB224D" w:rsidR="00D03E35" w:rsidRPr="000B521B" w:rsidRDefault="00D03E35" w:rsidP="00D03E35">
            <w:pPr>
              <w:spacing w:after="0" w:line="600" w:lineRule="auto"/>
              <w:jc w:val="center"/>
              <w:rPr>
                <w:rFonts w:ascii="Arial" w:eastAsia="Arial" w:hAnsi="Arial" w:cs="Arial"/>
                <w:b/>
                <w:bCs/>
                <w:color w:val="000000" w:themeColor="text1"/>
                <w:sz w:val="14"/>
                <w:szCs w:val="14"/>
                <w:lang w:val="en-US"/>
              </w:rPr>
            </w:pPr>
            <w:r w:rsidRPr="000B521B">
              <w:rPr>
                <w:rFonts w:ascii="Arial" w:hAnsi="Arial" w:cs="Arial"/>
                <w:b/>
                <w:bCs/>
                <w:color w:val="000000"/>
                <w:sz w:val="14"/>
                <w:szCs w:val="14"/>
              </w:rPr>
              <w:t>105.97</w:t>
            </w:r>
          </w:p>
        </w:tc>
      </w:tr>
    </w:tbl>
    <w:p w14:paraId="7374E7FF" w14:textId="4E99E91D" w:rsidR="0073325C" w:rsidRPr="000B521B" w:rsidRDefault="0073325C" w:rsidP="00BB3C6A">
      <w:pPr>
        <w:spacing w:line="480" w:lineRule="auto"/>
        <w:rPr>
          <w:rFonts w:ascii="Arial" w:eastAsia="Arial" w:hAnsi="Arial" w:cs="Arial"/>
          <w:b/>
          <w:bCs/>
          <w:color w:val="000000" w:themeColor="text1"/>
          <w:sz w:val="24"/>
          <w:szCs w:val="24"/>
        </w:rPr>
      </w:pPr>
      <w:r w:rsidRPr="000B521B">
        <w:rPr>
          <w:rFonts w:ascii="Arial" w:hAnsi="Arial" w:cs="Arial"/>
          <w:noProof/>
          <w:color w:val="000000" w:themeColor="text1"/>
        </w:rPr>
        <mc:AlternateContent>
          <mc:Choice Requires="wps">
            <w:drawing>
              <wp:anchor distT="0" distB="0" distL="114300" distR="114300" simplePos="0" relativeHeight="252405760" behindDoc="0" locked="0" layoutInCell="1" allowOverlap="1" wp14:anchorId="06167B56" wp14:editId="39371BF1">
                <wp:simplePos x="0" y="0"/>
                <wp:positionH relativeFrom="column">
                  <wp:posOffset>4269740</wp:posOffset>
                </wp:positionH>
                <wp:positionV relativeFrom="paragraph">
                  <wp:posOffset>313055</wp:posOffset>
                </wp:positionV>
                <wp:extent cx="2207260" cy="200025"/>
                <wp:effectExtent l="0" t="0" r="0" b="0"/>
                <wp:wrapNone/>
                <wp:docPr id="1118" name="TextBox 4"/>
                <wp:cNvGraphicFramePr/>
                <a:graphic xmlns:a="http://schemas.openxmlformats.org/drawingml/2006/main">
                  <a:graphicData uri="http://schemas.microsoft.com/office/word/2010/wordprocessingShape">
                    <wps:wsp>
                      <wps:cNvSpPr txBox="1"/>
                      <wps:spPr>
                        <a:xfrm>
                          <a:off x="0" y="0"/>
                          <a:ext cx="2207260" cy="200025"/>
                        </a:xfrm>
                        <a:prstGeom prst="rect">
                          <a:avLst/>
                        </a:prstGeom>
                        <a:noFill/>
                      </wps:spPr>
                      <wps:txbx>
                        <w:txbxContent>
                          <w:p w14:paraId="5064363D" w14:textId="502A6CDB"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Argentina, Iran, Qatar etc.</w:t>
                            </w:r>
                            <w:r>
                              <w:rPr>
                                <w:rFonts w:ascii="Verdana" w:eastAsia="Verdana" w:hAnsi="Verdana" w:cs="Verdana"/>
                                <w:i/>
                                <w:iCs/>
                                <w:color w:val="000000" w:themeColor="text1"/>
                                <w:kern w:val="24"/>
                                <w:sz w:val="12"/>
                                <w:szCs w:val="12"/>
                              </w:rPr>
                              <w:t xml:space="preserve"> </w:t>
                            </w:r>
                          </w:p>
                          <w:p w14:paraId="3717E59F" w14:textId="3513B71A"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6167B56" id="_x0000_s1209" type="#_x0000_t202" style="position:absolute;margin-left:336.2pt;margin-top:24.65pt;width:173.8pt;height:15.75pt;z-index:25240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" filled="f" stroked="f">
                <v:textbox style="mso-fit-shape-to-text:t">
                  <w:txbxContent>
                    <w:p w14:paraId="5064363D" w14:textId="502A6CDB"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Argentina, Iran, Qatar etc.</w:t>
                      </w:r>
                      <w:r>
                        <w:rPr>
                          <w:rFonts w:ascii="Verdana" w:eastAsia="Verdana" w:hAnsi="Verdana" w:cs="Verdana"/>
                          <w:i/>
                          <w:iCs/>
                          <w:color w:val="000000" w:themeColor="text1"/>
                          <w:kern w:val="24"/>
                          <w:sz w:val="12"/>
                          <w:szCs w:val="12"/>
                        </w:rPr>
                        <w:t xml:space="preserve"> </w:t>
                      </w:r>
                    </w:p>
                    <w:p w14:paraId="3717E59F" w14:textId="3513B71A"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12E7DB5C" w14:textId="2711FDE2" w:rsidR="007C5B32" w:rsidRPr="000B521B" w:rsidRDefault="007C5B32" w:rsidP="00BB3C6A">
      <w:pPr>
        <w:spacing w:line="480" w:lineRule="auto"/>
        <w:rPr>
          <w:rFonts w:ascii="Arial" w:eastAsia="Arial" w:hAnsi="Arial" w:cs="Arial"/>
          <w:b/>
          <w:bCs/>
          <w:color w:val="000000" w:themeColor="text1"/>
          <w:sz w:val="24"/>
          <w:szCs w:val="24"/>
        </w:rPr>
      </w:pPr>
    </w:p>
    <w:p w14:paraId="78457C5F" w14:textId="1CC14E56" w:rsidR="009531BD" w:rsidRPr="000B521B" w:rsidRDefault="009531BD" w:rsidP="00BB3C6A">
      <w:pPr>
        <w:spacing w:line="480" w:lineRule="auto"/>
        <w:rPr>
          <w:rFonts w:ascii="Arial" w:eastAsia="Arial" w:hAnsi="Arial" w:cs="Arial"/>
          <w:b/>
          <w:bCs/>
          <w:color w:val="000000" w:themeColor="text1"/>
          <w:sz w:val="24"/>
          <w:szCs w:val="24"/>
        </w:rPr>
      </w:pPr>
    </w:p>
    <w:p w14:paraId="6EBA4BFA" w14:textId="7352B85F" w:rsidR="008D1421" w:rsidRPr="00BA3B42" w:rsidRDefault="008D1421" w:rsidP="008D1421">
      <w:pPr>
        <w:spacing w:line="360" w:lineRule="auto"/>
        <w:rPr>
          <w:rFonts w:ascii="Arial" w:eastAsia="Arial" w:hAnsi="Arial" w:cs="Arial"/>
          <w:b/>
          <w:bCs/>
          <w:color w:val="000000" w:themeColor="text1"/>
          <w:sz w:val="24"/>
          <w:szCs w:val="24"/>
        </w:rPr>
      </w:pPr>
      <w:r w:rsidRPr="00BA3B42">
        <w:rPr>
          <w:rFonts w:ascii="Arial" w:eastAsia="Arial" w:hAnsi="Arial" w:cs="Arial"/>
          <w:b/>
          <w:bCs/>
          <w:color w:val="000000" w:themeColor="text1"/>
          <w:sz w:val="24"/>
          <w:szCs w:val="24"/>
        </w:rPr>
        <w:t xml:space="preserve">Global Vinyl Ester Resin Trade Dynamics – Export </w:t>
      </w:r>
      <w:proofErr w:type="gramStart"/>
      <w:r w:rsidR="00BA3B42">
        <w:rPr>
          <w:rFonts w:ascii="Arial" w:eastAsia="Arial" w:hAnsi="Arial" w:cs="Arial"/>
          <w:b/>
          <w:bCs/>
          <w:color w:val="000000" w:themeColor="text1"/>
          <w:sz w:val="24"/>
          <w:szCs w:val="24"/>
        </w:rPr>
        <w:t>By</w:t>
      </w:r>
      <w:proofErr w:type="gramEnd"/>
      <w:r w:rsidR="00BA3B42">
        <w:rPr>
          <w:rFonts w:ascii="Arial" w:eastAsia="Arial" w:hAnsi="Arial" w:cs="Arial"/>
          <w:b/>
          <w:bCs/>
          <w:color w:val="000000" w:themeColor="text1"/>
          <w:sz w:val="24"/>
          <w:szCs w:val="24"/>
        </w:rPr>
        <w:t xml:space="preserve"> Volume</w:t>
      </w:r>
      <w:r w:rsidR="00BA3B42" w:rsidRPr="00BA3B42">
        <w:rPr>
          <w:rFonts w:ascii="Arial" w:eastAsia="Arial" w:hAnsi="Arial" w:cs="Arial"/>
          <w:b/>
          <w:bCs/>
          <w:color w:val="000000" w:themeColor="text1"/>
          <w:sz w:val="24"/>
          <w:szCs w:val="24"/>
        </w:rPr>
        <w:t xml:space="preserve"> (000’ Tonnes)</w:t>
      </w:r>
      <w:r w:rsidR="00BA3B42">
        <w:rPr>
          <w:rFonts w:ascii="Arial" w:eastAsia="Arial" w:hAnsi="Arial" w:cs="Arial"/>
          <w:b/>
          <w:bCs/>
          <w:color w:val="000000" w:themeColor="text1"/>
          <w:sz w:val="24"/>
          <w:szCs w:val="24"/>
        </w:rPr>
        <w:t>, By Value (USD Million)</w:t>
      </w:r>
      <w:r w:rsidRPr="00BA3B42">
        <w:rPr>
          <w:rFonts w:ascii="Arial" w:eastAsia="Arial" w:hAnsi="Arial" w:cs="Arial"/>
          <w:b/>
          <w:bCs/>
          <w:color w:val="000000" w:themeColor="text1"/>
          <w:sz w:val="24"/>
          <w:szCs w:val="24"/>
        </w:rPr>
        <w:t>, 2015-2020</w:t>
      </w:r>
    </w:p>
    <w:tbl>
      <w:tblPr>
        <w:tblW w:w="10147" w:type="dxa"/>
        <w:tblCellMar>
          <w:left w:w="0" w:type="dxa"/>
          <w:right w:w="0" w:type="dxa"/>
        </w:tblCellMar>
        <w:tblLook w:val="0600" w:firstRow="0" w:lastRow="0" w:firstColumn="0" w:lastColumn="0" w:noHBand="1" w:noVBand="1"/>
      </w:tblPr>
      <w:tblGrid>
        <w:gridCol w:w="2044"/>
        <w:gridCol w:w="645"/>
        <w:gridCol w:w="651"/>
        <w:gridCol w:w="645"/>
        <w:gridCol w:w="651"/>
        <w:gridCol w:w="645"/>
        <w:gridCol w:w="651"/>
        <w:gridCol w:w="837"/>
        <w:gridCol w:w="738"/>
        <w:gridCol w:w="643"/>
        <w:gridCol w:w="677"/>
        <w:gridCol w:w="643"/>
        <w:gridCol w:w="677"/>
      </w:tblGrid>
      <w:tr w:rsidR="00C601EB" w:rsidRPr="000B521B" w14:paraId="219E68F0" w14:textId="77777777" w:rsidTr="005C1BF1">
        <w:trPr>
          <w:trHeight w:val="457"/>
        </w:trPr>
        <w:tc>
          <w:tcPr>
            <w:tcW w:w="2044"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0C38B233" w14:textId="77777777" w:rsidR="00C601EB" w:rsidRPr="000B521B" w:rsidRDefault="00C601EB" w:rsidP="00C601EB">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Country</w:t>
            </w:r>
          </w:p>
        </w:tc>
        <w:tc>
          <w:tcPr>
            <w:tcW w:w="1296" w:type="dxa"/>
            <w:gridSpan w:val="2"/>
            <w:tcBorders>
              <w:top w:val="single" w:sz="2" w:space="0" w:color="000000"/>
              <w:left w:val="single" w:sz="2" w:space="0" w:color="000000"/>
              <w:bottom w:val="single" w:sz="2" w:space="0" w:color="000000"/>
              <w:right w:val="single" w:sz="2" w:space="0" w:color="000000"/>
            </w:tcBorders>
            <w:shd w:val="clear" w:color="auto" w:fill="B4C7E7"/>
          </w:tcPr>
          <w:p w14:paraId="39A4D024" w14:textId="7652EE4C" w:rsidR="00C601EB" w:rsidRPr="000B521B" w:rsidRDefault="00C601EB" w:rsidP="00C601EB">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2015</w:t>
            </w:r>
          </w:p>
        </w:tc>
        <w:tc>
          <w:tcPr>
            <w:tcW w:w="1296" w:type="dxa"/>
            <w:gridSpan w:val="2"/>
            <w:tcBorders>
              <w:top w:val="single" w:sz="2" w:space="0" w:color="000000"/>
              <w:left w:val="single" w:sz="2" w:space="0" w:color="000000"/>
              <w:bottom w:val="single" w:sz="2" w:space="0" w:color="000000"/>
              <w:right w:val="single" w:sz="2" w:space="0" w:color="000000"/>
            </w:tcBorders>
            <w:shd w:val="clear" w:color="auto" w:fill="B4C7E7"/>
          </w:tcPr>
          <w:p w14:paraId="1FC58CB1" w14:textId="4295C8DE" w:rsidR="00C601EB" w:rsidRPr="000B521B" w:rsidRDefault="00C601EB" w:rsidP="00C601EB">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2016</w:t>
            </w:r>
          </w:p>
        </w:tc>
        <w:tc>
          <w:tcPr>
            <w:tcW w:w="1296" w:type="dxa"/>
            <w:gridSpan w:val="2"/>
            <w:tcBorders>
              <w:top w:val="single" w:sz="2" w:space="0" w:color="000000"/>
              <w:left w:val="single" w:sz="2" w:space="0" w:color="000000"/>
              <w:bottom w:val="single" w:sz="2" w:space="0" w:color="000000"/>
              <w:right w:val="single" w:sz="2" w:space="0" w:color="000000"/>
            </w:tcBorders>
            <w:shd w:val="clear" w:color="auto" w:fill="B4C7E7"/>
          </w:tcPr>
          <w:p w14:paraId="5F1A2FC9" w14:textId="665D292D" w:rsidR="00C601EB" w:rsidRPr="000B521B" w:rsidRDefault="00C601EB" w:rsidP="00C601EB">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2017</w:t>
            </w:r>
          </w:p>
        </w:tc>
        <w:tc>
          <w:tcPr>
            <w:tcW w:w="1575"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76190C31" w14:textId="221D74E5" w:rsidR="00C601EB" w:rsidRPr="000B521B" w:rsidRDefault="00C601EB" w:rsidP="00C601EB">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2018</w:t>
            </w:r>
          </w:p>
        </w:tc>
        <w:tc>
          <w:tcPr>
            <w:tcW w:w="1320"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39F5A073" w14:textId="77777777" w:rsidR="00C601EB" w:rsidRPr="000B521B" w:rsidRDefault="00C601EB" w:rsidP="00C601EB">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2019</w:t>
            </w:r>
          </w:p>
        </w:tc>
        <w:tc>
          <w:tcPr>
            <w:tcW w:w="1320"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1F191DF1" w14:textId="77777777" w:rsidR="00C601EB" w:rsidRPr="000B521B" w:rsidRDefault="00C601EB" w:rsidP="00C601EB">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2020</w:t>
            </w:r>
          </w:p>
        </w:tc>
      </w:tr>
      <w:tr w:rsidR="00C52EDF" w:rsidRPr="000B521B" w14:paraId="443CEC98" w14:textId="77777777" w:rsidTr="005C1BF1">
        <w:trPr>
          <w:trHeight w:val="541"/>
        </w:trPr>
        <w:tc>
          <w:tcPr>
            <w:tcW w:w="2044"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552C967A" w14:textId="77777777" w:rsidR="00C52EDF" w:rsidRPr="000B521B" w:rsidRDefault="00C52EDF" w:rsidP="00C52EDF">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Export</w:t>
            </w:r>
          </w:p>
        </w:tc>
        <w:tc>
          <w:tcPr>
            <w:tcW w:w="645"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64D8B525" w14:textId="755099A1" w:rsidR="00C52EDF" w:rsidRPr="000B521B" w:rsidRDefault="00C52EDF" w:rsidP="00C52EDF">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Value</w:t>
            </w:r>
          </w:p>
        </w:tc>
        <w:tc>
          <w:tcPr>
            <w:tcW w:w="651"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426F87E9" w14:textId="3022A0A3" w:rsidR="00C52EDF" w:rsidRPr="000B521B" w:rsidRDefault="00C52EDF" w:rsidP="00C52EDF">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Volume</w:t>
            </w:r>
          </w:p>
        </w:tc>
        <w:tc>
          <w:tcPr>
            <w:tcW w:w="645"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0B68CC97" w14:textId="3B795D77" w:rsidR="00C52EDF" w:rsidRPr="000B521B" w:rsidRDefault="00C52EDF" w:rsidP="00C52EDF">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Value</w:t>
            </w:r>
          </w:p>
        </w:tc>
        <w:tc>
          <w:tcPr>
            <w:tcW w:w="651"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096E43EF" w14:textId="3A036650" w:rsidR="00C52EDF" w:rsidRPr="000B521B" w:rsidRDefault="00C52EDF" w:rsidP="00C52EDF">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Volume</w:t>
            </w:r>
          </w:p>
        </w:tc>
        <w:tc>
          <w:tcPr>
            <w:tcW w:w="645"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1996B535" w14:textId="2F78DADD" w:rsidR="00C52EDF" w:rsidRPr="000B521B" w:rsidRDefault="00C52EDF" w:rsidP="00C52EDF">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Value</w:t>
            </w:r>
          </w:p>
        </w:tc>
        <w:tc>
          <w:tcPr>
            <w:tcW w:w="651"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6C1B05BF" w14:textId="4A7114EB" w:rsidR="00C52EDF" w:rsidRPr="000B521B" w:rsidRDefault="00C52EDF" w:rsidP="00C52EDF">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Volume</w:t>
            </w:r>
          </w:p>
        </w:tc>
        <w:tc>
          <w:tcPr>
            <w:tcW w:w="837"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2A95B79D" w14:textId="0AA80D83" w:rsidR="00C52EDF" w:rsidRPr="000B521B" w:rsidRDefault="00C52EDF" w:rsidP="00C52EDF">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Value</w:t>
            </w:r>
          </w:p>
        </w:tc>
        <w:tc>
          <w:tcPr>
            <w:tcW w:w="737"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4CB1CE16" w14:textId="77777777" w:rsidR="00C52EDF" w:rsidRPr="000B521B" w:rsidRDefault="00C52EDF" w:rsidP="00C52EDF">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Volume</w:t>
            </w:r>
          </w:p>
        </w:tc>
        <w:tc>
          <w:tcPr>
            <w:tcW w:w="643"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5C3C09D7" w14:textId="77777777" w:rsidR="00C52EDF" w:rsidRPr="000B521B" w:rsidRDefault="00C52EDF" w:rsidP="00C52EDF">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Value</w:t>
            </w:r>
          </w:p>
        </w:tc>
        <w:tc>
          <w:tcPr>
            <w:tcW w:w="677"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065273DF" w14:textId="77777777" w:rsidR="00C52EDF" w:rsidRPr="000B521B" w:rsidRDefault="00C52EDF" w:rsidP="00C52EDF">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Volume</w:t>
            </w:r>
          </w:p>
        </w:tc>
        <w:tc>
          <w:tcPr>
            <w:tcW w:w="643"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2433E1AB" w14:textId="77777777" w:rsidR="00C52EDF" w:rsidRPr="000B521B" w:rsidRDefault="00C52EDF" w:rsidP="00C52EDF">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Value</w:t>
            </w:r>
          </w:p>
        </w:tc>
        <w:tc>
          <w:tcPr>
            <w:tcW w:w="677"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756524AD" w14:textId="77777777" w:rsidR="00C52EDF" w:rsidRPr="000B521B" w:rsidRDefault="00C52EDF" w:rsidP="00C52EDF">
            <w:pPr>
              <w:spacing w:after="0" w:line="600" w:lineRule="auto"/>
              <w:jc w:val="center"/>
              <w:rPr>
                <w:rFonts w:ascii="Arial" w:eastAsia="Arial" w:hAnsi="Arial" w:cs="Arial"/>
                <w:b/>
                <w:bCs/>
                <w:color w:val="000000" w:themeColor="text1"/>
                <w:sz w:val="14"/>
                <w:szCs w:val="14"/>
              </w:rPr>
            </w:pPr>
            <w:r w:rsidRPr="000B521B">
              <w:rPr>
                <w:rFonts w:ascii="Arial" w:eastAsia="Arial" w:hAnsi="Arial" w:cs="Arial"/>
                <w:b/>
                <w:bCs/>
                <w:color w:val="000000" w:themeColor="text1"/>
                <w:sz w:val="14"/>
                <w:szCs w:val="14"/>
              </w:rPr>
              <w:t>Volume</w:t>
            </w:r>
          </w:p>
        </w:tc>
      </w:tr>
      <w:tr w:rsidR="00C52EDF" w:rsidRPr="000B521B" w14:paraId="6DAB3673"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4D64D9" w14:textId="69367D41" w:rsidR="00C52EDF" w:rsidRPr="000B521B" w:rsidRDefault="00C52EDF" w:rsidP="00C52EDF">
            <w:pPr>
              <w:spacing w:after="0" w:line="600" w:lineRule="auto"/>
              <w:jc w:val="center"/>
              <w:rPr>
                <w:rFonts w:ascii="Arial" w:hAnsi="Arial" w:cs="Arial"/>
                <w:color w:val="000000"/>
                <w:sz w:val="14"/>
                <w:szCs w:val="14"/>
              </w:rPr>
            </w:pPr>
            <w:r w:rsidRPr="000B521B">
              <w:rPr>
                <w:rFonts w:ascii="Arial" w:hAnsi="Arial" w:cs="Arial"/>
                <w:color w:val="000000"/>
                <w:sz w:val="14"/>
                <w:szCs w:val="14"/>
              </w:rPr>
              <w:t>South Korea</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6856A73" w14:textId="6F133CA4"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22.73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6BF51E" w14:textId="500A47E1"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11.04</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205C99BA" w14:textId="3E3FB353"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15.09</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C1D61D9" w14:textId="2CCF4A53"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8.41</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E4599D8" w14:textId="21CFFDCF"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15.38</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39C3B6F" w14:textId="4348A100"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sz w:val="14"/>
                <w:szCs w:val="14"/>
              </w:rPr>
              <w:t>9.18</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422CCAB" w14:textId="7824BE2E"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15.59</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612B56F" w14:textId="1DE7D32B"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9.20</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6C719B9" w14:textId="19A4C8FE"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11.04</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0F32A31B" w14:textId="0C04E357"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6.33</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4A7EE92" w14:textId="27609ABE"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11.82</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9780D83" w14:textId="3C0A796D"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6.53</w:t>
            </w:r>
          </w:p>
        </w:tc>
      </w:tr>
      <w:tr w:rsidR="00C52EDF" w:rsidRPr="000B521B" w14:paraId="775EDA80"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54CE24" w14:textId="691E2DA9" w:rsidR="00C52EDF" w:rsidRPr="000B521B" w:rsidRDefault="00C52EDF" w:rsidP="00C52EDF">
            <w:pPr>
              <w:spacing w:after="0" w:line="600" w:lineRule="auto"/>
              <w:jc w:val="center"/>
              <w:rPr>
                <w:rFonts w:ascii="Arial" w:hAnsi="Arial" w:cs="Arial"/>
                <w:color w:val="000000"/>
                <w:sz w:val="14"/>
                <w:szCs w:val="14"/>
              </w:rPr>
            </w:pPr>
            <w:r w:rsidRPr="000B521B">
              <w:rPr>
                <w:rFonts w:ascii="Arial" w:hAnsi="Arial" w:cs="Arial"/>
                <w:color w:val="000000"/>
                <w:sz w:val="14"/>
                <w:szCs w:val="14"/>
              </w:rPr>
              <w:t>Germany</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2D431BE" w14:textId="35745696"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26.13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C7D7E90" w14:textId="4B2A75C8"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12.02</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627414E" w14:textId="27631D75"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28.10</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31F9F8" w14:textId="206DDA09"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12.16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F3CF3B8" w14:textId="54555CAF"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23.63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63CA983" w14:textId="69D17DB0"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sz w:val="14"/>
                <w:szCs w:val="14"/>
              </w:rPr>
              <w:t>15.66</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C75185D" w14:textId="5A87A7A3"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35.37</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73348717" w14:textId="54D9AA48"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13.65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12F7F5B" w14:textId="31181672"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41.97</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635A597" w14:textId="20FCF1CD"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16.11</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31E8265" w14:textId="6F373A41"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37.58</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47D5627" w14:textId="2FF35EF3"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15.48</w:t>
            </w:r>
          </w:p>
        </w:tc>
      </w:tr>
      <w:tr w:rsidR="00C52EDF" w:rsidRPr="000B521B" w14:paraId="74E285DB" w14:textId="77777777" w:rsidTr="005C1BF1">
        <w:trPr>
          <w:trHeight w:val="660"/>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F15385" w14:textId="074449B0" w:rsidR="00C52EDF" w:rsidRPr="000B521B" w:rsidRDefault="00C52EDF" w:rsidP="00C52EDF">
            <w:pPr>
              <w:spacing w:after="0" w:line="600" w:lineRule="auto"/>
              <w:jc w:val="center"/>
              <w:rPr>
                <w:rFonts w:ascii="Arial" w:hAnsi="Arial" w:cs="Arial"/>
                <w:color w:val="000000"/>
                <w:sz w:val="14"/>
                <w:szCs w:val="14"/>
              </w:rPr>
            </w:pPr>
            <w:r w:rsidRPr="000B521B">
              <w:rPr>
                <w:rFonts w:ascii="Arial" w:hAnsi="Arial" w:cs="Arial"/>
                <w:color w:val="000000"/>
                <w:sz w:val="14"/>
                <w:szCs w:val="14"/>
              </w:rPr>
              <w:t>Spain</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634C1C" w14:textId="36F569D3"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19.32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8097E44" w14:textId="7FE99A44"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9.20</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F465F4" w14:textId="31525E84"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16.55</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E69B6D2" w14:textId="4000C03A"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9.30</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45CA6E6" w14:textId="24CFBA28"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19.75</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5BBE21" w14:textId="5025559D"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sz w:val="14"/>
                <w:szCs w:val="14"/>
              </w:rPr>
              <w:t>12.88</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11DC1E7" w14:textId="1E0A464D"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24.57</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0DA47152" w14:textId="72DB7F62"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10.53</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89C0551" w14:textId="621414C8"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25.69</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1484ECEA" w14:textId="15F47137"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14.45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A81837B" w14:textId="40CBEF99"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25.65</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59DE18B" w14:textId="0471F2DB"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14.70</w:t>
            </w:r>
          </w:p>
        </w:tc>
      </w:tr>
      <w:tr w:rsidR="00C52EDF" w:rsidRPr="000B521B" w14:paraId="665C99F1"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362622" w14:textId="5810A9CB" w:rsidR="00C52EDF" w:rsidRPr="000B521B" w:rsidRDefault="00C52EDF" w:rsidP="00C52EDF">
            <w:pPr>
              <w:spacing w:after="0" w:line="600" w:lineRule="auto"/>
              <w:jc w:val="center"/>
              <w:rPr>
                <w:rFonts w:ascii="Arial" w:hAnsi="Arial" w:cs="Arial"/>
                <w:color w:val="000000"/>
                <w:sz w:val="14"/>
                <w:szCs w:val="14"/>
              </w:rPr>
            </w:pPr>
            <w:r w:rsidRPr="000B521B">
              <w:rPr>
                <w:rFonts w:ascii="Arial" w:hAnsi="Arial" w:cs="Arial"/>
                <w:color w:val="000000"/>
                <w:sz w:val="14"/>
                <w:szCs w:val="14"/>
              </w:rPr>
              <w:t>China</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719CA55" w14:textId="3FD02202"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17.74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F56EE9C" w14:textId="2EB57195"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7.68</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9CA373E" w14:textId="77DB357A"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22.24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1E9B3DD" w14:textId="2F9F834E"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7.77</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60B9DCF" w14:textId="43525402"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23.84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CA311B7" w14:textId="486DA0C0"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sz w:val="14"/>
                <w:szCs w:val="14"/>
              </w:rPr>
              <w:t>10.54</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561BEB2" w14:textId="0D1A117B"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21.06</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11DD6C10" w14:textId="49DD5BCD"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7.61</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6875A88" w14:textId="13C7DE6D"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28.95</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41A90081" w14:textId="7C7D60CE"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12.27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B851A53" w14:textId="64B63DA0"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25.91</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C4FA43E" w14:textId="11C6AD1A"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10.14</w:t>
            </w:r>
          </w:p>
        </w:tc>
      </w:tr>
      <w:tr w:rsidR="00C52EDF" w:rsidRPr="000B521B" w14:paraId="41E9BCFF"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8A8DF8" w14:textId="7254473C" w:rsidR="00C52EDF" w:rsidRPr="000B521B" w:rsidRDefault="00C52EDF" w:rsidP="00C52EDF">
            <w:pPr>
              <w:spacing w:after="0" w:line="600" w:lineRule="auto"/>
              <w:jc w:val="center"/>
              <w:rPr>
                <w:rFonts w:ascii="Arial" w:hAnsi="Arial" w:cs="Arial"/>
                <w:color w:val="000000"/>
                <w:sz w:val="14"/>
                <w:szCs w:val="14"/>
              </w:rPr>
            </w:pPr>
            <w:r w:rsidRPr="000B521B">
              <w:rPr>
                <w:rFonts w:ascii="Arial" w:hAnsi="Arial" w:cs="Arial"/>
                <w:color w:val="000000"/>
                <w:sz w:val="14"/>
                <w:szCs w:val="14"/>
              </w:rPr>
              <w:t>Japan</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CC8F4F9" w14:textId="01D32638"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13.54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488AFFD" w14:textId="1C6DD197"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6.39</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AC2BA58" w14:textId="157D1617"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12.12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2B531C2" w14:textId="7AC52028"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6.46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47B87BB" w14:textId="30BCBF4A"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11.94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C4780EC" w14:textId="5403560B"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sz w:val="14"/>
                <w:szCs w:val="14"/>
              </w:rPr>
              <w:t>8.25</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3750749" w14:textId="425AA2D0"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13.61</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A54B18" w14:textId="612B8027"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6.35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F3EADCF" w14:textId="698B89D8"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13.68</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29ED316" w14:textId="504F0EE6"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7.95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214DA9F" w14:textId="1D335443"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13.19</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513C141" w14:textId="521291FC"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7.12</w:t>
            </w:r>
          </w:p>
        </w:tc>
      </w:tr>
      <w:tr w:rsidR="00C52EDF" w:rsidRPr="000B521B" w14:paraId="33F9767B"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044912" w14:textId="29580DB7" w:rsidR="00C52EDF" w:rsidRPr="000B521B" w:rsidRDefault="00C52EDF" w:rsidP="00C52EDF">
            <w:pPr>
              <w:spacing w:after="0" w:line="600" w:lineRule="auto"/>
              <w:jc w:val="center"/>
              <w:rPr>
                <w:rFonts w:ascii="Arial" w:hAnsi="Arial" w:cs="Arial"/>
                <w:color w:val="000000"/>
                <w:sz w:val="14"/>
                <w:szCs w:val="14"/>
              </w:rPr>
            </w:pPr>
            <w:r w:rsidRPr="000B521B">
              <w:rPr>
                <w:rFonts w:ascii="Arial" w:hAnsi="Arial" w:cs="Arial"/>
                <w:color w:val="000000"/>
                <w:sz w:val="14"/>
                <w:szCs w:val="14"/>
              </w:rPr>
              <w:t>Netherlands</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5FED809" w14:textId="3C0E5DE2"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6.12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4B6B486" w14:textId="0E347149"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2.36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E9F8B85" w14:textId="776F9A62"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5.16</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DDEBDA" w14:textId="0F82AB8C"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2.39</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260182" w14:textId="1F08CDDF"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5.68</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6793A6B" w14:textId="2FCEB0BD"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sz w:val="14"/>
                <w:szCs w:val="14"/>
              </w:rPr>
              <w:t>3.28</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274077D" w14:textId="21A3149D"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6.70</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85018FB" w14:textId="15E1B4AA"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2.73</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3DB3578" w14:textId="5D6CEE5D"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6.85</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9EFFBA" w14:textId="4887D10D"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3.50</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DC5792E" w14:textId="53903398"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6.58</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BC6C828" w14:textId="6143E7EB"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3.64</w:t>
            </w:r>
          </w:p>
        </w:tc>
      </w:tr>
      <w:tr w:rsidR="00C52EDF" w:rsidRPr="000B521B" w14:paraId="34652ADC"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431F42" w14:textId="1A33887F" w:rsidR="00C52EDF" w:rsidRPr="000B521B" w:rsidRDefault="00C52EDF" w:rsidP="00C52EDF">
            <w:pPr>
              <w:spacing w:after="0" w:line="600" w:lineRule="auto"/>
              <w:jc w:val="center"/>
              <w:rPr>
                <w:rFonts w:ascii="Arial" w:hAnsi="Arial" w:cs="Arial"/>
                <w:color w:val="000000"/>
                <w:sz w:val="14"/>
                <w:szCs w:val="14"/>
              </w:rPr>
            </w:pPr>
            <w:r w:rsidRPr="000B521B">
              <w:rPr>
                <w:rFonts w:ascii="Arial" w:hAnsi="Arial" w:cs="Arial"/>
                <w:color w:val="000000"/>
                <w:sz w:val="14"/>
                <w:szCs w:val="14"/>
              </w:rPr>
              <w:t>USA</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090D635" w14:textId="0CEAAA41"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4.42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7D75720" w14:textId="219243F3"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2.16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9727A17" w14:textId="22FBDCC6"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3.52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1375D43" w14:textId="33515346"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2.18</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2348A91" w14:textId="275F1C80"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4.14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55E87E4" w14:textId="06D52C2D"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sz w:val="14"/>
                <w:szCs w:val="14"/>
              </w:rPr>
              <w:t>2.84</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E12E0E6" w14:textId="421DB58B"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5.84</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54A9AB1" w14:textId="57213ECE"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2.62</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A1D488D" w14:textId="4A58885C"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5.61</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4075114E" w14:textId="1EDD789D"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3.37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625AD22" w14:textId="7AF466DC"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5.00</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E6FDC59" w14:textId="5D76D172"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3.25</w:t>
            </w:r>
          </w:p>
        </w:tc>
      </w:tr>
      <w:tr w:rsidR="00C52EDF" w:rsidRPr="000B521B" w14:paraId="77D28C78"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29FC4F" w14:textId="40B8764E" w:rsidR="00C52EDF" w:rsidRPr="000B521B" w:rsidRDefault="00C52EDF" w:rsidP="00C52EDF">
            <w:pPr>
              <w:spacing w:after="0" w:line="600" w:lineRule="auto"/>
              <w:jc w:val="center"/>
              <w:rPr>
                <w:rFonts w:ascii="Arial" w:hAnsi="Arial" w:cs="Arial"/>
                <w:color w:val="000000"/>
                <w:sz w:val="14"/>
                <w:szCs w:val="14"/>
              </w:rPr>
            </w:pPr>
            <w:r w:rsidRPr="000B521B">
              <w:rPr>
                <w:rFonts w:ascii="Arial" w:hAnsi="Arial" w:cs="Arial"/>
                <w:color w:val="000000"/>
                <w:sz w:val="14"/>
                <w:szCs w:val="14"/>
              </w:rPr>
              <w:t>Poland</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02E3FC7" w14:textId="03458DEF"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6.73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857494E" w14:textId="1E62B656"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3.00</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4BDDBB9" w14:textId="51F478E0"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5.20</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04CA6A" w14:textId="2ACDF80D"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3.03</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A18DA28" w14:textId="3B0C6D60"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5.92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883DE2" w14:textId="66CCCA19"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sz w:val="14"/>
                <w:szCs w:val="14"/>
              </w:rPr>
              <w:t>4.06</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DC139FD" w14:textId="2D3B2464"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6.57</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8DA9034" w14:textId="1E47ED2F"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2.77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3DAE6F1" w14:textId="1FC221D9"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5.43</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FDA9366" w14:textId="12DB1B26"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2.87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F55A6D0" w14:textId="73ECEE68"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4.92</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3ED75F1" w14:textId="33C9073B"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2.71</w:t>
            </w:r>
          </w:p>
        </w:tc>
      </w:tr>
      <w:tr w:rsidR="00C52EDF" w:rsidRPr="000B521B" w14:paraId="1D25DA37"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63C36A" w14:textId="1E5B9B54" w:rsidR="00C52EDF" w:rsidRPr="000B521B" w:rsidRDefault="00C52EDF" w:rsidP="00C52EDF">
            <w:pPr>
              <w:spacing w:after="0" w:line="600" w:lineRule="auto"/>
              <w:jc w:val="center"/>
              <w:rPr>
                <w:rFonts w:ascii="Arial" w:hAnsi="Arial" w:cs="Arial"/>
                <w:color w:val="000000"/>
                <w:sz w:val="14"/>
                <w:szCs w:val="14"/>
              </w:rPr>
            </w:pPr>
            <w:r w:rsidRPr="000B521B">
              <w:rPr>
                <w:rFonts w:ascii="Arial" w:hAnsi="Arial" w:cs="Arial"/>
                <w:color w:val="000000"/>
                <w:sz w:val="14"/>
                <w:szCs w:val="14"/>
              </w:rPr>
              <w:t>Saudi Arabia</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05B10CB" w14:textId="4BF9B0AC"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5.39</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9631FFD" w14:textId="44FBA681"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2.37</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172239" w14:textId="3AB1D9EC"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6.56</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D1E131E" w14:textId="54020C59"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2.40</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DE0CB85" w14:textId="59721332"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9.23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575A9A" w14:textId="08575782"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3.30</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54CA209" w14:textId="16104A13"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8.54</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7F0F5A7" w14:textId="4F4B6185"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3.03</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20D0553" w14:textId="62B87472"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9.63</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68920C14" w14:textId="2600D298"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3.34</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5E64DAE" w14:textId="74FB49B6"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6.36</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F3EF410" w14:textId="490AB20E"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2.53</w:t>
            </w:r>
          </w:p>
        </w:tc>
      </w:tr>
      <w:tr w:rsidR="00C52EDF" w:rsidRPr="000B521B" w14:paraId="1B49BDEE"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311FA2" w14:textId="5265C4FE" w:rsidR="00C52EDF" w:rsidRPr="000B521B" w:rsidRDefault="00C52EDF" w:rsidP="00C52EDF">
            <w:pPr>
              <w:spacing w:after="0" w:line="600" w:lineRule="auto"/>
              <w:jc w:val="center"/>
              <w:rPr>
                <w:rFonts w:ascii="Arial" w:hAnsi="Arial" w:cs="Arial"/>
                <w:color w:val="000000"/>
                <w:sz w:val="14"/>
                <w:szCs w:val="14"/>
              </w:rPr>
            </w:pPr>
            <w:r w:rsidRPr="000B521B">
              <w:rPr>
                <w:rFonts w:ascii="Arial" w:hAnsi="Arial" w:cs="Arial"/>
                <w:color w:val="000000"/>
                <w:sz w:val="14"/>
                <w:szCs w:val="14"/>
              </w:rPr>
              <w:t>Taiwan</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E29ED5E" w14:textId="052F6B8C"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3.87</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38D820E" w14:textId="073D94AF"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1.95</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AEDE166" w14:textId="6DA09576"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4.72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5E15105" w14:textId="4492B59F"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1.97</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8A929D2" w14:textId="19C4D0C0"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5.59</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FF75677" w14:textId="2E8903E8"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2.65</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79777C6" w14:textId="1CA573A0"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6.15</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DAAC50" w14:textId="5E067AAC"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sz w:val="14"/>
                <w:szCs w:val="14"/>
              </w:rPr>
              <w:t>2.37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8115A8B" w14:textId="5CC9DBD5"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6.74</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CCB6C66" w14:textId="6777A65B"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2.65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30A6018" w14:textId="3462A162"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6.70</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01546CC" w14:textId="19D664D7"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2.38</w:t>
            </w:r>
          </w:p>
        </w:tc>
      </w:tr>
      <w:tr w:rsidR="00C52EDF" w:rsidRPr="000B521B" w14:paraId="38D1D2A9"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080150" w14:textId="1E456969" w:rsidR="00C52EDF" w:rsidRPr="000B521B" w:rsidRDefault="00C52EDF" w:rsidP="00C52EDF">
            <w:pPr>
              <w:spacing w:after="0" w:line="600" w:lineRule="auto"/>
              <w:jc w:val="center"/>
              <w:rPr>
                <w:rFonts w:ascii="Arial" w:hAnsi="Arial" w:cs="Arial"/>
                <w:color w:val="000000"/>
                <w:sz w:val="14"/>
                <w:szCs w:val="14"/>
              </w:rPr>
            </w:pPr>
            <w:r w:rsidRPr="000B521B">
              <w:rPr>
                <w:rFonts w:ascii="Arial" w:hAnsi="Arial" w:cs="Arial"/>
                <w:color w:val="000000"/>
                <w:sz w:val="14"/>
                <w:szCs w:val="14"/>
              </w:rPr>
              <w:t>Others</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D632D8F" w14:textId="607DA13D"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117.15</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F7E82B2" w14:textId="4E9F8CAF"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67.82</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125174" w14:textId="4B4E6203"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121.74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304B774" w14:textId="1912F159"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66.06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22C29C4D" w14:textId="5967B0EC"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111.80</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F36305B" w14:textId="79FB3F2C"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45.05</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276090" w14:textId="55008C36"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sz w:val="14"/>
                <w:szCs w:val="14"/>
              </w:rPr>
              <w:t>90.85</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B02996" w14:textId="2812DE9D"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sz w:val="14"/>
                <w:szCs w:val="14"/>
              </w:rPr>
              <w:t>53.81</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6F383EF3" w14:textId="52813F83"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71.07</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D3D9DA" w14:textId="0011C6A2"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48.54</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959577C" w14:textId="548D1122"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69.80</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37E2157" w14:textId="53BA369E" w:rsidR="00C52EDF" w:rsidRPr="000B521B" w:rsidRDefault="00C52EDF" w:rsidP="00C52EDF">
            <w:pPr>
              <w:spacing w:after="0" w:line="600" w:lineRule="auto"/>
              <w:jc w:val="center"/>
              <w:rPr>
                <w:rFonts w:ascii="Arial" w:eastAsia="Arial" w:hAnsi="Arial" w:cs="Arial"/>
                <w:color w:val="000000" w:themeColor="text1"/>
                <w:sz w:val="14"/>
                <w:szCs w:val="14"/>
              </w:rPr>
            </w:pPr>
            <w:r w:rsidRPr="000B521B">
              <w:rPr>
                <w:rFonts w:ascii="Arial" w:hAnsi="Arial" w:cs="Arial"/>
                <w:color w:val="000000"/>
                <w:sz w:val="14"/>
                <w:szCs w:val="14"/>
              </w:rPr>
              <w:t>37.49</w:t>
            </w:r>
          </w:p>
        </w:tc>
      </w:tr>
      <w:tr w:rsidR="00C52EDF" w:rsidRPr="000B521B" w14:paraId="1245F152"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8B5EE1" w14:textId="0B587700" w:rsidR="00C52EDF" w:rsidRPr="000B521B" w:rsidRDefault="00C52EDF" w:rsidP="00C52EDF">
            <w:pPr>
              <w:spacing w:after="0" w:line="600" w:lineRule="auto"/>
              <w:jc w:val="center"/>
              <w:rPr>
                <w:rFonts w:ascii="Arial" w:hAnsi="Arial" w:cs="Arial"/>
                <w:b/>
                <w:bCs/>
                <w:color w:val="000000"/>
                <w:sz w:val="14"/>
                <w:szCs w:val="14"/>
              </w:rPr>
            </w:pPr>
            <w:r w:rsidRPr="000B521B">
              <w:rPr>
                <w:rFonts w:ascii="Arial" w:hAnsi="Arial" w:cs="Arial"/>
                <w:b/>
                <w:bCs/>
                <w:color w:val="000000"/>
                <w:sz w:val="14"/>
                <w:szCs w:val="14"/>
              </w:rPr>
              <w:t>Total</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C3FBBD5" w14:textId="59E4E226" w:rsidR="00C52EDF" w:rsidRPr="000B521B" w:rsidRDefault="00C52EDF" w:rsidP="00C52EDF">
            <w:pPr>
              <w:spacing w:after="0" w:line="600" w:lineRule="auto"/>
              <w:jc w:val="center"/>
              <w:rPr>
                <w:rFonts w:ascii="Arial" w:eastAsia="Arial" w:hAnsi="Arial" w:cs="Arial"/>
                <w:b/>
                <w:bCs/>
                <w:color w:val="000000" w:themeColor="text1"/>
                <w:sz w:val="14"/>
                <w:szCs w:val="14"/>
              </w:rPr>
            </w:pPr>
            <w:r w:rsidRPr="000B521B">
              <w:rPr>
                <w:rFonts w:ascii="Arial" w:hAnsi="Arial" w:cs="Arial"/>
                <w:b/>
                <w:bCs/>
                <w:color w:val="000000"/>
                <w:sz w:val="14"/>
                <w:szCs w:val="14"/>
              </w:rPr>
              <w:t>243.15</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7236A37" w14:textId="3CC4BE12" w:rsidR="00C52EDF" w:rsidRPr="000B521B" w:rsidRDefault="00C52EDF" w:rsidP="00C52EDF">
            <w:pPr>
              <w:spacing w:after="0" w:line="600" w:lineRule="auto"/>
              <w:jc w:val="center"/>
              <w:rPr>
                <w:rFonts w:ascii="Arial" w:eastAsia="Arial" w:hAnsi="Arial" w:cs="Arial"/>
                <w:b/>
                <w:bCs/>
                <w:color w:val="000000" w:themeColor="text1"/>
                <w:sz w:val="14"/>
                <w:szCs w:val="14"/>
              </w:rPr>
            </w:pPr>
            <w:r w:rsidRPr="000B521B">
              <w:rPr>
                <w:rFonts w:ascii="Arial" w:hAnsi="Arial" w:cs="Arial"/>
                <w:b/>
                <w:bCs/>
                <w:color w:val="000000"/>
                <w:sz w:val="14"/>
                <w:szCs w:val="14"/>
              </w:rPr>
              <w:t>125.99</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856FAFF" w14:textId="06C19829" w:rsidR="00C52EDF" w:rsidRPr="000B521B" w:rsidRDefault="00C52EDF" w:rsidP="00C52EDF">
            <w:pPr>
              <w:spacing w:after="0" w:line="600" w:lineRule="auto"/>
              <w:jc w:val="center"/>
              <w:rPr>
                <w:rFonts w:ascii="Arial" w:eastAsia="Arial" w:hAnsi="Arial" w:cs="Arial"/>
                <w:b/>
                <w:bCs/>
                <w:color w:val="000000" w:themeColor="text1"/>
                <w:sz w:val="14"/>
                <w:szCs w:val="14"/>
              </w:rPr>
            </w:pPr>
            <w:r w:rsidRPr="000B521B">
              <w:rPr>
                <w:rFonts w:ascii="Arial" w:hAnsi="Arial" w:cs="Arial"/>
                <w:b/>
                <w:bCs/>
                <w:color w:val="000000"/>
                <w:sz w:val="14"/>
                <w:szCs w:val="14"/>
              </w:rPr>
              <w:t>241.01</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53187AF" w14:textId="4BF7128B" w:rsidR="00C52EDF" w:rsidRPr="000B521B" w:rsidRDefault="00C52EDF" w:rsidP="00C52EDF">
            <w:pPr>
              <w:spacing w:after="0" w:line="600" w:lineRule="auto"/>
              <w:jc w:val="center"/>
              <w:rPr>
                <w:rFonts w:ascii="Arial" w:eastAsia="Arial" w:hAnsi="Arial" w:cs="Arial"/>
                <w:b/>
                <w:bCs/>
                <w:color w:val="000000" w:themeColor="text1"/>
                <w:sz w:val="14"/>
                <w:szCs w:val="14"/>
              </w:rPr>
            </w:pPr>
            <w:r w:rsidRPr="000B521B">
              <w:rPr>
                <w:rFonts w:ascii="Arial" w:hAnsi="Arial" w:cs="Arial"/>
                <w:b/>
                <w:bCs/>
                <w:color w:val="000000"/>
                <w:sz w:val="14"/>
                <w:szCs w:val="14"/>
              </w:rPr>
              <w:t>122.12</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EB084EA" w14:textId="36B37B56" w:rsidR="00C52EDF" w:rsidRPr="000B521B" w:rsidRDefault="00C52EDF" w:rsidP="00C52EDF">
            <w:pPr>
              <w:spacing w:after="0" w:line="600" w:lineRule="auto"/>
              <w:jc w:val="center"/>
              <w:rPr>
                <w:rFonts w:ascii="Arial" w:eastAsia="Arial" w:hAnsi="Arial" w:cs="Arial"/>
                <w:b/>
                <w:bCs/>
                <w:color w:val="000000" w:themeColor="text1"/>
                <w:sz w:val="14"/>
                <w:szCs w:val="14"/>
              </w:rPr>
            </w:pPr>
            <w:r w:rsidRPr="000B521B">
              <w:rPr>
                <w:rFonts w:ascii="Arial" w:hAnsi="Arial" w:cs="Arial"/>
                <w:b/>
                <w:bCs/>
                <w:color w:val="000000"/>
                <w:sz w:val="14"/>
                <w:szCs w:val="14"/>
              </w:rPr>
              <w:t>236.89</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ECB8EF2" w14:textId="1E8F71EE" w:rsidR="00C52EDF" w:rsidRPr="000B521B" w:rsidRDefault="00C52EDF" w:rsidP="00C52EDF">
            <w:pPr>
              <w:spacing w:after="0" w:line="600" w:lineRule="auto"/>
              <w:jc w:val="center"/>
              <w:rPr>
                <w:rFonts w:ascii="Arial" w:eastAsia="Arial" w:hAnsi="Arial" w:cs="Arial"/>
                <w:b/>
                <w:bCs/>
                <w:color w:val="000000" w:themeColor="text1"/>
                <w:sz w:val="14"/>
                <w:szCs w:val="14"/>
              </w:rPr>
            </w:pPr>
            <w:r w:rsidRPr="000B521B">
              <w:rPr>
                <w:rFonts w:ascii="Arial" w:hAnsi="Arial" w:cs="Arial"/>
                <w:b/>
                <w:bCs/>
                <w:color w:val="000000"/>
                <w:sz w:val="14"/>
                <w:szCs w:val="14"/>
              </w:rPr>
              <w:t>117.69</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1C3D480" w14:textId="63D47720" w:rsidR="00C52EDF" w:rsidRPr="000B521B" w:rsidRDefault="00C52EDF" w:rsidP="00C52EDF">
            <w:pPr>
              <w:spacing w:after="0" w:line="600" w:lineRule="auto"/>
              <w:jc w:val="center"/>
              <w:rPr>
                <w:rFonts w:ascii="Arial" w:eastAsia="Arial" w:hAnsi="Arial" w:cs="Arial"/>
                <w:b/>
                <w:bCs/>
                <w:color w:val="000000" w:themeColor="text1"/>
                <w:sz w:val="14"/>
                <w:szCs w:val="14"/>
              </w:rPr>
            </w:pPr>
            <w:r w:rsidRPr="000B521B">
              <w:rPr>
                <w:rFonts w:ascii="Arial" w:hAnsi="Arial" w:cs="Arial"/>
                <w:b/>
                <w:bCs/>
                <w:color w:val="000000"/>
                <w:sz w:val="14"/>
                <w:szCs w:val="14"/>
              </w:rPr>
              <w:t>234.86</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BC0884" w14:textId="15EB8452" w:rsidR="00C52EDF" w:rsidRPr="000B521B" w:rsidRDefault="00C52EDF" w:rsidP="00C52EDF">
            <w:pPr>
              <w:spacing w:after="0" w:line="600" w:lineRule="auto"/>
              <w:jc w:val="center"/>
              <w:rPr>
                <w:rFonts w:ascii="Arial" w:eastAsia="Arial" w:hAnsi="Arial" w:cs="Arial"/>
                <w:b/>
                <w:bCs/>
                <w:color w:val="000000" w:themeColor="text1"/>
                <w:sz w:val="14"/>
                <w:szCs w:val="14"/>
              </w:rPr>
            </w:pPr>
            <w:r w:rsidRPr="000B521B">
              <w:rPr>
                <w:rFonts w:ascii="Arial" w:hAnsi="Arial" w:cs="Arial"/>
                <w:b/>
                <w:bCs/>
                <w:sz w:val="14"/>
                <w:szCs w:val="14"/>
              </w:rPr>
              <w:t>114.67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89F9DE0" w14:textId="59820A50" w:rsidR="00C52EDF" w:rsidRPr="000B521B" w:rsidRDefault="00C52EDF" w:rsidP="00C52EDF">
            <w:pPr>
              <w:spacing w:after="0" w:line="600" w:lineRule="auto"/>
              <w:jc w:val="center"/>
              <w:rPr>
                <w:rFonts w:ascii="Arial" w:eastAsia="Arial" w:hAnsi="Arial" w:cs="Arial"/>
                <w:b/>
                <w:bCs/>
                <w:color w:val="000000" w:themeColor="text1"/>
                <w:sz w:val="14"/>
                <w:szCs w:val="14"/>
              </w:rPr>
            </w:pPr>
            <w:r w:rsidRPr="000B521B">
              <w:rPr>
                <w:rFonts w:ascii="Arial" w:hAnsi="Arial" w:cs="Arial"/>
                <w:b/>
                <w:bCs/>
                <w:color w:val="000000"/>
                <w:sz w:val="14"/>
                <w:szCs w:val="14"/>
              </w:rPr>
              <w:t>226.64</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E785FC3" w14:textId="61B444BE" w:rsidR="00C52EDF" w:rsidRPr="000B521B" w:rsidRDefault="00C52EDF" w:rsidP="00C52EDF">
            <w:pPr>
              <w:spacing w:after="0" w:line="600" w:lineRule="auto"/>
              <w:jc w:val="center"/>
              <w:rPr>
                <w:rFonts w:ascii="Arial" w:eastAsia="Arial" w:hAnsi="Arial" w:cs="Arial"/>
                <w:b/>
                <w:bCs/>
                <w:color w:val="000000" w:themeColor="text1"/>
                <w:sz w:val="14"/>
                <w:szCs w:val="14"/>
              </w:rPr>
            </w:pPr>
            <w:r w:rsidRPr="000B521B">
              <w:rPr>
                <w:rFonts w:ascii="Arial" w:hAnsi="Arial" w:cs="Arial"/>
                <w:b/>
                <w:bCs/>
                <w:color w:val="000000"/>
                <w:sz w:val="14"/>
                <w:szCs w:val="14"/>
              </w:rPr>
              <w:t>121.38</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AFE76F5" w14:textId="638311D3" w:rsidR="00C52EDF" w:rsidRPr="000B521B" w:rsidRDefault="00C52EDF" w:rsidP="00C52EDF">
            <w:pPr>
              <w:spacing w:after="0" w:line="600" w:lineRule="auto"/>
              <w:jc w:val="center"/>
              <w:rPr>
                <w:rFonts w:ascii="Arial" w:eastAsia="Arial" w:hAnsi="Arial" w:cs="Arial"/>
                <w:b/>
                <w:bCs/>
                <w:color w:val="000000" w:themeColor="text1"/>
                <w:sz w:val="14"/>
                <w:szCs w:val="14"/>
              </w:rPr>
            </w:pPr>
            <w:r w:rsidRPr="000B521B">
              <w:rPr>
                <w:rFonts w:ascii="Arial" w:hAnsi="Arial" w:cs="Arial"/>
                <w:b/>
                <w:bCs/>
                <w:color w:val="000000"/>
                <w:sz w:val="14"/>
                <w:szCs w:val="14"/>
              </w:rPr>
              <w:t>213.51</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F267AE8" w14:textId="1427910A" w:rsidR="00C52EDF" w:rsidRPr="000B521B" w:rsidRDefault="00C52EDF" w:rsidP="00C52EDF">
            <w:pPr>
              <w:spacing w:after="0" w:line="600" w:lineRule="auto"/>
              <w:jc w:val="center"/>
              <w:rPr>
                <w:rFonts w:ascii="Arial" w:eastAsia="Arial" w:hAnsi="Arial" w:cs="Arial"/>
                <w:b/>
                <w:bCs/>
                <w:color w:val="000000" w:themeColor="text1"/>
                <w:sz w:val="14"/>
                <w:szCs w:val="14"/>
              </w:rPr>
            </w:pPr>
            <w:r w:rsidRPr="000B521B">
              <w:rPr>
                <w:rFonts w:ascii="Arial" w:hAnsi="Arial" w:cs="Arial"/>
                <w:b/>
                <w:bCs/>
                <w:color w:val="000000"/>
                <w:sz w:val="14"/>
                <w:szCs w:val="14"/>
              </w:rPr>
              <w:t>105.97</w:t>
            </w:r>
          </w:p>
        </w:tc>
      </w:tr>
    </w:tbl>
    <w:p w14:paraId="53F3E0BF" w14:textId="14082062" w:rsidR="00BB3C6A" w:rsidRPr="000B521B" w:rsidRDefault="005C1BF1" w:rsidP="007A7901">
      <w:pPr>
        <w:tabs>
          <w:tab w:val="left" w:pos="1290"/>
        </w:tabs>
        <w:rPr>
          <w:rFonts w:ascii="Arial" w:eastAsia="Verdana" w:hAnsi="Arial" w:cs="Arial"/>
          <w:b/>
          <w:bCs/>
          <w:color w:val="000000" w:themeColor="text1"/>
          <w:kern w:val="24"/>
          <w:sz w:val="20"/>
          <w:szCs w:val="20"/>
          <w:lang w:val="en-US"/>
        </w:rPr>
        <w:sectPr w:rsidR="00BB3C6A"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B521B">
        <w:rPr>
          <w:rFonts w:ascii="Arial" w:hAnsi="Arial" w:cs="Arial"/>
          <w:noProof/>
          <w:color w:val="000000" w:themeColor="text1"/>
        </w:rPr>
        <mc:AlternateContent>
          <mc:Choice Requires="wps">
            <w:drawing>
              <wp:anchor distT="0" distB="0" distL="114300" distR="114300" simplePos="0" relativeHeight="252407808" behindDoc="0" locked="0" layoutInCell="1" allowOverlap="1" wp14:anchorId="2A444E05" wp14:editId="4EC8D775">
                <wp:simplePos x="0" y="0"/>
                <wp:positionH relativeFrom="column">
                  <wp:posOffset>4067175</wp:posOffset>
                </wp:positionH>
                <wp:positionV relativeFrom="paragraph">
                  <wp:posOffset>20955</wp:posOffset>
                </wp:positionV>
                <wp:extent cx="2390775" cy="200025"/>
                <wp:effectExtent l="0" t="0" r="0" b="0"/>
                <wp:wrapNone/>
                <wp:docPr id="1119" name="TextBox 4"/>
                <wp:cNvGraphicFramePr/>
                <a:graphic xmlns:a="http://schemas.openxmlformats.org/drawingml/2006/main">
                  <a:graphicData uri="http://schemas.microsoft.com/office/word/2010/wordprocessingShape">
                    <wps:wsp>
                      <wps:cNvSpPr txBox="1"/>
                      <wps:spPr>
                        <a:xfrm>
                          <a:off x="0" y="0"/>
                          <a:ext cx="2390775" cy="200025"/>
                        </a:xfrm>
                        <a:prstGeom prst="rect">
                          <a:avLst/>
                        </a:prstGeom>
                        <a:noFill/>
                      </wps:spPr>
                      <wps:txbx>
                        <w:txbxContent>
                          <w:p w14:paraId="0C38AAEF" w14:textId="63F54763"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Finland, Turkey, Russia etc</w:t>
                            </w:r>
                            <w:r>
                              <w:rPr>
                                <w:rFonts w:ascii="Verdana" w:eastAsia="Verdana" w:hAnsi="Verdana" w:cs="Verdana"/>
                                <w:i/>
                                <w:iCs/>
                                <w:color w:val="000000" w:themeColor="text1"/>
                                <w:kern w:val="24"/>
                                <w:sz w:val="12"/>
                                <w:szCs w:val="12"/>
                              </w:rPr>
                              <w:t xml:space="preserve"> </w:t>
                            </w:r>
                          </w:p>
                          <w:p w14:paraId="75025043" w14:textId="77777777"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A444E05" id="_x0000_s1210" type="#_x0000_t202" style="position:absolute;margin-left:320.25pt;margin-top:1.65pt;width:188.25pt;height:15.7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" filled="f" stroked="f">
                <v:textbox style="mso-fit-shape-to-text:t">
                  <w:txbxContent>
                    <w:p w14:paraId="0C38AAEF" w14:textId="63F54763"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Finland, Turkey, Russia etc</w:t>
                      </w:r>
                      <w:r>
                        <w:rPr>
                          <w:rFonts w:ascii="Verdana" w:eastAsia="Verdana" w:hAnsi="Verdana" w:cs="Verdana"/>
                          <w:i/>
                          <w:iCs/>
                          <w:color w:val="000000" w:themeColor="text1"/>
                          <w:kern w:val="24"/>
                          <w:sz w:val="12"/>
                          <w:szCs w:val="12"/>
                        </w:rPr>
                        <w:t xml:space="preserve"> </w:t>
                      </w:r>
                    </w:p>
                    <w:p w14:paraId="75025043" w14:textId="77777777"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66A9AF42" w14:textId="503925B4" w:rsidR="00D03E35" w:rsidRPr="000B521B" w:rsidRDefault="00D03E35" w:rsidP="007A7901">
      <w:pPr>
        <w:tabs>
          <w:tab w:val="left" w:pos="1290"/>
        </w:tabs>
        <w:rPr>
          <w:rFonts w:ascii="Arial" w:eastAsia="Verdana" w:hAnsi="Arial" w:cs="Arial"/>
          <w:b/>
          <w:bCs/>
          <w:color w:val="000000" w:themeColor="text1"/>
          <w:kern w:val="24"/>
          <w:sz w:val="20"/>
          <w:szCs w:val="20"/>
          <w:lang w:val="en-US"/>
        </w:rPr>
      </w:pPr>
    </w:p>
    <w:p w14:paraId="3B685072" w14:textId="2BE2E807" w:rsidR="00C601EB" w:rsidRPr="000B521B" w:rsidRDefault="00C601EB" w:rsidP="007A7901">
      <w:pPr>
        <w:tabs>
          <w:tab w:val="left" w:pos="1290"/>
        </w:tabs>
        <w:rPr>
          <w:rFonts w:ascii="Arial" w:eastAsia="Verdana" w:hAnsi="Arial" w:cs="Arial"/>
          <w:b/>
          <w:bCs/>
          <w:color w:val="000000" w:themeColor="text1"/>
          <w:kern w:val="24"/>
          <w:sz w:val="20"/>
          <w:szCs w:val="20"/>
          <w:lang w:val="en-US"/>
        </w:rPr>
      </w:pPr>
    </w:p>
    <w:p w14:paraId="3AEC1A60" w14:textId="0EBCB9CF" w:rsidR="00C601EB" w:rsidRPr="000B521B" w:rsidRDefault="00C601EB" w:rsidP="007A7901">
      <w:pPr>
        <w:tabs>
          <w:tab w:val="left" w:pos="1290"/>
        </w:tabs>
        <w:rPr>
          <w:rFonts w:ascii="Arial" w:eastAsia="Verdana" w:hAnsi="Arial" w:cs="Arial"/>
          <w:b/>
          <w:bCs/>
          <w:color w:val="000000" w:themeColor="text1"/>
          <w:kern w:val="24"/>
          <w:sz w:val="20"/>
          <w:szCs w:val="20"/>
          <w:lang w:val="en-US"/>
        </w:rPr>
      </w:pPr>
    </w:p>
    <w:p w14:paraId="7930E102" w14:textId="63350D60" w:rsidR="00C601EB" w:rsidRPr="000B521B" w:rsidRDefault="00C601EB" w:rsidP="007A7901">
      <w:pPr>
        <w:tabs>
          <w:tab w:val="left" w:pos="1290"/>
        </w:tabs>
        <w:rPr>
          <w:rFonts w:ascii="Arial" w:eastAsia="Verdana" w:hAnsi="Arial" w:cs="Arial"/>
          <w:b/>
          <w:bCs/>
          <w:color w:val="000000" w:themeColor="text1"/>
          <w:kern w:val="24"/>
          <w:sz w:val="20"/>
          <w:szCs w:val="20"/>
          <w:lang w:val="en-US"/>
        </w:rPr>
      </w:pPr>
    </w:p>
    <w:p w14:paraId="054EFB43" w14:textId="4209F595" w:rsidR="00C601EB" w:rsidRPr="000B521B" w:rsidRDefault="00C601EB" w:rsidP="007A7901">
      <w:pPr>
        <w:tabs>
          <w:tab w:val="left" w:pos="1290"/>
        </w:tabs>
        <w:rPr>
          <w:rFonts w:ascii="Arial" w:eastAsia="Verdana" w:hAnsi="Arial" w:cs="Arial"/>
          <w:b/>
          <w:bCs/>
          <w:color w:val="000000" w:themeColor="text1"/>
          <w:kern w:val="24"/>
          <w:sz w:val="20"/>
          <w:szCs w:val="20"/>
          <w:lang w:val="en-US"/>
        </w:rPr>
      </w:pPr>
    </w:p>
    <w:p w14:paraId="131F3078" w14:textId="2E932F2E" w:rsidR="00C601EB" w:rsidRPr="000B521B" w:rsidRDefault="00C601EB" w:rsidP="007A7901">
      <w:pPr>
        <w:tabs>
          <w:tab w:val="left" w:pos="1290"/>
        </w:tabs>
        <w:rPr>
          <w:rFonts w:ascii="Arial" w:eastAsia="Verdana" w:hAnsi="Arial" w:cs="Arial"/>
          <w:b/>
          <w:bCs/>
          <w:color w:val="000000" w:themeColor="text1"/>
          <w:kern w:val="24"/>
          <w:sz w:val="20"/>
          <w:szCs w:val="20"/>
          <w:lang w:val="en-US"/>
        </w:rPr>
      </w:pPr>
    </w:p>
    <w:p w14:paraId="5F85CB67" w14:textId="2AD92A80" w:rsidR="00C601EB" w:rsidRPr="000B521B" w:rsidRDefault="00C601EB" w:rsidP="007A7901">
      <w:pPr>
        <w:tabs>
          <w:tab w:val="left" w:pos="1290"/>
        </w:tabs>
        <w:rPr>
          <w:rFonts w:ascii="Arial" w:eastAsia="Verdana" w:hAnsi="Arial" w:cs="Arial"/>
          <w:b/>
          <w:bCs/>
          <w:color w:val="000000" w:themeColor="text1"/>
          <w:kern w:val="24"/>
          <w:sz w:val="20"/>
          <w:szCs w:val="20"/>
          <w:lang w:val="en-US"/>
        </w:rPr>
      </w:pPr>
    </w:p>
    <w:p w14:paraId="6840428B" w14:textId="0445CABB" w:rsidR="00C601EB" w:rsidRPr="000B521B" w:rsidRDefault="00C601EB" w:rsidP="007A7901">
      <w:pPr>
        <w:tabs>
          <w:tab w:val="left" w:pos="1290"/>
        </w:tabs>
        <w:rPr>
          <w:rFonts w:ascii="Arial" w:eastAsia="Verdana" w:hAnsi="Arial" w:cs="Arial"/>
          <w:b/>
          <w:bCs/>
          <w:color w:val="000000" w:themeColor="text1"/>
          <w:kern w:val="24"/>
          <w:sz w:val="20"/>
          <w:szCs w:val="20"/>
          <w:lang w:val="en-US"/>
        </w:rPr>
      </w:pPr>
    </w:p>
    <w:p w14:paraId="6A4EDAF5" w14:textId="77777777" w:rsidR="00AA13F9" w:rsidRPr="000B521B" w:rsidRDefault="00AA13F9" w:rsidP="007A7901">
      <w:pPr>
        <w:tabs>
          <w:tab w:val="left" w:pos="1290"/>
        </w:tabs>
        <w:rPr>
          <w:rFonts w:ascii="Arial" w:eastAsia="Verdana" w:hAnsi="Arial" w:cs="Arial"/>
          <w:b/>
          <w:bCs/>
          <w:color w:val="000000"/>
          <w:kern w:val="24"/>
          <w:sz w:val="24"/>
          <w:szCs w:val="24"/>
        </w:rPr>
      </w:pPr>
    </w:p>
    <w:p w14:paraId="7DE941D9" w14:textId="58DE7C2E" w:rsidR="00040724" w:rsidRPr="000B521B" w:rsidRDefault="00AF644B" w:rsidP="007A7901">
      <w:pPr>
        <w:tabs>
          <w:tab w:val="left" w:pos="1290"/>
        </w:tabs>
        <w:rPr>
          <w:rFonts w:ascii="Arial" w:eastAsia="Verdana" w:hAnsi="Arial" w:cs="Arial"/>
          <w:b/>
          <w:bCs/>
          <w:color w:val="000000"/>
          <w:kern w:val="24"/>
          <w:sz w:val="24"/>
          <w:szCs w:val="24"/>
        </w:rPr>
      </w:pPr>
      <w:r w:rsidRPr="000B521B">
        <w:rPr>
          <w:rFonts w:ascii="Arial" w:eastAsia="Verdana" w:hAnsi="Arial" w:cs="Arial"/>
          <w:b/>
          <w:bCs/>
          <w:color w:val="000000"/>
          <w:kern w:val="24"/>
          <w:sz w:val="24"/>
          <w:szCs w:val="24"/>
        </w:rPr>
        <w:t>3.</w:t>
      </w:r>
      <w:r w:rsidR="003D084E" w:rsidRPr="000B521B">
        <w:rPr>
          <w:rFonts w:ascii="Arial" w:eastAsia="Verdana" w:hAnsi="Arial" w:cs="Arial"/>
          <w:b/>
          <w:bCs/>
          <w:color w:val="000000"/>
          <w:kern w:val="24"/>
          <w:sz w:val="24"/>
          <w:szCs w:val="24"/>
        </w:rPr>
        <w:t>9</w:t>
      </w:r>
      <w:r w:rsidRPr="000B521B">
        <w:rPr>
          <w:rFonts w:ascii="Arial" w:eastAsia="Verdana" w:hAnsi="Arial" w:cs="Arial"/>
          <w:b/>
          <w:bCs/>
          <w:color w:val="000000"/>
          <w:kern w:val="24"/>
          <w:sz w:val="24"/>
          <w:szCs w:val="24"/>
        </w:rPr>
        <w:t>. Global Demand-Supply Gap</w:t>
      </w:r>
    </w:p>
    <w:p w14:paraId="1AD0940D" w14:textId="3CD621B6" w:rsidR="009E2A18" w:rsidRPr="000B521B" w:rsidRDefault="008F0CA7" w:rsidP="007A7901">
      <w:pPr>
        <w:tabs>
          <w:tab w:val="left" w:pos="1290"/>
        </w:tabs>
        <w:rPr>
          <w:rFonts w:ascii="Arial" w:eastAsia="Verdana" w:hAnsi="Arial" w:cs="Arial"/>
          <w:b/>
          <w:bCs/>
          <w:color w:val="000000"/>
          <w:kern w:val="24"/>
          <w:sz w:val="24"/>
          <w:szCs w:val="24"/>
        </w:rPr>
      </w:pPr>
      <w:r w:rsidRPr="000B521B">
        <w:rPr>
          <w:rFonts w:ascii="Arial" w:eastAsia="Verdana" w:hAnsi="Arial" w:cs="Arial"/>
          <w:b/>
          <w:bCs/>
          <w:color w:val="000000"/>
          <w:kern w:val="24"/>
          <w:sz w:val="24"/>
          <w:szCs w:val="24"/>
        </w:rPr>
        <w:t>Demand Supply Scenario</w:t>
      </w:r>
    </w:p>
    <w:p w14:paraId="02EA5826" w14:textId="6E32D892" w:rsidR="004565D8" w:rsidRPr="000B521B" w:rsidRDefault="004565D8" w:rsidP="00AA13F9">
      <w:pPr>
        <w:spacing w:line="360" w:lineRule="auto"/>
        <w:textAlignment w:val="baseline"/>
        <w:rPr>
          <w:rFonts w:ascii="Arial" w:eastAsia="Verdana" w:hAnsi="Arial" w:cs="Arial"/>
          <w:b/>
          <w:bCs/>
          <w:color w:val="000000"/>
          <w:kern w:val="24"/>
          <w:sz w:val="24"/>
          <w:szCs w:val="24"/>
        </w:rPr>
      </w:pPr>
      <w:r w:rsidRPr="000B521B">
        <w:rPr>
          <w:rFonts w:ascii="Arial" w:eastAsia="Verdana" w:hAnsi="Arial" w:cs="Arial"/>
          <w:b/>
          <w:bCs/>
          <w:color w:val="000000"/>
          <w:kern w:val="24"/>
          <w:sz w:val="24"/>
          <w:szCs w:val="24"/>
        </w:rPr>
        <w:t>Global Vinyl Ester Resin Demand Supply Analysis, By Volume, 2015-2030F (Thousand Tonnes)</w:t>
      </w:r>
    </w:p>
    <w:tbl>
      <w:tblPr>
        <w:tblW w:w="10050" w:type="dxa"/>
        <w:tblCellMar>
          <w:left w:w="0" w:type="dxa"/>
          <w:right w:w="0" w:type="dxa"/>
        </w:tblCellMar>
        <w:tblLook w:val="0420" w:firstRow="1" w:lastRow="0" w:firstColumn="0" w:lastColumn="0" w:noHBand="0" w:noVBand="1"/>
      </w:tblPr>
      <w:tblGrid>
        <w:gridCol w:w="1060"/>
        <w:gridCol w:w="1141"/>
        <w:gridCol w:w="871"/>
        <w:gridCol w:w="871"/>
        <w:gridCol w:w="871"/>
        <w:gridCol w:w="871"/>
        <w:gridCol w:w="758"/>
        <w:gridCol w:w="984"/>
        <w:gridCol w:w="875"/>
        <w:gridCol w:w="874"/>
        <w:gridCol w:w="874"/>
      </w:tblGrid>
      <w:tr w:rsidR="004565D8" w:rsidRPr="000B521B" w14:paraId="57F38309" w14:textId="77777777" w:rsidTr="00FF6983">
        <w:trPr>
          <w:trHeight w:val="382"/>
        </w:trPr>
        <w:tc>
          <w:tcPr>
            <w:tcW w:w="10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3446B4A" w14:textId="77777777" w:rsidR="004565D8" w:rsidRPr="000B521B" w:rsidRDefault="004565D8" w:rsidP="00FF6983">
            <w:pPr>
              <w:tabs>
                <w:tab w:val="left" w:pos="1290"/>
              </w:tabs>
              <w:spacing w:line="360" w:lineRule="auto"/>
              <w:jc w:val="both"/>
              <w:rPr>
                <w:rFonts w:ascii="Arial" w:eastAsia="Arial" w:hAnsi="Arial" w:cs="Arial"/>
                <w:color w:val="000000" w:themeColor="text1"/>
                <w:sz w:val="14"/>
                <w:szCs w:val="14"/>
                <w:lang w:val="en-US"/>
              </w:rPr>
            </w:pPr>
          </w:p>
        </w:tc>
        <w:tc>
          <w:tcPr>
            <w:tcW w:w="114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2D4ECA6" w14:textId="77777777" w:rsidR="004565D8" w:rsidRPr="000B521B" w:rsidRDefault="004565D8" w:rsidP="00FF6983">
            <w:pPr>
              <w:tabs>
                <w:tab w:val="left" w:pos="1290"/>
              </w:tabs>
              <w:spacing w:line="360" w:lineRule="auto"/>
              <w:jc w:val="both"/>
              <w:rPr>
                <w:rFonts w:ascii="Arial" w:eastAsia="Arial" w:hAnsi="Arial" w:cs="Arial"/>
                <w:color w:val="000000" w:themeColor="text1"/>
                <w:sz w:val="14"/>
                <w:szCs w:val="14"/>
                <w:lang w:val="en-US"/>
              </w:rPr>
            </w:pP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D8762F6"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2015</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DEC5C39"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2016</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F9ABCEA"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2017</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E4E3E6A"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2018</w:t>
            </w:r>
          </w:p>
        </w:tc>
        <w:tc>
          <w:tcPr>
            <w:tcW w:w="75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ABD4772"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2019</w:t>
            </w:r>
          </w:p>
        </w:tc>
        <w:tc>
          <w:tcPr>
            <w:tcW w:w="98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A6A9936"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2020</w:t>
            </w:r>
          </w:p>
        </w:tc>
        <w:tc>
          <w:tcPr>
            <w:tcW w:w="87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6847A52"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2021E</w:t>
            </w:r>
          </w:p>
        </w:tc>
        <w:tc>
          <w:tcPr>
            <w:tcW w:w="87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3555D20"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2025F</w:t>
            </w:r>
          </w:p>
        </w:tc>
        <w:tc>
          <w:tcPr>
            <w:tcW w:w="87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CE27D73"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2030F</w:t>
            </w:r>
          </w:p>
        </w:tc>
      </w:tr>
      <w:tr w:rsidR="004565D8" w:rsidRPr="000B521B" w14:paraId="1B8F3B25" w14:textId="77777777" w:rsidTr="00FF6983">
        <w:trPr>
          <w:trHeight w:val="438"/>
        </w:trPr>
        <w:tc>
          <w:tcPr>
            <w:tcW w:w="1060"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3F6DD71"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b/>
                <w:bCs/>
                <w:color w:val="000000" w:themeColor="text1"/>
                <w:sz w:val="12"/>
                <w:szCs w:val="12"/>
              </w:rPr>
              <w:t>Global</w:t>
            </w:r>
          </w:p>
        </w:tc>
        <w:tc>
          <w:tcPr>
            <w:tcW w:w="1141"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209A047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b/>
                <w:bCs/>
                <w:color w:val="000000" w:themeColor="text1"/>
                <w:sz w:val="12"/>
                <w:szCs w:val="12"/>
              </w:rPr>
              <w:t>Capacity</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AAA0A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938</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FE1E27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938</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7B9A0C1"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953</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590ECA"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965</w:t>
            </w:r>
          </w:p>
        </w:tc>
        <w:tc>
          <w:tcPr>
            <w:tcW w:w="75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E992CD5"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980</w:t>
            </w:r>
          </w:p>
        </w:tc>
        <w:tc>
          <w:tcPr>
            <w:tcW w:w="98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559ABDC"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985</w:t>
            </w:r>
          </w:p>
        </w:tc>
        <w:tc>
          <w:tcPr>
            <w:tcW w:w="875"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C2317E1"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1020</w:t>
            </w:r>
          </w:p>
        </w:tc>
        <w:tc>
          <w:tcPr>
            <w:tcW w:w="87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957B71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1025</w:t>
            </w:r>
          </w:p>
        </w:tc>
        <w:tc>
          <w:tcPr>
            <w:tcW w:w="87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51757C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1030</w:t>
            </w:r>
          </w:p>
        </w:tc>
      </w:tr>
      <w:tr w:rsidR="004565D8" w:rsidRPr="000B521B" w14:paraId="16C6E158" w14:textId="77777777" w:rsidTr="00FF6983">
        <w:trPr>
          <w:trHeight w:val="38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0DCC9CA"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113631F0"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b/>
                <w:bCs/>
                <w:color w:val="000000" w:themeColor="text1"/>
                <w:sz w:val="12"/>
                <w:szCs w:val="12"/>
              </w:rPr>
              <w:t>Production</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72678B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733</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9F1C49E"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750</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B10CDD1"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775</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EB4C4C3"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790</w:t>
            </w:r>
          </w:p>
        </w:tc>
        <w:tc>
          <w:tcPr>
            <w:tcW w:w="7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7ED2DA7"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812</w:t>
            </w:r>
          </w:p>
        </w:tc>
        <w:tc>
          <w:tcPr>
            <w:tcW w:w="98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0FD3E15"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759</w:t>
            </w:r>
          </w:p>
        </w:tc>
        <w:tc>
          <w:tcPr>
            <w:tcW w:w="87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E435A02"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808</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8E0E94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866</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7620782"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929</w:t>
            </w:r>
          </w:p>
        </w:tc>
      </w:tr>
      <w:tr w:rsidR="004565D8" w:rsidRPr="000B521B" w14:paraId="4CFEDE52" w14:textId="77777777" w:rsidTr="00FF6983">
        <w:trPr>
          <w:trHeight w:val="38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6BF9BA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FC30F5C"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b/>
                <w:bCs/>
                <w:color w:val="000000" w:themeColor="text1"/>
                <w:sz w:val="12"/>
                <w:szCs w:val="12"/>
              </w:rPr>
              <w:t>Import</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9313761"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125.99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02660D9"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122.12</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B5E522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117.69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C827C89"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114.67</w:t>
            </w:r>
          </w:p>
        </w:tc>
        <w:tc>
          <w:tcPr>
            <w:tcW w:w="7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4F049A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121.38</w:t>
            </w:r>
          </w:p>
        </w:tc>
        <w:tc>
          <w:tcPr>
            <w:tcW w:w="98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146096C"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105.97</w:t>
            </w:r>
          </w:p>
        </w:tc>
        <w:tc>
          <w:tcPr>
            <w:tcW w:w="2623" w:type="dxa"/>
            <w:gridSpan w:val="3"/>
            <w:vMerge w:val="restart"/>
            <w:tcBorders>
              <w:top w:val="single" w:sz="8" w:space="0" w:color="FFFFFF"/>
              <w:left w:val="single" w:sz="8" w:space="0" w:color="FFFFFF"/>
              <w:right w:val="single" w:sz="8" w:space="0" w:color="FFFFFF"/>
            </w:tcBorders>
            <w:shd w:val="clear" w:color="auto" w:fill="D5E3CF"/>
            <w:tcMar>
              <w:top w:w="15" w:type="dxa"/>
              <w:left w:w="15" w:type="dxa"/>
              <w:bottom w:w="0" w:type="dxa"/>
              <w:right w:w="15" w:type="dxa"/>
            </w:tcMar>
            <w:vAlign w:val="bottom"/>
          </w:tcPr>
          <w:p w14:paraId="16E43CD8"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p>
        </w:tc>
      </w:tr>
      <w:tr w:rsidR="004565D8" w:rsidRPr="000B521B" w14:paraId="629E8647" w14:textId="77777777" w:rsidTr="00FF6983">
        <w:trPr>
          <w:trHeight w:val="38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8A3BDF0"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CBA8B55"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b/>
                <w:bCs/>
                <w:color w:val="000000" w:themeColor="text1"/>
                <w:sz w:val="12"/>
                <w:szCs w:val="12"/>
              </w:rPr>
              <w:t>Export</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B803257"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125.99</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0181431"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122.12</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6CB5473"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117.69</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1737F8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114.67</w:t>
            </w:r>
          </w:p>
        </w:tc>
        <w:tc>
          <w:tcPr>
            <w:tcW w:w="7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6F0C11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121.38</w:t>
            </w:r>
          </w:p>
        </w:tc>
        <w:tc>
          <w:tcPr>
            <w:tcW w:w="98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D2BDDFA"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105.97</w:t>
            </w:r>
          </w:p>
        </w:tc>
        <w:tc>
          <w:tcPr>
            <w:tcW w:w="2623" w:type="dxa"/>
            <w:gridSpan w:val="3"/>
            <w:vMerge/>
            <w:tcBorders>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6EFA51F"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p>
        </w:tc>
      </w:tr>
      <w:tr w:rsidR="004565D8" w:rsidRPr="000B521B" w14:paraId="0946D6D3" w14:textId="77777777" w:rsidTr="00FF6983">
        <w:trPr>
          <w:trHeight w:val="62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69240E9"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3D112C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b/>
                <w:bCs/>
                <w:color w:val="000000" w:themeColor="text1"/>
                <w:sz w:val="12"/>
                <w:szCs w:val="12"/>
              </w:rPr>
              <w:t>Total Demand</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CAE22A"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677.49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0535F18"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707.79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973DC88"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734.69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CE02BD2"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767.44</w:t>
            </w:r>
          </w:p>
        </w:tc>
        <w:tc>
          <w:tcPr>
            <w:tcW w:w="7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EFDC5A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796.32</w:t>
            </w:r>
          </w:p>
        </w:tc>
        <w:tc>
          <w:tcPr>
            <w:tcW w:w="98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8951BA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739.49</w:t>
            </w:r>
          </w:p>
        </w:tc>
        <w:tc>
          <w:tcPr>
            <w:tcW w:w="87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B53543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789.09</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D203A3"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1026.25</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1E27FA0"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1367.33</w:t>
            </w:r>
          </w:p>
        </w:tc>
      </w:tr>
      <w:tr w:rsidR="004565D8" w:rsidRPr="000B521B" w14:paraId="25E5CEEA" w14:textId="77777777" w:rsidTr="00FF6983">
        <w:trPr>
          <w:trHeight w:val="62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DAC0AE1"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C2A5CB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b/>
                <w:bCs/>
                <w:color w:val="000000" w:themeColor="text1"/>
                <w:sz w:val="12"/>
                <w:szCs w:val="12"/>
              </w:rPr>
              <w:t>Y-O-Y Growth (%)</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0339F71"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778660E"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4.47%</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0EFDCCF"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3.80%</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CF6D41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4.46%</w:t>
            </w:r>
          </w:p>
        </w:tc>
        <w:tc>
          <w:tcPr>
            <w:tcW w:w="7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433E0A8"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3.76%</w:t>
            </w:r>
          </w:p>
        </w:tc>
        <w:tc>
          <w:tcPr>
            <w:tcW w:w="98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53E6680"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-7.14%</w:t>
            </w:r>
          </w:p>
        </w:tc>
        <w:tc>
          <w:tcPr>
            <w:tcW w:w="87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5EEEB55"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6.71%</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9C6E38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6.42%</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E12E4F1"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5.58%</w:t>
            </w:r>
          </w:p>
        </w:tc>
      </w:tr>
      <w:tr w:rsidR="004565D8" w:rsidRPr="000B521B" w14:paraId="5D6E77FE" w14:textId="77777777" w:rsidTr="00FF6983">
        <w:trPr>
          <w:trHeight w:val="62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C3FA6E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0F38340"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b/>
                <w:bCs/>
                <w:color w:val="000000" w:themeColor="text1"/>
                <w:sz w:val="12"/>
                <w:szCs w:val="12"/>
              </w:rPr>
              <w:t>Demand Supply Gap</w:t>
            </w:r>
          </w:p>
        </w:tc>
        <w:tc>
          <w:tcPr>
            <w:tcW w:w="5226" w:type="dxa"/>
            <w:gridSpan w:val="6"/>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08FF0E1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p>
        </w:tc>
        <w:tc>
          <w:tcPr>
            <w:tcW w:w="87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BCC21AF"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19.23</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134F930"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-159.81</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8486C4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-438.76</w:t>
            </w:r>
          </w:p>
        </w:tc>
      </w:tr>
    </w:tbl>
    <w:p w14:paraId="71FE3ECF" w14:textId="77777777" w:rsidR="004565D8" w:rsidRPr="000B521B" w:rsidRDefault="004565D8" w:rsidP="004565D8">
      <w:pPr>
        <w:tabs>
          <w:tab w:val="left" w:pos="1290"/>
        </w:tabs>
        <w:spacing w:line="360" w:lineRule="auto"/>
        <w:jc w:val="both"/>
        <w:rPr>
          <w:rFonts w:ascii="Arial" w:eastAsia="Arial" w:hAnsi="Arial" w:cs="Arial"/>
          <w:color w:val="000000" w:themeColor="text1"/>
          <w:sz w:val="24"/>
          <w:szCs w:val="24"/>
        </w:rPr>
      </w:pPr>
      <w:r w:rsidRPr="000B521B">
        <w:rPr>
          <w:rFonts w:ascii="Arial" w:eastAsia="Arial" w:hAnsi="Arial" w:cs="Arial"/>
          <w:noProof/>
          <w:sz w:val="24"/>
          <w:szCs w:val="24"/>
        </w:rPr>
        <mc:AlternateContent>
          <mc:Choice Requires="wps">
            <w:drawing>
              <wp:anchor distT="0" distB="0" distL="114300" distR="114300" simplePos="0" relativeHeight="252654592" behindDoc="0" locked="0" layoutInCell="1" allowOverlap="1" wp14:anchorId="4887B404" wp14:editId="1911C876">
                <wp:simplePos x="0" y="0"/>
                <wp:positionH relativeFrom="column">
                  <wp:posOffset>4589145</wp:posOffset>
                </wp:positionH>
                <wp:positionV relativeFrom="paragraph">
                  <wp:posOffset>94615</wp:posOffset>
                </wp:positionV>
                <wp:extent cx="1809277" cy="584775"/>
                <wp:effectExtent l="0" t="0" r="0" b="0"/>
                <wp:wrapNone/>
                <wp:docPr id="6"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00A16C35" w14:textId="77777777" w:rsidR="004565D8" w:rsidRPr="00E33B0C" w:rsidRDefault="004565D8" w:rsidP="004565D8">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887B404" id="_x0000_s1211" type="#_x0000_t202" style="position:absolute;left:0;text-align:left;margin-left:361.35pt;margin-top:7.45pt;width:142.45pt;height:46.05pt;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" filled="f" stroked="f">
                <v:textbox style="mso-fit-shape-to-text:t">
                  <w:txbxContent>
                    <w:p w14:paraId="00A16C35" w14:textId="77777777" w:rsidR="004565D8" w:rsidRPr="00E33B0C" w:rsidRDefault="004565D8" w:rsidP="004565D8">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p w14:paraId="41BC8ED9" w14:textId="24E8428A" w:rsidR="004565D8" w:rsidRPr="000B521B" w:rsidRDefault="004565D8" w:rsidP="004565D8">
      <w:pPr>
        <w:spacing w:line="360" w:lineRule="auto"/>
        <w:textAlignment w:val="baseline"/>
        <w:rPr>
          <w:rFonts w:ascii="Arial" w:eastAsia="Verdana" w:hAnsi="Arial" w:cs="Arial"/>
          <w:b/>
          <w:bCs/>
          <w:color w:val="000000"/>
          <w:kern w:val="24"/>
          <w:sz w:val="24"/>
          <w:szCs w:val="24"/>
        </w:rPr>
      </w:pPr>
      <w:r w:rsidRPr="000B521B">
        <w:rPr>
          <w:rFonts w:ascii="Arial" w:eastAsia="Verdana" w:hAnsi="Arial" w:cs="Arial"/>
          <w:b/>
          <w:bCs/>
          <w:color w:val="000000"/>
          <w:kern w:val="24"/>
          <w:sz w:val="24"/>
          <w:szCs w:val="24"/>
        </w:rPr>
        <w:t>Asia Pacific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55"/>
        <w:gridCol w:w="1136"/>
        <w:gridCol w:w="867"/>
        <w:gridCol w:w="867"/>
        <w:gridCol w:w="867"/>
        <w:gridCol w:w="867"/>
        <w:gridCol w:w="754"/>
        <w:gridCol w:w="980"/>
        <w:gridCol w:w="871"/>
        <w:gridCol w:w="870"/>
        <w:gridCol w:w="870"/>
      </w:tblGrid>
      <w:tr w:rsidR="004565D8" w:rsidRPr="000B521B" w14:paraId="4FC9EF44" w14:textId="77777777" w:rsidTr="00FF6983">
        <w:trPr>
          <w:trHeight w:val="384"/>
          <w:jc w:val="center"/>
        </w:trPr>
        <w:tc>
          <w:tcPr>
            <w:tcW w:w="105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9C0FA3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p>
        </w:tc>
        <w:tc>
          <w:tcPr>
            <w:tcW w:w="113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B4BF295"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BA63FD5"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2015</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3EB920B"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2016</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F4E644C"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2017</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D6A8935"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2018</w:t>
            </w:r>
          </w:p>
        </w:tc>
        <w:tc>
          <w:tcPr>
            <w:tcW w:w="75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B1E88AD"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2019</w:t>
            </w:r>
          </w:p>
        </w:tc>
        <w:tc>
          <w:tcPr>
            <w:tcW w:w="98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D6E2731"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2020</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5E2748C"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2021E</w:t>
            </w:r>
          </w:p>
        </w:tc>
        <w:tc>
          <w:tcPr>
            <w:tcW w:w="87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B9DC825"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2025F</w:t>
            </w:r>
          </w:p>
        </w:tc>
        <w:tc>
          <w:tcPr>
            <w:tcW w:w="87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F141080"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2030F</w:t>
            </w:r>
          </w:p>
        </w:tc>
      </w:tr>
      <w:tr w:rsidR="004565D8" w:rsidRPr="000B521B" w14:paraId="30533B00" w14:textId="77777777" w:rsidTr="00FF6983">
        <w:trPr>
          <w:trHeight w:val="441"/>
          <w:jc w:val="center"/>
        </w:trPr>
        <w:tc>
          <w:tcPr>
            <w:tcW w:w="1055"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0ECEBB5"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b/>
                <w:bCs/>
                <w:color w:val="000000" w:themeColor="text1"/>
                <w:sz w:val="12"/>
                <w:szCs w:val="12"/>
              </w:rPr>
              <w:t>Asia Pacific</w:t>
            </w:r>
          </w:p>
        </w:tc>
        <w:tc>
          <w:tcPr>
            <w:tcW w:w="1136"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C1B36B9"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b/>
                <w:bCs/>
                <w:color w:val="000000" w:themeColor="text1"/>
                <w:sz w:val="12"/>
                <w:szCs w:val="12"/>
              </w:rPr>
              <w:t>Capacity</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B0F4B58"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4CA5DCA"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27CDABD"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AE03BA9"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427</w:t>
            </w:r>
          </w:p>
        </w:tc>
        <w:tc>
          <w:tcPr>
            <w:tcW w:w="75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75D824E"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442</w:t>
            </w:r>
          </w:p>
        </w:tc>
        <w:tc>
          <w:tcPr>
            <w:tcW w:w="9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95CE837"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442</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C4565D0"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477</w:t>
            </w:r>
          </w:p>
        </w:tc>
        <w:tc>
          <w:tcPr>
            <w:tcW w:w="87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D5FC29D"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482</w:t>
            </w:r>
          </w:p>
        </w:tc>
        <w:tc>
          <w:tcPr>
            <w:tcW w:w="87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DB9EA03"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487</w:t>
            </w:r>
          </w:p>
        </w:tc>
      </w:tr>
      <w:tr w:rsidR="004565D8" w:rsidRPr="000B521B" w14:paraId="37E80A72" w14:textId="77777777" w:rsidTr="00FF69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40B348A"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CEB34D3"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b/>
                <w:bCs/>
                <w:color w:val="000000" w:themeColor="text1"/>
                <w:sz w:val="12"/>
                <w:szCs w:val="12"/>
              </w:rPr>
              <w:t>Production</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6566051"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315</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AB9B8D9"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326</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1F54A3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337</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A2D7467"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340</w:t>
            </w:r>
          </w:p>
        </w:tc>
        <w:tc>
          <w:tcPr>
            <w:tcW w:w="75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CD76B63"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357</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F3F71E3"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327</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000B86E"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369</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6B018D3"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399</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CB5075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441</w:t>
            </w:r>
          </w:p>
        </w:tc>
      </w:tr>
      <w:tr w:rsidR="004565D8" w:rsidRPr="000B521B" w14:paraId="094A7554" w14:textId="77777777" w:rsidTr="00FF69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BE58FD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0CB9EBF"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b/>
                <w:bCs/>
                <w:color w:val="000000" w:themeColor="text1"/>
                <w:sz w:val="12"/>
                <w:szCs w:val="12"/>
              </w:rPr>
              <w:t>Total Demand</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95B9FC"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283.31</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10CE605"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301.03</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E10FD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317.07</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32912D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332.53</w:t>
            </w:r>
          </w:p>
        </w:tc>
        <w:tc>
          <w:tcPr>
            <w:tcW w:w="75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9C43A0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348.58</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7F26D9E"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322.29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A6408C8"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349.49</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AB1DE50"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484.81</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4AA6DFE"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688.20</w:t>
            </w:r>
          </w:p>
        </w:tc>
      </w:tr>
      <w:tr w:rsidR="004565D8" w:rsidRPr="000B521B" w14:paraId="745D4A63" w14:textId="77777777" w:rsidTr="00FF69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883D902"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528CBC3"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b/>
                <w:bCs/>
                <w:color w:val="000000" w:themeColor="text1"/>
                <w:sz w:val="12"/>
                <w:szCs w:val="12"/>
              </w:rPr>
              <w:t>Y-O-Y Growth (%)</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91DCDD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76F387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6.26%</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0D68C12"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5.33%</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1C849A8"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4.88%</w:t>
            </w:r>
          </w:p>
        </w:tc>
        <w:tc>
          <w:tcPr>
            <w:tcW w:w="75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BBE97EF"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4.83%</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9D786DD"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-7.54%</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C5D9A5D"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8.44%</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DF79F9A"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8.06%</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B2AB2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6.84%</w:t>
            </w:r>
          </w:p>
        </w:tc>
      </w:tr>
      <w:tr w:rsidR="004565D8" w:rsidRPr="000B521B" w14:paraId="677F003A" w14:textId="77777777" w:rsidTr="00FF69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9FBB9E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9173879"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b/>
                <w:bCs/>
                <w:color w:val="000000" w:themeColor="text1"/>
                <w:sz w:val="12"/>
                <w:szCs w:val="12"/>
              </w:rPr>
              <w:t>Demand Supply Gap</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ADE28DC"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7D274E3"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FDAF0B1"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D50BA67"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75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D0BBDE2"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6807757"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96F48B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27.90</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450438" w14:textId="0B797A14" w:rsidR="004565D8" w:rsidRPr="000B521B" w:rsidRDefault="00C601EB"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noProof/>
                <w:sz w:val="24"/>
                <w:szCs w:val="24"/>
              </w:rPr>
              <mc:AlternateContent>
                <mc:Choice Requires="wps">
                  <w:drawing>
                    <wp:anchor distT="0" distB="0" distL="114300" distR="114300" simplePos="0" relativeHeight="252653568" behindDoc="0" locked="0" layoutInCell="1" allowOverlap="1" wp14:anchorId="5A440386" wp14:editId="5281DD40">
                      <wp:simplePos x="0" y="0"/>
                      <wp:positionH relativeFrom="column">
                        <wp:posOffset>-812800</wp:posOffset>
                      </wp:positionH>
                      <wp:positionV relativeFrom="paragraph">
                        <wp:posOffset>445770</wp:posOffset>
                      </wp:positionV>
                      <wp:extent cx="1809115" cy="584200"/>
                      <wp:effectExtent l="0" t="0" r="0" b="0"/>
                      <wp:wrapNone/>
                      <wp:docPr id="9" name="TextBox 4"/>
                      <wp:cNvGraphicFramePr/>
                      <a:graphic xmlns:a="http://schemas.openxmlformats.org/drawingml/2006/main">
                        <a:graphicData uri="http://schemas.microsoft.com/office/word/2010/wordprocessingShape">
                          <wps:wsp>
                            <wps:cNvSpPr txBox="1"/>
                            <wps:spPr>
                              <a:xfrm>
                                <a:off x="0" y="0"/>
                                <a:ext cx="1809115" cy="584200"/>
                              </a:xfrm>
                              <a:prstGeom prst="rect">
                                <a:avLst/>
                              </a:prstGeom>
                              <a:noFill/>
                            </wps:spPr>
                            <wps:txbx>
                              <w:txbxContent>
                                <w:p w14:paraId="41F3092C" w14:textId="77777777" w:rsidR="004565D8" w:rsidRPr="00E33B0C" w:rsidRDefault="004565D8" w:rsidP="004565D8">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A440386" id="_x0000_s1212" type="#_x0000_t202" style="position:absolute;left:0;text-align:left;margin-left:-64pt;margin-top:35.1pt;width:142.45pt;height:46pt;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" filled="f" stroked="f">
                      <v:textbox style="mso-fit-shape-to-text:t">
                        <w:txbxContent>
                          <w:p w14:paraId="41F3092C" w14:textId="77777777" w:rsidR="004565D8" w:rsidRPr="00E33B0C" w:rsidRDefault="004565D8" w:rsidP="004565D8">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r w:rsidR="004565D8" w:rsidRPr="000B521B">
              <w:rPr>
                <w:rFonts w:ascii="Arial" w:eastAsia="Arial" w:hAnsi="Arial" w:cs="Arial"/>
                <w:color w:val="000000" w:themeColor="text1"/>
                <w:sz w:val="12"/>
                <w:szCs w:val="12"/>
                <w:lang w:val="en-US"/>
              </w:rPr>
              <w:t>-32.22</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BBFC89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-102.63</w:t>
            </w:r>
          </w:p>
        </w:tc>
      </w:tr>
    </w:tbl>
    <w:p w14:paraId="0E3893D4" w14:textId="3A916C5E" w:rsidR="004565D8" w:rsidRPr="000B521B" w:rsidRDefault="004565D8" w:rsidP="004565D8">
      <w:pPr>
        <w:tabs>
          <w:tab w:val="left" w:pos="1290"/>
        </w:tabs>
        <w:spacing w:line="360" w:lineRule="auto"/>
        <w:jc w:val="both"/>
        <w:rPr>
          <w:rFonts w:ascii="Arial" w:eastAsia="Arial" w:hAnsi="Arial" w:cs="Arial"/>
          <w:color w:val="000000" w:themeColor="text1"/>
          <w:sz w:val="24"/>
          <w:szCs w:val="24"/>
        </w:rPr>
      </w:pPr>
    </w:p>
    <w:p w14:paraId="4FB575DE" w14:textId="77777777" w:rsidR="00363B4C" w:rsidRDefault="00363B4C" w:rsidP="004565D8">
      <w:pPr>
        <w:spacing w:line="360" w:lineRule="auto"/>
        <w:textAlignment w:val="baseline"/>
        <w:rPr>
          <w:rFonts w:ascii="Arial" w:eastAsia="Verdana" w:hAnsi="Arial" w:cs="Arial"/>
          <w:b/>
          <w:bCs/>
          <w:color w:val="000000"/>
          <w:kern w:val="24"/>
          <w:sz w:val="24"/>
          <w:szCs w:val="24"/>
        </w:rPr>
      </w:pPr>
    </w:p>
    <w:p w14:paraId="2B8BEEEE" w14:textId="0AF0B752" w:rsidR="004565D8" w:rsidRPr="000B521B" w:rsidRDefault="004565D8" w:rsidP="004565D8">
      <w:pPr>
        <w:spacing w:line="360" w:lineRule="auto"/>
        <w:textAlignment w:val="baseline"/>
        <w:rPr>
          <w:rFonts w:ascii="Arial" w:eastAsia="Verdana" w:hAnsi="Arial" w:cs="Arial"/>
          <w:b/>
          <w:bCs/>
          <w:color w:val="000000"/>
          <w:kern w:val="24"/>
          <w:sz w:val="24"/>
          <w:szCs w:val="24"/>
        </w:rPr>
      </w:pPr>
      <w:r w:rsidRPr="000B521B">
        <w:rPr>
          <w:rFonts w:ascii="Arial" w:eastAsia="Verdana" w:hAnsi="Arial" w:cs="Arial"/>
          <w:b/>
          <w:bCs/>
          <w:color w:val="000000"/>
          <w:kern w:val="24"/>
          <w:sz w:val="24"/>
          <w:szCs w:val="24"/>
        </w:rPr>
        <w:t>Europe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4565D8" w:rsidRPr="000B521B" w14:paraId="67B2DF59" w14:textId="77777777" w:rsidTr="00FF69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259DBCE"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C524248"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AC592D5"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89EC494"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DE83B62"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13ADB5F"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9FE8AE6"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5238D04"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FE5CF23"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E482EC8"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23789EB"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2030F</w:t>
            </w:r>
          </w:p>
        </w:tc>
      </w:tr>
      <w:tr w:rsidR="004565D8" w:rsidRPr="000B521B" w14:paraId="372B119C" w14:textId="77777777" w:rsidTr="00FF69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42F5783"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Europe</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73D11EF"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E5D365"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7EB8DCD"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2ABCF9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447665E"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208</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22ED27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208</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94CA6BA"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213</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CA4E75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213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D4BD02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213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07DDA43"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213</w:t>
            </w:r>
          </w:p>
        </w:tc>
      </w:tr>
      <w:tr w:rsidR="004565D8" w:rsidRPr="000B521B" w14:paraId="0F9EB7B8" w14:textId="77777777" w:rsidTr="00FF69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A4F5C46"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193B1AA"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A137E21"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169.60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8DA9ABF"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172.07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56F544D"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172.40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B01C950"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172.50</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E94FCDF"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174.49</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4B5C5C2"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169.95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C70A001"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176.39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7B74260"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181.09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C7A01A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189.61</w:t>
            </w:r>
          </w:p>
        </w:tc>
      </w:tr>
      <w:tr w:rsidR="004565D8" w:rsidRPr="000B521B" w14:paraId="2C681CFB" w14:textId="77777777" w:rsidTr="00FF69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6FAC2F8"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D16759D"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1AAF9D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171.09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73FF6BC"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175.88</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BE982A2"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179.66</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8454FC0"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185.58</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6115CD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189.85</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3240AD0"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177.60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BF8B7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187.10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55BC55"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228.54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F26BE88"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281.95</w:t>
            </w:r>
          </w:p>
        </w:tc>
      </w:tr>
      <w:tr w:rsidR="004565D8" w:rsidRPr="000B521B" w14:paraId="2B1F50D9" w14:textId="77777777" w:rsidTr="00FF69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12C9E27"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17BC1743"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5D517B2"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AFABD89"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2.80%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046219E"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2.15%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D844CC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3.30%</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782C988"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2.30%</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F7A6110"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-6.45%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4EA89FD"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5.35%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4BC8D6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4.72%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0893768"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3.86%</w:t>
            </w:r>
          </w:p>
        </w:tc>
      </w:tr>
      <w:tr w:rsidR="004565D8" w:rsidRPr="000B521B" w14:paraId="4047C12D" w14:textId="77777777" w:rsidTr="00FF69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B6D53EC"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C3967D3"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150FF38"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B5BBA98"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9123C59"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BA20815"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21D0117"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DBFCC09"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20358B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-10.70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56EA649"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-47.45</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EE47DD"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-92.34</w:t>
            </w:r>
          </w:p>
        </w:tc>
      </w:tr>
    </w:tbl>
    <w:p w14:paraId="1BCAB7A9" w14:textId="77777777" w:rsidR="004565D8" w:rsidRPr="000B521B" w:rsidRDefault="004565D8" w:rsidP="004565D8">
      <w:pPr>
        <w:tabs>
          <w:tab w:val="left" w:pos="1290"/>
        </w:tabs>
        <w:spacing w:line="360" w:lineRule="auto"/>
        <w:jc w:val="both"/>
        <w:rPr>
          <w:rFonts w:ascii="Arial" w:eastAsia="Arial" w:hAnsi="Arial" w:cs="Arial"/>
          <w:color w:val="000000" w:themeColor="text1"/>
          <w:sz w:val="24"/>
          <w:szCs w:val="24"/>
        </w:rPr>
      </w:pPr>
      <w:r w:rsidRPr="000B521B">
        <w:rPr>
          <w:rFonts w:ascii="Arial" w:eastAsia="Arial" w:hAnsi="Arial" w:cs="Arial"/>
          <w:noProof/>
          <w:sz w:val="24"/>
          <w:szCs w:val="24"/>
        </w:rPr>
        <mc:AlternateContent>
          <mc:Choice Requires="wps">
            <w:drawing>
              <wp:anchor distT="0" distB="0" distL="114300" distR="114300" simplePos="0" relativeHeight="252652544" behindDoc="0" locked="0" layoutInCell="1" allowOverlap="1" wp14:anchorId="2D83FFEB" wp14:editId="3BFDAD04">
                <wp:simplePos x="0" y="0"/>
                <wp:positionH relativeFrom="column">
                  <wp:posOffset>4543425</wp:posOffset>
                </wp:positionH>
                <wp:positionV relativeFrom="paragraph">
                  <wp:posOffset>100965</wp:posOffset>
                </wp:positionV>
                <wp:extent cx="1809277" cy="584775"/>
                <wp:effectExtent l="0" t="0" r="0" b="0"/>
                <wp:wrapNone/>
                <wp:docPr id="11"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3EFE1F65" w14:textId="77777777" w:rsidR="004565D8" w:rsidRPr="00E33B0C" w:rsidRDefault="004565D8" w:rsidP="004565D8">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D83FFEB" id="_x0000_s1213" type="#_x0000_t202" style="position:absolute;left:0;text-align:left;margin-left:357.75pt;margin-top:7.95pt;width:142.45pt;height:46.05pt;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" filled="f" stroked="f">
                <v:textbox style="mso-fit-shape-to-text:t">
                  <w:txbxContent>
                    <w:p w14:paraId="3EFE1F65" w14:textId="77777777" w:rsidR="004565D8" w:rsidRPr="00E33B0C" w:rsidRDefault="004565D8" w:rsidP="004565D8">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p w14:paraId="4942AFA7" w14:textId="77777777" w:rsidR="004565D8" w:rsidRPr="000B521B" w:rsidRDefault="004565D8" w:rsidP="004565D8">
      <w:pPr>
        <w:tabs>
          <w:tab w:val="left" w:pos="1290"/>
        </w:tabs>
        <w:spacing w:line="360" w:lineRule="auto"/>
        <w:jc w:val="both"/>
        <w:rPr>
          <w:rFonts w:ascii="Arial" w:eastAsia="Arial" w:hAnsi="Arial" w:cs="Arial"/>
          <w:color w:val="000000" w:themeColor="text1"/>
          <w:sz w:val="24"/>
          <w:szCs w:val="24"/>
        </w:rPr>
      </w:pPr>
    </w:p>
    <w:p w14:paraId="25A4E5F5" w14:textId="37193FDE" w:rsidR="004565D8" w:rsidRPr="000B521B" w:rsidRDefault="004565D8" w:rsidP="004565D8">
      <w:pPr>
        <w:spacing w:line="360" w:lineRule="auto"/>
        <w:textAlignment w:val="baseline"/>
        <w:rPr>
          <w:rFonts w:ascii="Arial" w:eastAsia="Verdana" w:hAnsi="Arial" w:cs="Arial"/>
          <w:b/>
          <w:bCs/>
          <w:color w:val="000000"/>
          <w:kern w:val="24"/>
          <w:sz w:val="24"/>
          <w:szCs w:val="24"/>
        </w:rPr>
      </w:pPr>
      <w:r w:rsidRPr="000B521B">
        <w:rPr>
          <w:rFonts w:ascii="Arial" w:eastAsia="Verdana" w:hAnsi="Arial" w:cs="Arial"/>
          <w:b/>
          <w:bCs/>
          <w:color w:val="000000"/>
          <w:kern w:val="24"/>
          <w:sz w:val="24"/>
          <w:szCs w:val="24"/>
        </w:rPr>
        <w:t>North America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4565D8" w:rsidRPr="000B521B" w14:paraId="271C501A" w14:textId="77777777" w:rsidTr="00FF69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2169C3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8744E0F"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0E3925B"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5727F1B"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48304AE"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15740D4"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B5EF902"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5837C19"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03C91AA"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EAD04A4"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E97F844"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2030F</w:t>
            </w:r>
          </w:p>
        </w:tc>
      </w:tr>
      <w:tr w:rsidR="004565D8" w:rsidRPr="000B521B" w14:paraId="6A156013" w14:textId="77777777" w:rsidTr="00FF69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439B19E"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North America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45FA868"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4CC657D"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200.00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05E3FB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200.00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ABFC22C"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215.00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988F8A3"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225.00</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6B7595D"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225.00</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EBF79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225.00</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86152C"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225.00</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FE73777"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225.00</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4479B1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225.00</w:t>
            </w:r>
          </w:p>
        </w:tc>
      </w:tr>
      <w:tr w:rsidR="004565D8" w:rsidRPr="000B521B" w14:paraId="5859CA5E" w14:textId="77777777" w:rsidTr="00FF69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113A4E0"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9A8F565"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1DB2398"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169.77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EF15A75"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170.43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C2804F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182.88</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6540027"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192.65</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F96B27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194.34</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349079F"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181.28</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3B645CA"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179.12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2A026DA"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197.09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4FF7C8C"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200.24</w:t>
            </w:r>
          </w:p>
        </w:tc>
      </w:tr>
      <w:tr w:rsidR="004565D8" w:rsidRPr="000B521B" w14:paraId="5CCFAE84" w14:textId="77777777" w:rsidTr="00FF69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7B56B3E"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5DFDD00"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82E1AAD"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152.59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BC211DF"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157.31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F348C9A"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162.11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02BBB2"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169.14</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E78E00"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174.44</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33F9D65"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163.53</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A860E38"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172.74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3DC7515"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214.79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B84481F"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274.88</w:t>
            </w:r>
          </w:p>
        </w:tc>
      </w:tr>
      <w:tr w:rsidR="004565D8" w:rsidRPr="000B521B" w14:paraId="1B070BC6" w14:textId="77777777" w:rsidTr="00FF69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666F551"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56DDE576"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9B8D32F"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28A7A7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3.10%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5889FCF"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3.05%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567C91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4.34%</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999C7ED"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3.14%</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B97A9C3"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-6.25%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4586F6F"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5.63%</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FB7EE1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5.36%</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E367A8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4.82%</w:t>
            </w:r>
          </w:p>
        </w:tc>
      </w:tr>
      <w:tr w:rsidR="004565D8" w:rsidRPr="000B521B" w14:paraId="5C03F194" w14:textId="77777777" w:rsidTr="00FF69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85B5B08"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3C03345"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F7BD78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D081A61"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AE8C7E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F4948B3"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76D0D1"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E35E14D"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4113F15"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6.38</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4ADE8FD"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-17.69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ECFFC0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-74.65</w:t>
            </w:r>
          </w:p>
        </w:tc>
      </w:tr>
    </w:tbl>
    <w:p w14:paraId="79F872FF" w14:textId="62076988" w:rsidR="00C601EB" w:rsidRPr="000B521B" w:rsidRDefault="00C601EB" w:rsidP="004565D8">
      <w:pPr>
        <w:tabs>
          <w:tab w:val="left" w:pos="1290"/>
        </w:tabs>
        <w:spacing w:line="360" w:lineRule="auto"/>
        <w:jc w:val="both"/>
        <w:rPr>
          <w:rFonts w:ascii="Arial" w:eastAsia="Arial" w:hAnsi="Arial" w:cs="Arial"/>
          <w:color w:val="000000" w:themeColor="text1"/>
          <w:sz w:val="24"/>
          <w:szCs w:val="24"/>
        </w:rPr>
      </w:pPr>
      <w:r w:rsidRPr="000B521B">
        <w:rPr>
          <w:rFonts w:ascii="Arial" w:eastAsia="Arial" w:hAnsi="Arial" w:cs="Arial"/>
          <w:noProof/>
          <w:sz w:val="24"/>
          <w:szCs w:val="24"/>
        </w:rPr>
        <mc:AlternateContent>
          <mc:Choice Requires="wps">
            <w:drawing>
              <wp:anchor distT="0" distB="0" distL="114300" distR="114300" simplePos="0" relativeHeight="252651520" behindDoc="0" locked="0" layoutInCell="1" allowOverlap="1" wp14:anchorId="0DE359B5" wp14:editId="32039B37">
                <wp:simplePos x="0" y="0"/>
                <wp:positionH relativeFrom="column">
                  <wp:posOffset>4585970</wp:posOffset>
                </wp:positionH>
                <wp:positionV relativeFrom="paragraph">
                  <wp:posOffset>67310</wp:posOffset>
                </wp:positionV>
                <wp:extent cx="1809277" cy="584775"/>
                <wp:effectExtent l="0" t="0" r="0" b="0"/>
                <wp:wrapNone/>
                <wp:docPr id="13"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50144AF5" w14:textId="77777777" w:rsidR="004565D8" w:rsidRPr="00E33B0C" w:rsidRDefault="004565D8" w:rsidP="004565D8">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DE359B5" id="_x0000_s1214" type="#_x0000_t202" style="position:absolute;left:0;text-align:left;margin-left:361.1pt;margin-top:5.3pt;width:142.45pt;height:46.05pt;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" filled="f" stroked="f">
                <v:textbox style="mso-fit-shape-to-text:t">
                  <w:txbxContent>
                    <w:p w14:paraId="50144AF5" w14:textId="77777777" w:rsidR="004565D8" w:rsidRPr="00E33B0C" w:rsidRDefault="004565D8" w:rsidP="004565D8">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p w14:paraId="1E57A996" w14:textId="7B7C1390" w:rsidR="004565D8" w:rsidRPr="000B521B" w:rsidRDefault="004565D8" w:rsidP="004565D8">
      <w:pPr>
        <w:tabs>
          <w:tab w:val="left" w:pos="1290"/>
        </w:tabs>
        <w:spacing w:line="360" w:lineRule="auto"/>
        <w:jc w:val="both"/>
        <w:rPr>
          <w:rFonts w:ascii="Arial" w:eastAsia="Arial" w:hAnsi="Arial" w:cs="Arial"/>
          <w:color w:val="000000" w:themeColor="text1"/>
          <w:sz w:val="24"/>
          <w:szCs w:val="24"/>
        </w:rPr>
      </w:pPr>
    </w:p>
    <w:p w14:paraId="5874F4C2" w14:textId="77777777" w:rsidR="00AA13F9" w:rsidRPr="000B521B" w:rsidRDefault="00AA13F9" w:rsidP="004565D8">
      <w:pPr>
        <w:spacing w:line="360" w:lineRule="auto"/>
        <w:textAlignment w:val="baseline"/>
        <w:rPr>
          <w:rFonts w:ascii="Arial" w:eastAsia="Verdana" w:hAnsi="Arial" w:cs="Arial"/>
          <w:b/>
          <w:bCs/>
          <w:color w:val="000000"/>
          <w:kern w:val="24"/>
          <w:sz w:val="24"/>
          <w:szCs w:val="24"/>
        </w:rPr>
      </w:pPr>
    </w:p>
    <w:p w14:paraId="0D5E420E" w14:textId="77777777" w:rsidR="00AA13F9" w:rsidRPr="000B521B" w:rsidRDefault="00AA13F9" w:rsidP="004565D8">
      <w:pPr>
        <w:spacing w:line="360" w:lineRule="auto"/>
        <w:textAlignment w:val="baseline"/>
        <w:rPr>
          <w:rFonts w:ascii="Arial" w:eastAsia="Verdana" w:hAnsi="Arial" w:cs="Arial"/>
          <w:b/>
          <w:bCs/>
          <w:color w:val="000000"/>
          <w:kern w:val="24"/>
          <w:sz w:val="24"/>
          <w:szCs w:val="24"/>
        </w:rPr>
      </w:pPr>
    </w:p>
    <w:p w14:paraId="2411ABC5" w14:textId="19DEA4A0" w:rsidR="004565D8" w:rsidRPr="000B521B" w:rsidRDefault="004565D8" w:rsidP="004565D8">
      <w:pPr>
        <w:spacing w:line="360" w:lineRule="auto"/>
        <w:textAlignment w:val="baseline"/>
        <w:rPr>
          <w:rFonts w:ascii="Arial" w:eastAsia="Verdana" w:hAnsi="Arial" w:cs="Arial"/>
          <w:b/>
          <w:bCs/>
          <w:color w:val="000000"/>
          <w:kern w:val="24"/>
          <w:sz w:val="24"/>
          <w:szCs w:val="24"/>
        </w:rPr>
      </w:pPr>
      <w:r w:rsidRPr="000B521B">
        <w:rPr>
          <w:rFonts w:ascii="Arial" w:eastAsia="Verdana" w:hAnsi="Arial" w:cs="Arial"/>
          <w:b/>
          <w:bCs/>
          <w:color w:val="000000"/>
          <w:kern w:val="24"/>
          <w:sz w:val="24"/>
          <w:szCs w:val="24"/>
        </w:rPr>
        <w:t>South America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4565D8" w:rsidRPr="000B521B" w14:paraId="58D3D431" w14:textId="77777777" w:rsidTr="00FF69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4F77AF5"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534F367"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B6A8D8F"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1C58A4E"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257A6A2"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7A05598"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D00594B"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16E917A"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9CFB947"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103CF55"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A35B0FE"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2030F</w:t>
            </w:r>
          </w:p>
        </w:tc>
      </w:tr>
      <w:tr w:rsidR="004565D8" w:rsidRPr="000B521B" w14:paraId="44F8044E" w14:textId="77777777" w:rsidTr="00FF69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180466C"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South America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11A8948"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211662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0889539"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2D1883E"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B6498E0"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22</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D49A803"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22</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DBF3E73"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22</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CCBA6EF"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CFDA8A"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FFFD76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22</w:t>
            </w:r>
          </w:p>
        </w:tc>
      </w:tr>
      <w:tr w:rsidR="004565D8" w:rsidRPr="000B521B" w14:paraId="5442D714" w14:textId="77777777" w:rsidTr="00FF69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9C9F57B"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53DB6505"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2BF5C0A"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23AC2B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34C296A"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BDD9FEC"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18</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04D077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19</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62414D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16</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13FF67D"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17</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DDFDB58"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18</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FEEB92E"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20</w:t>
            </w:r>
          </w:p>
        </w:tc>
      </w:tr>
      <w:tr w:rsidR="004565D8" w:rsidRPr="000B521B" w14:paraId="7956EBE8" w14:textId="77777777" w:rsidTr="00FF69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341EB0A"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2E2B121"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DB2184E"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19.61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45B2F97"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20.46</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93DAA17"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20.90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B32678"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21.67</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CD7BBEF"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22.46</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B51A0D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20.28</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94D403"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20.94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966AD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24.97</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A8E1F63"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30.62</w:t>
            </w:r>
          </w:p>
        </w:tc>
      </w:tr>
      <w:tr w:rsidR="004565D8" w:rsidRPr="000B521B" w14:paraId="3D233DA9" w14:textId="77777777" w:rsidTr="00FF69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6A52669"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58BF38D3"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AF3D6B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780D8B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4.33%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5069ABA"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2.15%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96ABEE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3.64%</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F2A0B32"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3.68%</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AFC32E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-9.71%</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839115F"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3.23%</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05C3A5C"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4.32%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D37B4E3"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4.05%</w:t>
            </w:r>
          </w:p>
        </w:tc>
      </w:tr>
      <w:tr w:rsidR="004565D8" w:rsidRPr="000B521B" w14:paraId="77160DEC" w14:textId="77777777" w:rsidTr="00FF69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C014408"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279B8CE6"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5790A8E"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F96A980"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1F16B0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5A3584A"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67ECE93"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9C7A00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A527F49"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-3.49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9E9F87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-6.93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FED20F3"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-10.83</w:t>
            </w:r>
          </w:p>
        </w:tc>
      </w:tr>
    </w:tbl>
    <w:p w14:paraId="24211C7C" w14:textId="77777777" w:rsidR="004565D8" w:rsidRPr="000B521B" w:rsidRDefault="004565D8" w:rsidP="004565D8">
      <w:pPr>
        <w:tabs>
          <w:tab w:val="left" w:pos="1290"/>
        </w:tabs>
        <w:spacing w:line="360" w:lineRule="auto"/>
        <w:jc w:val="both"/>
        <w:rPr>
          <w:rFonts w:ascii="Arial" w:eastAsia="Arial" w:hAnsi="Arial" w:cs="Arial"/>
          <w:color w:val="000000" w:themeColor="text1"/>
          <w:sz w:val="24"/>
          <w:szCs w:val="24"/>
        </w:rPr>
      </w:pPr>
      <w:r w:rsidRPr="000B521B">
        <w:rPr>
          <w:rFonts w:ascii="Arial" w:eastAsia="Arial" w:hAnsi="Arial" w:cs="Arial"/>
          <w:noProof/>
          <w:sz w:val="24"/>
          <w:szCs w:val="24"/>
        </w:rPr>
        <mc:AlternateContent>
          <mc:Choice Requires="wps">
            <w:drawing>
              <wp:anchor distT="0" distB="0" distL="114300" distR="114300" simplePos="0" relativeHeight="252650496" behindDoc="0" locked="0" layoutInCell="1" allowOverlap="1" wp14:anchorId="0ACFDD31" wp14:editId="6365655C">
                <wp:simplePos x="0" y="0"/>
                <wp:positionH relativeFrom="column">
                  <wp:posOffset>4543425</wp:posOffset>
                </wp:positionH>
                <wp:positionV relativeFrom="paragraph">
                  <wp:posOffset>107950</wp:posOffset>
                </wp:positionV>
                <wp:extent cx="1809277" cy="584775"/>
                <wp:effectExtent l="0" t="0" r="0" b="0"/>
                <wp:wrapNone/>
                <wp:docPr id="18"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66AEAAB1" w14:textId="77777777" w:rsidR="004565D8" w:rsidRPr="00E33B0C" w:rsidRDefault="004565D8" w:rsidP="004565D8">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ACFDD31" id="_x0000_s1215" type="#_x0000_t202" style="position:absolute;left:0;text-align:left;margin-left:357.75pt;margin-top:8.5pt;width:142.45pt;height:46.05pt;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" filled="f" stroked="f">
                <v:textbox style="mso-fit-shape-to-text:t">
                  <w:txbxContent>
                    <w:p w14:paraId="66AEAAB1" w14:textId="77777777" w:rsidR="004565D8" w:rsidRPr="00E33B0C" w:rsidRDefault="004565D8" w:rsidP="004565D8">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p w14:paraId="254E7D5E" w14:textId="77777777" w:rsidR="004565D8" w:rsidRPr="000B521B" w:rsidRDefault="004565D8" w:rsidP="004565D8">
      <w:pPr>
        <w:tabs>
          <w:tab w:val="left" w:pos="1290"/>
        </w:tabs>
        <w:spacing w:line="360" w:lineRule="auto"/>
        <w:jc w:val="both"/>
        <w:rPr>
          <w:rFonts w:ascii="Arial" w:eastAsia="Arial" w:hAnsi="Arial" w:cs="Arial"/>
          <w:color w:val="000000" w:themeColor="text1"/>
          <w:sz w:val="24"/>
          <w:szCs w:val="24"/>
        </w:rPr>
      </w:pPr>
    </w:p>
    <w:p w14:paraId="4F2C3B17" w14:textId="77777777" w:rsidR="004565D8" w:rsidRPr="000B521B" w:rsidRDefault="004565D8" w:rsidP="004565D8">
      <w:pPr>
        <w:spacing w:line="360" w:lineRule="auto"/>
        <w:textAlignment w:val="baseline"/>
        <w:rPr>
          <w:rFonts w:ascii="Arial" w:eastAsia="Verdana" w:hAnsi="Arial" w:cs="Arial"/>
          <w:b/>
          <w:bCs/>
          <w:color w:val="000000"/>
          <w:kern w:val="24"/>
          <w:sz w:val="24"/>
          <w:szCs w:val="24"/>
        </w:rPr>
      </w:pPr>
      <w:r w:rsidRPr="000B521B">
        <w:rPr>
          <w:rFonts w:ascii="Arial" w:eastAsia="Verdana" w:hAnsi="Arial" w:cs="Arial"/>
          <w:b/>
          <w:bCs/>
          <w:color w:val="000000"/>
          <w:kern w:val="24"/>
          <w:sz w:val="24"/>
          <w:szCs w:val="24"/>
        </w:rPr>
        <w:t>Middle East &amp; Africa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4565D8" w:rsidRPr="000B521B" w14:paraId="1F2DBAAA" w14:textId="77777777" w:rsidTr="00FF69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EE3C72E"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35D2A25"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8269FCA"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CCCD3C3"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8E4AF56"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8276BBA"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B5CB795"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EFB9017"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3D3AEB4"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AE1FBE5"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A894521"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2030F</w:t>
            </w:r>
          </w:p>
        </w:tc>
      </w:tr>
      <w:tr w:rsidR="004565D8" w:rsidRPr="000B521B" w14:paraId="02F53F5D" w14:textId="77777777" w:rsidTr="00FF69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85EBDA9"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Middle East &amp; Africa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259ED530"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9654F47"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E9F438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EEDE7EF"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7E7928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83</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9ECB1DD"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83</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87031F1"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83</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338CF68"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83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5798EFE"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83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36F6152"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83</w:t>
            </w:r>
          </w:p>
        </w:tc>
      </w:tr>
      <w:tr w:rsidR="004565D8" w:rsidRPr="000B521B" w14:paraId="7F42F166" w14:textId="77777777" w:rsidTr="00FF69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58C8B95"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BD3A0D5"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0CDE3B9"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63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5A5E99A"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65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8FF9808"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66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07831A3"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67</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E15260A"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68</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C610FB7"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64</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2A4E7A0"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66</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B56C09C"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71</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A28188F"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78</w:t>
            </w:r>
          </w:p>
        </w:tc>
      </w:tr>
      <w:tr w:rsidR="004565D8" w:rsidRPr="000B521B" w14:paraId="4CE3648C" w14:textId="77777777" w:rsidTr="00FF69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633D2E3"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D2E199E"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C99A35A"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50.89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D1CB58C"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53.10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6D8D75"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54.95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2D893ED"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58.53</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9AFBD71"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60.98</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60389C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55.79</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0CA003F"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58.83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78400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73.14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03C85BD"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91.68</w:t>
            </w:r>
          </w:p>
        </w:tc>
      </w:tr>
      <w:tr w:rsidR="004565D8" w:rsidRPr="000B521B" w14:paraId="04B787CA" w14:textId="77777777" w:rsidTr="00FF69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A953FBD"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5ABB14F8"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62049B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B96A65"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4.33%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73367E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3.49%</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A25E023"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6.51%</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A1462AC"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4.20%</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B1A570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-8.51%</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C89424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5.45%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8C10B2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5.05%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0D634E2"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4.42%</w:t>
            </w:r>
          </w:p>
        </w:tc>
      </w:tr>
      <w:tr w:rsidR="004565D8" w:rsidRPr="000B521B" w14:paraId="7735243E" w14:textId="77777777" w:rsidTr="00FF69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FE10104"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5F0A582"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0A48C3"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964730"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D360149"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DC294F"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82982BC"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892145"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6CE05AC"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7.23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8BC5467"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-1.99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FEC0BE"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2"/>
                <w:szCs w:val="12"/>
                <w:lang w:val="en-US"/>
              </w:rPr>
            </w:pPr>
            <w:r w:rsidRPr="000B521B">
              <w:rPr>
                <w:rFonts w:ascii="Arial" w:eastAsia="Arial" w:hAnsi="Arial" w:cs="Arial"/>
                <w:color w:val="000000" w:themeColor="text1"/>
                <w:sz w:val="12"/>
                <w:szCs w:val="12"/>
                <w:lang w:val="en-US"/>
              </w:rPr>
              <w:t>-13.96</w:t>
            </w:r>
          </w:p>
        </w:tc>
      </w:tr>
    </w:tbl>
    <w:p w14:paraId="4CBC5C07" w14:textId="77777777" w:rsidR="004565D8" w:rsidRPr="000B521B" w:rsidRDefault="004565D8" w:rsidP="004565D8">
      <w:pPr>
        <w:tabs>
          <w:tab w:val="left" w:pos="1290"/>
        </w:tabs>
        <w:spacing w:line="360" w:lineRule="auto"/>
        <w:jc w:val="both"/>
        <w:rPr>
          <w:rFonts w:ascii="Arial" w:eastAsia="Arial" w:hAnsi="Arial" w:cs="Arial"/>
          <w:color w:val="000000" w:themeColor="text1"/>
          <w:sz w:val="24"/>
          <w:szCs w:val="24"/>
        </w:rPr>
      </w:pPr>
      <w:r w:rsidRPr="000B521B">
        <w:rPr>
          <w:rFonts w:ascii="Arial" w:eastAsia="Arial" w:hAnsi="Arial" w:cs="Arial"/>
          <w:noProof/>
          <w:sz w:val="24"/>
          <w:szCs w:val="24"/>
        </w:rPr>
        <mc:AlternateContent>
          <mc:Choice Requires="wps">
            <w:drawing>
              <wp:anchor distT="0" distB="0" distL="114300" distR="114300" simplePos="0" relativeHeight="252649472" behindDoc="0" locked="0" layoutInCell="1" allowOverlap="1" wp14:anchorId="43EE5BFB" wp14:editId="2A4B72B1">
                <wp:simplePos x="0" y="0"/>
                <wp:positionH relativeFrom="column">
                  <wp:posOffset>4562475</wp:posOffset>
                </wp:positionH>
                <wp:positionV relativeFrom="paragraph">
                  <wp:posOffset>-3175</wp:posOffset>
                </wp:positionV>
                <wp:extent cx="1809277" cy="584775"/>
                <wp:effectExtent l="0" t="0" r="0" b="0"/>
                <wp:wrapNone/>
                <wp:docPr id="19"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3D841FDE" w14:textId="77777777" w:rsidR="004565D8" w:rsidRPr="00E33B0C" w:rsidRDefault="004565D8" w:rsidP="004565D8">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3EE5BFB" id="_x0000_s1216" type="#_x0000_t202" style="position:absolute;left:0;text-align:left;margin-left:359.25pt;margin-top:-.25pt;width:142.45pt;height:46.05pt;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" filled="f" stroked="f">
                <v:textbox style="mso-fit-shape-to-text:t">
                  <w:txbxContent>
                    <w:p w14:paraId="3D841FDE" w14:textId="77777777" w:rsidR="004565D8" w:rsidRPr="00E33B0C" w:rsidRDefault="004565D8" w:rsidP="004565D8">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p w14:paraId="71235BF8" w14:textId="77777777" w:rsidR="004565D8" w:rsidRPr="000B521B" w:rsidRDefault="004565D8" w:rsidP="004565D8">
      <w:pPr>
        <w:spacing w:line="360" w:lineRule="auto"/>
        <w:textAlignment w:val="baseline"/>
        <w:rPr>
          <w:rFonts w:ascii="Arial" w:eastAsia="Verdana" w:hAnsi="Arial" w:cs="Arial"/>
          <w:b/>
          <w:bCs/>
          <w:color w:val="000000"/>
          <w:kern w:val="24"/>
          <w:sz w:val="24"/>
          <w:szCs w:val="24"/>
        </w:rPr>
      </w:pPr>
    </w:p>
    <w:p w14:paraId="748C3AB8" w14:textId="77777777" w:rsidR="004565D8" w:rsidRPr="000B521B" w:rsidRDefault="004565D8" w:rsidP="004565D8">
      <w:pPr>
        <w:spacing w:line="360" w:lineRule="auto"/>
        <w:textAlignment w:val="baseline"/>
        <w:rPr>
          <w:rFonts w:ascii="Arial" w:eastAsia="Verdana" w:hAnsi="Arial" w:cs="Arial"/>
          <w:b/>
          <w:bCs/>
          <w:color w:val="000000"/>
          <w:kern w:val="24"/>
          <w:sz w:val="24"/>
          <w:szCs w:val="24"/>
        </w:rPr>
      </w:pPr>
    </w:p>
    <w:p w14:paraId="2A61D02C" w14:textId="77777777" w:rsidR="009A19EE" w:rsidRPr="000B521B" w:rsidRDefault="009A19EE" w:rsidP="004565D8">
      <w:pPr>
        <w:spacing w:line="360" w:lineRule="auto"/>
        <w:textAlignment w:val="baseline"/>
        <w:rPr>
          <w:rFonts w:ascii="Arial" w:eastAsia="Verdana" w:hAnsi="Arial" w:cs="Arial"/>
          <w:b/>
          <w:bCs/>
          <w:color w:val="000000"/>
          <w:kern w:val="24"/>
          <w:sz w:val="24"/>
          <w:szCs w:val="24"/>
        </w:rPr>
      </w:pPr>
    </w:p>
    <w:p w14:paraId="42B587F9" w14:textId="1FE1896D" w:rsidR="004565D8" w:rsidRPr="000B521B" w:rsidRDefault="004565D8" w:rsidP="004565D8">
      <w:pPr>
        <w:spacing w:line="360" w:lineRule="auto"/>
        <w:textAlignment w:val="baseline"/>
        <w:rPr>
          <w:rFonts w:ascii="Arial" w:eastAsia="Verdana" w:hAnsi="Arial" w:cs="Arial"/>
          <w:b/>
          <w:bCs/>
          <w:color w:val="000000"/>
          <w:kern w:val="24"/>
          <w:sz w:val="24"/>
          <w:szCs w:val="24"/>
        </w:rPr>
      </w:pPr>
      <w:r w:rsidRPr="000B521B">
        <w:rPr>
          <w:rFonts w:ascii="Arial" w:eastAsia="Verdana" w:hAnsi="Arial" w:cs="Arial"/>
          <w:b/>
          <w:bCs/>
          <w:color w:val="000000"/>
          <w:kern w:val="24"/>
          <w:sz w:val="24"/>
          <w:szCs w:val="24"/>
        </w:rPr>
        <w:t>India Vinyl Ester Resin Demand Supply Analysis, By Volume, 2015-2030F (Thousand Tonnes)</w:t>
      </w:r>
    </w:p>
    <w:tbl>
      <w:tblPr>
        <w:tblW w:w="9911" w:type="dxa"/>
        <w:jc w:val="center"/>
        <w:tblCellMar>
          <w:left w:w="0" w:type="dxa"/>
          <w:right w:w="0" w:type="dxa"/>
        </w:tblCellMar>
        <w:tblLook w:val="0420" w:firstRow="1" w:lastRow="0" w:firstColumn="0" w:lastColumn="0" w:noHBand="0" w:noVBand="1"/>
      </w:tblPr>
      <w:tblGrid>
        <w:gridCol w:w="1036"/>
        <w:gridCol w:w="1188"/>
        <w:gridCol w:w="852"/>
        <w:gridCol w:w="852"/>
        <w:gridCol w:w="852"/>
        <w:gridCol w:w="852"/>
        <w:gridCol w:w="744"/>
        <w:gridCol w:w="959"/>
        <w:gridCol w:w="860"/>
        <w:gridCol w:w="858"/>
        <w:gridCol w:w="858"/>
      </w:tblGrid>
      <w:tr w:rsidR="004565D8" w:rsidRPr="000B521B" w14:paraId="7A2FFE66" w14:textId="77777777" w:rsidTr="004565D8">
        <w:trPr>
          <w:trHeight w:val="472"/>
          <w:jc w:val="center"/>
        </w:trPr>
        <w:tc>
          <w:tcPr>
            <w:tcW w:w="103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92E4149" w14:textId="46306F23"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p>
        </w:tc>
        <w:tc>
          <w:tcPr>
            <w:tcW w:w="118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E8B6198"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p>
        </w:tc>
        <w:tc>
          <w:tcPr>
            <w:tcW w:w="85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42BB00E"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2015</w:t>
            </w:r>
          </w:p>
        </w:tc>
        <w:tc>
          <w:tcPr>
            <w:tcW w:w="85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B0DC686"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2016</w:t>
            </w:r>
          </w:p>
        </w:tc>
        <w:tc>
          <w:tcPr>
            <w:tcW w:w="85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A8600CA"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2017</w:t>
            </w:r>
          </w:p>
        </w:tc>
        <w:tc>
          <w:tcPr>
            <w:tcW w:w="85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1D8ED78"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2018</w:t>
            </w:r>
          </w:p>
        </w:tc>
        <w:tc>
          <w:tcPr>
            <w:tcW w:w="74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A1AF541"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2019</w:t>
            </w:r>
          </w:p>
        </w:tc>
        <w:tc>
          <w:tcPr>
            <w:tcW w:w="95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73F7E3A"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2020</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9DA5913"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2021E</w:t>
            </w:r>
          </w:p>
        </w:tc>
        <w:tc>
          <w:tcPr>
            <w:tcW w:w="85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8981E37"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2025F</w:t>
            </w:r>
          </w:p>
        </w:tc>
        <w:tc>
          <w:tcPr>
            <w:tcW w:w="85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ECC2EE5" w14:textId="77777777" w:rsidR="004565D8" w:rsidRPr="000B521B" w:rsidRDefault="004565D8" w:rsidP="00FF6983">
            <w:pPr>
              <w:tabs>
                <w:tab w:val="left" w:pos="1290"/>
              </w:tabs>
              <w:spacing w:line="360" w:lineRule="auto"/>
              <w:jc w:val="center"/>
              <w:rPr>
                <w:rFonts w:ascii="Arial" w:eastAsia="Arial" w:hAnsi="Arial" w:cs="Arial"/>
                <w:color w:val="FFFFFF" w:themeColor="background1"/>
                <w:sz w:val="14"/>
                <w:szCs w:val="14"/>
                <w:lang w:val="en-US"/>
              </w:rPr>
            </w:pPr>
            <w:r w:rsidRPr="000B521B">
              <w:rPr>
                <w:rFonts w:ascii="Arial" w:eastAsia="Arial" w:hAnsi="Arial" w:cs="Arial"/>
                <w:b/>
                <w:bCs/>
                <w:color w:val="FFFFFF" w:themeColor="background1"/>
                <w:sz w:val="14"/>
                <w:szCs w:val="14"/>
              </w:rPr>
              <w:t>2030F</w:t>
            </w:r>
          </w:p>
        </w:tc>
      </w:tr>
      <w:tr w:rsidR="004565D8" w:rsidRPr="000B521B" w14:paraId="724F7870" w14:textId="77777777" w:rsidTr="004565D8">
        <w:trPr>
          <w:trHeight w:val="542"/>
          <w:jc w:val="center"/>
        </w:trPr>
        <w:tc>
          <w:tcPr>
            <w:tcW w:w="103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E3F8EF6"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India</w:t>
            </w:r>
          </w:p>
        </w:tc>
        <w:tc>
          <w:tcPr>
            <w:tcW w:w="1188"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75C293F"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Capacity</w:t>
            </w:r>
          </w:p>
        </w:tc>
        <w:tc>
          <w:tcPr>
            <w:tcW w:w="852"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5A6FA00"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4.8</w:t>
            </w:r>
          </w:p>
        </w:tc>
        <w:tc>
          <w:tcPr>
            <w:tcW w:w="852"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21D1C0F9"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4.8</w:t>
            </w:r>
          </w:p>
        </w:tc>
        <w:tc>
          <w:tcPr>
            <w:tcW w:w="852"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06E4C463"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4.8</w:t>
            </w:r>
          </w:p>
        </w:tc>
        <w:tc>
          <w:tcPr>
            <w:tcW w:w="852"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114EB8B9"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4.8</w:t>
            </w:r>
          </w:p>
        </w:tc>
        <w:tc>
          <w:tcPr>
            <w:tcW w:w="74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141151E0"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4.8</w:t>
            </w:r>
          </w:p>
        </w:tc>
        <w:tc>
          <w:tcPr>
            <w:tcW w:w="959"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777EA87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4.8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51127A08"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4.8</w:t>
            </w:r>
          </w:p>
        </w:tc>
        <w:tc>
          <w:tcPr>
            <w:tcW w:w="85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4CE06EC8"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4.8</w:t>
            </w:r>
          </w:p>
        </w:tc>
        <w:tc>
          <w:tcPr>
            <w:tcW w:w="85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5906BB62"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4.8</w:t>
            </w:r>
          </w:p>
        </w:tc>
      </w:tr>
      <w:tr w:rsidR="00AD561E" w:rsidRPr="000B521B" w14:paraId="619B1F48" w14:textId="77777777" w:rsidTr="004565D8">
        <w:trPr>
          <w:trHeight w:val="472"/>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6DCC58B8" w14:textId="77777777" w:rsidR="00AD561E" w:rsidRPr="000B521B" w:rsidRDefault="00AD561E" w:rsidP="00AD561E">
            <w:pPr>
              <w:tabs>
                <w:tab w:val="left" w:pos="1290"/>
              </w:tabs>
              <w:spacing w:line="360" w:lineRule="auto"/>
              <w:jc w:val="center"/>
              <w:rPr>
                <w:rFonts w:ascii="Arial" w:eastAsia="Arial" w:hAnsi="Arial" w:cs="Arial"/>
                <w:b/>
                <w:bCs/>
                <w:color w:val="000000" w:themeColor="text1"/>
                <w:sz w:val="12"/>
                <w:szCs w:val="12"/>
              </w:rPr>
            </w:pPr>
          </w:p>
        </w:tc>
        <w:tc>
          <w:tcPr>
            <w:tcW w:w="1188"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53748ABF" w14:textId="77777777" w:rsidR="00AD561E" w:rsidRPr="000B521B" w:rsidRDefault="00AD561E" w:rsidP="00AD561E">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Production</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8FB9DA0" w14:textId="67C77EE7" w:rsidR="00AD561E" w:rsidRPr="000B521B" w:rsidRDefault="00AD561E" w:rsidP="00AD561E">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3.7</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7DACD9B" w14:textId="4E637A02" w:rsidR="00AD561E" w:rsidRPr="000B521B" w:rsidRDefault="00AD561E" w:rsidP="00AD561E">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3.8</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00E7BEB" w14:textId="66441E23" w:rsidR="00AD561E" w:rsidRPr="000B521B" w:rsidRDefault="00AD561E" w:rsidP="00AD561E">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3.9</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6B49A39" w14:textId="1CAEE82B" w:rsidR="00AD561E" w:rsidRPr="000B521B" w:rsidRDefault="00AD561E" w:rsidP="00AD561E">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4.0</w:t>
            </w:r>
          </w:p>
        </w:tc>
        <w:tc>
          <w:tcPr>
            <w:tcW w:w="74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98D4ADC" w14:textId="086C9AC1" w:rsidR="00AD561E" w:rsidRPr="000B521B" w:rsidRDefault="00AD561E" w:rsidP="00AD561E">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4.1</w:t>
            </w:r>
          </w:p>
        </w:tc>
        <w:tc>
          <w:tcPr>
            <w:tcW w:w="95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C7D9EB5" w14:textId="5AE0FC59" w:rsidR="00AD561E" w:rsidRPr="000B521B" w:rsidRDefault="00AD561E" w:rsidP="00AD561E">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3.9</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A3E55DA" w14:textId="53D542B3" w:rsidR="00AD561E" w:rsidRPr="000B521B" w:rsidRDefault="00AD561E" w:rsidP="00AD561E">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3.6</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4706CB3" w14:textId="621BB859" w:rsidR="00AD561E" w:rsidRPr="000B521B" w:rsidRDefault="00AD561E" w:rsidP="00AD561E">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4.1</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8070D6F" w14:textId="1FFE72E1" w:rsidR="00AD561E" w:rsidRPr="000B521B" w:rsidRDefault="00AD561E" w:rsidP="00AD561E">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4.4</w:t>
            </w:r>
          </w:p>
        </w:tc>
      </w:tr>
      <w:tr w:rsidR="004565D8" w:rsidRPr="000B521B" w14:paraId="5EE95D14" w14:textId="77777777" w:rsidTr="004565D8">
        <w:trPr>
          <w:trHeight w:val="472"/>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170C03B2"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p>
        </w:tc>
        <w:tc>
          <w:tcPr>
            <w:tcW w:w="1188"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2F684C7"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Import</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6509A37"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5.4</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5D38F43D"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6.1</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CFEB43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6.7</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2542C40"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7.3</w:t>
            </w:r>
          </w:p>
        </w:tc>
        <w:tc>
          <w:tcPr>
            <w:tcW w:w="74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72324261"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7.9</w:t>
            </w:r>
          </w:p>
        </w:tc>
        <w:tc>
          <w:tcPr>
            <w:tcW w:w="959"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D2966C0"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6.7</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857805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0.00</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1FE319A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0.00</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65B7D78"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0.00</w:t>
            </w:r>
          </w:p>
        </w:tc>
      </w:tr>
      <w:tr w:rsidR="004565D8" w:rsidRPr="000B521B" w14:paraId="55EE2CBE" w14:textId="77777777" w:rsidTr="004565D8">
        <w:trPr>
          <w:trHeight w:val="472"/>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39A4A51A"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p>
        </w:tc>
        <w:tc>
          <w:tcPr>
            <w:tcW w:w="1188"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C5EB24E"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Export</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7EB4EB3"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0.4</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937064F"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0.5</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4EFA0A5F"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0.6</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96CBA2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0.6</w:t>
            </w:r>
          </w:p>
        </w:tc>
        <w:tc>
          <w:tcPr>
            <w:tcW w:w="74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B2E234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0.6</w:t>
            </w:r>
          </w:p>
        </w:tc>
        <w:tc>
          <w:tcPr>
            <w:tcW w:w="95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40BAAE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0.4</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4EA8AA39"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0.00</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37973708"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0.00</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3F26FE1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0.00</w:t>
            </w:r>
          </w:p>
        </w:tc>
      </w:tr>
      <w:tr w:rsidR="004565D8" w:rsidRPr="000B521B" w14:paraId="69AFF83A" w14:textId="77777777" w:rsidTr="004565D8">
        <w:trPr>
          <w:trHeight w:val="767"/>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2D3748F2"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p>
        </w:tc>
        <w:tc>
          <w:tcPr>
            <w:tcW w:w="1188"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CF6302D"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Total Demand</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BA2F408"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8.7</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578ADE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9.3</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B425F9"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10.0</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7219DFF"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10.6</w:t>
            </w:r>
          </w:p>
        </w:tc>
        <w:tc>
          <w:tcPr>
            <w:tcW w:w="74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FB6FFA1"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11.3</w:t>
            </w:r>
          </w:p>
        </w:tc>
        <w:tc>
          <w:tcPr>
            <w:tcW w:w="959"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797B9C"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10.1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187EB63"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11.1</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65DF507"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16.8</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D8DF300"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30.0</w:t>
            </w:r>
          </w:p>
        </w:tc>
      </w:tr>
      <w:tr w:rsidR="004565D8" w:rsidRPr="000B521B" w14:paraId="49924DEA" w14:textId="77777777" w:rsidTr="004565D8">
        <w:trPr>
          <w:trHeight w:val="767"/>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1ED2AFE0"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p>
        </w:tc>
        <w:tc>
          <w:tcPr>
            <w:tcW w:w="1188"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13B1DFF2"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Y-O-Y Growth (%)</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9E909E7"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6C2DA53A"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6.90%</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2E2898C2"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7.53%</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66791986"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6.0%</w:t>
            </w:r>
          </w:p>
        </w:tc>
        <w:tc>
          <w:tcPr>
            <w:tcW w:w="74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4ED51BB8"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6.60%</w:t>
            </w:r>
          </w:p>
        </w:tc>
        <w:tc>
          <w:tcPr>
            <w:tcW w:w="95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60954D37"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-10.62%</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5AC01BFC"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9.90%</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6FE66B2"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10.86%</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8B66D77"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11.21%</w:t>
            </w:r>
          </w:p>
        </w:tc>
      </w:tr>
      <w:tr w:rsidR="004565D8" w:rsidRPr="000B521B" w14:paraId="3BB1ED28" w14:textId="77777777" w:rsidTr="004565D8">
        <w:trPr>
          <w:trHeight w:val="767"/>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0CC3E220"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p>
        </w:tc>
        <w:tc>
          <w:tcPr>
            <w:tcW w:w="1188"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1C6B07A" w14:textId="77777777" w:rsidR="004565D8" w:rsidRPr="000B521B" w:rsidRDefault="004565D8" w:rsidP="00FF6983">
            <w:pPr>
              <w:tabs>
                <w:tab w:val="left" w:pos="1290"/>
              </w:tabs>
              <w:spacing w:line="360" w:lineRule="auto"/>
              <w:jc w:val="center"/>
              <w:rPr>
                <w:rFonts w:ascii="Arial" w:eastAsia="Arial" w:hAnsi="Arial" w:cs="Arial"/>
                <w:b/>
                <w:bCs/>
                <w:color w:val="000000" w:themeColor="text1"/>
                <w:sz w:val="12"/>
                <w:szCs w:val="12"/>
              </w:rPr>
            </w:pPr>
            <w:r w:rsidRPr="000B521B">
              <w:rPr>
                <w:rFonts w:ascii="Arial" w:eastAsia="Arial" w:hAnsi="Arial" w:cs="Arial"/>
                <w:b/>
                <w:bCs/>
                <w:color w:val="000000" w:themeColor="text1"/>
                <w:sz w:val="12"/>
                <w:szCs w:val="12"/>
              </w:rPr>
              <w:t>Demand Supply Gap</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6D23C4"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0.00</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02022D"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0.00</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41A4860"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0.00</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F573E0C"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0.00</w:t>
            </w:r>
          </w:p>
        </w:tc>
        <w:tc>
          <w:tcPr>
            <w:tcW w:w="74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0F454E2"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0.00</w:t>
            </w:r>
          </w:p>
        </w:tc>
        <w:tc>
          <w:tcPr>
            <w:tcW w:w="959"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8694C20"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A9A424B"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-7.46</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AEDE27A"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-12.76</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3165B1A" w14:textId="77777777" w:rsidR="004565D8" w:rsidRPr="000B521B" w:rsidRDefault="004565D8" w:rsidP="00FF6983">
            <w:pPr>
              <w:tabs>
                <w:tab w:val="left" w:pos="1290"/>
              </w:tabs>
              <w:spacing w:line="360" w:lineRule="auto"/>
              <w:jc w:val="center"/>
              <w:rPr>
                <w:rFonts w:ascii="Arial" w:eastAsia="Arial" w:hAnsi="Arial" w:cs="Arial"/>
                <w:color w:val="000000" w:themeColor="text1"/>
                <w:sz w:val="14"/>
                <w:szCs w:val="14"/>
                <w:lang w:val="en-US"/>
              </w:rPr>
            </w:pPr>
            <w:r w:rsidRPr="000B521B">
              <w:rPr>
                <w:rFonts w:ascii="Arial" w:eastAsia="Arial" w:hAnsi="Arial" w:cs="Arial"/>
                <w:color w:val="000000" w:themeColor="text1"/>
                <w:sz w:val="14"/>
                <w:szCs w:val="14"/>
                <w:lang w:val="en-US"/>
              </w:rPr>
              <w:t>-25.55</w:t>
            </w:r>
          </w:p>
        </w:tc>
      </w:tr>
    </w:tbl>
    <w:p w14:paraId="33E3E2FC" w14:textId="4B245F44" w:rsidR="004565D8" w:rsidRPr="000B521B" w:rsidRDefault="004565D8" w:rsidP="004565D8">
      <w:pPr>
        <w:tabs>
          <w:tab w:val="left" w:pos="1290"/>
        </w:tabs>
        <w:spacing w:line="360" w:lineRule="auto"/>
        <w:jc w:val="both"/>
        <w:rPr>
          <w:rFonts w:ascii="Arial" w:eastAsia="Arial" w:hAnsi="Arial" w:cs="Arial"/>
          <w:color w:val="000000" w:themeColor="text1"/>
          <w:sz w:val="24"/>
          <w:szCs w:val="24"/>
        </w:rPr>
      </w:pPr>
      <w:r w:rsidRPr="000B521B">
        <w:rPr>
          <w:rFonts w:ascii="Arial" w:eastAsia="Arial" w:hAnsi="Arial" w:cs="Arial"/>
          <w:noProof/>
          <w:sz w:val="24"/>
          <w:szCs w:val="24"/>
        </w:rPr>
        <mc:AlternateContent>
          <mc:Choice Requires="wps">
            <w:drawing>
              <wp:anchor distT="0" distB="0" distL="114300" distR="114300" simplePos="0" relativeHeight="252648448" behindDoc="0" locked="0" layoutInCell="1" allowOverlap="1" wp14:anchorId="2B7BC738" wp14:editId="08869CFF">
                <wp:simplePos x="0" y="0"/>
                <wp:positionH relativeFrom="column">
                  <wp:posOffset>4627880</wp:posOffset>
                </wp:positionH>
                <wp:positionV relativeFrom="paragraph">
                  <wp:posOffset>167005</wp:posOffset>
                </wp:positionV>
                <wp:extent cx="1809277" cy="584775"/>
                <wp:effectExtent l="0" t="0" r="0" b="0"/>
                <wp:wrapNone/>
                <wp:docPr id="23"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486772F3" w14:textId="77777777" w:rsidR="004565D8" w:rsidRPr="00E33B0C" w:rsidRDefault="004565D8" w:rsidP="004565D8">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B7BC738" id="_x0000_s1217" type="#_x0000_t202" style="position:absolute;left:0;text-align:left;margin-left:364.4pt;margin-top:13.15pt;width:142.45pt;height:46.05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" filled="f" stroked="f">
                <v:textbox style="mso-fit-shape-to-text:t">
                  <w:txbxContent>
                    <w:p w14:paraId="486772F3" w14:textId="77777777" w:rsidR="004565D8" w:rsidRPr="00E33B0C" w:rsidRDefault="004565D8" w:rsidP="004565D8">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p w14:paraId="670433FB" w14:textId="77777777" w:rsidR="004565D8" w:rsidRPr="000B521B" w:rsidRDefault="004565D8" w:rsidP="00040724">
      <w:pPr>
        <w:tabs>
          <w:tab w:val="left" w:pos="1290"/>
        </w:tabs>
        <w:spacing w:line="360" w:lineRule="auto"/>
        <w:jc w:val="both"/>
        <w:rPr>
          <w:rFonts w:ascii="Arial" w:eastAsia="Arial" w:hAnsi="Arial" w:cs="Arial"/>
          <w:color w:val="000000" w:themeColor="text1"/>
          <w:sz w:val="24"/>
          <w:szCs w:val="24"/>
        </w:rPr>
      </w:pPr>
    </w:p>
    <w:p w14:paraId="0305BC2D" w14:textId="2A20D78A" w:rsidR="00AF20A2" w:rsidRPr="000B521B" w:rsidRDefault="00AF20A2" w:rsidP="00AF20A2">
      <w:pPr>
        <w:spacing w:line="340" w:lineRule="exact"/>
        <w:textAlignment w:val="baseline"/>
        <w:rPr>
          <w:rFonts w:ascii="Arial" w:eastAsiaTheme="majorEastAsia" w:hAnsi="Arial" w:cs="Arial"/>
          <w:b/>
          <w:bCs/>
          <w:color w:val="000000" w:themeColor="text1"/>
          <w:kern w:val="24"/>
          <w:sz w:val="24"/>
          <w:szCs w:val="24"/>
        </w:rPr>
      </w:pPr>
      <w:r w:rsidRPr="000B521B">
        <w:rPr>
          <w:rFonts w:ascii="Arial" w:eastAsiaTheme="majorEastAsia" w:hAnsi="Arial" w:cs="Arial"/>
          <w:b/>
          <w:bCs/>
          <w:color w:val="000000" w:themeColor="text1"/>
          <w:kern w:val="24"/>
          <w:sz w:val="24"/>
          <w:szCs w:val="24"/>
        </w:rPr>
        <w:t>Global Vinyl Ester Resin Demand, By Volume, 2020-2030F (</w:t>
      </w:r>
      <w:r w:rsidR="0087593C" w:rsidRPr="000B521B">
        <w:rPr>
          <w:rFonts w:ascii="Arial" w:eastAsiaTheme="majorEastAsia" w:hAnsi="Arial" w:cs="Arial"/>
          <w:b/>
          <w:bCs/>
          <w:color w:val="000000" w:themeColor="text1"/>
          <w:kern w:val="24"/>
          <w:sz w:val="24"/>
          <w:szCs w:val="24"/>
        </w:rPr>
        <w:t>000’</w:t>
      </w:r>
      <w:r w:rsidRPr="000B521B">
        <w:rPr>
          <w:rFonts w:ascii="Arial" w:eastAsiaTheme="majorEastAsia" w:hAnsi="Arial" w:cs="Arial"/>
          <w:b/>
          <w:bCs/>
          <w:color w:val="000000" w:themeColor="text1"/>
          <w:kern w:val="24"/>
          <w:sz w:val="24"/>
          <w:szCs w:val="24"/>
        </w:rPr>
        <w:t xml:space="preserve"> Tonnes)</w:t>
      </w:r>
    </w:p>
    <w:p w14:paraId="549148C2" w14:textId="4DC8D11C" w:rsidR="00CE6E4D" w:rsidRPr="000B521B" w:rsidRDefault="00CE6E4D" w:rsidP="00CE6E4D">
      <w:pPr>
        <w:rPr>
          <w:rFonts w:ascii="Arial" w:eastAsia="Arial" w:hAnsi="Arial" w:cs="Arial"/>
          <w:sz w:val="24"/>
          <w:szCs w:val="24"/>
        </w:rPr>
      </w:pPr>
    </w:p>
    <w:tbl>
      <w:tblPr>
        <w:tblW w:w="10261" w:type="dxa"/>
        <w:tblCellMar>
          <w:left w:w="0" w:type="dxa"/>
          <w:right w:w="0" w:type="dxa"/>
        </w:tblCellMar>
        <w:tblLook w:val="0420" w:firstRow="1" w:lastRow="0" w:firstColumn="0" w:lastColumn="0" w:noHBand="0" w:noVBand="1"/>
      </w:tblPr>
      <w:tblGrid>
        <w:gridCol w:w="1065"/>
        <w:gridCol w:w="636"/>
        <w:gridCol w:w="856"/>
        <w:gridCol w:w="856"/>
        <w:gridCol w:w="856"/>
        <w:gridCol w:w="856"/>
        <w:gridCol w:w="856"/>
        <w:gridCol w:w="856"/>
        <w:gridCol w:w="856"/>
        <w:gridCol w:w="856"/>
        <w:gridCol w:w="856"/>
        <w:gridCol w:w="856"/>
      </w:tblGrid>
      <w:tr w:rsidR="009D7B5D" w:rsidRPr="000B521B" w14:paraId="366BB830" w14:textId="77777777" w:rsidTr="009D7B5D">
        <w:trPr>
          <w:trHeight w:val="822"/>
        </w:trPr>
        <w:tc>
          <w:tcPr>
            <w:tcW w:w="106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4D31D24" w14:textId="77777777" w:rsidR="009D7B5D" w:rsidRPr="000B521B" w:rsidRDefault="009D7B5D" w:rsidP="009D7B5D">
            <w:pPr>
              <w:rPr>
                <w:rFonts w:ascii="Arial" w:eastAsia="Arial" w:hAnsi="Arial" w:cs="Arial"/>
                <w:sz w:val="14"/>
                <w:szCs w:val="14"/>
                <w:lang w:val="en-US"/>
              </w:rPr>
            </w:pPr>
            <w:r w:rsidRPr="000B521B">
              <w:rPr>
                <w:rFonts w:ascii="Arial" w:eastAsia="Arial" w:hAnsi="Arial" w:cs="Arial"/>
                <w:b/>
                <w:bCs/>
                <w:sz w:val="14"/>
                <w:szCs w:val="14"/>
              </w:rPr>
              <w:t>Demand Scenario</w:t>
            </w:r>
          </w:p>
        </w:tc>
        <w:tc>
          <w:tcPr>
            <w:tcW w:w="63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2119C29" w14:textId="77777777" w:rsidR="009D7B5D" w:rsidRPr="000B521B" w:rsidRDefault="009D7B5D" w:rsidP="009D7B5D">
            <w:pPr>
              <w:rPr>
                <w:rFonts w:ascii="Arial" w:eastAsia="Arial" w:hAnsi="Arial" w:cs="Arial"/>
                <w:sz w:val="14"/>
                <w:szCs w:val="14"/>
                <w:lang w:val="en-US"/>
              </w:rPr>
            </w:pPr>
            <w:r w:rsidRPr="000B521B">
              <w:rPr>
                <w:rFonts w:ascii="Arial" w:eastAsia="Arial" w:hAnsi="Arial" w:cs="Arial"/>
                <w:b/>
                <w:bCs/>
                <w:sz w:val="14"/>
                <w:szCs w:val="14"/>
              </w:rPr>
              <w:t>2020</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8A09F91" w14:textId="77777777" w:rsidR="009D7B5D" w:rsidRPr="000B521B" w:rsidRDefault="009D7B5D" w:rsidP="009D7B5D">
            <w:pPr>
              <w:rPr>
                <w:rFonts w:ascii="Arial" w:eastAsia="Arial" w:hAnsi="Arial" w:cs="Arial"/>
                <w:sz w:val="14"/>
                <w:szCs w:val="14"/>
                <w:lang w:val="en-US"/>
              </w:rPr>
            </w:pPr>
            <w:r w:rsidRPr="000B521B">
              <w:rPr>
                <w:rFonts w:ascii="Arial" w:eastAsia="Arial" w:hAnsi="Arial" w:cs="Arial"/>
                <w:b/>
                <w:bCs/>
                <w:sz w:val="14"/>
                <w:szCs w:val="14"/>
              </w:rPr>
              <w:t>2021E</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516733C" w14:textId="77777777" w:rsidR="009D7B5D" w:rsidRPr="000B521B" w:rsidRDefault="009D7B5D" w:rsidP="009D7B5D">
            <w:pPr>
              <w:rPr>
                <w:rFonts w:ascii="Arial" w:eastAsia="Arial" w:hAnsi="Arial" w:cs="Arial"/>
                <w:sz w:val="14"/>
                <w:szCs w:val="14"/>
                <w:lang w:val="en-US"/>
              </w:rPr>
            </w:pPr>
            <w:r w:rsidRPr="000B521B">
              <w:rPr>
                <w:rFonts w:ascii="Arial" w:eastAsia="Arial" w:hAnsi="Arial" w:cs="Arial"/>
                <w:b/>
                <w:bCs/>
                <w:sz w:val="14"/>
                <w:szCs w:val="14"/>
              </w:rPr>
              <w:t>2022F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94FC4C5" w14:textId="77777777" w:rsidR="009D7B5D" w:rsidRPr="000B521B" w:rsidRDefault="009D7B5D" w:rsidP="009D7B5D">
            <w:pPr>
              <w:rPr>
                <w:rFonts w:ascii="Arial" w:eastAsia="Arial" w:hAnsi="Arial" w:cs="Arial"/>
                <w:sz w:val="14"/>
                <w:szCs w:val="14"/>
                <w:lang w:val="en-US"/>
              </w:rPr>
            </w:pPr>
            <w:r w:rsidRPr="000B521B">
              <w:rPr>
                <w:rFonts w:ascii="Arial" w:eastAsia="Arial" w:hAnsi="Arial" w:cs="Arial"/>
                <w:b/>
                <w:bCs/>
                <w:sz w:val="14"/>
                <w:szCs w:val="14"/>
              </w:rPr>
              <w:t>2023F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43CC310" w14:textId="77777777" w:rsidR="009D7B5D" w:rsidRPr="000B521B" w:rsidRDefault="009D7B5D" w:rsidP="009D7B5D">
            <w:pPr>
              <w:rPr>
                <w:rFonts w:ascii="Arial" w:eastAsia="Arial" w:hAnsi="Arial" w:cs="Arial"/>
                <w:sz w:val="14"/>
                <w:szCs w:val="14"/>
                <w:lang w:val="en-US"/>
              </w:rPr>
            </w:pPr>
            <w:r w:rsidRPr="000B521B">
              <w:rPr>
                <w:rFonts w:ascii="Arial" w:eastAsia="Arial" w:hAnsi="Arial" w:cs="Arial"/>
                <w:b/>
                <w:bCs/>
                <w:sz w:val="14"/>
                <w:szCs w:val="14"/>
              </w:rPr>
              <w:t>2024F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A13FC47" w14:textId="77777777" w:rsidR="009D7B5D" w:rsidRPr="000B521B" w:rsidRDefault="009D7B5D" w:rsidP="009D7B5D">
            <w:pPr>
              <w:rPr>
                <w:rFonts w:ascii="Arial" w:eastAsia="Arial" w:hAnsi="Arial" w:cs="Arial"/>
                <w:sz w:val="14"/>
                <w:szCs w:val="14"/>
                <w:lang w:val="en-US"/>
              </w:rPr>
            </w:pPr>
            <w:r w:rsidRPr="000B521B">
              <w:rPr>
                <w:rFonts w:ascii="Arial" w:eastAsia="Arial" w:hAnsi="Arial" w:cs="Arial"/>
                <w:b/>
                <w:bCs/>
                <w:sz w:val="14"/>
                <w:szCs w:val="14"/>
              </w:rPr>
              <w:t>2025F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BC203DC" w14:textId="77777777" w:rsidR="009D7B5D" w:rsidRPr="000B521B" w:rsidRDefault="009D7B5D" w:rsidP="009D7B5D">
            <w:pPr>
              <w:rPr>
                <w:rFonts w:ascii="Arial" w:eastAsia="Arial" w:hAnsi="Arial" w:cs="Arial"/>
                <w:sz w:val="14"/>
                <w:szCs w:val="14"/>
                <w:lang w:val="en-US"/>
              </w:rPr>
            </w:pPr>
            <w:r w:rsidRPr="000B521B">
              <w:rPr>
                <w:rFonts w:ascii="Arial" w:eastAsia="Arial" w:hAnsi="Arial" w:cs="Arial"/>
                <w:b/>
                <w:bCs/>
                <w:sz w:val="14"/>
                <w:szCs w:val="14"/>
              </w:rPr>
              <w:t>2026F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D1B077B" w14:textId="77777777" w:rsidR="009D7B5D" w:rsidRPr="000B521B" w:rsidRDefault="009D7B5D" w:rsidP="009D7B5D">
            <w:pPr>
              <w:rPr>
                <w:rFonts w:ascii="Arial" w:eastAsia="Arial" w:hAnsi="Arial" w:cs="Arial"/>
                <w:sz w:val="14"/>
                <w:szCs w:val="14"/>
                <w:lang w:val="en-US"/>
              </w:rPr>
            </w:pPr>
            <w:r w:rsidRPr="000B521B">
              <w:rPr>
                <w:rFonts w:ascii="Arial" w:eastAsia="Arial" w:hAnsi="Arial" w:cs="Arial"/>
                <w:b/>
                <w:bCs/>
                <w:sz w:val="14"/>
                <w:szCs w:val="14"/>
              </w:rPr>
              <w:t>2027F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0FADD7D" w14:textId="77777777" w:rsidR="009D7B5D" w:rsidRPr="000B521B" w:rsidRDefault="009D7B5D" w:rsidP="009D7B5D">
            <w:pPr>
              <w:rPr>
                <w:rFonts w:ascii="Arial" w:eastAsia="Arial" w:hAnsi="Arial" w:cs="Arial"/>
                <w:sz w:val="14"/>
                <w:szCs w:val="14"/>
                <w:lang w:val="en-US"/>
              </w:rPr>
            </w:pPr>
            <w:r w:rsidRPr="000B521B">
              <w:rPr>
                <w:rFonts w:ascii="Arial" w:eastAsia="Arial" w:hAnsi="Arial" w:cs="Arial"/>
                <w:b/>
                <w:bCs/>
                <w:sz w:val="14"/>
                <w:szCs w:val="14"/>
              </w:rPr>
              <w:t>2028F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30FDC27" w14:textId="77777777" w:rsidR="009D7B5D" w:rsidRPr="000B521B" w:rsidRDefault="009D7B5D" w:rsidP="009D7B5D">
            <w:pPr>
              <w:rPr>
                <w:rFonts w:ascii="Arial" w:eastAsia="Arial" w:hAnsi="Arial" w:cs="Arial"/>
                <w:sz w:val="14"/>
                <w:szCs w:val="14"/>
                <w:lang w:val="en-US"/>
              </w:rPr>
            </w:pPr>
            <w:r w:rsidRPr="000B521B">
              <w:rPr>
                <w:rFonts w:ascii="Arial" w:eastAsia="Arial" w:hAnsi="Arial" w:cs="Arial"/>
                <w:b/>
                <w:bCs/>
                <w:sz w:val="14"/>
                <w:szCs w:val="14"/>
              </w:rPr>
              <w:t>2029F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27D928B" w14:textId="77777777" w:rsidR="009D7B5D" w:rsidRPr="000B521B" w:rsidRDefault="009D7B5D" w:rsidP="009D7B5D">
            <w:pPr>
              <w:rPr>
                <w:rFonts w:ascii="Arial" w:eastAsia="Arial" w:hAnsi="Arial" w:cs="Arial"/>
                <w:sz w:val="14"/>
                <w:szCs w:val="14"/>
                <w:lang w:val="en-US"/>
              </w:rPr>
            </w:pPr>
            <w:r w:rsidRPr="000B521B">
              <w:rPr>
                <w:rFonts w:ascii="Arial" w:eastAsia="Arial" w:hAnsi="Arial" w:cs="Arial"/>
                <w:b/>
                <w:bCs/>
                <w:sz w:val="14"/>
                <w:szCs w:val="14"/>
              </w:rPr>
              <w:t>2030F</w:t>
            </w:r>
          </w:p>
        </w:tc>
      </w:tr>
      <w:tr w:rsidR="0087593C" w:rsidRPr="000B521B" w14:paraId="258314CC" w14:textId="77777777" w:rsidTr="009D7B5D">
        <w:trPr>
          <w:trHeight w:val="592"/>
        </w:trPr>
        <w:tc>
          <w:tcPr>
            <w:tcW w:w="1065"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D85CD2C" w14:textId="18DD6703" w:rsidR="0087593C" w:rsidRPr="000B521B" w:rsidRDefault="0087593C" w:rsidP="0087593C">
            <w:pPr>
              <w:rPr>
                <w:rFonts w:ascii="Arial" w:eastAsia="Arial" w:hAnsi="Arial" w:cs="Arial"/>
                <w:sz w:val="14"/>
                <w:szCs w:val="14"/>
                <w:lang w:val="en-US"/>
              </w:rPr>
            </w:pPr>
            <w:r w:rsidRPr="000B521B">
              <w:rPr>
                <w:rFonts w:ascii="Arial" w:eastAsia="Arial" w:hAnsi="Arial" w:cs="Arial"/>
                <w:sz w:val="14"/>
                <w:szCs w:val="14"/>
                <w:lang w:val="en-US"/>
              </w:rPr>
              <w:t>Optimistic</w:t>
            </w:r>
          </w:p>
        </w:tc>
        <w:tc>
          <w:tcPr>
            <w:tcW w:w="63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1CF29D" w14:textId="77777777"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739.49</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E9464DF" w14:textId="5077B08E"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807.80</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DEEB853" w14:textId="63F041A5"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885.74</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A21FE9F" w14:textId="653FD7ED"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969.34</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321BFD" w14:textId="35CCC571"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1058.92</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E6886E9" w14:textId="48248346"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1153.73</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B0C75DA" w14:textId="40DA935C"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1254.68</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8122AE6" w14:textId="5C6E5CCA"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1362.92</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049963" w14:textId="141C36A7"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1477.58</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77D5104" w14:textId="7C2A754C"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1600.04</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D99EF6D" w14:textId="2FECEE48"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1729.79</w:t>
            </w:r>
          </w:p>
        </w:tc>
      </w:tr>
      <w:tr w:rsidR="0087593C" w:rsidRPr="000B521B" w14:paraId="622BD3F3" w14:textId="77777777" w:rsidTr="009D7B5D">
        <w:trPr>
          <w:trHeight w:val="592"/>
        </w:trPr>
        <w:tc>
          <w:tcPr>
            <w:tcW w:w="1065"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0C194AD" w14:textId="77777777" w:rsidR="0087593C" w:rsidRPr="000B521B" w:rsidRDefault="0087593C" w:rsidP="0087593C">
            <w:pPr>
              <w:rPr>
                <w:rFonts w:ascii="Arial" w:eastAsia="Arial" w:hAnsi="Arial" w:cs="Arial"/>
                <w:sz w:val="14"/>
                <w:szCs w:val="14"/>
                <w:lang w:val="en-US"/>
              </w:rPr>
            </w:pPr>
            <w:r w:rsidRPr="000B521B">
              <w:rPr>
                <w:rFonts w:ascii="Arial" w:eastAsia="Arial" w:hAnsi="Arial" w:cs="Arial"/>
                <w:sz w:val="14"/>
                <w:szCs w:val="14"/>
                <w:lang w:val="en-US"/>
              </w:rPr>
              <w:t>Realistic</w:t>
            </w:r>
          </w:p>
        </w:tc>
        <w:tc>
          <w:tcPr>
            <w:tcW w:w="63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D717E07" w14:textId="77777777"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739.49</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5FC8977" w14:textId="22F0F1E9"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789.09</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432798A" w14:textId="2E05C943"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845.26</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6D7EC5" w14:textId="3412FF14"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903.66</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6A52B07" w14:textId="721F4188"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964.31</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9706EC1" w14:textId="17037A7E"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1026.25</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955B954" w14:textId="4DD67B4B"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1090.08</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8B3B5D6" w14:textId="4216C42A"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1156.54</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153C948" w14:textId="35B275CB"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1224.57</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65D906C" w14:textId="16A467B1"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1295.08</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E7A3ABA" w14:textId="49DB0528"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1367.33</w:t>
            </w:r>
          </w:p>
        </w:tc>
      </w:tr>
      <w:tr w:rsidR="0087593C" w:rsidRPr="000B521B" w14:paraId="1238B76C" w14:textId="77777777" w:rsidTr="009D7B5D">
        <w:trPr>
          <w:trHeight w:val="572"/>
        </w:trPr>
        <w:tc>
          <w:tcPr>
            <w:tcW w:w="1065"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66EFE26" w14:textId="38477739" w:rsidR="0087593C" w:rsidRPr="000B521B" w:rsidRDefault="00652522" w:rsidP="0087593C">
            <w:pPr>
              <w:rPr>
                <w:rFonts w:ascii="Arial" w:eastAsia="Arial" w:hAnsi="Arial" w:cs="Arial"/>
                <w:sz w:val="14"/>
                <w:szCs w:val="14"/>
                <w:lang w:val="en-US"/>
              </w:rPr>
            </w:pPr>
            <w:r>
              <w:rPr>
                <w:rFonts w:ascii="Arial" w:eastAsia="Arial" w:hAnsi="Arial" w:cs="Arial"/>
                <w:sz w:val="14"/>
                <w:szCs w:val="14"/>
                <w:lang w:val="en-US"/>
              </w:rPr>
              <w:t>Pessimistic</w:t>
            </w:r>
          </w:p>
        </w:tc>
        <w:tc>
          <w:tcPr>
            <w:tcW w:w="63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B18CEB9" w14:textId="77777777"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739.49</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BF5DA7" w14:textId="411D9A16"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766.69</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578D6B0" w14:textId="33A69883"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798.03</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7D10411" w14:textId="3BE977DE"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828.98</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895C9C1" w14:textId="019DD7AF"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859.50</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69D931" w14:textId="749F512E"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888.67</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BDEBBE" w14:textId="7FE83089"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917.01</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909A1AD" w14:textId="170895B9"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945.14</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18C58E5" w14:textId="2C0AFC4F" w:rsidR="0087593C" w:rsidRPr="000B521B" w:rsidRDefault="001C6629" w:rsidP="0087593C">
            <w:pPr>
              <w:jc w:val="center"/>
              <w:rPr>
                <w:rFonts w:ascii="Arial" w:eastAsia="Arial" w:hAnsi="Arial" w:cs="Arial"/>
                <w:sz w:val="14"/>
                <w:szCs w:val="14"/>
                <w:lang w:val="en-US"/>
              </w:rPr>
            </w:pPr>
            <w:r w:rsidRPr="000B521B">
              <w:rPr>
                <w:rFonts w:ascii="Arial" w:eastAsia="Arial" w:hAnsi="Arial" w:cs="Arial"/>
                <w:noProof/>
                <w:sz w:val="24"/>
                <w:szCs w:val="24"/>
              </w:rPr>
              <mc:AlternateContent>
                <mc:Choice Requires="wps">
                  <w:drawing>
                    <wp:anchor distT="0" distB="0" distL="114300" distR="114300" simplePos="0" relativeHeight="252432384" behindDoc="0" locked="0" layoutInCell="1" allowOverlap="1" wp14:anchorId="0B1E5ECF" wp14:editId="04F09385">
                      <wp:simplePos x="0" y="0"/>
                      <wp:positionH relativeFrom="column">
                        <wp:posOffset>-165100</wp:posOffset>
                      </wp:positionH>
                      <wp:positionV relativeFrom="paragraph">
                        <wp:posOffset>393700</wp:posOffset>
                      </wp:positionV>
                      <wp:extent cx="1809115" cy="216535"/>
                      <wp:effectExtent l="0" t="0" r="0" b="0"/>
                      <wp:wrapNone/>
                      <wp:docPr id="1124" name="TextBox 4"/>
                      <wp:cNvGraphicFramePr/>
                      <a:graphic xmlns:a="http://schemas.openxmlformats.org/drawingml/2006/main">
                        <a:graphicData uri="http://schemas.microsoft.com/office/word/2010/wordprocessingShape">
                          <wps:wsp>
                            <wps:cNvSpPr txBox="1"/>
                            <wps:spPr>
                              <a:xfrm>
                                <a:off x="0" y="0"/>
                                <a:ext cx="1809115" cy="216535"/>
                              </a:xfrm>
                              <a:prstGeom prst="rect">
                                <a:avLst/>
                              </a:prstGeom>
                              <a:noFill/>
                            </wps:spPr>
                            <wps:txbx>
                              <w:txbxContent>
                                <w:p w14:paraId="36536E73" w14:textId="77777777" w:rsidR="0073325C" w:rsidRPr="00E33B0C" w:rsidRDefault="0073325C" w:rsidP="0073325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B1E5ECF" id="_x0000_s1218" type="#_x0000_t202" style="position:absolute;left:0;text-align:left;margin-left:-13pt;margin-top:31pt;width:142.45pt;height:17.05pt;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" filled="f" stroked="f">
                      <v:textbox>
                        <w:txbxContent>
                          <w:p w14:paraId="36536E73" w14:textId="77777777" w:rsidR="0073325C" w:rsidRPr="00E33B0C" w:rsidRDefault="0073325C" w:rsidP="0073325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r w:rsidR="0087593C" w:rsidRPr="000B521B">
              <w:rPr>
                <w:rFonts w:ascii="Arial" w:eastAsia="Arial" w:hAnsi="Arial" w:cs="Arial"/>
                <w:sz w:val="14"/>
                <w:szCs w:val="14"/>
                <w:lang w:val="en-US"/>
              </w:rPr>
              <w:t>972.10</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3B0402" w14:textId="6DEEABF1"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998.62</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315B11F" w14:textId="5F4331D3"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1024.07</w:t>
            </w:r>
          </w:p>
        </w:tc>
      </w:tr>
    </w:tbl>
    <w:p w14:paraId="77D7D1B0" w14:textId="18D0EAE4" w:rsidR="0073325C" w:rsidRPr="000B521B" w:rsidRDefault="0073325C" w:rsidP="00CE6E4D">
      <w:pPr>
        <w:rPr>
          <w:rFonts w:ascii="Arial" w:eastAsia="Arial" w:hAnsi="Arial" w:cs="Arial"/>
          <w:sz w:val="24"/>
          <w:szCs w:val="24"/>
        </w:rPr>
      </w:pPr>
    </w:p>
    <w:p w14:paraId="74D13C21" w14:textId="77777777" w:rsidR="00AA13F9" w:rsidRPr="000B521B" w:rsidRDefault="00AA13F9" w:rsidP="009D7B5D">
      <w:pPr>
        <w:rPr>
          <w:rFonts w:ascii="Arial" w:eastAsia="Arial" w:hAnsi="Arial" w:cs="Arial"/>
          <w:sz w:val="24"/>
          <w:szCs w:val="24"/>
        </w:rPr>
      </w:pPr>
    </w:p>
    <w:p w14:paraId="010F7ADE" w14:textId="64A548D8" w:rsidR="00AF20A2" w:rsidRPr="000B521B" w:rsidRDefault="00AF20A2" w:rsidP="00AF20A2">
      <w:pPr>
        <w:spacing w:line="360" w:lineRule="auto"/>
        <w:textAlignment w:val="baseline"/>
        <w:rPr>
          <w:rFonts w:ascii="Arial" w:eastAsiaTheme="majorEastAsia" w:hAnsi="Arial" w:cs="Arial"/>
          <w:b/>
          <w:bCs/>
          <w:color w:val="000000" w:themeColor="text1"/>
          <w:kern w:val="24"/>
          <w:sz w:val="24"/>
          <w:szCs w:val="24"/>
        </w:rPr>
      </w:pPr>
      <w:r w:rsidRPr="000B521B">
        <w:rPr>
          <w:rFonts w:ascii="Arial" w:eastAsiaTheme="majorEastAsia" w:hAnsi="Arial" w:cs="Arial"/>
          <w:b/>
          <w:bCs/>
          <w:color w:val="000000" w:themeColor="text1"/>
          <w:kern w:val="24"/>
          <w:sz w:val="24"/>
          <w:szCs w:val="24"/>
        </w:rPr>
        <w:t>India Vinyl Ester Resin Demand, By Volume, 2020-2030F (</w:t>
      </w:r>
      <w:r w:rsidR="0087593C" w:rsidRPr="000B521B">
        <w:rPr>
          <w:rFonts w:ascii="Arial" w:eastAsiaTheme="majorEastAsia" w:hAnsi="Arial" w:cs="Arial"/>
          <w:b/>
          <w:bCs/>
          <w:color w:val="000000" w:themeColor="text1"/>
          <w:kern w:val="24"/>
          <w:sz w:val="24"/>
          <w:szCs w:val="24"/>
        </w:rPr>
        <w:t>000’</w:t>
      </w:r>
      <w:r w:rsidRPr="000B521B">
        <w:rPr>
          <w:rFonts w:ascii="Arial" w:eastAsiaTheme="majorEastAsia" w:hAnsi="Arial" w:cs="Arial"/>
          <w:b/>
          <w:bCs/>
          <w:color w:val="000000" w:themeColor="text1"/>
          <w:kern w:val="24"/>
          <w:sz w:val="24"/>
          <w:szCs w:val="24"/>
        </w:rPr>
        <w:t xml:space="preserve"> Tonnes)</w:t>
      </w:r>
    </w:p>
    <w:p w14:paraId="0937F391" w14:textId="10B6C7B8" w:rsidR="009D7B5D" w:rsidRPr="000B521B" w:rsidRDefault="009D7B5D" w:rsidP="009D7B5D">
      <w:pPr>
        <w:rPr>
          <w:rFonts w:ascii="Arial" w:eastAsia="Arial" w:hAnsi="Arial" w:cs="Arial"/>
          <w:sz w:val="24"/>
          <w:szCs w:val="24"/>
        </w:rPr>
      </w:pPr>
    </w:p>
    <w:tbl>
      <w:tblPr>
        <w:tblW w:w="10265" w:type="dxa"/>
        <w:tblCellMar>
          <w:left w:w="0" w:type="dxa"/>
          <w:right w:w="0" w:type="dxa"/>
        </w:tblCellMar>
        <w:tblLook w:val="0420" w:firstRow="1" w:lastRow="0" w:firstColumn="0" w:lastColumn="0" w:noHBand="0" w:noVBand="1"/>
      </w:tblPr>
      <w:tblGrid>
        <w:gridCol w:w="1105"/>
        <w:gridCol w:w="688"/>
        <w:gridCol w:w="849"/>
        <w:gridCol w:w="847"/>
        <w:gridCol w:w="847"/>
        <w:gridCol w:w="847"/>
        <w:gridCol w:w="847"/>
        <w:gridCol w:w="847"/>
        <w:gridCol w:w="847"/>
        <w:gridCol w:w="847"/>
        <w:gridCol w:w="847"/>
        <w:gridCol w:w="847"/>
      </w:tblGrid>
      <w:tr w:rsidR="009D7B5D" w:rsidRPr="000B521B" w14:paraId="004F2DCE" w14:textId="77777777" w:rsidTr="000C43F2">
        <w:trPr>
          <w:trHeight w:val="776"/>
        </w:trPr>
        <w:tc>
          <w:tcPr>
            <w:tcW w:w="110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BDFB4A7" w14:textId="77777777" w:rsidR="009D7B5D" w:rsidRPr="000B521B" w:rsidRDefault="009D7B5D" w:rsidP="009D7B5D">
            <w:pPr>
              <w:rPr>
                <w:rFonts w:ascii="Arial" w:eastAsia="Arial" w:hAnsi="Arial" w:cs="Arial"/>
                <w:sz w:val="14"/>
                <w:szCs w:val="14"/>
                <w:lang w:val="en-US"/>
              </w:rPr>
            </w:pPr>
            <w:r w:rsidRPr="000B521B">
              <w:rPr>
                <w:rFonts w:ascii="Arial" w:eastAsia="Arial" w:hAnsi="Arial" w:cs="Arial"/>
                <w:b/>
                <w:bCs/>
                <w:sz w:val="14"/>
                <w:szCs w:val="14"/>
              </w:rPr>
              <w:t>Demand Scenario</w:t>
            </w:r>
          </w:p>
        </w:tc>
        <w:tc>
          <w:tcPr>
            <w:tcW w:w="68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0222D0E" w14:textId="77777777" w:rsidR="009D7B5D" w:rsidRPr="000B521B" w:rsidRDefault="009D7B5D" w:rsidP="009D7B5D">
            <w:pPr>
              <w:rPr>
                <w:rFonts w:ascii="Arial" w:eastAsia="Arial" w:hAnsi="Arial" w:cs="Arial"/>
                <w:sz w:val="14"/>
                <w:szCs w:val="14"/>
                <w:lang w:val="en-US"/>
              </w:rPr>
            </w:pPr>
            <w:r w:rsidRPr="000B521B">
              <w:rPr>
                <w:rFonts w:ascii="Arial" w:eastAsia="Arial" w:hAnsi="Arial" w:cs="Arial"/>
                <w:b/>
                <w:bCs/>
                <w:sz w:val="14"/>
                <w:szCs w:val="14"/>
              </w:rPr>
              <w:t>2020</w:t>
            </w:r>
          </w:p>
        </w:tc>
        <w:tc>
          <w:tcPr>
            <w:tcW w:w="84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274960" w14:textId="77777777" w:rsidR="009D7B5D" w:rsidRPr="000B521B" w:rsidRDefault="009D7B5D" w:rsidP="009D7B5D">
            <w:pPr>
              <w:rPr>
                <w:rFonts w:ascii="Arial" w:eastAsia="Arial" w:hAnsi="Arial" w:cs="Arial"/>
                <w:sz w:val="14"/>
                <w:szCs w:val="14"/>
                <w:lang w:val="en-US"/>
              </w:rPr>
            </w:pPr>
            <w:r w:rsidRPr="000B521B">
              <w:rPr>
                <w:rFonts w:ascii="Arial" w:eastAsia="Arial" w:hAnsi="Arial" w:cs="Arial"/>
                <w:b/>
                <w:bCs/>
                <w:sz w:val="14"/>
                <w:szCs w:val="14"/>
              </w:rPr>
              <w:t>2021E</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036D92A" w14:textId="77777777" w:rsidR="009D7B5D" w:rsidRPr="000B521B" w:rsidRDefault="009D7B5D" w:rsidP="009D7B5D">
            <w:pPr>
              <w:rPr>
                <w:rFonts w:ascii="Arial" w:eastAsia="Arial" w:hAnsi="Arial" w:cs="Arial"/>
                <w:sz w:val="14"/>
                <w:szCs w:val="14"/>
                <w:lang w:val="en-US"/>
              </w:rPr>
            </w:pPr>
            <w:r w:rsidRPr="000B521B">
              <w:rPr>
                <w:rFonts w:ascii="Arial" w:eastAsia="Arial" w:hAnsi="Arial" w:cs="Arial"/>
                <w:b/>
                <w:bCs/>
                <w:sz w:val="14"/>
                <w:szCs w:val="14"/>
              </w:rPr>
              <w:t>2022F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33612AC" w14:textId="77777777" w:rsidR="009D7B5D" w:rsidRPr="000B521B" w:rsidRDefault="009D7B5D" w:rsidP="009D7B5D">
            <w:pPr>
              <w:rPr>
                <w:rFonts w:ascii="Arial" w:eastAsia="Arial" w:hAnsi="Arial" w:cs="Arial"/>
                <w:sz w:val="14"/>
                <w:szCs w:val="14"/>
                <w:lang w:val="en-US"/>
              </w:rPr>
            </w:pPr>
            <w:r w:rsidRPr="000B521B">
              <w:rPr>
                <w:rFonts w:ascii="Arial" w:eastAsia="Arial" w:hAnsi="Arial" w:cs="Arial"/>
                <w:b/>
                <w:bCs/>
                <w:sz w:val="14"/>
                <w:szCs w:val="14"/>
              </w:rPr>
              <w:t>2023F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C773856" w14:textId="77777777" w:rsidR="009D7B5D" w:rsidRPr="000B521B" w:rsidRDefault="009D7B5D" w:rsidP="009D7B5D">
            <w:pPr>
              <w:rPr>
                <w:rFonts w:ascii="Arial" w:eastAsia="Arial" w:hAnsi="Arial" w:cs="Arial"/>
                <w:sz w:val="14"/>
                <w:szCs w:val="14"/>
                <w:lang w:val="en-US"/>
              </w:rPr>
            </w:pPr>
            <w:r w:rsidRPr="000B521B">
              <w:rPr>
                <w:rFonts w:ascii="Arial" w:eastAsia="Arial" w:hAnsi="Arial" w:cs="Arial"/>
                <w:b/>
                <w:bCs/>
                <w:sz w:val="14"/>
                <w:szCs w:val="14"/>
              </w:rPr>
              <w:t>2024F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4B90BA3" w14:textId="77777777" w:rsidR="009D7B5D" w:rsidRPr="000B521B" w:rsidRDefault="009D7B5D" w:rsidP="009D7B5D">
            <w:pPr>
              <w:rPr>
                <w:rFonts w:ascii="Arial" w:eastAsia="Arial" w:hAnsi="Arial" w:cs="Arial"/>
                <w:sz w:val="14"/>
                <w:szCs w:val="14"/>
                <w:lang w:val="en-US"/>
              </w:rPr>
            </w:pPr>
            <w:r w:rsidRPr="000B521B">
              <w:rPr>
                <w:rFonts w:ascii="Arial" w:eastAsia="Arial" w:hAnsi="Arial" w:cs="Arial"/>
                <w:b/>
                <w:bCs/>
                <w:sz w:val="14"/>
                <w:szCs w:val="14"/>
              </w:rPr>
              <w:t>2025F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006898" w14:textId="77777777" w:rsidR="009D7B5D" w:rsidRPr="000B521B" w:rsidRDefault="009D7B5D" w:rsidP="009D7B5D">
            <w:pPr>
              <w:rPr>
                <w:rFonts w:ascii="Arial" w:eastAsia="Arial" w:hAnsi="Arial" w:cs="Arial"/>
                <w:sz w:val="14"/>
                <w:szCs w:val="14"/>
                <w:lang w:val="en-US"/>
              </w:rPr>
            </w:pPr>
            <w:r w:rsidRPr="000B521B">
              <w:rPr>
                <w:rFonts w:ascii="Arial" w:eastAsia="Arial" w:hAnsi="Arial" w:cs="Arial"/>
                <w:b/>
                <w:bCs/>
                <w:sz w:val="14"/>
                <w:szCs w:val="14"/>
              </w:rPr>
              <w:t>2026F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CB97D23" w14:textId="77777777" w:rsidR="009D7B5D" w:rsidRPr="000B521B" w:rsidRDefault="009D7B5D" w:rsidP="009D7B5D">
            <w:pPr>
              <w:rPr>
                <w:rFonts w:ascii="Arial" w:eastAsia="Arial" w:hAnsi="Arial" w:cs="Arial"/>
                <w:sz w:val="14"/>
                <w:szCs w:val="14"/>
                <w:lang w:val="en-US"/>
              </w:rPr>
            </w:pPr>
            <w:r w:rsidRPr="000B521B">
              <w:rPr>
                <w:rFonts w:ascii="Arial" w:eastAsia="Arial" w:hAnsi="Arial" w:cs="Arial"/>
                <w:b/>
                <w:bCs/>
                <w:sz w:val="14"/>
                <w:szCs w:val="14"/>
              </w:rPr>
              <w:t>2027F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3029389" w14:textId="77777777" w:rsidR="009D7B5D" w:rsidRPr="000B521B" w:rsidRDefault="009D7B5D" w:rsidP="009D7B5D">
            <w:pPr>
              <w:rPr>
                <w:rFonts w:ascii="Arial" w:eastAsia="Arial" w:hAnsi="Arial" w:cs="Arial"/>
                <w:sz w:val="14"/>
                <w:szCs w:val="14"/>
                <w:lang w:val="en-US"/>
              </w:rPr>
            </w:pPr>
            <w:r w:rsidRPr="000B521B">
              <w:rPr>
                <w:rFonts w:ascii="Arial" w:eastAsia="Arial" w:hAnsi="Arial" w:cs="Arial"/>
                <w:b/>
                <w:bCs/>
                <w:sz w:val="14"/>
                <w:szCs w:val="14"/>
              </w:rPr>
              <w:t>2028F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4E2D74B" w14:textId="77777777" w:rsidR="009D7B5D" w:rsidRPr="000B521B" w:rsidRDefault="009D7B5D" w:rsidP="009D7B5D">
            <w:pPr>
              <w:rPr>
                <w:rFonts w:ascii="Arial" w:eastAsia="Arial" w:hAnsi="Arial" w:cs="Arial"/>
                <w:sz w:val="14"/>
                <w:szCs w:val="14"/>
                <w:lang w:val="en-US"/>
              </w:rPr>
            </w:pPr>
            <w:r w:rsidRPr="000B521B">
              <w:rPr>
                <w:rFonts w:ascii="Arial" w:eastAsia="Arial" w:hAnsi="Arial" w:cs="Arial"/>
                <w:b/>
                <w:bCs/>
                <w:sz w:val="14"/>
                <w:szCs w:val="14"/>
              </w:rPr>
              <w:t>2029F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D6A4112" w14:textId="77777777" w:rsidR="009D7B5D" w:rsidRPr="000B521B" w:rsidRDefault="009D7B5D" w:rsidP="009D7B5D">
            <w:pPr>
              <w:rPr>
                <w:rFonts w:ascii="Arial" w:eastAsia="Arial" w:hAnsi="Arial" w:cs="Arial"/>
                <w:sz w:val="14"/>
                <w:szCs w:val="14"/>
                <w:lang w:val="en-US"/>
              </w:rPr>
            </w:pPr>
            <w:r w:rsidRPr="000B521B">
              <w:rPr>
                <w:rFonts w:ascii="Arial" w:eastAsia="Arial" w:hAnsi="Arial" w:cs="Arial"/>
                <w:b/>
                <w:bCs/>
                <w:sz w:val="14"/>
                <w:szCs w:val="14"/>
              </w:rPr>
              <w:t>2030F</w:t>
            </w:r>
          </w:p>
        </w:tc>
      </w:tr>
      <w:tr w:rsidR="0087593C" w:rsidRPr="000B521B" w14:paraId="7AED51CB" w14:textId="77777777" w:rsidTr="000C43F2">
        <w:trPr>
          <w:trHeight w:val="559"/>
        </w:trPr>
        <w:tc>
          <w:tcPr>
            <w:tcW w:w="1105"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89CD847" w14:textId="77777777" w:rsidR="0087593C" w:rsidRPr="000B521B" w:rsidRDefault="0087593C" w:rsidP="0087593C">
            <w:pPr>
              <w:rPr>
                <w:rFonts w:ascii="Arial" w:eastAsia="Arial" w:hAnsi="Arial" w:cs="Arial"/>
                <w:sz w:val="14"/>
                <w:szCs w:val="14"/>
                <w:lang w:val="en-US"/>
              </w:rPr>
            </w:pPr>
            <w:r w:rsidRPr="000B521B">
              <w:rPr>
                <w:rFonts w:ascii="Arial" w:eastAsia="Arial" w:hAnsi="Arial" w:cs="Arial"/>
                <w:sz w:val="14"/>
                <w:szCs w:val="14"/>
                <w:lang w:val="en-US"/>
              </w:rPr>
              <w:t>Pessimistic</w:t>
            </w:r>
          </w:p>
        </w:tc>
        <w:tc>
          <w:tcPr>
            <w:tcW w:w="68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4220E96" w14:textId="74D9DD23"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10.11</w:t>
            </w:r>
          </w:p>
        </w:tc>
        <w:tc>
          <w:tcPr>
            <w:tcW w:w="849"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965CD9" w14:textId="613660BE"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10.77</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74A7D5" w14:textId="35F6628D"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11.58</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57564A" w14:textId="61DB767C"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12.55</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9652C4" w14:textId="0A96F5E0"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13.58</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F1E2AC" w14:textId="67141285"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14.65</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691C689" w14:textId="06A2A190"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16.05</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7A5EBE" w14:textId="725A4F31"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17.77</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E918B4B" w14:textId="596EDD21"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19.45</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099A825" w14:textId="0D4C88E7"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21.08</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D45C7E" w14:textId="68B1E1CE"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22.81</w:t>
            </w:r>
          </w:p>
        </w:tc>
      </w:tr>
      <w:tr w:rsidR="0087593C" w:rsidRPr="000B521B" w14:paraId="1C7FD02A" w14:textId="77777777" w:rsidTr="00ED2618">
        <w:trPr>
          <w:trHeight w:val="559"/>
        </w:trPr>
        <w:tc>
          <w:tcPr>
            <w:tcW w:w="1105"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D67DB0B" w14:textId="77777777" w:rsidR="0087593C" w:rsidRPr="000B521B" w:rsidRDefault="0087593C" w:rsidP="0087593C">
            <w:pPr>
              <w:rPr>
                <w:rFonts w:ascii="Arial" w:eastAsia="Arial" w:hAnsi="Arial" w:cs="Arial"/>
                <w:sz w:val="14"/>
                <w:szCs w:val="14"/>
                <w:lang w:val="en-US"/>
              </w:rPr>
            </w:pPr>
            <w:r w:rsidRPr="000B521B">
              <w:rPr>
                <w:rFonts w:ascii="Arial" w:eastAsia="Arial" w:hAnsi="Arial" w:cs="Arial"/>
                <w:sz w:val="14"/>
                <w:szCs w:val="14"/>
                <w:lang w:val="en-US"/>
              </w:rPr>
              <w:t>Realistic</w:t>
            </w:r>
          </w:p>
        </w:tc>
        <w:tc>
          <w:tcPr>
            <w:tcW w:w="68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44B3068" w14:textId="0449FB8C"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10.11</w:t>
            </w:r>
          </w:p>
        </w:tc>
        <w:tc>
          <w:tcPr>
            <w:tcW w:w="84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38CBF8E" w14:textId="64C051C4"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11.08</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99D5FC8" w14:textId="4792F888"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12.24</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5707A82" w14:textId="23446895"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13.64</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718BAEC" w14:textId="76D4D767"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15.17</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AC7C693" w14:textId="06773FC1"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16.81</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D19E340" w14:textId="436A5EC3"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18.92</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52FCCD1" w14:textId="50CB93F5"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21.52</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5D13B1B" w14:textId="433BE4FD"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24.21</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6D531BB" w14:textId="249E3EA3"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26.97</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BE1B23D" w14:textId="5399013E"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30.00</w:t>
            </w:r>
          </w:p>
        </w:tc>
      </w:tr>
      <w:tr w:rsidR="0087593C" w:rsidRPr="000B521B" w14:paraId="30A11230" w14:textId="77777777" w:rsidTr="006702DD">
        <w:trPr>
          <w:trHeight w:val="540"/>
        </w:trPr>
        <w:tc>
          <w:tcPr>
            <w:tcW w:w="1105"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E61946D" w14:textId="77777777" w:rsidR="0087593C" w:rsidRPr="000B521B" w:rsidRDefault="0087593C" w:rsidP="0087593C">
            <w:pPr>
              <w:rPr>
                <w:rFonts w:ascii="Arial" w:eastAsia="Arial" w:hAnsi="Arial" w:cs="Arial"/>
                <w:sz w:val="14"/>
                <w:szCs w:val="14"/>
                <w:lang w:val="en-US"/>
              </w:rPr>
            </w:pPr>
            <w:r w:rsidRPr="000B521B">
              <w:rPr>
                <w:rFonts w:ascii="Arial" w:eastAsia="Arial" w:hAnsi="Arial" w:cs="Arial"/>
                <w:sz w:val="14"/>
                <w:szCs w:val="14"/>
                <w:lang w:val="en-US"/>
              </w:rPr>
              <w:t>Optimistic</w:t>
            </w:r>
          </w:p>
        </w:tc>
        <w:tc>
          <w:tcPr>
            <w:tcW w:w="68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880A24" w14:textId="7C1C70A0"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10.11</w:t>
            </w:r>
          </w:p>
        </w:tc>
        <w:tc>
          <w:tcPr>
            <w:tcW w:w="849"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DF9DA52" w14:textId="1BFAF2AF"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11.33</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539746D" w14:textId="0EAD6A60"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12.80</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8343E29" w14:textId="1C4F09FE"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14.59</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7416616" w14:textId="5039BFAE"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16.59</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2F646DD" w14:textId="60E5C6F1"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18.81</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D096347" w14:textId="36D788F1"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21.64</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327036" w14:textId="67AFCB4F"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25.16</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607A427" w14:textId="45A0017A"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28.93</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E315285" w14:textId="1C763478"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32.96</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3796CD" w14:textId="6E4A9539" w:rsidR="0087593C" w:rsidRPr="000B521B" w:rsidRDefault="0087593C" w:rsidP="0087593C">
            <w:pPr>
              <w:jc w:val="center"/>
              <w:rPr>
                <w:rFonts w:ascii="Arial" w:eastAsia="Arial" w:hAnsi="Arial" w:cs="Arial"/>
                <w:sz w:val="14"/>
                <w:szCs w:val="14"/>
                <w:lang w:val="en-US"/>
              </w:rPr>
            </w:pPr>
            <w:r w:rsidRPr="000B521B">
              <w:rPr>
                <w:rFonts w:ascii="Arial" w:eastAsia="Arial" w:hAnsi="Arial" w:cs="Arial"/>
                <w:sz w:val="14"/>
                <w:szCs w:val="14"/>
                <w:lang w:val="en-US"/>
              </w:rPr>
              <w:t>37.48</w:t>
            </w:r>
          </w:p>
        </w:tc>
      </w:tr>
    </w:tbl>
    <w:p w14:paraId="7017AE79" w14:textId="4F189E35" w:rsidR="00776D57" w:rsidRPr="000B521B" w:rsidRDefault="00460753" w:rsidP="009D7B5D">
      <w:pPr>
        <w:rPr>
          <w:rFonts w:ascii="Arial" w:eastAsia="Arial" w:hAnsi="Arial" w:cs="Arial"/>
          <w:sz w:val="24"/>
          <w:szCs w:val="24"/>
        </w:rPr>
      </w:pPr>
      <w:r w:rsidRPr="000B521B">
        <w:rPr>
          <w:rFonts w:ascii="Arial" w:eastAsia="Arial" w:hAnsi="Arial" w:cs="Arial"/>
          <w:noProof/>
          <w:sz w:val="24"/>
          <w:szCs w:val="24"/>
        </w:rPr>
        <mc:AlternateContent>
          <mc:Choice Requires="wps">
            <w:drawing>
              <wp:anchor distT="0" distB="0" distL="114300" distR="114300" simplePos="0" relativeHeight="252397568" behindDoc="0" locked="0" layoutInCell="1" allowOverlap="1" wp14:anchorId="4D531BAE" wp14:editId="2BF56D47">
                <wp:simplePos x="0" y="0"/>
                <wp:positionH relativeFrom="column">
                  <wp:posOffset>4710223</wp:posOffset>
                </wp:positionH>
                <wp:positionV relativeFrom="paragraph">
                  <wp:posOffset>0</wp:posOffset>
                </wp:positionV>
                <wp:extent cx="1809277" cy="584775"/>
                <wp:effectExtent l="0" t="0" r="0" b="0"/>
                <wp:wrapNone/>
                <wp:docPr id="1114"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718C8552" w14:textId="77777777" w:rsidR="00460753" w:rsidRPr="009D7B5D" w:rsidRDefault="00460753" w:rsidP="00460753">
                            <w:pPr>
                              <w:jc w:val="right"/>
                              <w:textAlignment w:val="baseline"/>
                              <w:rPr>
                                <w:rFonts w:ascii="Verdana" w:eastAsia="Verdana" w:hAnsi="Verdana" w:cs="Verdana"/>
                                <w:i/>
                                <w:iCs/>
                                <w:color w:val="7F7F7F"/>
                                <w:kern w:val="24"/>
                                <w:sz w:val="14"/>
                                <w:szCs w:val="14"/>
                              </w:rPr>
                            </w:pPr>
                            <w:r w:rsidRPr="009D7B5D">
                              <w:rPr>
                                <w:rFonts w:ascii="Verdana" w:eastAsia="Verdana" w:hAnsi="Verdana" w:cs="Verdana"/>
                                <w:i/>
                                <w:iCs/>
                                <w:color w:val="7F7F7F"/>
                                <w:kern w:val="24"/>
                                <w:sz w:val="14"/>
                                <w:szCs w:val="14"/>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D531BAE" id="_x0000_s1219" type="#_x0000_t202" style="position:absolute;margin-left:370.9pt;margin-top:0;width:142.45pt;height:46.0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" filled="f" stroked="f">
                <v:textbox style="mso-fit-shape-to-text:t">
                  <w:txbxContent>
                    <w:p w14:paraId="718C8552" w14:textId="77777777" w:rsidR="00460753" w:rsidRPr="009D7B5D" w:rsidRDefault="00460753" w:rsidP="00460753">
                      <w:pPr>
                        <w:jc w:val="right"/>
                        <w:textAlignment w:val="baseline"/>
                        <w:rPr>
                          <w:rFonts w:ascii="Verdana" w:eastAsia="Verdana" w:hAnsi="Verdana" w:cs="Verdana"/>
                          <w:i/>
                          <w:iCs/>
                          <w:color w:val="7F7F7F"/>
                          <w:kern w:val="24"/>
                          <w:sz w:val="14"/>
                          <w:szCs w:val="14"/>
                        </w:rPr>
                      </w:pPr>
                      <w:r w:rsidRPr="009D7B5D">
                        <w:rPr>
                          <w:rFonts w:ascii="Verdana" w:eastAsia="Verdana" w:hAnsi="Verdana" w:cs="Verdana"/>
                          <w:i/>
                          <w:iCs/>
                          <w:color w:val="7F7F7F"/>
                          <w:kern w:val="24"/>
                          <w:sz w:val="14"/>
                          <w:szCs w:val="14"/>
                        </w:rPr>
                        <w:t>Source: TechSci Research</w:t>
                      </w:r>
                    </w:p>
                  </w:txbxContent>
                </v:textbox>
              </v:shape>
            </w:pict>
          </mc:Fallback>
        </mc:AlternateContent>
      </w:r>
    </w:p>
    <w:p w14:paraId="62FD0F21" w14:textId="77777777" w:rsidR="00A72FE3" w:rsidRPr="000B521B" w:rsidRDefault="00A72FE3" w:rsidP="00460753">
      <w:pPr>
        <w:spacing w:line="360" w:lineRule="auto"/>
        <w:jc w:val="both"/>
        <w:rPr>
          <w:rFonts w:ascii="Arial" w:eastAsia="Arial" w:hAnsi="Arial" w:cs="Arial"/>
          <w:sz w:val="24"/>
          <w:szCs w:val="24"/>
        </w:rPr>
        <w:sectPr w:rsidR="00A72FE3"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7F85E18" w14:textId="77777777" w:rsidR="00A72FE3" w:rsidRPr="000B521B" w:rsidRDefault="00A72FE3" w:rsidP="00460753">
      <w:pPr>
        <w:spacing w:line="360" w:lineRule="auto"/>
        <w:jc w:val="both"/>
        <w:rPr>
          <w:rFonts w:ascii="Arial" w:eastAsia="Arial" w:hAnsi="Arial" w:cs="Arial"/>
          <w:sz w:val="24"/>
          <w:szCs w:val="24"/>
        </w:rPr>
        <w:sectPr w:rsidR="00A72FE3"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842A92D" w14:textId="516867BD" w:rsidR="00D01A04" w:rsidRPr="000B521B" w:rsidRDefault="00D01A04" w:rsidP="00460753">
      <w:pPr>
        <w:spacing w:line="360" w:lineRule="auto"/>
        <w:jc w:val="both"/>
        <w:rPr>
          <w:rFonts w:ascii="Arial" w:eastAsia="Arial" w:hAnsi="Arial" w:cs="Arial"/>
          <w:sz w:val="24"/>
          <w:szCs w:val="24"/>
        </w:rPr>
      </w:pPr>
    </w:p>
    <w:p w14:paraId="2D6095A1" w14:textId="6D58FE67" w:rsidR="00C601EB" w:rsidRPr="000B521B" w:rsidRDefault="00C601EB" w:rsidP="00460753">
      <w:pPr>
        <w:spacing w:line="360" w:lineRule="auto"/>
        <w:jc w:val="both"/>
        <w:rPr>
          <w:rFonts w:ascii="Arial" w:eastAsia="Arial" w:hAnsi="Arial" w:cs="Arial"/>
          <w:sz w:val="24"/>
          <w:szCs w:val="24"/>
        </w:rPr>
      </w:pPr>
    </w:p>
    <w:p w14:paraId="0A24A91C" w14:textId="3B785C08" w:rsidR="00C601EB" w:rsidRPr="000B521B" w:rsidRDefault="00C601EB" w:rsidP="00460753">
      <w:pPr>
        <w:spacing w:line="360" w:lineRule="auto"/>
        <w:jc w:val="both"/>
        <w:rPr>
          <w:rFonts w:ascii="Arial" w:eastAsia="Arial" w:hAnsi="Arial" w:cs="Arial"/>
          <w:sz w:val="24"/>
          <w:szCs w:val="24"/>
        </w:rPr>
      </w:pPr>
    </w:p>
    <w:p w14:paraId="136F75FA" w14:textId="360DADD8" w:rsidR="00C601EB" w:rsidRPr="000B521B" w:rsidRDefault="00C601EB" w:rsidP="00460753">
      <w:pPr>
        <w:spacing w:line="360" w:lineRule="auto"/>
        <w:jc w:val="both"/>
        <w:rPr>
          <w:rFonts w:ascii="Arial" w:eastAsia="Arial" w:hAnsi="Arial" w:cs="Arial"/>
          <w:sz w:val="24"/>
          <w:szCs w:val="24"/>
        </w:rPr>
      </w:pPr>
    </w:p>
    <w:p w14:paraId="45D30FE2" w14:textId="4D1537D4" w:rsidR="00C601EB" w:rsidRPr="000B521B" w:rsidRDefault="00C601EB" w:rsidP="00460753">
      <w:pPr>
        <w:spacing w:line="360" w:lineRule="auto"/>
        <w:jc w:val="both"/>
        <w:rPr>
          <w:rFonts w:ascii="Arial" w:eastAsia="Arial" w:hAnsi="Arial" w:cs="Arial"/>
          <w:sz w:val="24"/>
          <w:szCs w:val="24"/>
        </w:rPr>
      </w:pPr>
    </w:p>
    <w:p w14:paraId="420B9AFB" w14:textId="5245564A" w:rsidR="00C601EB" w:rsidRPr="000B521B" w:rsidRDefault="00C601EB" w:rsidP="00460753">
      <w:pPr>
        <w:spacing w:line="360" w:lineRule="auto"/>
        <w:jc w:val="both"/>
        <w:rPr>
          <w:rFonts w:ascii="Arial" w:eastAsia="Arial" w:hAnsi="Arial" w:cs="Arial"/>
          <w:sz w:val="24"/>
          <w:szCs w:val="24"/>
        </w:rPr>
      </w:pPr>
    </w:p>
    <w:p w14:paraId="490C3D2F" w14:textId="759407EB" w:rsidR="00C601EB" w:rsidRPr="000B521B" w:rsidRDefault="00C601EB" w:rsidP="00460753">
      <w:pPr>
        <w:spacing w:line="360" w:lineRule="auto"/>
        <w:jc w:val="both"/>
        <w:rPr>
          <w:rFonts w:ascii="Arial" w:eastAsia="Arial" w:hAnsi="Arial" w:cs="Arial"/>
          <w:sz w:val="24"/>
          <w:szCs w:val="24"/>
        </w:rPr>
      </w:pPr>
    </w:p>
    <w:p w14:paraId="4B00A606" w14:textId="72EE247F" w:rsidR="00C601EB" w:rsidRPr="000B521B" w:rsidRDefault="00C601EB" w:rsidP="00460753">
      <w:pPr>
        <w:spacing w:line="360" w:lineRule="auto"/>
        <w:jc w:val="both"/>
        <w:rPr>
          <w:rFonts w:ascii="Arial" w:eastAsia="Arial" w:hAnsi="Arial" w:cs="Arial"/>
          <w:sz w:val="24"/>
          <w:szCs w:val="24"/>
        </w:rPr>
      </w:pPr>
    </w:p>
    <w:p w14:paraId="34FB00B1" w14:textId="1C565727" w:rsidR="00C601EB" w:rsidRPr="000B521B" w:rsidRDefault="00C601EB" w:rsidP="00460753">
      <w:pPr>
        <w:spacing w:line="360" w:lineRule="auto"/>
        <w:jc w:val="both"/>
        <w:rPr>
          <w:rFonts w:ascii="Arial" w:eastAsia="Arial" w:hAnsi="Arial" w:cs="Arial"/>
          <w:sz w:val="24"/>
          <w:szCs w:val="24"/>
        </w:rPr>
      </w:pPr>
    </w:p>
    <w:p w14:paraId="375A2645" w14:textId="187AFA43" w:rsidR="00C601EB" w:rsidRPr="000B521B" w:rsidRDefault="00C601EB" w:rsidP="00460753">
      <w:pPr>
        <w:spacing w:line="360" w:lineRule="auto"/>
        <w:jc w:val="both"/>
        <w:rPr>
          <w:rFonts w:ascii="Arial" w:eastAsia="Arial" w:hAnsi="Arial" w:cs="Arial"/>
          <w:sz w:val="24"/>
          <w:szCs w:val="24"/>
        </w:rPr>
      </w:pPr>
    </w:p>
    <w:p w14:paraId="40DFA3F9" w14:textId="5EA253CF" w:rsidR="00C601EB" w:rsidRPr="000B521B" w:rsidRDefault="00C601EB" w:rsidP="00460753">
      <w:pPr>
        <w:spacing w:line="360" w:lineRule="auto"/>
        <w:jc w:val="both"/>
        <w:rPr>
          <w:rFonts w:ascii="Arial" w:eastAsia="Arial" w:hAnsi="Arial" w:cs="Arial"/>
          <w:sz w:val="24"/>
          <w:szCs w:val="24"/>
        </w:rPr>
      </w:pPr>
    </w:p>
    <w:p w14:paraId="14760990" w14:textId="0F59993B" w:rsidR="00C601EB" w:rsidRPr="000B521B" w:rsidRDefault="00C601EB" w:rsidP="00460753">
      <w:pPr>
        <w:spacing w:line="360" w:lineRule="auto"/>
        <w:jc w:val="both"/>
        <w:rPr>
          <w:rFonts w:ascii="Arial" w:eastAsia="Arial" w:hAnsi="Arial" w:cs="Arial"/>
          <w:sz w:val="24"/>
          <w:szCs w:val="24"/>
        </w:rPr>
      </w:pPr>
    </w:p>
    <w:p w14:paraId="7B581D95" w14:textId="77777777" w:rsidR="00C601EB" w:rsidRPr="000B521B" w:rsidRDefault="00C601EB" w:rsidP="00460753">
      <w:pPr>
        <w:spacing w:line="360" w:lineRule="auto"/>
        <w:jc w:val="both"/>
        <w:rPr>
          <w:rFonts w:ascii="Arial" w:eastAsia="Arial" w:hAnsi="Arial" w:cs="Arial"/>
          <w:sz w:val="24"/>
          <w:szCs w:val="24"/>
        </w:rPr>
      </w:pPr>
    </w:p>
    <w:p w14:paraId="086FED41" w14:textId="48ED80CC" w:rsidR="00D53C24" w:rsidRPr="000B521B" w:rsidRDefault="00D53C24" w:rsidP="00460753">
      <w:pPr>
        <w:spacing w:line="360" w:lineRule="auto"/>
        <w:jc w:val="both"/>
        <w:rPr>
          <w:rFonts w:ascii="Arial" w:eastAsia="Arial" w:hAnsi="Arial" w:cs="Arial"/>
          <w:sz w:val="24"/>
          <w:szCs w:val="24"/>
        </w:rPr>
      </w:pPr>
    </w:p>
    <w:p w14:paraId="58032A7F" w14:textId="77777777" w:rsidR="00C343D0" w:rsidRPr="000B521B" w:rsidRDefault="00C343D0" w:rsidP="00460753">
      <w:pPr>
        <w:spacing w:line="360" w:lineRule="auto"/>
        <w:jc w:val="both"/>
        <w:rPr>
          <w:rFonts w:ascii="Arial" w:eastAsia="Arial" w:hAnsi="Arial" w:cs="Arial"/>
          <w:b/>
          <w:bCs/>
          <w:sz w:val="24"/>
          <w:szCs w:val="24"/>
        </w:rPr>
      </w:pPr>
    </w:p>
    <w:p w14:paraId="372DFAE1" w14:textId="527E72B3" w:rsidR="00B40829" w:rsidRPr="000B521B" w:rsidRDefault="00B40829" w:rsidP="00460753">
      <w:pPr>
        <w:spacing w:line="360" w:lineRule="auto"/>
        <w:jc w:val="both"/>
        <w:rPr>
          <w:rFonts w:ascii="Arial" w:eastAsia="Arial" w:hAnsi="Arial" w:cs="Arial"/>
          <w:b/>
          <w:bCs/>
          <w:sz w:val="24"/>
          <w:szCs w:val="24"/>
        </w:rPr>
      </w:pPr>
      <w:r w:rsidRPr="000B521B">
        <w:rPr>
          <w:rFonts w:ascii="Arial" w:eastAsia="Arial" w:hAnsi="Arial" w:cs="Arial"/>
          <w:b/>
          <w:bCs/>
          <w:sz w:val="24"/>
          <w:szCs w:val="24"/>
        </w:rPr>
        <w:t>3.12 Suggested Capacities</w:t>
      </w:r>
    </w:p>
    <w:p w14:paraId="7301CF78" w14:textId="77777777" w:rsidR="00B03E75" w:rsidRPr="000B521B" w:rsidRDefault="00B03E75" w:rsidP="00B03E75">
      <w:pPr>
        <w:pStyle w:val="Default"/>
        <w:spacing w:line="360" w:lineRule="auto"/>
        <w:jc w:val="both"/>
        <w:rPr>
          <w:rFonts w:ascii="Arial" w:hAnsi="Arial" w:cs="Arial"/>
        </w:rPr>
      </w:pPr>
      <w:r w:rsidRPr="000B521B">
        <w:rPr>
          <w:rFonts w:ascii="Arial" w:hAnsi="Arial" w:cs="Arial"/>
          <w:b/>
          <w:i/>
        </w:rPr>
        <w:t xml:space="preserve">Global Scenario:  </w:t>
      </w:r>
      <w:r w:rsidRPr="000B521B">
        <w:rPr>
          <w:rFonts w:ascii="Arial" w:hAnsi="Arial" w:cs="Arial"/>
        </w:rPr>
        <w:t xml:space="preserve">The current global capacity of Vinyl Ester Resin is 985 thousand </w:t>
      </w:r>
      <w:proofErr w:type="spellStart"/>
      <w:r w:rsidRPr="000B521B">
        <w:rPr>
          <w:rFonts w:ascii="Arial" w:hAnsi="Arial" w:cs="Arial"/>
        </w:rPr>
        <w:t>tonnes</w:t>
      </w:r>
      <w:proofErr w:type="spellEnd"/>
      <w:r w:rsidRPr="000B521B">
        <w:rPr>
          <w:rFonts w:ascii="Arial" w:hAnsi="Arial" w:cs="Arial"/>
        </w:rPr>
        <w:t xml:space="preserve">.  Top five producers account for 54 percent of the total capacity. Regional analysis indicates surplus in Northeast Asia, and deficit in Indian Sub-continent, Europe, South America, Middle East and South America, resulting in heavy trade within the region as well as international trade. Overall Europe, Middle East &amp; Africa and South America will remain a deficit area throughout the study period. </w:t>
      </w:r>
    </w:p>
    <w:p w14:paraId="27811B3E" w14:textId="77777777" w:rsidR="00B03E75" w:rsidRPr="000B521B" w:rsidRDefault="00B03E75" w:rsidP="00B03E75">
      <w:pPr>
        <w:pStyle w:val="Default"/>
        <w:spacing w:line="360" w:lineRule="auto"/>
        <w:jc w:val="both"/>
        <w:rPr>
          <w:rFonts w:ascii="Arial" w:hAnsi="Arial" w:cs="Arial"/>
        </w:rPr>
      </w:pPr>
    </w:p>
    <w:p w14:paraId="1EFEDBB0" w14:textId="77777777" w:rsidR="00B03E75" w:rsidRPr="000B521B" w:rsidRDefault="00B03E75" w:rsidP="00B03E75">
      <w:pPr>
        <w:pStyle w:val="Default"/>
        <w:spacing w:line="360" w:lineRule="auto"/>
        <w:jc w:val="both"/>
        <w:rPr>
          <w:rFonts w:ascii="Arial" w:hAnsi="Arial" w:cs="Arial"/>
        </w:rPr>
      </w:pPr>
      <w:r w:rsidRPr="000B521B">
        <w:rPr>
          <w:rFonts w:ascii="Arial" w:hAnsi="Arial" w:cs="Arial"/>
          <w:b/>
          <w:i/>
        </w:rPr>
        <w:t xml:space="preserve">Indian Scenario: </w:t>
      </w:r>
      <w:r w:rsidRPr="000B521B">
        <w:rPr>
          <w:rFonts w:ascii="Arial" w:hAnsi="Arial" w:cs="Arial"/>
        </w:rPr>
        <w:t xml:space="preserve">Present capacity in the country is 4.84 thousand </w:t>
      </w:r>
      <w:proofErr w:type="spellStart"/>
      <w:r w:rsidRPr="000B521B">
        <w:rPr>
          <w:rFonts w:ascii="Arial" w:hAnsi="Arial" w:cs="Arial"/>
        </w:rPr>
        <w:t>tonnes</w:t>
      </w:r>
      <w:proofErr w:type="spellEnd"/>
      <w:r w:rsidRPr="000B521B">
        <w:rPr>
          <w:rFonts w:ascii="Arial" w:hAnsi="Arial" w:cs="Arial"/>
        </w:rPr>
        <w:t xml:space="preserve"> and production are totally project based. These companies produce all the major grades conforming with global standards. It is expected that, based on individual end-use sector growth, consumption of vinyl ester resin will register an overall growth of about 11.70 percent per annum average growth over the next ten years’ period.</w:t>
      </w:r>
    </w:p>
    <w:p w14:paraId="323EB153" w14:textId="77777777" w:rsidR="00B03E75" w:rsidRPr="000B521B" w:rsidRDefault="00B03E75" w:rsidP="00B03E75">
      <w:pPr>
        <w:pStyle w:val="Default"/>
        <w:spacing w:line="360" w:lineRule="auto"/>
        <w:jc w:val="both"/>
        <w:rPr>
          <w:rFonts w:ascii="Arial" w:hAnsi="Arial" w:cs="Arial"/>
        </w:rPr>
      </w:pPr>
    </w:p>
    <w:p w14:paraId="2A259472" w14:textId="77777777" w:rsidR="00B03E75" w:rsidRPr="000B521B" w:rsidRDefault="00B03E75" w:rsidP="00B03E75">
      <w:pPr>
        <w:pStyle w:val="Default"/>
        <w:spacing w:line="360" w:lineRule="auto"/>
        <w:jc w:val="both"/>
        <w:rPr>
          <w:rFonts w:ascii="Arial" w:hAnsi="Arial" w:cs="Arial"/>
        </w:rPr>
      </w:pPr>
      <w:r w:rsidRPr="000B521B">
        <w:rPr>
          <w:rFonts w:ascii="Arial" w:hAnsi="Arial" w:cs="Arial"/>
        </w:rPr>
        <w:t xml:space="preserve">India is expected to remain a deficit area and likely to increase from present level of 7.16 thousand </w:t>
      </w:r>
      <w:proofErr w:type="spellStart"/>
      <w:r w:rsidRPr="000B521B">
        <w:rPr>
          <w:rFonts w:ascii="Arial" w:hAnsi="Arial" w:cs="Arial"/>
        </w:rPr>
        <w:t>tonnes</w:t>
      </w:r>
      <w:proofErr w:type="spellEnd"/>
      <w:r w:rsidRPr="000B521B">
        <w:rPr>
          <w:rFonts w:ascii="Arial" w:hAnsi="Arial" w:cs="Arial"/>
        </w:rPr>
        <w:t xml:space="preserve"> per annum to 24.74 thousand </w:t>
      </w:r>
      <w:proofErr w:type="spellStart"/>
      <w:r w:rsidRPr="000B521B">
        <w:rPr>
          <w:rFonts w:ascii="Arial" w:hAnsi="Arial" w:cs="Arial"/>
        </w:rPr>
        <w:t>tonnes</w:t>
      </w:r>
      <w:proofErr w:type="spellEnd"/>
      <w:r w:rsidRPr="000B521B">
        <w:rPr>
          <w:rFonts w:ascii="Arial" w:hAnsi="Arial" w:cs="Arial"/>
        </w:rPr>
        <w:t xml:space="preserve"> per annum by 2030.</w:t>
      </w:r>
    </w:p>
    <w:p w14:paraId="7EBCA457" w14:textId="77777777" w:rsidR="00B03E75" w:rsidRPr="000B521B" w:rsidRDefault="00B03E75" w:rsidP="00B03E75">
      <w:pPr>
        <w:pStyle w:val="Default"/>
        <w:spacing w:line="360" w:lineRule="auto"/>
        <w:jc w:val="both"/>
        <w:rPr>
          <w:rFonts w:ascii="Arial" w:hAnsi="Arial" w:cs="Arial"/>
        </w:rPr>
      </w:pPr>
    </w:p>
    <w:p w14:paraId="25F99006" w14:textId="26434950" w:rsidR="00B03E75" w:rsidRPr="000B521B" w:rsidRDefault="00B03E75" w:rsidP="00B03E75">
      <w:pPr>
        <w:pStyle w:val="Default"/>
        <w:spacing w:line="360" w:lineRule="auto"/>
        <w:jc w:val="both"/>
        <w:rPr>
          <w:rFonts w:ascii="Arial" w:hAnsi="Arial" w:cs="Arial"/>
        </w:rPr>
      </w:pPr>
      <w:r w:rsidRPr="000B521B">
        <w:rPr>
          <w:rFonts w:ascii="Arial" w:hAnsi="Arial" w:cs="Arial"/>
        </w:rPr>
        <w:t xml:space="preserve">Considering demand – supply situation and export market, enough scope exists in the country for a 30 thousand </w:t>
      </w:r>
      <w:proofErr w:type="spellStart"/>
      <w:r w:rsidRPr="000B521B">
        <w:rPr>
          <w:rFonts w:ascii="Arial" w:hAnsi="Arial" w:cs="Arial"/>
        </w:rPr>
        <w:t>tonnes</w:t>
      </w:r>
      <w:proofErr w:type="spellEnd"/>
      <w:r w:rsidRPr="000B521B">
        <w:rPr>
          <w:rFonts w:ascii="Arial" w:hAnsi="Arial" w:cs="Arial"/>
        </w:rPr>
        <w:t xml:space="preserve"> per annum vinyl ester resin unit by 2023. Moreover, there is latent demand of the product due to anticipated growth in telecom, chemicals &amp; petrochemicals, and renewable sector. </w:t>
      </w:r>
    </w:p>
    <w:p w14:paraId="7216F7BD" w14:textId="77777777" w:rsidR="00B03E75" w:rsidRPr="000B521B" w:rsidRDefault="00B03E75" w:rsidP="00B03E75">
      <w:pPr>
        <w:pStyle w:val="Default"/>
        <w:spacing w:line="360" w:lineRule="auto"/>
        <w:jc w:val="both"/>
        <w:rPr>
          <w:rFonts w:ascii="Arial" w:hAnsi="Arial" w:cs="Arial"/>
        </w:rPr>
      </w:pPr>
    </w:p>
    <w:p w14:paraId="762B0B63" w14:textId="77777777" w:rsidR="00B03E75" w:rsidRPr="000B521B" w:rsidRDefault="00B03E75" w:rsidP="00B03E75">
      <w:pPr>
        <w:pStyle w:val="Default"/>
        <w:spacing w:line="360" w:lineRule="auto"/>
        <w:jc w:val="both"/>
        <w:rPr>
          <w:rFonts w:ascii="Arial" w:hAnsi="Arial" w:cs="Arial"/>
          <w:b/>
        </w:rPr>
      </w:pPr>
      <w:r w:rsidRPr="000B521B">
        <w:rPr>
          <w:rFonts w:ascii="Arial" w:hAnsi="Arial" w:cs="Arial"/>
          <w:b/>
        </w:rPr>
        <w:t>Recommendations</w:t>
      </w:r>
    </w:p>
    <w:p w14:paraId="6C60CD5F" w14:textId="77777777" w:rsidR="00B03E75" w:rsidRPr="000B521B" w:rsidRDefault="00B03E75" w:rsidP="00B03E75">
      <w:pPr>
        <w:pStyle w:val="Default"/>
        <w:spacing w:line="360" w:lineRule="auto"/>
        <w:jc w:val="both"/>
        <w:rPr>
          <w:rFonts w:ascii="Arial" w:hAnsi="Arial" w:cs="Arial"/>
        </w:rPr>
      </w:pPr>
    </w:p>
    <w:p w14:paraId="58B3B1D1" w14:textId="77777777" w:rsidR="00B03E75" w:rsidRPr="000B521B" w:rsidRDefault="00B03E75" w:rsidP="002B5226">
      <w:pPr>
        <w:pStyle w:val="Default"/>
        <w:numPr>
          <w:ilvl w:val="0"/>
          <w:numId w:val="21"/>
        </w:numPr>
        <w:spacing w:line="360" w:lineRule="auto"/>
        <w:jc w:val="both"/>
        <w:rPr>
          <w:rFonts w:ascii="Arial" w:hAnsi="Arial" w:cs="Arial"/>
        </w:rPr>
      </w:pPr>
      <w:r w:rsidRPr="000B521B">
        <w:rPr>
          <w:rFonts w:ascii="Arial" w:hAnsi="Arial" w:cs="Arial"/>
        </w:rPr>
        <w:t xml:space="preserve">RIL may consider setting-up a 30 thousand </w:t>
      </w:r>
      <w:proofErr w:type="spellStart"/>
      <w:r w:rsidRPr="000B521B">
        <w:rPr>
          <w:rFonts w:ascii="Arial" w:hAnsi="Arial" w:cs="Arial"/>
        </w:rPr>
        <w:t>tonnes</w:t>
      </w:r>
      <w:proofErr w:type="spellEnd"/>
      <w:r w:rsidRPr="000B521B">
        <w:rPr>
          <w:rFonts w:ascii="Arial" w:hAnsi="Arial" w:cs="Arial"/>
        </w:rPr>
        <w:t xml:space="preserve"> vinyl ester resin unit by the year 2030 in two phases (1</w:t>
      </w:r>
      <w:r w:rsidRPr="000B521B">
        <w:rPr>
          <w:rFonts w:ascii="Arial" w:hAnsi="Arial" w:cs="Arial"/>
          <w:vertAlign w:val="superscript"/>
        </w:rPr>
        <w:t>st</w:t>
      </w:r>
      <w:r w:rsidRPr="000B521B">
        <w:rPr>
          <w:rFonts w:ascii="Arial" w:hAnsi="Arial" w:cs="Arial"/>
        </w:rPr>
        <w:t xml:space="preserve"> Phase 2023 and 2</w:t>
      </w:r>
      <w:r w:rsidRPr="000B521B">
        <w:rPr>
          <w:rFonts w:ascii="Arial" w:hAnsi="Arial" w:cs="Arial"/>
          <w:vertAlign w:val="superscript"/>
        </w:rPr>
        <w:t>nd</w:t>
      </w:r>
      <w:r w:rsidRPr="000B521B">
        <w:rPr>
          <w:rFonts w:ascii="Arial" w:hAnsi="Arial" w:cs="Arial"/>
        </w:rPr>
        <w:t xml:space="preserve"> Phase 2027) as enough scope exists from demand – supply point of view.  However, before taking up this decision, RIL should also consider the project from economic viability point of view.</w:t>
      </w:r>
    </w:p>
    <w:p w14:paraId="00B985F5" w14:textId="057BFCF5" w:rsidR="00B03E75" w:rsidRPr="000B521B" w:rsidRDefault="00B03E75" w:rsidP="00B03E75">
      <w:pPr>
        <w:pStyle w:val="Default"/>
        <w:spacing w:line="360" w:lineRule="auto"/>
        <w:ind w:left="1440"/>
        <w:jc w:val="both"/>
        <w:rPr>
          <w:rFonts w:ascii="Arial" w:hAnsi="Arial" w:cs="Arial"/>
        </w:rPr>
      </w:pPr>
    </w:p>
    <w:p w14:paraId="00A3F5BC" w14:textId="2D16DFA6" w:rsidR="009A19EE" w:rsidRPr="000B521B" w:rsidRDefault="009A19EE" w:rsidP="00B03E75">
      <w:pPr>
        <w:pStyle w:val="Default"/>
        <w:spacing w:line="360" w:lineRule="auto"/>
        <w:ind w:left="1440"/>
        <w:jc w:val="both"/>
        <w:rPr>
          <w:rFonts w:ascii="Arial" w:hAnsi="Arial" w:cs="Arial"/>
        </w:rPr>
      </w:pPr>
    </w:p>
    <w:p w14:paraId="618EBF8A" w14:textId="77777777" w:rsidR="009A19EE" w:rsidRPr="000B521B" w:rsidRDefault="009A19EE" w:rsidP="00B03E75">
      <w:pPr>
        <w:pStyle w:val="Default"/>
        <w:spacing w:line="360" w:lineRule="auto"/>
        <w:ind w:left="1440"/>
        <w:jc w:val="both"/>
        <w:rPr>
          <w:rFonts w:ascii="Arial" w:hAnsi="Arial" w:cs="Arial"/>
        </w:rPr>
      </w:pPr>
    </w:p>
    <w:p w14:paraId="6854B21D" w14:textId="77777777" w:rsidR="00B03E75" w:rsidRPr="000B521B" w:rsidRDefault="00B03E75" w:rsidP="002B5226">
      <w:pPr>
        <w:pStyle w:val="Default"/>
        <w:numPr>
          <w:ilvl w:val="0"/>
          <w:numId w:val="21"/>
        </w:numPr>
        <w:spacing w:line="360" w:lineRule="auto"/>
        <w:jc w:val="both"/>
        <w:rPr>
          <w:rFonts w:ascii="Arial" w:hAnsi="Arial" w:cs="Arial"/>
        </w:rPr>
      </w:pPr>
      <w:r w:rsidRPr="000B521B">
        <w:rPr>
          <w:rFonts w:ascii="Arial" w:hAnsi="Arial" w:cs="Arial"/>
        </w:rPr>
        <w:t>Considering capacity utilization of 60 percent in first year and 90 percent in second year onwards, entire quantity is likely to be absorbed within the country itself by 2030.</w:t>
      </w:r>
    </w:p>
    <w:p w14:paraId="1441DF86" w14:textId="77777777" w:rsidR="00B03E75" w:rsidRPr="000B521B" w:rsidRDefault="00B03E75" w:rsidP="00B03E75">
      <w:pPr>
        <w:pStyle w:val="Default"/>
        <w:spacing w:line="360" w:lineRule="auto"/>
        <w:jc w:val="both"/>
        <w:rPr>
          <w:rFonts w:ascii="Arial" w:hAnsi="Arial" w:cs="Arial"/>
        </w:rPr>
      </w:pPr>
    </w:p>
    <w:p w14:paraId="3E28E694" w14:textId="7CEFA85B" w:rsidR="00B03E75" w:rsidRPr="000B521B" w:rsidRDefault="00B03E75" w:rsidP="002B5226">
      <w:pPr>
        <w:pStyle w:val="Default"/>
        <w:numPr>
          <w:ilvl w:val="0"/>
          <w:numId w:val="21"/>
        </w:numPr>
        <w:spacing w:line="360" w:lineRule="auto"/>
        <w:jc w:val="both"/>
        <w:rPr>
          <w:rFonts w:ascii="Arial" w:hAnsi="Arial" w:cs="Arial"/>
        </w:rPr>
      </w:pPr>
      <w:r w:rsidRPr="000B521B">
        <w:rPr>
          <w:rFonts w:ascii="Arial" w:hAnsi="Arial" w:cs="Arial"/>
        </w:rPr>
        <w:t xml:space="preserve">Although as per demand – supply position, substantial gap in international markets is expected, exploring export is also advisable from realization angle.  </w:t>
      </w:r>
    </w:p>
    <w:p w14:paraId="45405112" w14:textId="77777777" w:rsidR="00B03E75" w:rsidRPr="000B521B" w:rsidRDefault="00B03E75" w:rsidP="00B03E75">
      <w:pPr>
        <w:pStyle w:val="ListParagraph"/>
      </w:pPr>
    </w:p>
    <w:p w14:paraId="111A9E87" w14:textId="47012486" w:rsidR="00B03E75" w:rsidRPr="000B521B" w:rsidRDefault="00B03E75" w:rsidP="002B5226">
      <w:pPr>
        <w:pStyle w:val="Default"/>
        <w:numPr>
          <w:ilvl w:val="0"/>
          <w:numId w:val="21"/>
        </w:numPr>
        <w:spacing w:line="360" w:lineRule="auto"/>
        <w:jc w:val="both"/>
        <w:rPr>
          <w:rFonts w:ascii="Arial" w:hAnsi="Arial" w:cs="Arial"/>
        </w:rPr>
      </w:pPr>
      <w:r w:rsidRPr="000B521B">
        <w:rPr>
          <w:rFonts w:ascii="Arial" w:hAnsi="Arial" w:cs="Arial"/>
        </w:rPr>
        <w:t>RIL should also have 100 percent captive epoxy resin</w:t>
      </w:r>
      <w:r w:rsidR="00E50A39">
        <w:rPr>
          <w:rFonts w:ascii="Arial" w:hAnsi="Arial" w:cs="Arial"/>
        </w:rPr>
        <w:t>, methacrylic acid and styrene monomer</w:t>
      </w:r>
      <w:r w:rsidRPr="000B521B">
        <w:rPr>
          <w:rFonts w:ascii="Arial" w:hAnsi="Arial" w:cs="Arial"/>
        </w:rPr>
        <w:t xml:space="preserve"> unit for better margin and assured supply of critical raw materials.</w:t>
      </w:r>
    </w:p>
    <w:p w14:paraId="42229FDF" w14:textId="77777777" w:rsidR="00B03E75" w:rsidRPr="000B521B" w:rsidRDefault="00B03E75" w:rsidP="00B03E75">
      <w:pPr>
        <w:pStyle w:val="Default"/>
        <w:spacing w:line="360" w:lineRule="auto"/>
        <w:jc w:val="both"/>
        <w:rPr>
          <w:rFonts w:ascii="Arial" w:hAnsi="Arial" w:cs="Arial"/>
        </w:rPr>
      </w:pPr>
    </w:p>
    <w:tbl>
      <w:tblPr>
        <w:tblW w:w="10261" w:type="dxa"/>
        <w:tblCellMar>
          <w:left w:w="0" w:type="dxa"/>
          <w:right w:w="0" w:type="dxa"/>
        </w:tblCellMar>
        <w:tblLook w:val="0420" w:firstRow="1" w:lastRow="0" w:firstColumn="0" w:lastColumn="0" w:noHBand="0" w:noVBand="1"/>
      </w:tblPr>
      <w:tblGrid>
        <w:gridCol w:w="3324"/>
        <w:gridCol w:w="2455"/>
        <w:gridCol w:w="2241"/>
        <w:gridCol w:w="2241"/>
      </w:tblGrid>
      <w:tr w:rsidR="00B03E75" w:rsidRPr="000B521B" w14:paraId="4654F7A1" w14:textId="77777777" w:rsidTr="00B03E75">
        <w:trPr>
          <w:trHeight w:val="293"/>
        </w:trPr>
        <w:tc>
          <w:tcPr>
            <w:tcW w:w="3324" w:type="dxa"/>
            <w:tcBorders>
              <w:top w:val="single" w:sz="8" w:space="0" w:color="FFC000"/>
              <w:left w:val="single" w:sz="8" w:space="0" w:color="FFC000"/>
              <w:bottom w:val="single" w:sz="18" w:space="0" w:color="FFC000"/>
              <w:right w:val="single" w:sz="8" w:space="0" w:color="FFC000"/>
            </w:tcBorders>
            <w:tcMar>
              <w:top w:w="72" w:type="dxa"/>
              <w:left w:w="144" w:type="dxa"/>
              <w:bottom w:w="72" w:type="dxa"/>
              <w:right w:w="144" w:type="dxa"/>
            </w:tcMar>
            <w:vAlign w:val="center"/>
            <w:hideMark/>
          </w:tcPr>
          <w:p w14:paraId="455BFB43" w14:textId="5F002455" w:rsidR="00B03E75" w:rsidRPr="000B521B" w:rsidRDefault="00B03E75">
            <w:pPr>
              <w:rPr>
                <w:rFonts w:ascii="Arial" w:hAnsi="Arial" w:cs="Arial"/>
                <w:b/>
                <w:bCs/>
                <w:color w:val="000000"/>
                <w:sz w:val="24"/>
                <w:szCs w:val="24"/>
                <w:lang w:val="en-GB" w:eastAsia="en-GB"/>
              </w:rPr>
            </w:pPr>
            <w:r w:rsidRPr="000B521B">
              <w:rPr>
                <w:rFonts w:ascii="Arial" w:hAnsi="Arial" w:cs="Arial"/>
                <w:b/>
                <w:bCs/>
                <w:color w:val="000000"/>
                <w:sz w:val="24"/>
                <w:szCs w:val="24"/>
                <w:lang w:val="en-GB" w:eastAsia="en-GB"/>
              </w:rPr>
              <w:t>Name of the Product</w:t>
            </w:r>
            <w:r w:rsidR="00C601EB" w:rsidRPr="000B521B">
              <w:rPr>
                <w:rFonts w:ascii="Arial" w:hAnsi="Arial" w:cs="Arial"/>
                <w:b/>
                <w:bCs/>
                <w:color w:val="000000"/>
                <w:sz w:val="24"/>
                <w:szCs w:val="24"/>
                <w:lang w:val="en-GB" w:eastAsia="en-GB"/>
              </w:rPr>
              <w:t xml:space="preserve"> (Tonnes)</w:t>
            </w:r>
          </w:p>
        </w:tc>
        <w:tc>
          <w:tcPr>
            <w:tcW w:w="2455" w:type="dxa"/>
            <w:tcBorders>
              <w:top w:val="single" w:sz="8" w:space="0" w:color="FFC000"/>
              <w:left w:val="single" w:sz="8" w:space="0" w:color="FFC000"/>
              <w:bottom w:val="single" w:sz="18" w:space="0" w:color="FFC000"/>
              <w:right w:val="single" w:sz="8" w:space="0" w:color="FFC000"/>
            </w:tcBorders>
            <w:tcMar>
              <w:top w:w="72" w:type="dxa"/>
              <w:left w:w="144" w:type="dxa"/>
              <w:bottom w:w="72" w:type="dxa"/>
              <w:right w:w="144" w:type="dxa"/>
            </w:tcMar>
            <w:vAlign w:val="center"/>
            <w:hideMark/>
          </w:tcPr>
          <w:p w14:paraId="74C31D97" w14:textId="77777777" w:rsidR="00B03E75" w:rsidRPr="000B521B" w:rsidRDefault="00B03E75">
            <w:pPr>
              <w:jc w:val="center"/>
              <w:rPr>
                <w:rFonts w:ascii="Arial" w:hAnsi="Arial" w:cs="Arial"/>
                <w:b/>
                <w:bCs/>
                <w:color w:val="000000"/>
                <w:sz w:val="24"/>
                <w:szCs w:val="24"/>
                <w:lang w:val="en-GB" w:eastAsia="en-GB"/>
              </w:rPr>
            </w:pPr>
            <w:r w:rsidRPr="000B521B">
              <w:rPr>
                <w:rFonts w:ascii="Arial" w:hAnsi="Arial" w:cs="Arial"/>
                <w:b/>
                <w:bCs/>
                <w:color w:val="000000"/>
                <w:sz w:val="24"/>
                <w:szCs w:val="24"/>
                <w:lang w:val="en-GB" w:eastAsia="en-GB"/>
              </w:rPr>
              <w:t>2023</w:t>
            </w:r>
          </w:p>
        </w:tc>
        <w:tc>
          <w:tcPr>
            <w:tcW w:w="2241" w:type="dxa"/>
            <w:tcBorders>
              <w:top w:val="single" w:sz="8" w:space="0" w:color="FFC000"/>
              <w:left w:val="single" w:sz="8" w:space="0" w:color="FFC000"/>
              <w:bottom w:val="single" w:sz="18" w:space="0" w:color="FFC000"/>
              <w:right w:val="single" w:sz="8" w:space="0" w:color="FFC000"/>
            </w:tcBorders>
            <w:tcMar>
              <w:top w:w="72" w:type="dxa"/>
              <w:left w:w="144" w:type="dxa"/>
              <w:bottom w:w="72" w:type="dxa"/>
              <w:right w:w="144" w:type="dxa"/>
            </w:tcMar>
            <w:vAlign w:val="center"/>
            <w:hideMark/>
          </w:tcPr>
          <w:p w14:paraId="7C532B67" w14:textId="77777777" w:rsidR="00B03E75" w:rsidRPr="000B521B" w:rsidRDefault="00B03E75">
            <w:pPr>
              <w:jc w:val="center"/>
              <w:rPr>
                <w:rFonts w:ascii="Arial" w:hAnsi="Arial" w:cs="Arial"/>
                <w:b/>
                <w:bCs/>
                <w:color w:val="000000"/>
                <w:sz w:val="24"/>
                <w:szCs w:val="24"/>
                <w:lang w:val="en-GB" w:eastAsia="en-GB"/>
              </w:rPr>
            </w:pPr>
            <w:r w:rsidRPr="000B521B">
              <w:rPr>
                <w:rFonts w:ascii="Arial" w:hAnsi="Arial" w:cs="Arial"/>
                <w:b/>
                <w:bCs/>
                <w:color w:val="000000"/>
                <w:sz w:val="24"/>
                <w:szCs w:val="24"/>
                <w:lang w:val="en-GB" w:eastAsia="en-GB"/>
              </w:rPr>
              <w:t>2027</w:t>
            </w:r>
          </w:p>
        </w:tc>
        <w:tc>
          <w:tcPr>
            <w:tcW w:w="2241" w:type="dxa"/>
            <w:tcBorders>
              <w:top w:val="single" w:sz="8" w:space="0" w:color="FFC000"/>
              <w:left w:val="single" w:sz="8" w:space="0" w:color="FFC000"/>
              <w:bottom w:val="single" w:sz="18" w:space="0" w:color="FFC000"/>
              <w:right w:val="single" w:sz="8" w:space="0" w:color="FFC000"/>
            </w:tcBorders>
            <w:hideMark/>
          </w:tcPr>
          <w:p w14:paraId="1DB510DF" w14:textId="77777777" w:rsidR="00B03E75" w:rsidRPr="000B521B" w:rsidRDefault="00B03E75">
            <w:pPr>
              <w:jc w:val="center"/>
              <w:rPr>
                <w:rFonts w:ascii="Arial" w:hAnsi="Arial" w:cs="Arial"/>
                <w:b/>
                <w:bCs/>
                <w:color w:val="000000"/>
                <w:sz w:val="24"/>
                <w:szCs w:val="24"/>
                <w:lang w:val="en-GB" w:eastAsia="en-GB"/>
              </w:rPr>
            </w:pPr>
            <w:r w:rsidRPr="000B521B">
              <w:rPr>
                <w:rFonts w:ascii="Arial" w:hAnsi="Arial" w:cs="Arial"/>
                <w:b/>
                <w:bCs/>
                <w:color w:val="000000"/>
                <w:sz w:val="24"/>
                <w:szCs w:val="24"/>
                <w:lang w:val="en-GB" w:eastAsia="en-GB"/>
              </w:rPr>
              <w:t>Total</w:t>
            </w:r>
          </w:p>
        </w:tc>
      </w:tr>
      <w:tr w:rsidR="00B03E75" w:rsidRPr="000B521B" w14:paraId="2FD26D50" w14:textId="77777777" w:rsidTr="00B03E75">
        <w:trPr>
          <w:trHeight w:val="293"/>
        </w:trPr>
        <w:tc>
          <w:tcPr>
            <w:tcW w:w="3324" w:type="dxa"/>
            <w:tcBorders>
              <w:top w:val="single" w:sz="18" w:space="0" w:color="FFC000"/>
              <w:left w:val="single" w:sz="8" w:space="0" w:color="FFC000"/>
              <w:bottom w:val="single" w:sz="8" w:space="0" w:color="FFC000"/>
              <w:right w:val="single" w:sz="8" w:space="0" w:color="FFC000"/>
            </w:tcBorders>
            <w:shd w:val="clear" w:color="auto" w:fill="FFF4E7"/>
            <w:tcMar>
              <w:top w:w="72" w:type="dxa"/>
              <w:left w:w="144" w:type="dxa"/>
              <w:bottom w:w="72" w:type="dxa"/>
              <w:right w:w="144" w:type="dxa"/>
            </w:tcMar>
            <w:vAlign w:val="center"/>
            <w:hideMark/>
          </w:tcPr>
          <w:p w14:paraId="44ACB34E" w14:textId="77777777" w:rsidR="00B03E75" w:rsidRPr="000B521B" w:rsidRDefault="00B03E75">
            <w:pPr>
              <w:rPr>
                <w:rFonts w:ascii="Arial" w:hAnsi="Arial" w:cs="Arial"/>
                <w:b/>
                <w:bCs/>
                <w:color w:val="000000"/>
                <w:sz w:val="24"/>
                <w:szCs w:val="24"/>
                <w:lang w:val="en-GB" w:eastAsia="en-GB"/>
              </w:rPr>
            </w:pPr>
            <w:r w:rsidRPr="000B521B">
              <w:rPr>
                <w:rFonts w:ascii="Arial" w:hAnsi="Arial" w:cs="Arial"/>
                <w:b/>
                <w:bCs/>
                <w:color w:val="000000"/>
                <w:sz w:val="24"/>
                <w:szCs w:val="24"/>
                <w:lang w:val="en-GB" w:eastAsia="en-GB"/>
              </w:rPr>
              <w:t>Unsaturated Polyester Resin</w:t>
            </w:r>
          </w:p>
        </w:tc>
        <w:tc>
          <w:tcPr>
            <w:tcW w:w="2455" w:type="dxa"/>
            <w:tcBorders>
              <w:top w:val="single" w:sz="18" w:space="0" w:color="FFC000"/>
              <w:left w:val="single" w:sz="8" w:space="0" w:color="FFC000"/>
              <w:bottom w:val="single" w:sz="8" w:space="0" w:color="FFC000"/>
              <w:right w:val="single" w:sz="8" w:space="0" w:color="FFC000"/>
            </w:tcBorders>
            <w:shd w:val="clear" w:color="auto" w:fill="FFF4E7"/>
            <w:tcMar>
              <w:top w:w="72" w:type="dxa"/>
              <w:left w:w="144" w:type="dxa"/>
              <w:bottom w:w="72" w:type="dxa"/>
              <w:right w:w="144" w:type="dxa"/>
            </w:tcMar>
            <w:vAlign w:val="center"/>
            <w:hideMark/>
          </w:tcPr>
          <w:p w14:paraId="30678CAE" w14:textId="77777777" w:rsidR="00B03E75" w:rsidRPr="000B521B" w:rsidRDefault="00B03E75">
            <w:pPr>
              <w:jc w:val="center"/>
              <w:rPr>
                <w:rFonts w:ascii="Arial" w:hAnsi="Arial" w:cs="Arial"/>
                <w:color w:val="000000"/>
                <w:sz w:val="24"/>
                <w:szCs w:val="24"/>
                <w:lang w:val="en-GB" w:eastAsia="en-GB"/>
              </w:rPr>
            </w:pPr>
            <w:r w:rsidRPr="000B521B">
              <w:rPr>
                <w:rFonts w:ascii="Arial" w:hAnsi="Arial" w:cs="Arial"/>
                <w:color w:val="000000"/>
                <w:sz w:val="24"/>
                <w:szCs w:val="24"/>
                <w:lang w:val="en-GB" w:eastAsia="en-GB"/>
              </w:rPr>
              <w:t>25,000</w:t>
            </w:r>
          </w:p>
        </w:tc>
        <w:tc>
          <w:tcPr>
            <w:tcW w:w="2241" w:type="dxa"/>
            <w:tcBorders>
              <w:top w:val="single" w:sz="18" w:space="0" w:color="FFC000"/>
              <w:left w:val="single" w:sz="8" w:space="0" w:color="FFC000"/>
              <w:bottom w:val="single" w:sz="8" w:space="0" w:color="FFC000"/>
              <w:right w:val="single" w:sz="8" w:space="0" w:color="FFC000"/>
            </w:tcBorders>
            <w:shd w:val="clear" w:color="auto" w:fill="FFF4E7"/>
            <w:tcMar>
              <w:top w:w="72" w:type="dxa"/>
              <w:left w:w="144" w:type="dxa"/>
              <w:bottom w:w="72" w:type="dxa"/>
              <w:right w:w="144" w:type="dxa"/>
            </w:tcMar>
            <w:vAlign w:val="center"/>
            <w:hideMark/>
          </w:tcPr>
          <w:p w14:paraId="0F8CC4C8" w14:textId="77777777" w:rsidR="00B03E75" w:rsidRPr="000B521B" w:rsidRDefault="00B03E75">
            <w:pPr>
              <w:jc w:val="center"/>
              <w:rPr>
                <w:rFonts w:ascii="Arial" w:hAnsi="Arial" w:cs="Arial"/>
                <w:color w:val="000000"/>
                <w:sz w:val="24"/>
                <w:szCs w:val="24"/>
                <w:lang w:val="en-GB" w:eastAsia="en-GB"/>
              </w:rPr>
            </w:pPr>
            <w:r w:rsidRPr="000B521B">
              <w:rPr>
                <w:rFonts w:ascii="Arial" w:hAnsi="Arial" w:cs="Arial"/>
                <w:color w:val="000000"/>
                <w:sz w:val="24"/>
                <w:szCs w:val="24"/>
                <w:lang w:val="en-GB" w:eastAsia="en-GB"/>
              </w:rPr>
              <w:t>25,000</w:t>
            </w:r>
          </w:p>
        </w:tc>
        <w:tc>
          <w:tcPr>
            <w:tcW w:w="2241" w:type="dxa"/>
            <w:tcBorders>
              <w:top w:val="single" w:sz="18" w:space="0" w:color="FFC000"/>
              <w:left w:val="single" w:sz="8" w:space="0" w:color="FFC000"/>
              <w:bottom w:val="single" w:sz="8" w:space="0" w:color="FFC000"/>
              <w:right w:val="single" w:sz="8" w:space="0" w:color="FFC000"/>
            </w:tcBorders>
            <w:shd w:val="clear" w:color="auto" w:fill="FFF4E7"/>
            <w:hideMark/>
          </w:tcPr>
          <w:p w14:paraId="2665F0C5" w14:textId="77777777" w:rsidR="00B03E75" w:rsidRPr="000B521B" w:rsidRDefault="00B03E75">
            <w:pPr>
              <w:jc w:val="center"/>
              <w:rPr>
                <w:rFonts w:ascii="Arial" w:hAnsi="Arial" w:cs="Arial"/>
                <w:color w:val="000000"/>
                <w:sz w:val="24"/>
                <w:szCs w:val="24"/>
                <w:lang w:val="en-GB" w:eastAsia="en-GB"/>
              </w:rPr>
            </w:pPr>
            <w:r w:rsidRPr="000B521B">
              <w:rPr>
                <w:rFonts w:ascii="Arial" w:hAnsi="Arial" w:cs="Arial"/>
                <w:color w:val="000000"/>
                <w:sz w:val="24"/>
                <w:szCs w:val="24"/>
                <w:lang w:val="en-GB" w:eastAsia="en-GB"/>
              </w:rPr>
              <w:t>50,000</w:t>
            </w:r>
          </w:p>
        </w:tc>
      </w:tr>
      <w:tr w:rsidR="00B03E75" w:rsidRPr="000B521B" w14:paraId="778A2DDA" w14:textId="77777777" w:rsidTr="00B03E75">
        <w:trPr>
          <w:trHeight w:val="293"/>
        </w:trPr>
        <w:tc>
          <w:tcPr>
            <w:tcW w:w="3324" w:type="dxa"/>
            <w:tcBorders>
              <w:top w:val="single" w:sz="8" w:space="0" w:color="FFC000"/>
              <w:left w:val="single" w:sz="8" w:space="0" w:color="FFC000"/>
              <w:bottom w:val="single" w:sz="8" w:space="0" w:color="FFC000"/>
              <w:right w:val="single" w:sz="8" w:space="0" w:color="FFC000"/>
            </w:tcBorders>
            <w:tcMar>
              <w:top w:w="72" w:type="dxa"/>
              <w:left w:w="144" w:type="dxa"/>
              <w:bottom w:w="72" w:type="dxa"/>
              <w:right w:w="144" w:type="dxa"/>
            </w:tcMar>
            <w:vAlign w:val="center"/>
            <w:hideMark/>
          </w:tcPr>
          <w:p w14:paraId="36B8754C" w14:textId="77777777" w:rsidR="00B03E75" w:rsidRPr="000B521B" w:rsidRDefault="00B03E75">
            <w:pPr>
              <w:rPr>
                <w:rFonts w:ascii="Arial" w:hAnsi="Arial" w:cs="Arial"/>
                <w:b/>
                <w:bCs/>
                <w:color w:val="000000"/>
                <w:sz w:val="24"/>
                <w:szCs w:val="24"/>
                <w:lang w:val="en-GB" w:eastAsia="en-GB"/>
              </w:rPr>
            </w:pPr>
            <w:r w:rsidRPr="000B521B">
              <w:rPr>
                <w:rFonts w:ascii="Arial" w:hAnsi="Arial" w:cs="Arial"/>
                <w:b/>
                <w:bCs/>
                <w:color w:val="000000"/>
                <w:sz w:val="24"/>
                <w:szCs w:val="24"/>
                <w:lang w:val="en-GB" w:eastAsia="en-GB"/>
              </w:rPr>
              <w:t>Vinyl Ester Resin</w:t>
            </w:r>
          </w:p>
        </w:tc>
        <w:tc>
          <w:tcPr>
            <w:tcW w:w="2455" w:type="dxa"/>
            <w:tcBorders>
              <w:top w:val="single" w:sz="8" w:space="0" w:color="FFC000"/>
              <w:left w:val="single" w:sz="8" w:space="0" w:color="FFC000"/>
              <w:bottom w:val="single" w:sz="8" w:space="0" w:color="FFC000"/>
              <w:right w:val="single" w:sz="8" w:space="0" w:color="FFC000"/>
            </w:tcBorders>
            <w:tcMar>
              <w:top w:w="72" w:type="dxa"/>
              <w:left w:w="144" w:type="dxa"/>
              <w:bottom w:w="72" w:type="dxa"/>
              <w:right w:w="144" w:type="dxa"/>
            </w:tcMar>
            <w:vAlign w:val="center"/>
            <w:hideMark/>
          </w:tcPr>
          <w:p w14:paraId="5D78B947" w14:textId="77777777" w:rsidR="00B03E75" w:rsidRPr="000B521B" w:rsidRDefault="00B03E75">
            <w:pPr>
              <w:jc w:val="center"/>
              <w:rPr>
                <w:rFonts w:ascii="Arial" w:hAnsi="Arial" w:cs="Arial"/>
                <w:color w:val="000000"/>
                <w:sz w:val="24"/>
                <w:szCs w:val="24"/>
                <w:lang w:val="en-GB" w:eastAsia="en-GB"/>
              </w:rPr>
            </w:pPr>
            <w:r w:rsidRPr="000B521B">
              <w:rPr>
                <w:rFonts w:ascii="Arial" w:hAnsi="Arial" w:cs="Arial"/>
                <w:color w:val="000000"/>
                <w:sz w:val="24"/>
                <w:szCs w:val="24"/>
                <w:lang w:val="en-GB" w:eastAsia="en-GB"/>
              </w:rPr>
              <w:t>15,000</w:t>
            </w:r>
          </w:p>
        </w:tc>
        <w:tc>
          <w:tcPr>
            <w:tcW w:w="2241" w:type="dxa"/>
            <w:tcBorders>
              <w:top w:val="single" w:sz="8" w:space="0" w:color="FFC000"/>
              <w:left w:val="single" w:sz="8" w:space="0" w:color="FFC000"/>
              <w:bottom w:val="single" w:sz="8" w:space="0" w:color="FFC000"/>
              <w:right w:val="single" w:sz="8" w:space="0" w:color="FFC000"/>
            </w:tcBorders>
            <w:tcMar>
              <w:top w:w="72" w:type="dxa"/>
              <w:left w:w="144" w:type="dxa"/>
              <w:bottom w:w="72" w:type="dxa"/>
              <w:right w:w="144" w:type="dxa"/>
            </w:tcMar>
            <w:vAlign w:val="center"/>
            <w:hideMark/>
          </w:tcPr>
          <w:p w14:paraId="7B68BC5F" w14:textId="77777777" w:rsidR="00B03E75" w:rsidRPr="000B521B" w:rsidRDefault="00B03E75">
            <w:pPr>
              <w:jc w:val="center"/>
              <w:rPr>
                <w:rFonts w:ascii="Arial" w:hAnsi="Arial" w:cs="Arial"/>
                <w:color w:val="000000"/>
                <w:sz w:val="24"/>
                <w:szCs w:val="24"/>
                <w:lang w:val="en-GB" w:eastAsia="en-GB"/>
              </w:rPr>
            </w:pPr>
            <w:r w:rsidRPr="000B521B">
              <w:rPr>
                <w:rFonts w:ascii="Arial" w:hAnsi="Arial" w:cs="Arial"/>
                <w:color w:val="000000"/>
                <w:sz w:val="24"/>
                <w:szCs w:val="24"/>
                <w:lang w:val="en-GB" w:eastAsia="en-GB"/>
              </w:rPr>
              <w:t>15,000</w:t>
            </w:r>
          </w:p>
        </w:tc>
        <w:tc>
          <w:tcPr>
            <w:tcW w:w="2241" w:type="dxa"/>
            <w:tcBorders>
              <w:top w:val="single" w:sz="8" w:space="0" w:color="FFC000"/>
              <w:left w:val="single" w:sz="8" w:space="0" w:color="FFC000"/>
              <w:bottom w:val="single" w:sz="8" w:space="0" w:color="FFC000"/>
              <w:right w:val="single" w:sz="8" w:space="0" w:color="FFC000"/>
            </w:tcBorders>
            <w:hideMark/>
          </w:tcPr>
          <w:p w14:paraId="7C0F71B5" w14:textId="77777777" w:rsidR="00B03E75" w:rsidRPr="000B521B" w:rsidRDefault="00B03E75">
            <w:pPr>
              <w:jc w:val="center"/>
              <w:rPr>
                <w:rFonts w:ascii="Arial" w:hAnsi="Arial" w:cs="Arial"/>
                <w:color w:val="000000"/>
                <w:sz w:val="24"/>
                <w:szCs w:val="24"/>
                <w:lang w:val="en-GB" w:eastAsia="en-GB"/>
              </w:rPr>
            </w:pPr>
            <w:r w:rsidRPr="000B521B">
              <w:rPr>
                <w:rFonts w:ascii="Arial" w:hAnsi="Arial" w:cs="Arial"/>
                <w:color w:val="000000"/>
                <w:sz w:val="24"/>
                <w:szCs w:val="24"/>
                <w:lang w:val="en-GB" w:eastAsia="en-GB"/>
              </w:rPr>
              <w:t>30,000</w:t>
            </w:r>
          </w:p>
        </w:tc>
      </w:tr>
    </w:tbl>
    <w:p w14:paraId="656CF158" w14:textId="37853995" w:rsidR="00AA7B1B" w:rsidRPr="000B521B" w:rsidRDefault="001C6629" w:rsidP="005B76D3">
      <w:pPr>
        <w:tabs>
          <w:tab w:val="left" w:pos="1365"/>
        </w:tabs>
        <w:spacing w:line="360" w:lineRule="auto"/>
        <w:jc w:val="both"/>
        <w:rPr>
          <w:rFonts w:ascii="Arial" w:hAnsi="Arial" w:cs="Arial"/>
          <w:sz w:val="24"/>
          <w:szCs w:val="24"/>
        </w:rPr>
      </w:pPr>
      <w:r w:rsidRPr="000B521B">
        <w:rPr>
          <w:rFonts w:ascii="Arial" w:hAnsi="Arial" w:cs="Arial"/>
          <w:noProof/>
          <w:color w:val="000000" w:themeColor="text1"/>
        </w:rPr>
        <mc:AlternateContent>
          <mc:Choice Requires="wps">
            <w:drawing>
              <wp:anchor distT="0" distB="0" distL="114300" distR="114300" simplePos="0" relativeHeight="252692480" behindDoc="0" locked="0" layoutInCell="1" allowOverlap="1" wp14:anchorId="0CFED363" wp14:editId="4443C64F">
                <wp:simplePos x="0" y="0"/>
                <wp:positionH relativeFrom="margin">
                  <wp:posOffset>3971925</wp:posOffset>
                </wp:positionH>
                <wp:positionV relativeFrom="paragraph">
                  <wp:posOffset>-635</wp:posOffset>
                </wp:positionV>
                <wp:extent cx="2588260" cy="200025"/>
                <wp:effectExtent l="0" t="0" r="0" b="0"/>
                <wp:wrapNone/>
                <wp:docPr id="104" name="TextBox 4"/>
                <wp:cNvGraphicFramePr/>
                <a:graphic xmlns:a="http://schemas.openxmlformats.org/drawingml/2006/main">
                  <a:graphicData uri="http://schemas.microsoft.com/office/word/2010/wordprocessingShape">
                    <wps:wsp>
                      <wps:cNvSpPr txBox="1"/>
                      <wps:spPr>
                        <a:xfrm>
                          <a:off x="0" y="0"/>
                          <a:ext cx="2588260" cy="200025"/>
                        </a:xfrm>
                        <a:prstGeom prst="rect">
                          <a:avLst/>
                        </a:prstGeom>
                        <a:noFill/>
                      </wps:spPr>
                      <wps:txbx>
                        <w:txbxContent>
                          <w:p w14:paraId="3C7E3412" w14:textId="77777777" w:rsidR="001C6629" w:rsidRPr="00687E98" w:rsidRDefault="001C6629" w:rsidP="001C6629">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0CFED363" id="_x0000_s1220" type="#_x0000_t202" style="position:absolute;left:0;text-align:left;margin-left:312.75pt;margin-top:-.05pt;width:203.8pt;height:15.75pt;z-index:252692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" filled="f" stroked="f">
                <v:textbox style="mso-fit-shape-to-text:t">
                  <w:txbxContent>
                    <w:p w14:paraId="3C7E3412" w14:textId="77777777" w:rsidR="001C6629" w:rsidRPr="00687E98" w:rsidRDefault="001C6629" w:rsidP="001C6629">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6F1DB45E" w14:textId="77777777" w:rsidR="00B03E75" w:rsidRPr="000B521B" w:rsidRDefault="00B03E75" w:rsidP="00B03E75">
      <w:pPr>
        <w:spacing w:line="240" w:lineRule="auto"/>
        <w:rPr>
          <w:rFonts w:ascii="Arial" w:hAnsi="Arial" w:cs="Arial"/>
          <w:b/>
          <w:bCs/>
          <w:sz w:val="24"/>
          <w:szCs w:val="24"/>
        </w:rPr>
      </w:pPr>
      <w:r w:rsidRPr="000B521B">
        <w:rPr>
          <w:rFonts w:ascii="Arial" w:hAnsi="Arial" w:cs="Arial"/>
          <w:b/>
          <w:bCs/>
          <w:sz w:val="24"/>
          <w:szCs w:val="24"/>
        </w:rPr>
        <w:t>4.3.5 Major Equipment List (List of major equipment in terms of value &amp; importance)</w:t>
      </w:r>
    </w:p>
    <w:tbl>
      <w:tblPr>
        <w:tblW w:w="10155" w:type="dxa"/>
        <w:tblLook w:val="04A0" w:firstRow="1" w:lastRow="0" w:firstColumn="1" w:lastColumn="0" w:noHBand="0" w:noVBand="1"/>
      </w:tblPr>
      <w:tblGrid>
        <w:gridCol w:w="1271"/>
        <w:gridCol w:w="6674"/>
        <w:gridCol w:w="2210"/>
      </w:tblGrid>
      <w:tr w:rsidR="00B03E75" w:rsidRPr="000B521B" w14:paraId="6AF7528D" w14:textId="77777777" w:rsidTr="0087593C">
        <w:trPr>
          <w:trHeight w:val="305"/>
        </w:trPr>
        <w:tc>
          <w:tcPr>
            <w:tcW w:w="1271" w:type="dxa"/>
            <w:tcBorders>
              <w:top w:val="single" w:sz="8" w:space="0" w:color="auto"/>
              <w:left w:val="single" w:sz="8" w:space="0" w:color="auto"/>
              <w:bottom w:val="single" w:sz="8" w:space="0" w:color="auto"/>
              <w:right w:val="single" w:sz="8" w:space="0" w:color="auto"/>
            </w:tcBorders>
            <w:shd w:val="clear" w:color="000000" w:fill="F4B084"/>
            <w:noWrap/>
            <w:vAlign w:val="center"/>
            <w:hideMark/>
          </w:tcPr>
          <w:p w14:paraId="619D5B71"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S No</w:t>
            </w:r>
          </w:p>
        </w:tc>
        <w:tc>
          <w:tcPr>
            <w:tcW w:w="6674" w:type="dxa"/>
            <w:tcBorders>
              <w:top w:val="single" w:sz="8" w:space="0" w:color="auto"/>
              <w:left w:val="nil"/>
              <w:bottom w:val="single" w:sz="8" w:space="0" w:color="auto"/>
              <w:right w:val="single" w:sz="8" w:space="0" w:color="auto"/>
            </w:tcBorders>
            <w:shd w:val="clear" w:color="000000" w:fill="F4B084"/>
            <w:noWrap/>
            <w:vAlign w:val="center"/>
            <w:hideMark/>
          </w:tcPr>
          <w:p w14:paraId="6CC9E5D3"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Equipment</w:t>
            </w:r>
          </w:p>
        </w:tc>
        <w:tc>
          <w:tcPr>
            <w:tcW w:w="2210" w:type="dxa"/>
            <w:tcBorders>
              <w:top w:val="single" w:sz="8" w:space="0" w:color="auto"/>
              <w:left w:val="nil"/>
              <w:bottom w:val="single" w:sz="8" w:space="0" w:color="auto"/>
              <w:right w:val="single" w:sz="8" w:space="0" w:color="auto"/>
            </w:tcBorders>
            <w:shd w:val="clear" w:color="000000" w:fill="F4B084"/>
            <w:noWrap/>
            <w:vAlign w:val="center"/>
            <w:hideMark/>
          </w:tcPr>
          <w:p w14:paraId="1882BF73"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Tag No</w:t>
            </w:r>
          </w:p>
        </w:tc>
      </w:tr>
      <w:tr w:rsidR="00B03E75" w:rsidRPr="000B521B" w14:paraId="6E06CE05" w14:textId="77777777" w:rsidTr="0087593C">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2D26D8C5" w14:textId="77777777" w:rsidR="00B03E75" w:rsidRPr="000B521B" w:rsidRDefault="00B03E75" w:rsidP="00BF252C">
            <w:pPr>
              <w:spacing w:after="0" w:line="240" w:lineRule="auto"/>
              <w:jc w:val="center"/>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1</w:t>
            </w:r>
          </w:p>
        </w:tc>
        <w:tc>
          <w:tcPr>
            <w:tcW w:w="6674" w:type="dxa"/>
            <w:tcBorders>
              <w:top w:val="nil"/>
              <w:left w:val="nil"/>
              <w:bottom w:val="single" w:sz="4" w:space="0" w:color="auto"/>
              <w:right w:val="single" w:sz="4" w:space="0" w:color="auto"/>
            </w:tcBorders>
            <w:shd w:val="clear" w:color="auto" w:fill="auto"/>
            <w:noWrap/>
            <w:vAlign w:val="bottom"/>
            <w:hideMark/>
          </w:tcPr>
          <w:p w14:paraId="4656C69F"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 xml:space="preserve">Hopper  </w:t>
            </w:r>
          </w:p>
        </w:tc>
        <w:tc>
          <w:tcPr>
            <w:tcW w:w="2210" w:type="dxa"/>
            <w:tcBorders>
              <w:top w:val="nil"/>
              <w:left w:val="nil"/>
              <w:bottom w:val="single" w:sz="4" w:space="0" w:color="auto"/>
              <w:right w:val="single" w:sz="4" w:space="0" w:color="auto"/>
            </w:tcBorders>
            <w:shd w:val="clear" w:color="auto" w:fill="auto"/>
            <w:noWrap/>
            <w:vAlign w:val="bottom"/>
            <w:hideMark/>
          </w:tcPr>
          <w:p w14:paraId="0A0E9F6D"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H-101 &amp;102</w:t>
            </w:r>
          </w:p>
        </w:tc>
      </w:tr>
      <w:tr w:rsidR="00B03E75" w:rsidRPr="000B521B" w14:paraId="30326ECE" w14:textId="77777777" w:rsidTr="0087593C">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161A8337" w14:textId="77777777" w:rsidR="00B03E75" w:rsidRPr="000B521B" w:rsidRDefault="00B03E75" w:rsidP="00BF252C">
            <w:pPr>
              <w:spacing w:after="0" w:line="240" w:lineRule="auto"/>
              <w:jc w:val="center"/>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2</w:t>
            </w:r>
          </w:p>
        </w:tc>
        <w:tc>
          <w:tcPr>
            <w:tcW w:w="6674" w:type="dxa"/>
            <w:tcBorders>
              <w:top w:val="nil"/>
              <w:left w:val="nil"/>
              <w:bottom w:val="single" w:sz="4" w:space="0" w:color="auto"/>
              <w:right w:val="single" w:sz="4" w:space="0" w:color="auto"/>
            </w:tcBorders>
            <w:shd w:val="clear" w:color="auto" w:fill="auto"/>
            <w:noWrap/>
            <w:vAlign w:val="bottom"/>
            <w:hideMark/>
          </w:tcPr>
          <w:p w14:paraId="12288FF4"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Crusher</w:t>
            </w:r>
          </w:p>
        </w:tc>
        <w:tc>
          <w:tcPr>
            <w:tcW w:w="2210" w:type="dxa"/>
            <w:tcBorders>
              <w:top w:val="nil"/>
              <w:left w:val="nil"/>
              <w:bottom w:val="single" w:sz="4" w:space="0" w:color="auto"/>
              <w:right w:val="single" w:sz="4" w:space="0" w:color="auto"/>
            </w:tcBorders>
            <w:shd w:val="clear" w:color="auto" w:fill="auto"/>
            <w:noWrap/>
            <w:vAlign w:val="bottom"/>
            <w:hideMark/>
          </w:tcPr>
          <w:p w14:paraId="3927353E"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T-101</w:t>
            </w:r>
          </w:p>
        </w:tc>
      </w:tr>
      <w:tr w:rsidR="00B03E75" w:rsidRPr="000B521B" w14:paraId="158B7B1F" w14:textId="77777777" w:rsidTr="0087593C">
        <w:trPr>
          <w:trHeight w:val="346"/>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19D1A22A" w14:textId="77777777" w:rsidR="00B03E75" w:rsidRPr="000B521B" w:rsidRDefault="00B03E75" w:rsidP="00BF252C">
            <w:pPr>
              <w:spacing w:after="0" w:line="240" w:lineRule="auto"/>
              <w:jc w:val="center"/>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3</w:t>
            </w:r>
          </w:p>
        </w:tc>
        <w:tc>
          <w:tcPr>
            <w:tcW w:w="6674" w:type="dxa"/>
            <w:tcBorders>
              <w:top w:val="nil"/>
              <w:left w:val="nil"/>
              <w:bottom w:val="single" w:sz="4" w:space="0" w:color="auto"/>
              <w:right w:val="single" w:sz="4" w:space="0" w:color="auto"/>
            </w:tcBorders>
            <w:shd w:val="clear" w:color="auto" w:fill="auto"/>
            <w:noWrap/>
            <w:vAlign w:val="bottom"/>
            <w:hideMark/>
          </w:tcPr>
          <w:p w14:paraId="1A46EA1F"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Condenser</w:t>
            </w:r>
          </w:p>
        </w:tc>
        <w:tc>
          <w:tcPr>
            <w:tcW w:w="2210" w:type="dxa"/>
            <w:tcBorders>
              <w:top w:val="nil"/>
              <w:left w:val="nil"/>
              <w:bottom w:val="single" w:sz="4" w:space="0" w:color="auto"/>
              <w:right w:val="single" w:sz="4" w:space="0" w:color="auto"/>
            </w:tcBorders>
            <w:shd w:val="clear" w:color="auto" w:fill="auto"/>
            <w:noWrap/>
            <w:vAlign w:val="bottom"/>
            <w:hideMark/>
          </w:tcPr>
          <w:p w14:paraId="2D9057F7"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S-101</w:t>
            </w:r>
          </w:p>
        </w:tc>
      </w:tr>
      <w:tr w:rsidR="00B03E75" w:rsidRPr="000B521B" w14:paraId="41511670" w14:textId="77777777" w:rsidTr="0087593C">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22FF0651" w14:textId="77777777" w:rsidR="00B03E75" w:rsidRPr="000B521B" w:rsidRDefault="00B03E75" w:rsidP="00BF252C">
            <w:pPr>
              <w:spacing w:after="0" w:line="240" w:lineRule="auto"/>
              <w:jc w:val="center"/>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4</w:t>
            </w:r>
          </w:p>
        </w:tc>
        <w:tc>
          <w:tcPr>
            <w:tcW w:w="6674" w:type="dxa"/>
            <w:tcBorders>
              <w:top w:val="nil"/>
              <w:left w:val="nil"/>
              <w:bottom w:val="single" w:sz="4" w:space="0" w:color="auto"/>
              <w:right w:val="single" w:sz="4" w:space="0" w:color="auto"/>
            </w:tcBorders>
            <w:shd w:val="clear" w:color="auto" w:fill="auto"/>
            <w:noWrap/>
            <w:vAlign w:val="bottom"/>
            <w:hideMark/>
          </w:tcPr>
          <w:p w14:paraId="2CA211CA" w14:textId="77777777" w:rsidR="00B03E75" w:rsidRPr="000B521B" w:rsidRDefault="00B03E75" w:rsidP="00BF252C">
            <w:pPr>
              <w:spacing w:after="0" w:line="240" w:lineRule="auto"/>
              <w:rPr>
                <w:rFonts w:ascii="Arial" w:eastAsia="Times New Roman" w:hAnsi="Arial" w:cs="Arial"/>
                <w:color w:val="000000"/>
                <w:sz w:val="20"/>
                <w:szCs w:val="20"/>
                <w:lang w:eastAsia="en-IN"/>
              </w:rPr>
            </w:pPr>
            <w:proofErr w:type="spellStart"/>
            <w:r w:rsidRPr="000B521B">
              <w:rPr>
                <w:rFonts w:ascii="Arial" w:eastAsia="Times New Roman" w:hAnsi="Arial" w:cs="Arial"/>
                <w:color w:val="000000"/>
                <w:sz w:val="20"/>
                <w:szCs w:val="20"/>
                <w:lang w:eastAsia="en-IN"/>
              </w:rPr>
              <w:t>Vaccum</w:t>
            </w:r>
            <w:proofErr w:type="spellEnd"/>
            <w:r w:rsidRPr="000B521B">
              <w:rPr>
                <w:rFonts w:ascii="Arial" w:eastAsia="Times New Roman" w:hAnsi="Arial" w:cs="Arial"/>
                <w:color w:val="000000"/>
                <w:sz w:val="20"/>
                <w:szCs w:val="20"/>
                <w:lang w:eastAsia="en-IN"/>
              </w:rPr>
              <w:t xml:space="preserve"> Pump</w:t>
            </w:r>
          </w:p>
        </w:tc>
        <w:tc>
          <w:tcPr>
            <w:tcW w:w="2210" w:type="dxa"/>
            <w:tcBorders>
              <w:top w:val="nil"/>
              <w:left w:val="nil"/>
              <w:bottom w:val="single" w:sz="4" w:space="0" w:color="auto"/>
              <w:right w:val="single" w:sz="4" w:space="0" w:color="auto"/>
            </w:tcBorders>
            <w:shd w:val="clear" w:color="auto" w:fill="auto"/>
            <w:noWrap/>
            <w:vAlign w:val="bottom"/>
            <w:hideMark/>
          </w:tcPr>
          <w:p w14:paraId="60914D58"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VP-101</w:t>
            </w:r>
          </w:p>
        </w:tc>
      </w:tr>
      <w:tr w:rsidR="00B03E75" w:rsidRPr="000B521B" w14:paraId="7D954D84" w14:textId="77777777" w:rsidTr="0087593C">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5ED6AEFC" w14:textId="77777777" w:rsidR="00B03E75" w:rsidRPr="000B521B" w:rsidRDefault="00B03E75" w:rsidP="00BF252C">
            <w:pPr>
              <w:spacing w:after="0" w:line="240" w:lineRule="auto"/>
              <w:jc w:val="center"/>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5</w:t>
            </w:r>
          </w:p>
        </w:tc>
        <w:tc>
          <w:tcPr>
            <w:tcW w:w="6674" w:type="dxa"/>
            <w:tcBorders>
              <w:top w:val="nil"/>
              <w:left w:val="nil"/>
              <w:bottom w:val="single" w:sz="4" w:space="0" w:color="auto"/>
              <w:right w:val="single" w:sz="4" w:space="0" w:color="auto"/>
            </w:tcBorders>
            <w:shd w:val="clear" w:color="auto" w:fill="auto"/>
            <w:noWrap/>
            <w:vAlign w:val="bottom"/>
            <w:hideMark/>
          </w:tcPr>
          <w:p w14:paraId="6D03F3C1"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Batch Reactor</w:t>
            </w:r>
          </w:p>
        </w:tc>
        <w:tc>
          <w:tcPr>
            <w:tcW w:w="2210" w:type="dxa"/>
            <w:tcBorders>
              <w:top w:val="nil"/>
              <w:left w:val="nil"/>
              <w:bottom w:val="single" w:sz="4" w:space="0" w:color="auto"/>
              <w:right w:val="single" w:sz="4" w:space="0" w:color="auto"/>
            </w:tcBorders>
            <w:shd w:val="clear" w:color="auto" w:fill="auto"/>
            <w:noWrap/>
            <w:vAlign w:val="bottom"/>
            <w:hideMark/>
          </w:tcPr>
          <w:p w14:paraId="4BAB16C4"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R-101</w:t>
            </w:r>
          </w:p>
        </w:tc>
      </w:tr>
      <w:tr w:rsidR="00B03E75" w:rsidRPr="000B521B" w14:paraId="4034E229" w14:textId="77777777" w:rsidTr="0087593C">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63CBCBDE" w14:textId="77777777" w:rsidR="00B03E75" w:rsidRPr="000B521B" w:rsidRDefault="00B03E75" w:rsidP="00BF252C">
            <w:pPr>
              <w:spacing w:after="0" w:line="240" w:lineRule="auto"/>
              <w:jc w:val="center"/>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6</w:t>
            </w:r>
          </w:p>
        </w:tc>
        <w:tc>
          <w:tcPr>
            <w:tcW w:w="6674" w:type="dxa"/>
            <w:tcBorders>
              <w:top w:val="nil"/>
              <w:left w:val="nil"/>
              <w:bottom w:val="single" w:sz="4" w:space="0" w:color="auto"/>
              <w:right w:val="single" w:sz="4" w:space="0" w:color="auto"/>
            </w:tcBorders>
            <w:shd w:val="clear" w:color="auto" w:fill="auto"/>
            <w:noWrap/>
            <w:vAlign w:val="bottom"/>
            <w:hideMark/>
          </w:tcPr>
          <w:p w14:paraId="1C58FADD"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Epoxy Storage Tank</w:t>
            </w:r>
          </w:p>
        </w:tc>
        <w:tc>
          <w:tcPr>
            <w:tcW w:w="2210" w:type="dxa"/>
            <w:tcBorders>
              <w:top w:val="nil"/>
              <w:left w:val="nil"/>
              <w:bottom w:val="single" w:sz="4" w:space="0" w:color="auto"/>
              <w:right w:val="single" w:sz="4" w:space="0" w:color="auto"/>
            </w:tcBorders>
            <w:shd w:val="clear" w:color="auto" w:fill="auto"/>
            <w:noWrap/>
            <w:vAlign w:val="bottom"/>
            <w:hideMark/>
          </w:tcPr>
          <w:p w14:paraId="1C9CA364"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V-101</w:t>
            </w:r>
          </w:p>
        </w:tc>
      </w:tr>
      <w:tr w:rsidR="00B03E75" w:rsidRPr="000B521B" w14:paraId="4A2D7600" w14:textId="77777777" w:rsidTr="0087593C">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47D50687" w14:textId="77777777" w:rsidR="00B03E75" w:rsidRPr="000B521B" w:rsidRDefault="00B03E75" w:rsidP="00BF252C">
            <w:pPr>
              <w:spacing w:after="0" w:line="240" w:lineRule="auto"/>
              <w:jc w:val="center"/>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7</w:t>
            </w:r>
          </w:p>
        </w:tc>
        <w:tc>
          <w:tcPr>
            <w:tcW w:w="6674" w:type="dxa"/>
            <w:tcBorders>
              <w:top w:val="nil"/>
              <w:left w:val="nil"/>
              <w:bottom w:val="single" w:sz="4" w:space="0" w:color="auto"/>
              <w:right w:val="single" w:sz="4" w:space="0" w:color="auto"/>
            </w:tcBorders>
            <w:shd w:val="clear" w:color="auto" w:fill="auto"/>
            <w:noWrap/>
            <w:vAlign w:val="bottom"/>
            <w:hideMark/>
          </w:tcPr>
          <w:p w14:paraId="52683565"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Epoxy Transfer Pump</w:t>
            </w:r>
          </w:p>
        </w:tc>
        <w:tc>
          <w:tcPr>
            <w:tcW w:w="2210" w:type="dxa"/>
            <w:tcBorders>
              <w:top w:val="nil"/>
              <w:left w:val="nil"/>
              <w:bottom w:val="single" w:sz="4" w:space="0" w:color="auto"/>
              <w:right w:val="single" w:sz="4" w:space="0" w:color="auto"/>
            </w:tcBorders>
            <w:shd w:val="clear" w:color="auto" w:fill="auto"/>
            <w:noWrap/>
            <w:vAlign w:val="bottom"/>
            <w:hideMark/>
          </w:tcPr>
          <w:p w14:paraId="02D5410E"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P-101</w:t>
            </w:r>
          </w:p>
        </w:tc>
      </w:tr>
      <w:tr w:rsidR="00B03E75" w:rsidRPr="000B521B" w14:paraId="799D10F2" w14:textId="77777777" w:rsidTr="0087593C">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4D14B585" w14:textId="77777777" w:rsidR="00B03E75" w:rsidRPr="000B521B" w:rsidRDefault="00B03E75" w:rsidP="00BF252C">
            <w:pPr>
              <w:spacing w:after="0" w:line="240" w:lineRule="auto"/>
              <w:jc w:val="center"/>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8</w:t>
            </w:r>
          </w:p>
        </w:tc>
        <w:tc>
          <w:tcPr>
            <w:tcW w:w="6674" w:type="dxa"/>
            <w:tcBorders>
              <w:top w:val="nil"/>
              <w:left w:val="nil"/>
              <w:bottom w:val="single" w:sz="4" w:space="0" w:color="auto"/>
              <w:right w:val="single" w:sz="4" w:space="0" w:color="auto"/>
            </w:tcBorders>
            <w:shd w:val="clear" w:color="auto" w:fill="auto"/>
            <w:noWrap/>
            <w:vAlign w:val="bottom"/>
            <w:hideMark/>
          </w:tcPr>
          <w:p w14:paraId="2E847FCA"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Styrene Storage Tank</w:t>
            </w:r>
          </w:p>
        </w:tc>
        <w:tc>
          <w:tcPr>
            <w:tcW w:w="2210" w:type="dxa"/>
            <w:tcBorders>
              <w:top w:val="nil"/>
              <w:left w:val="nil"/>
              <w:bottom w:val="single" w:sz="4" w:space="0" w:color="auto"/>
              <w:right w:val="single" w:sz="4" w:space="0" w:color="auto"/>
            </w:tcBorders>
            <w:shd w:val="clear" w:color="auto" w:fill="auto"/>
            <w:noWrap/>
            <w:vAlign w:val="bottom"/>
            <w:hideMark/>
          </w:tcPr>
          <w:p w14:paraId="2C27455F"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V-102</w:t>
            </w:r>
          </w:p>
        </w:tc>
      </w:tr>
      <w:tr w:rsidR="00B03E75" w:rsidRPr="000B521B" w14:paraId="5D2183BC" w14:textId="77777777" w:rsidTr="0087593C">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19A0000A" w14:textId="77777777" w:rsidR="00B03E75" w:rsidRPr="000B521B" w:rsidRDefault="00B03E75" w:rsidP="00BF252C">
            <w:pPr>
              <w:spacing w:after="0" w:line="240" w:lineRule="auto"/>
              <w:jc w:val="center"/>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9</w:t>
            </w:r>
          </w:p>
        </w:tc>
        <w:tc>
          <w:tcPr>
            <w:tcW w:w="6674" w:type="dxa"/>
            <w:tcBorders>
              <w:top w:val="nil"/>
              <w:left w:val="nil"/>
              <w:bottom w:val="single" w:sz="4" w:space="0" w:color="auto"/>
              <w:right w:val="single" w:sz="4" w:space="0" w:color="auto"/>
            </w:tcBorders>
            <w:shd w:val="clear" w:color="auto" w:fill="auto"/>
            <w:noWrap/>
            <w:vAlign w:val="bottom"/>
            <w:hideMark/>
          </w:tcPr>
          <w:p w14:paraId="2A2E374E"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Styrene Transfer pump</w:t>
            </w:r>
          </w:p>
        </w:tc>
        <w:tc>
          <w:tcPr>
            <w:tcW w:w="2210" w:type="dxa"/>
            <w:tcBorders>
              <w:top w:val="nil"/>
              <w:left w:val="nil"/>
              <w:bottom w:val="single" w:sz="4" w:space="0" w:color="auto"/>
              <w:right w:val="single" w:sz="4" w:space="0" w:color="auto"/>
            </w:tcBorders>
            <w:shd w:val="clear" w:color="auto" w:fill="auto"/>
            <w:noWrap/>
            <w:vAlign w:val="bottom"/>
            <w:hideMark/>
          </w:tcPr>
          <w:p w14:paraId="4A0C839A"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P-102</w:t>
            </w:r>
          </w:p>
        </w:tc>
      </w:tr>
      <w:tr w:rsidR="00B03E75" w:rsidRPr="000B521B" w14:paraId="1DF2CEA2" w14:textId="77777777" w:rsidTr="0087593C">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69C7A680" w14:textId="77777777" w:rsidR="00B03E75" w:rsidRPr="000B521B" w:rsidRDefault="00B03E75" w:rsidP="00BF252C">
            <w:pPr>
              <w:spacing w:after="0" w:line="240" w:lineRule="auto"/>
              <w:jc w:val="center"/>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10</w:t>
            </w:r>
          </w:p>
        </w:tc>
        <w:tc>
          <w:tcPr>
            <w:tcW w:w="6674" w:type="dxa"/>
            <w:tcBorders>
              <w:top w:val="nil"/>
              <w:left w:val="nil"/>
              <w:bottom w:val="single" w:sz="4" w:space="0" w:color="auto"/>
              <w:right w:val="single" w:sz="4" w:space="0" w:color="auto"/>
            </w:tcBorders>
            <w:shd w:val="clear" w:color="auto" w:fill="auto"/>
            <w:noWrap/>
            <w:vAlign w:val="bottom"/>
            <w:hideMark/>
          </w:tcPr>
          <w:p w14:paraId="2B4B6939"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Methyl Methacrylic storage tank</w:t>
            </w:r>
          </w:p>
        </w:tc>
        <w:tc>
          <w:tcPr>
            <w:tcW w:w="2210" w:type="dxa"/>
            <w:tcBorders>
              <w:top w:val="nil"/>
              <w:left w:val="nil"/>
              <w:bottom w:val="single" w:sz="4" w:space="0" w:color="auto"/>
              <w:right w:val="single" w:sz="4" w:space="0" w:color="auto"/>
            </w:tcBorders>
            <w:shd w:val="clear" w:color="auto" w:fill="auto"/>
            <w:noWrap/>
            <w:vAlign w:val="bottom"/>
            <w:hideMark/>
          </w:tcPr>
          <w:p w14:paraId="071078B1"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V-103</w:t>
            </w:r>
          </w:p>
        </w:tc>
      </w:tr>
      <w:tr w:rsidR="00B03E75" w:rsidRPr="000B521B" w14:paraId="73F54DD0" w14:textId="77777777" w:rsidTr="0087593C">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06EDD666" w14:textId="77777777" w:rsidR="00B03E75" w:rsidRPr="000B521B" w:rsidRDefault="00B03E75" w:rsidP="00BF252C">
            <w:pPr>
              <w:spacing w:after="0" w:line="240" w:lineRule="auto"/>
              <w:jc w:val="center"/>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11</w:t>
            </w:r>
          </w:p>
        </w:tc>
        <w:tc>
          <w:tcPr>
            <w:tcW w:w="6674" w:type="dxa"/>
            <w:tcBorders>
              <w:top w:val="nil"/>
              <w:left w:val="nil"/>
              <w:bottom w:val="single" w:sz="4" w:space="0" w:color="auto"/>
              <w:right w:val="single" w:sz="4" w:space="0" w:color="auto"/>
            </w:tcBorders>
            <w:shd w:val="clear" w:color="auto" w:fill="auto"/>
            <w:noWrap/>
            <w:vAlign w:val="bottom"/>
            <w:hideMark/>
          </w:tcPr>
          <w:p w14:paraId="6D46CDB6"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Methyl Methacrylic Transfer Pump</w:t>
            </w:r>
          </w:p>
        </w:tc>
        <w:tc>
          <w:tcPr>
            <w:tcW w:w="2210" w:type="dxa"/>
            <w:tcBorders>
              <w:top w:val="nil"/>
              <w:left w:val="nil"/>
              <w:bottom w:val="single" w:sz="4" w:space="0" w:color="auto"/>
              <w:right w:val="single" w:sz="4" w:space="0" w:color="auto"/>
            </w:tcBorders>
            <w:shd w:val="clear" w:color="auto" w:fill="auto"/>
            <w:noWrap/>
            <w:vAlign w:val="bottom"/>
            <w:hideMark/>
          </w:tcPr>
          <w:p w14:paraId="504EA3F8"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P-103</w:t>
            </w:r>
          </w:p>
        </w:tc>
      </w:tr>
      <w:tr w:rsidR="00B03E75" w:rsidRPr="000B521B" w14:paraId="16806997" w14:textId="77777777" w:rsidTr="0087593C">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24B713E8" w14:textId="77777777" w:rsidR="00B03E75" w:rsidRPr="000B521B" w:rsidRDefault="00B03E75" w:rsidP="00BF252C">
            <w:pPr>
              <w:spacing w:after="0" w:line="240" w:lineRule="auto"/>
              <w:jc w:val="center"/>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12</w:t>
            </w:r>
          </w:p>
        </w:tc>
        <w:tc>
          <w:tcPr>
            <w:tcW w:w="6674" w:type="dxa"/>
            <w:tcBorders>
              <w:top w:val="nil"/>
              <w:left w:val="nil"/>
              <w:bottom w:val="single" w:sz="4" w:space="0" w:color="auto"/>
              <w:right w:val="single" w:sz="4" w:space="0" w:color="auto"/>
            </w:tcBorders>
            <w:shd w:val="clear" w:color="auto" w:fill="auto"/>
            <w:noWrap/>
            <w:vAlign w:val="bottom"/>
            <w:hideMark/>
          </w:tcPr>
          <w:p w14:paraId="1E838220"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Jacketed Blender</w:t>
            </w:r>
          </w:p>
        </w:tc>
        <w:tc>
          <w:tcPr>
            <w:tcW w:w="2210" w:type="dxa"/>
            <w:tcBorders>
              <w:top w:val="nil"/>
              <w:left w:val="nil"/>
              <w:bottom w:val="single" w:sz="4" w:space="0" w:color="auto"/>
              <w:right w:val="single" w:sz="4" w:space="0" w:color="auto"/>
            </w:tcBorders>
            <w:shd w:val="clear" w:color="auto" w:fill="auto"/>
            <w:noWrap/>
            <w:vAlign w:val="bottom"/>
            <w:hideMark/>
          </w:tcPr>
          <w:p w14:paraId="3623CD1C"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B-101</w:t>
            </w:r>
          </w:p>
        </w:tc>
      </w:tr>
      <w:tr w:rsidR="00B03E75" w:rsidRPr="000B521B" w14:paraId="24B13219" w14:textId="77777777" w:rsidTr="0087593C">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575F8518" w14:textId="77777777" w:rsidR="00B03E75" w:rsidRPr="000B521B" w:rsidRDefault="00B03E75" w:rsidP="00BF252C">
            <w:pPr>
              <w:spacing w:after="0" w:line="240" w:lineRule="auto"/>
              <w:jc w:val="center"/>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13</w:t>
            </w:r>
          </w:p>
        </w:tc>
        <w:tc>
          <w:tcPr>
            <w:tcW w:w="6674" w:type="dxa"/>
            <w:tcBorders>
              <w:top w:val="nil"/>
              <w:left w:val="nil"/>
              <w:bottom w:val="single" w:sz="4" w:space="0" w:color="auto"/>
              <w:right w:val="single" w:sz="4" w:space="0" w:color="auto"/>
            </w:tcBorders>
            <w:shd w:val="clear" w:color="auto" w:fill="auto"/>
            <w:noWrap/>
            <w:vAlign w:val="bottom"/>
            <w:hideMark/>
          </w:tcPr>
          <w:p w14:paraId="0681CF40"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Packaging Equipment</w:t>
            </w:r>
          </w:p>
        </w:tc>
        <w:tc>
          <w:tcPr>
            <w:tcW w:w="2210" w:type="dxa"/>
            <w:tcBorders>
              <w:top w:val="nil"/>
              <w:left w:val="nil"/>
              <w:bottom w:val="single" w:sz="4" w:space="0" w:color="auto"/>
              <w:right w:val="single" w:sz="4" w:space="0" w:color="auto"/>
            </w:tcBorders>
            <w:shd w:val="clear" w:color="auto" w:fill="auto"/>
            <w:noWrap/>
            <w:vAlign w:val="bottom"/>
            <w:hideMark/>
          </w:tcPr>
          <w:p w14:paraId="3CF88272" w14:textId="77777777" w:rsidR="00B03E75" w:rsidRPr="000B521B" w:rsidRDefault="00B03E75" w:rsidP="00BF252C">
            <w:pPr>
              <w:spacing w:after="0" w:line="240" w:lineRule="auto"/>
              <w:rPr>
                <w:rFonts w:ascii="Arial" w:eastAsia="Times New Roman" w:hAnsi="Arial" w:cs="Arial"/>
                <w:color w:val="000000"/>
                <w:sz w:val="20"/>
                <w:szCs w:val="20"/>
                <w:lang w:eastAsia="en-IN"/>
              </w:rPr>
            </w:pPr>
            <w:r w:rsidRPr="000B521B">
              <w:rPr>
                <w:rFonts w:ascii="Arial" w:eastAsia="Times New Roman" w:hAnsi="Arial" w:cs="Arial"/>
                <w:color w:val="000000"/>
                <w:sz w:val="20"/>
                <w:szCs w:val="20"/>
                <w:lang w:eastAsia="en-IN"/>
              </w:rPr>
              <w:t>PA-101</w:t>
            </w:r>
          </w:p>
        </w:tc>
      </w:tr>
    </w:tbl>
    <w:p w14:paraId="3CDBA506" w14:textId="3D72CE89" w:rsidR="00B03E75" w:rsidRPr="000B521B" w:rsidRDefault="001C6629" w:rsidP="00B03E75">
      <w:pPr>
        <w:spacing w:line="240" w:lineRule="auto"/>
        <w:rPr>
          <w:rFonts w:ascii="Arial" w:hAnsi="Arial" w:cs="Arial"/>
          <w:b/>
          <w:bCs/>
          <w:sz w:val="20"/>
          <w:szCs w:val="20"/>
        </w:rPr>
      </w:pPr>
      <w:r w:rsidRPr="000B521B">
        <w:rPr>
          <w:rFonts w:ascii="Arial" w:hAnsi="Arial" w:cs="Arial"/>
          <w:noProof/>
          <w:color w:val="000000" w:themeColor="text1"/>
        </w:rPr>
        <mc:AlternateContent>
          <mc:Choice Requires="wps">
            <w:drawing>
              <wp:anchor distT="0" distB="0" distL="114300" distR="114300" simplePos="0" relativeHeight="252694528" behindDoc="0" locked="0" layoutInCell="1" allowOverlap="1" wp14:anchorId="786A35A8" wp14:editId="51D6327D">
                <wp:simplePos x="0" y="0"/>
                <wp:positionH relativeFrom="margin">
                  <wp:posOffset>3848100</wp:posOffset>
                </wp:positionH>
                <wp:positionV relativeFrom="paragraph">
                  <wp:posOffset>56515</wp:posOffset>
                </wp:positionV>
                <wp:extent cx="2588260" cy="200025"/>
                <wp:effectExtent l="0" t="0" r="0" b="0"/>
                <wp:wrapNone/>
                <wp:docPr id="105" name="TextBox 4"/>
                <wp:cNvGraphicFramePr/>
                <a:graphic xmlns:a="http://schemas.openxmlformats.org/drawingml/2006/main">
                  <a:graphicData uri="http://schemas.microsoft.com/office/word/2010/wordprocessingShape">
                    <wps:wsp>
                      <wps:cNvSpPr txBox="1"/>
                      <wps:spPr>
                        <a:xfrm>
                          <a:off x="0" y="0"/>
                          <a:ext cx="2588260" cy="200025"/>
                        </a:xfrm>
                        <a:prstGeom prst="rect">
                          <a:avLst/>
                        </a:prstGeom>
                        <a:noFill/>
                      </wps:spPr>
                      <wps:txbx>
                        <w:txbxContent>
                          <w:p w14:paraId="771B9F0F" w14:textId="77777777" w:rsidR="001C6629" w:rsidRPr="00687E98" w:rsidRDefault="001C6629" w:rsidP="001C6629">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786A35A8" id="_x0000_s1221" type="#_x0000_t202" style="position:absolute;margin-left:303pt;margin-top:4.45pt;width:203.8pt;height:15.75pt;z-index:252694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" filled="f" stroked="f">
                <v:textbox style="mso-fit-shape-to-text:t">
                  <w:txbxContent>
                    <w:p w14:paraId="771B9F0F" w14:textId="77777777" w:rsidR="001C6629" w:rsidRPr="00687E98" w:rsidRDefault="001C6629" w:rsidP="001C6629">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079DC9CD" w14:textId="2F641A77" w:rsidR="00B03E75" w:rsidRPr="000B521B" w:rsidRDefault="00B03E75" w:rsidP="00B03E75">
      <w:pPr>
        <w:spacing w:line="240" w:lineRule="auto"/>
        <w:rPr>
          <w:rFonts w:ascii="Arial" w:hAnsi="Arial" w:cs="Arial"/>
          <w:b/>
          <w:bCs/>
          <w:sz w:val="24"/>
          <w:szCs w:val="24"/>
        </w:rPr>
      </w:pPr>
      <w:r w:rsidRPr="000B521B">
        <w:rPr>
          <w:rFonts w:ascii="Arial" w:hAnsi="Arial" w:cs="Arial"/>
          <w:b/>
          <w:bCs/>
          <w:sz w:val="24"/>
          <w:szCs w:val="24"/>
        </w:rPr>
        <w:lastRenderedPageBreak/>
        <w:t>4.3.8 Raw Material Required</w:t>
      </w:r>
      <w:r w:rsidR="001211F4" w:rsidRPr="000B521B">
        <w:rPr>
          <w:rFonts w:ascii="Arial" w:hAnsi="Arial" w:cs="Arial"/>
          <w:b/>
          <w:bCs/>
          <w:sz w:val="24"/>
          <w:szCs w:val="24"/>
        </w:rPr>
        <w:t xml:space="preserve"> and Key Suppliers in India Market</w:t>
      </w:r>
    </w:p>
    <w:p w14:paraId="4B53694E" w14:textId="61CDAD87" w:rsidR="00B03E75" w:rsidRPr="000B521B" w:rsidRDefault="00B03E75" w:rsidP="00B03E75">
      <w:pPr>
        <w:spacing w:line="240" w:lineRule="auto"/>
        <w:rPr>
          <w:rFonts w:ascii="Arial" w:hAnsi="Arial" w:cs="Arial"/>
          <w:b/>
          <w:bCs/>
          <w:sz w:val="20"/>
          <w:szCs w:val="20"/>
        </w:rPr>
      </w:pPr>
    </w:p>
    <w:tbl>
      <w:tblPr>
        <w:tblStyle w:val="TableGrid"/>
        <w:tblW w:w="10132" w:type="dxa"/>
        <w:tblLook w:val="04A0" w:firstRow="1" w:lastRow="0" w:firstColumn="1" w:lastColumn="0" w:noHBand="0" w:noVBand="1"/>
      </w:tblPr>
      <w:tblGrid>
        <w:gridCol w:w="792"/>
        <w:gridCol w:w="1654"/>
        <w:gridCol w:w="1522"/>
        <w:gridCol w:w="1586"/>
        <w:gridCol w:w="1491"/>
        <w:gridCol w:w="1437"/>
        <w:gridCol w:w="1650"/>
      </w:tblGrid>
      <w:tr w:rsidR="00B03E75" w:rsidRPr="000B521B" w14:paraId="314C25BE" w14:textId="77777777" w:rsidTr="00B03E75">
        <w:trPr>
          <w:trHeight w:val="695"/>
        </w:trPr>
        <w:tc>
          <w:tcPr>
            <w:tcW w:w="792" w:type="dxa"/>
          </w:tcPr>
          <w:p w14:paraId="59FBB924" w14:textId="77777777" w:rsidR="00B03E75" w:rsidRPr="000B521B" w:rsidRDefault="00B03E75" w:rsidP="00BF252C">
            <w:pPr>
              <w:tabs>
                <w:tab w:val="left" w:pos="1365"/>
              </w:tabs>
              <w:rPr>
                <w:rFonts w:ascii="Arial" w:hAnsi="Arial" w:cs="Arial"/>
                <w:b/>
                <w:bCs/>
                <w:sz w:val="20"/>
                <w:szCs w:val="20"/>
              </w:rPr>
            </w:pPr>
            <w:r w:rsidRPr="000B521B">
              <w:rPr>
                <w:rFonts w:ascii="Arial" w:hAnsi="Arial" w:cs="Arial"/>
                <w:b/>
                <w:bCs/>
                <w:sz w:val="20"/>
                <w:szCs w:val="20"/>
              </w:rPr>
              <w:t>S. No</w:t>
            </w:r>
          </w:p>
        </w:tc>
        <w:tc>
          <w:tcPr>
            <w:tcW w:w="1654" w:type="dxa"/>
          </w:tcPr>
          <w:p w14:paraId="28FA71D2" w14:textId="77777777" w:rsidR="00B03E75" w:rsidRPr="000B521B" w:rsidRDefault="00B03E75" w:rsidP="00BF252C">
            <w:pPr>
              <w:tabs>
                <w:tab w:val="left" w:pos="1365"/>
              </w:tabs>
              <w:rPr>
                <w:rFonts w:ascii="Arial" w:hAnsi="Arial" w:cs="Arial"/>
                <w:b/>
                <w:bCs/>
                <w:sz w:val="20"/>
                <w:szCs w:val="20"/>
              </w:rPr>
            </w:pPr>
            <w:r w:rsidRPr="000B521B">
              <w:rPr>
                <w:rFonts w:ascii="Arial" w:hAnsi="Arial" w:cs="Arial"/>
                <w:b/>
                <w:bCs/>
                <w:sz w:val="20"/>
                <w:szCs w:val="20"/>
              </w:rPr>
              <w:t xml:space="preserve">Raw Material </w:t>
            </w:r>
          </w:p>
        </w:tc>
        <w:tc>
          <w:tcPr>
            <w:tcW w:w="1522" w:type="dxa"/>
          </w:tcPr>
          <w:p w14:paraId="2AED53AA" w14:textId="77777777" w:rsidR="00B03E75" w:rsidRPr="000B521B" w:rsidRDefault="00B03E75" w:rsidP="00BF252C">
            <w:pPr>
              <w:tabs>
                <w:tab w:val="left" w:pos="1365"/>
              </w:tabs>
              <w:rPr>
                <w:rFonts w:ascii="Arial" w:hAnsi="Arial" w:cs="Arial"/>
                <w:b/>
                <w:bCs/>
                <w:sz w:val="20"/>
                <w:szCs w:val="20"/>
              </w:rPr>
            </w:pPr>
            <w:r w:rsidRPr="000B521B">
              <w:rPr>
                <w:rFonts w:ascii="Arial" w:hAnsi="Arial" w:cs="Arial"/>
                <w:b/>
                <w:bCs/>
                <w:sz w:val="20"/>
                <w:szCs w:val="20"/>
              </w:rPr>
              <w:t>Supplier 1</w:t>
            </w:r>
          </w:p>
        </w:tc>
        <w:tc>
          <w:tcPr>
            <w:tcW w:w="1586" w:type="dxa"/>
          </w:tcPr>
          <w:p w14:paraId="6DAF7A72" w14:textId="77777777" w:rsidR="00B03E75" w:rsidRPr="000B521B" w:rsidRDefault="00B03E75" w:rsidP="00BF252C">
            <w:pPr>
              <w:tabs>
                <w:tab w:val="left" w:pos="1365"/>
              </w:tabs>
              <w:rPr>
                <w:rFonts w:ascii="Arial" w:hAnsi="Arial" w:cs="Arial"/>
                <w:b/>
                <w:bCs/>
                <w:sz w:val="20"/>
                <w:szCs w:val="20"/>
              </w:rPr>
            </w:pPr>
            <w:r w:rsidRPr="000B521B">
              <w:rPr>
                <w:rFonts w:ascii="Arial" w:hAnsi="Arial" w:cs="Arial"/>
                <w:b/>
                <w:bCs/>
                <w:sz w:val="20"/>
                <w:szCs w:val="20"/>
              </w:rPr>
              <w:t>Supplier 2</w:t>
            </w:r>
          </w:p>
        </w:tc>
        <w:tc>
          <w:tcPr>
            <w:tcW w:w="1491" w:type="dxa"/>
          </w:tcPr>
          <w:p w14:paraId="7FF95182" w14:textId="77777777" w:rsidR="00B03E75" w:rsidRPr="000B521B" w:rsidRDefault="00B03E75" w:rsidP="00BF252C">
            <w:pPr>
              <w:tabs>
                <w:tab w:val="left" w:pos="1365"/>
              </w:tabs>
              <w:rPr>
                <w:rFonts w:ascii="Arial" w:hAnsi="Arial" w:cs="Arial"/>
                <w:b/>
                <w:bCs/>
                <w:sz w:val="20"/>
                <w:szCs w:val="20"/>
              </w:rPr>
            </w:pPr>
            <w:r w:rsidRPr="000B521B">
              <w:rPr>
                <w:rFonts w:ascii="Arial" w:hAnsi="Arial" w:cs="Arial"/>
                <w:b/>
                <w:bCs/>
                <w:sz w:val="20"/>
                <w:szCs w:val="20"/>
              </w:rPr>
              <w:t>Supplier 3</w:t>
            </w:r>
          </w:p>
        </w:tc>
        <w:tc>
          <w:tcPr>
            <w:tcW w:w="1437" w:type="dxa"/>
          </w:tcPr>
          <w:p w14:paraId="1AB8F039" w14:textId="77777777" w:rsidR="00B03E75" w:rsidRPr="000B521B" w:rsidRDefault="00B03E75" w:rsidP="00BF252C">
            <w:pPr>
              <w:tabs>
                <w:tab w:val="left" w:pos="1365"/>
              </w:tabs>
              <w:rPr>
                <w:rFonts w:ascii="Arial" w:hAnsi="Arial" w:cs="Arial"/>
                <w:b/>
                <w:bCs/>
                <w:sz w:val="20"/>
                <w:szCs w:val="20"/>
              </w:rPr>
            </w:pPr>
            <w:r w:rsidRPr="000B521B">
              <w:rPr>
                <w:rFonts w:ascii="Arial" w:hAnsi="Arial" w:cs="Arial"/>
                <w:b/>
                <w:bCs/>
                <w:sz w:val="20"/>
                <w:szCs w:val="20"/>
              </w:rPr>
              <w:t>Supplier 4</w:t>
            </w:r>
          </w:p>
        </w:tc>
        <w:tc>
          <w:tcPr>
            <w:tcW w:w="1650" w:type="dxa"/>
          </w:tcPr>
          <w:p w14:paraId="43E48842" w14:textId="77777777" w:rsidR="00B03E75" w:rsidRPr="000B521B" w:rsidRDefault="00B03E75" w:rsidP="00BF252C">
            <w:pPr>
              <w:tabs>
                <w:tab w:val="left" w:pos="1365"/>
              </w:tabs>
              <w:rPr>
                <w:rFonts w:ascii="Arial" w:hAnsi="Arial" w:cs="Arial"/>
                <w:b/>
                <w:bCs/>
                <w:sz w:val="20"/>
                <w:szCs w:val="20"/>
              </w:rPr>
            </w:pPr>
            <w:r w:rsidRPr="000B521B">
              <w:rPr>
                <w:rFonts w:ascii="Arial" w:hAnsi="Arial" w:cs="Arial"/>
                <w:b/>
                <w:bCs/>
                <w:sz w:val="20"/>
                <w:szCs w:val="20"/>
              </w:rPr>
              <w:t>Supplier 5</w:t>
            </w:r>
          </w:p>
        </w:tc>
      </w:tr>
      <w:tr w:rsidR="00B03E75" w:rsidRPr="000B521B" w14:paraId="58A01766" w14:textId="77777777" w:rsidTr="00B03E75">
        <w:trPr>
          <w:trHeight w:val="559"/>
        </w:trPr>
        <w:tc>
          <w:tcPr>
            <w:tcW w:w="792" w:type="dxa"/>
          </w:tcPr>
          <w:p w14:paraId="5150B4BA" w14:textId="77777777" w:rsidR="00B03E75" w:rsidRPr="000B521B" w:rsidRDefault="00B03E75" w:rsidP="00BF252C">
            <w:pPr>
              <w:tabs>
                <w:tab w:val="left" w:pos="1365"/>
              </w:tabs>
              <w:jc w:val="center"/>
              <w:rPr>
                <w:rFonts w:ascii="Arial" w:hAnsi="Arial" w:cs="Arial"/>
                <w:b/>
                <w:bCs/>
                <w:sz w:val="20"/>
                <w:szCs w:val="20"/>
              </w:rPr>
            </w:pPr>
            <w:r w:rsidRPr="000B521B">
              <w:rPr>
                <w:rFonts w:ascii="Arial" w:hAnsi="Arial" w:cs="Arial"/>
                <w:b/>
                <w:bCs/>
                <w:sz w:val="20"/>
                <w:szCs w:val="20"/>
              </w:rPr>
              <w:t>1.</w:t>
            </w:r>
          </w:p>
        </w:tc>
        <w:tc>
          <w:tcPr>
            <w:tcW w:w="1654" w:type="dxa"/>
          </w:tcPr>
          <w:p w14:paraId="4A6656B3" w14:textId="77777777" w:rsidR="00B03E75" w:rsidRDefault="00B03E75" w:rsidP="00BF252C">
            <w:pPr>
              <w:tabs>
                <w:tab w:val="left" w:pos="1365"/>
              </w:tabs>
              <w:rPr>
                <w:rFonts w:ascii="Arial" w:hAnsi="Arial" w:cs="Arial"/>
                <w:sz w:val="20"/>
                <w:szCs w:val="20"/>
              </w:rPr>
            </w:pPr>
            <w:r w:rsidRPr="000B521B">
              <w:rPr>
                <w:rFonts w:ascii="Arial" w:hAnsi="Arial" w:cs="Arial"/>
                <w:sz w:val="20"/>
                <w:szCs w:val="20"/>
              </w:rPr>
              <w:t>Epoxy Resin</w:t>
            </w:r>
          </w:p>
          <w:p w14:paraId="20322115" w14:textId="1330E447" w:rsidR="00E50A39" w:rsidRPr="000B521B" w:rsidRDefault="00E50A39" w:rsidP="00BF252C">
            <w:pPr>
              <w:tabs>
                <w:tab w:val="left" w:pos="1365"/>
              </w:tabs>
              <w:rPr>
                <w:rFonts w:ascii="Arial" w:hAnsi="Arial" w:cs="Arial"/>
                <w:sz w:val="20"/>
                <w:szCs w:val="20"/>
              </w:rPr>
            </w:pPr>
            <w:r>
              <w:rPr>
                <w:rFonts w:ascii="Arial" w:hAnsi="Arial" w:cs="Arial"/>
                <w:sz w:val="20"/>
                <w:szCs w:val="20"/>
              </w:rPr>
              <w:t>(LER / SER)</w:t>
            </w:r>
          </w:p>
        </w:tc>
        <w:tc>
          <w:tcPr>
            <w:tcW w:w="1522" w:type="dxa"/>
          </w:tcPr>
          <w:p w14:paraId="3E2BF07B"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Grasim Industries Ltd</w:t>
            </w:r>
          </w:p>
        </w:tc>
        <w:tc>
          <w:tcPr>
            <w:tcW w:w="1586" w:type="dxa"/>
          </w:tcPr>
          <w:p w14:paraId="36B56DF5"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Atul Ltd.</w:t>
            </w:r>
          </w:p>
        </w:tc>
        <w:tc>
          <w:tcPr>
            <w:tcW w:w="1491" w:type="dxa"/>
          </w:tcPr>
          <w:p w14:paraId="69483096" w14:textId="3BB8059B" w:rsidR="00B03E75" w:rsidRPr="000B521B" w:rsidRDefault="00E50A39" w:rsidP="00BF252C">
            <w:pPr>
              <w:tabs>
                <w:tab w:val="left" w:pos="1365"/>
              </w:tabs>
              <w:rPr>
                <w:rFonts w:ascii="Arial" w:hAnsi="Arial" w:cs="Arial"/>
                <w:sz w:val="20"/>
                <w:szCs w:val="20"/>
              </w:rPr>
            </w:pPr>
            <w:proofErr w:type="spellStart"/>
            <w:r>
              <w:rPr>
                <w:rFonts w:ascii="Arial" w:hAnsi="Arial" w:cs="Arial"/>
                <w:sz w:val="20"/>
                <w:szCs w:val="20"/>
              </w:rPr>
              <w:t>Kukdo</w:t>
            </w:r>
            <w:proofErr w:type="spellEnd"/>
            <w:r>
              <w:rPr>
                <w:rFonts w:ascii="Arial" w:hAnsi="Arial" w:cs="Arial"/>
                <w:sz w:val="20"/>
                <w:szCs w:val="20"/>
              </w:rPr>
              <w:t xml:space="preserve"> Chemical Co. Ltd.</w:t>
            </w:r>
          </w:p>
        </w:tc>
        <w:tc>
          <w:tcPr>
            <w:tcW w:w="1437" w:type="dxa"/>
          </w:tcPr>
          <w:p w14:paraId="117CC981"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Huntsman</w:t>
            </w:r>
          </w:p>
          <w:p w14:paraId="7B4B19A0"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Corporation</w:t>
            </w:r>
          </w:p>
        </w:tc>
        <w:tc>
          <w:tcPr>
            <w:tcW w:w="1650" w:type="dxa"/>
          </w:tcPr>
          <w:p w14:paraId="0B22FF12"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Hexion Inc.</w:t>
            </w:r>
          </w:p>
        </w:tc>
      </w:tr>
      <w:tr w:rsidR="00B03E75" w:rsidRPr="000B521B" w14:paraId="165C2920" w14:textId="77777777" w:rsidTr="00B03E75">
        <w:trPr>
          <w:trHeight w:val="787"/>
        </w:trPr>
        <w:tc>
          <w:tcPr>
            <w:tcW w:w="792" w:type="dxa"/>
          </w:tcPr>
          <w:p w14:paraId="10AE974C" w14:textId="77777777" w:rsidR="00B03E75" w:rsidRPr="000B521B" w:rsidRDefault="00B03E75" w:rsidP="00BF252C">
            <w:pPr>
              <w:tabs>
                <w:tab w:val="left" w:pos="1365"/>
              </w:tabs>
              <w:jc w:val="center"/>
              <w:rPr>
                <w:rFonts w:ascii="Arial" w:hAnsi="Arial" w:cs="Arial"/>
                <w:b/>
                <w:bCs/>
                <w:sz w:val="20"/>
                <w:szCs w:val="20"/>
              </w:rPr>
            </w:pPr>
            <w:r w:rsidRPr="000B521B">
              <w:rPr>
                <w:rFonts w:ascii="Arial" w:hAnsi="Arial" w:cs="Arial"/>
                <w:b/>
                <w:bCs/>
                <w:sz w:val="20"/>
                <w:szCs w:val="20"/>
              </w:rPr>
              <w:t>2.</w:t>
            </w:r>
          </w:p>
        </w:tc>
        <w:tc>
          <w:tcPr>
            <w:tcW w:w="1654" w:type="dxa"/>
          </w:tcPr>
          <w:p w14:paraId="14EF0006"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Bisphenol-A</w:t>
            </w:r>
          </w:p>
        </w:tc>
        <w:tc>
          <w:tcPr>
            <w:tcW w:w="1522" w:type="dxa"/>
          </w:tcPr>
          <w:p w14:paraId="2FE0AF9C"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Atul Ltd.</w:t>
            </w:r>
          </w:p>
        </w:tc>
        <w:tc>
          <w:tcPr>
            <w:tcW w:w="1586" w:type="dxa"/>
          </w:tcPr>
          <w:p w14:paraId="59BDCDCF"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Dow Chemical</w:t>
            </w:r>
          </w:p>
        </w:tc>
        <w:tc>
          <w:tcPr>
            <w:tcW w:w="1491" w:type="dxa"/>
          </w:tcPr>
          <w:p w14:paraId="618D6BBE"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LG Chem</w:t>
            </w:r>
          </w:p>
        </w:tc>
        <w:tc>
          <w:tcPr>
            <w:tcW w:w="1437" w:type="dxa"/>
          </w:tcPr>
          <w:p w14:paraId="096B474C"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Mitsubishi Chemical</w:t>
            </w:r>
          </w:p>
        </w:tc>
        <w:tc>
          <w:tcPr>
            <w:tcW w:w="1650" w:type="dxa"/>
          </w:tcPr>
          <w:p w14:paraId="739AD7F8"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Mitsui Chemicals</w:t>
            </w:r>
          </w:p>
        </w:tc>
      </w:tr>
      <w:tr w:rsidR="00B03E75" w:rsidRPr="000B521B" w14:paraId="2694A22A" w14:textId="77777777" w:rsidTr="00B03E75">
        <w:trPr>
          <w:trHeight w:val="580"/>
        </w:trPr>
        <w:tc>
          <w:tcPr>
            <w:tcW w:w="792" w:type="dxa"/>
          </w:tcPr>
          <w:p w14:paraId="68A276FB" w14:textId="77777777" w:rsidR="00B03E75" w:rsidRPr="000B521B" w:rsidRDefault="00B03E75" w:rsidP="00BF252C">
            <w:pPr>
              <w:tabs>
                <w:tab w:val="left" w:pos="1365"/>
              </w:tabs>
              <w:jc w:val="center"/>
              <w:rPr>
                <w:rFonts w:ascii="Arial" w:hAnsi="Arial" w:cs="Arial"/>
                <w:b/>
                <w:bCs/>
                <w:sz w:val="20"/>
                <w:szCs w:val="20"/>
              </w:rPr>
            </w:pPr>
            <w:r w:rsidRPr="000B521B">
              <w:rPr>
                <w:rFonts w:ascii="Arial" w:hAnsi="Arial" w:cs="Arial"/>
                <w:b/>
                <w:bCs/>
                <w:sz w:val="20"/>
                <w:szCs w:val="20"/>
              </w:rPr>
              <w:t>3.</w:t>
            </w:r>
          </w:p>
        </w:tc>
        <w:tc>
          <w:tcPr>
            <w:tcW w:w="1654" w:type="dxa"/>
          </w:tcPr>
          <w:p w14:paraId="3BBB6A87"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Methacrylic Acid</w:t>
            </w:r>
          </w:p>
        </w:tc>
        <w:tc>
          <w:tcPr>
            <w:tcW w:w="1522" w:type="dxa"/>
          </w:tcPr>
          <w:p w14:paraId="1FF293BD"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Evonik Industries</w:t>
            </w:r>
          </w:p>
        </w:tc>
        <w:tc>
          <w:tcPr>
            <w:tcW w:w="1586" w:type="dxa"/>
          </w:tcPr>
          <w:p w14:paraId="381A7335"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Dow Chemicals</w:t>
            </w:r>
          </w:p>
        </w:tc>
        <w:tc>
          <w:tcPr>
            <w:tcW w:w="1491" w:type="dxa"/>
          </w:tcPr>
          <w:p w14:paraId="69C27EE9"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Formosa Plastics</w:t>
            </w:r>
          </w:p>
        </w:tc>
        <w:tc>
          <w:tcPr>
            <w:tcW w:w="1437" w:type="dxa"/>
          </w:tcPr>
          <w:p w14:paraId="658B957F" w14:textId="77777777" w:rsidR="00B03E75" w:rsidRPr="000B521B" w:rsidRDefault="00B03E75" w:rsidP="00BF252C">
            <w:pPr>
              <w:tabs>
                <w:tab w:val="left" w:pos="1365"/>
              </w:tabs>
              <w:rPr>
                <w:rFonts w:ascii="Arial" w:hAnsi="Arial" w:cs="Arial"/>
                <w:sz w:val="20"/>
                <w:szCs w:val="20"/>
              </w:rPr>
            </w:pPr>
            <w:proofErr w:type="spellStart"/>
            <w:r w:rsidRPr="000B521B">
              <w:rPr>
                <w:rFonts w:ascii="Arial" w:hAnsi="Arial" w:cs="Arial"/>
                <w:sz w:val="20"/>
                <w:szCs w:val="20"/>
              </w:rPr>
              <w:t>Kusumoto</w:t>
            </w:r>
            <w:proofErr w:type="spellEnd"/>
            <w:r w:rsidRPr="000B521B">
              <w:rPr>
                <w:rFonts w:ascii="Arial" w:hAnsi="Arial" w:cs="Arial"/>
                <w:sz w:val="20"/>
                <w:szCs w:val="20"/>
              </w:rPr>
              <w:t xml:space="preserve"> Chemicals Ltd</w:t>
            </w:r>
          </w:p>
        </w:tc>
        <w:tc>
          <w:tcPr>
            <w:tcW w:w="1650" w:type="dxa"/>
          </w:tcPr>
          <w:p w14:paraId="36F315B5"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Celanese</w:t>
            </w:r>
          </w:p>
        </w:tc>
      </w:tr>
      <w:tr w:rsidR="00B03E75" w:rsidRPr="000B521B" w14:paraId="5774A757" w14:textId="77777777" w:rsidTr="00B03E75">
        <w:trPr>
          <w:trHeight w:val="695"/>
        </w:trPr>
        <w:tc>
          <w:tcPr>
            <w:tcW w:w="792" w:type="dxa"/>
          </w:tcPr>
          <w:p w14:paraId="2F1DDDD4" w14:textId="77777777" w:rsidR="00B03E75" w:rsidRPr="000B521B" w:rsidRDefault="00B03E75" w:rsidP="00BF252C">
            <w:pPr>
              <w:tabs>
                <w:tab w:val="left" w:pos="1365"/>
              </w:tabs>
              <w:jc w:val="center"/>
              <w:rPr>
                <w:rFonts w:ascii="Arial" w:hAnsi="Arial" w:cs="Arial"/>
                <w:b/>
                <w:bCs/>
                <w:sz w:val="20"/>
                <w:szCs w:val="20"/>
              </w:rPr>
            </w:pPr>
            <w:r w:rsidRPr="000B521B">
              <w:rPr>
                <w:rFonts w:ascii="Arial" w:hAnsi="Arial" w:cs="Arial"/>
                <w:b/>
                <w:bCs/>
                <w:sz w:val="20"/>
                <w:szCs w:val="20"/>
              </w:rPr>
              <w:t>4.</w:t>
            </w:r>
          </w:p>
        </w:tc>
        <w:tc>
          <w:tcPr>
            <w:tcW w:w="1654" w:type="dxa"/>
          </w:tcPr>
          <w:p w14:paraId="27D3ED2D"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Styrene Monomer</w:t>
            </w:r>
          </w:p>
        </w:tc>
        <w:tc>
          <w:tcPr>
            <w:tcW w:w="1522" w:type="dxa"/>
          </w:tcPr>
          <w:p w14:paraId="083EA50D"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SABIC</w:t>
            </w:r>
          </w:p>
        </w:tc>
        <w:tc>
          <w:tcPr>
            <w:tcW w:w="1586" w:type="dxa"/>
          </w:tcPr>
          <w:p w14:paraId="664EA50F"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INEOS Group Ltd</w:t>
            </w:r>
          </w:p>
        </w:tc>
        <w:tc>
          <w:tcPr>
            <w:tcW w:w="1491" w:type="dxa"/>
          </w:tcPr>
          <w:p w14:paraId="721F1945"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Hanwha Group</w:t>
            </w:r>
          </w:p>
        </w:tc>
        <w:tc>
          <w:tcPr>
            <w:tcW w:w="1437" w:type="dxa"/>
          </w:tcPr>
          <w:p w14:paraId="2E1970B1"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Royal Dutch Shell plc</w:t>
            </w:r>
          </w:p>
        </w:tc>
        <w:tc>
          <w:tcPr>
            <w:tcW w:w="1650" w:type="dxa"/>
          </w:tcPr>
          <w:p w14:paraId="2104FD43"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Chevron Phillips Chemical</w:t>
            </w:r>
          </w:p>
        </w:tc>
      </w:tr>
      <w:tr w:rsidR="00B03E75" w:rsidRPr="000B521B" w14:paraId="41A49836" w14:textId="77777777" w:rsidTr="00B03E75">
        <w:trPr>
          <w:trHeight w:val="357"/>
        </w:trPr>
        <w:tc>
          <w:tcPr>
            <w:tcW w:w="792" w:type="dxa"/>
          </w:tcPr>
          <w:p w14:paraId="314490B2" w14:textId="77777777" w:rsidR="00B03E75" w:rsidRPr="000B521B" w:rsidRDefault="00B03E75" w:rsidP="00BF252C">
            <w:pPr>
              <w:tabs>
                <w:tab w:val="left" w:pos="1365"/>
              </w:tabs>
              <w:jc w:val="center"/>
              <w:rPr>
                <w:rFonts w:ascii="Arial" w:hAnsi="Arial" w:cs="Arial"/>
                <w:b/>
                <w:bCs/>
                <w:sz w:val="20"/>
                <w:szCs w:val="20"/>
              </w:rPr>
            </w:pPr>
            <w:r w:rsidRPr="000B521B">
              <w:rPr>
                <w:rFonts w:ascii="Arial" w:hAnsi="Arial" w:cs="Arial"/>
                <w:b/>
                <w:bCs/>
                <w:sz w:val="20"/>
                <w:szCs w:val="20"/>
              </w:rPr>
              <w:t>5.</w:t>
            </w:r>
          </w:p>
        </w:tc>
        <w:tc>
          <w:tcPr>
            <w:tcW w:w="1654" w:type="dxa"/>
          </w:tcPr>
          <w:p w14:paraId="2E6FB935"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Tri-Ethyl Amine</w:t>
            </w:r>
          </w:p>
        </w:tc>
        <w:tc>
          <w:tcPr>
            <w:tcW w:w="1522" w:type="dxa"/>
          </w:tcPr>
          <w:p w14:paraId="0F20F71B"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Balaji Amines Ltd</w:t>
            </w:r>
          </w:p>
        </w:tc>
        <w:tc>
          <w:tcPr>
            <w:tcW w:w="1586" w:type="dxa"/>
          </w:tcPr>
          <w:p w14:paraId="7EB479E8"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Alkyl Amine Ltd</w:t>
            </w:r>
          </w:p>
        </w:tc>
        <w:tc>
          <w:tcPr>
            <w:tcW w:w="1491" w:type="dxa"/>
          </w:tcPr>
          <w:p w14:paraId="6CB5B4D6"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BASF SE</w:t>
            </w:r>
          </w:p>
        </w:tc>
        <w:tc>
          <w:tcPr>
            <w:tcW w:w="1437" w:type="dxa"/>
          </w:tcPr>
          <w:p w14:paraId="11E763D1"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Eastman Corporation</w:t>
            </w:r>
          </w:p>
        </w:tc>
        <w:tc>
          <w:tcPr>
            <w:tcW w:w="1650" w:type="dxa"/>
          </w:tcPr>
          <w:p w14:paraId="74ECF5F4" w14:textId="77777777" w:rsidR="00B03E75" w:rsidRPr="000B521B" w:rsidRDefault="00B03E75" w:rsidP="00BF252C">
            <w:pPr>
              <w:tabs>
                <w:tab w:val="left" w:pos="1365"/>
              </w:tabs>
              <w:rPr>
                <w:rFonts w:ascii="Arial" w:hAnsi="Arial" w:cs="Arial"/>
                <w:sz w:val="20"/>
                <w:szCs w:val="20"/>
              </w:rPr>
            </w:pPr>
            <w:r w:rsidRPr="000B521B">
              <w:rPr>
                <w:rFonts w:ascii="Arial" w:hAnsi="Arial" w:cs="Arial"/>
                <w:sz w:val="20"/>
                <w:szCs w:val="20"/>
              </w:rPr>
              <w:t>Dow Chemicals</w:t>
            </w:r>
          </w:p>
        </w:tc>
      </w:tr>
    </w:tbl>
    <w:p w14:paraId="73795E3D" w14:textId="49B838DD" w:rsidR="00860A5E" w:rsidRDefault="00860A5E" w:rsidP="005B76D3">
      <w:pPr>
        <w:tabs>
          <w:tab w:val="left" w:pos="1365"/>
        </w:tabs>
        <w:spacing w:line="360" w:lineRule="auto"/>
        <w:jc w:val="both"/>
        <w:rPr>
          <w:rFonts w:ascii="Arial" w:hAnsi="Arial" w:cs="Arial"/>
          <w:b/>
          <w:bCs/>
          <w:sz w:val="24"/>
          <w:szCs w:val="24"/>
        </w:rPr>
      </w:pPr>
      <w:r w:rsidRPr="000B521B">
        <w:rPr>
          <w:rFonts w:ascii="Arial" w:hAnsi="Arial" w:cs="Arial"/>
          <w:noProof/>
          <w:color w:val="000000" w:themeColor="text1"/>
        </w:rPr>
        <mc:AlternateContent>
          <mc:Choice Requires="wps">
            <w:drawing>
              <wp:anchor distT="0" distB="0" distL="114300" distR="114300" simplePos="0" relativeHeight="252696576" behindDoc="0" locked="0" layoutInCell="1" allowOverlap="1" wp14:anchorId="1F613D7E" wp14:editId="4DD13D7C">
                <wp:simplePos x="0" y="0"/>
                <wp:positionH relativeFrom="margin">
                  <wp:posOffset>4647565</wp:posOffset>
                </wp:positionH>
                <wp:positionV relativeFrom="paragraph">
                  <wp:posOffset>70485</wp:posOffset>
                </wp:positionV>
                <wp:extent cx="1797685" cy="200025"/>
                <wp:effectExtent l="0" t="0" r="0" b="0"/>
                <wp:wrapNone/>
                <wp:docPr id="106" name="TextBox 4"/>
                <wp:cNvGraphicFramePr/>
                <a:graphic xmlns:a="http://schemas.openxmlformats.org/drawingml/2006/main">
                  <a:graphicData uri="http://schemas.microsoft.com/office/word/2010/wordprocessingShape">
                    <wps:wsp>
                      <wps:cNvSpPr txBox="1"/>
                      <wps:spPr>
                        <a:xfrm>
                          <a:off x="0" y="0"/>
                          <a:ext cx="1797685" cy="200025"/>
                        </a:xfrm>
                        <a:prstGeom prst="rect">
                          <a:avLst/>
                        </a:prstGeom>
                        <a:noFill/>
                      </wps:spPr>
                      <wps:txbx>
                        <w:txbxContent>
                          <w:p w14:paraId="215BB583" w14:textId="77777777" w:rsidR="001C6629" w:rsidRPr="00687E98" w:rsidRDefault="001C6629" w:rsidP="001C6629">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1F613D7E" id="_x0000_s1222" type="#_x0000_t202" style="position:absolute;left:0;text-align:left;margin-left:365.95pt;margin-top:5.55pt;width:141.55pt;height:15.75pt;z-index:252696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" filled="f" stroked="f">
                <v:textbox style="mso-fit-shape-to-text:t">
                  <w:txbxContent>
                    <w:p w14:paraId="215BB583" w14:textId="77777777" w:rsidR="001C6629" w:rsidRPr="00687E98" w:rsidRDefault="001C6629" w:rsidP="001C6629">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0C9F6028" w14:textId="642BEE1A" w:rsidR="006245E6" w:rsidRDefault="006245E6" w:rsidP="005B76D3">
      <w:pPr>
        <w:tabs>
          <w:tab w:val="left" w:pos="1365"/>
        </w:tabs>
        <w:spacing w:line="360" w:lineRule="auto"/>
        <w:jc w:val="both"/>
        <w:rPr>
          <w:rFonts w:ascii="Arial" w:hAnsi="Arial" w:cs="Arial"/>
          <w:b/>
          <w:bCs/>
          <w:sz w:val="24"/>
          <w:szCs w:val="24"/>
        </w:rPr>
      </w:pPr>
      <w:r>
        <w:rPr>
          <w:rFonts w:ascii="Arial" w:hAnsi="Arial" w:cs="Arial"/>
          <w:b/>
          <w:bCs/>
          <w:sz w:val="24"/>
          <w:szCs w:val="24"/>
        </w:rPr>
        <w:t>4.3. Setup Related Details</w:t>
      </w:r>
    </w:p>
    <w:p w14:paraId="15CC5166" w14:textId="405EB700" w:rsidR="00B03E75" w:rsidRPr="00B31E3A" w:rsidRDefault="00B31E3A" w:rsidP="005B76D3">
      <w:pPr>
        <w:tabs>
          <w:tab w:val="left" w:pos="1365"/>
        </w:tabs>
        <w:spacing w:line="360" w:lineRule="auto"/>
        <w:jc w:val="both"/>
        <w:rPr>
          <w:rFonts w:ascii="Arial" w:hAnsi="Arial" w:cs="Arial"/>
          <w:sz w:val="24"/>
          <w:szCs w:val="24"/>
        </w:rPr>
      </w:pPr>
      <w:r w:rsidRPr="00B31E3A">
        <w:rPr>
          <w:rFonts w:ascii="Arial" w:hAnsi="Arial" w:cs="Arial"/>
          <w:b/>
          <w:bCs/>
          <w:sz w:val="24"/>
          <w:szCs w:val="24"/>
        </w:rPr>
        <w:t>4.3.1. Target End-Use Applications</w:t>
      </w:r>
    </w:p>
    <w:tbl>
      <w:tblPr>
        <w:tblW w:w="10350" w:type="dxa"/>
        <w:tblLook w:val="04A0" w:firstRow="1" w:lastRow="0" w:firstColumn="1" w:lastColumn="0" w:noHBand="0" w:noVBand="1"/>
      </w:tblPr>
      <w:tblGrid>
        <w:gridCol w:w="805"/>
        <w:gridCol w:w="1735"/>
        <w:gridCol w:w="3795"/>
        <w:gridCol w:w="1682"/>
        <w:gridCol w:w="1219"/>
        <w:gridCol w:w="1114"/>
      </w:tblGrid>
      <w:tr w:rsidR="00B31E3A" w:rsidRPr="00B31E3A" w14:paraId="6F6CBAB6" w14:textId="77777777" w:rsidTr="00B31E3A">
        <w:trPr>
          <w:trHeight w:val="305"/>
        </w:trPr>
        <w:tc>
          <w:tcPr>
            <w:tcW w:w="805" w:type="dxa"/>
            <w:vMerge w:val="restart"/>
            <w:tcBorders>
              <w:top w:val="single" w:sz="4" w:space="0" w:color="auto"/>
              <w:left w:val="single" w:sz="4" w:space="0" w:color="auto"/>
              <w:bottom w:val="single" w:sz="4" w:space="0" w:color="auto"/>
              <w:right w:val="single" w:sz="4" w:space="0" w:color="auto"/>
            </w:tcBorders>
            <w:shd w:val="clear" w:color="auto" w:fill="1F4E79" w:themeFill="accent5" w:themeFillShade="80"/>
            <w:noWrap/>
            <w:vAlign w:val="center"/>
            <w:hideMark/>
          </w:tcPr>
          <w:p w14:paraId="4E82CF4E" w14:textId="77777777" w:rsidR="00B31E3A" w:rsidRPr="00B31E3A" w:rsidRDefault="00B31E3A" w:rsidP="00B31E3A">
            <w:pPr>
              <w:spacing w:after="0" w:line="240" w:lineRule="auto"/>
              <w:jc w:val="center"/>
              <w:rPr>
                <w:rFonts w:ascii="Arial" w:eastAsia="Times New Roman" w:hAnsi="Arial" w:cs="Arial"/>
                <w:color w:val="FFFFFF" w:themeColor="background1"/>
                <w:sz w:val="20"/>
                <w:szCs w:val="20"/>
                <w:lang w:val="en-US"/>
              </w:rPr>
            </w:pPr>
            <w:r w:rsidRPr="00B31E3A">
              <w:rPr>
                <w:rFonts w:ascii="Arial" w:eastAsia="Times New Roman" w:hAnsi="Arial" w:cs="Arial"/>
                <w:color w:val="FFFFFF" w:themeColor="background1"/>
                <w:sz w:val="20"/>
                <w:szCs w:val="20"/>
              </w:rPr>
              <w:t>S. No</w:t>
            </w:r>
          </w:p>
        </w:tc>
        <w:tc>
          <w:tcPr>
            <w:tcW w:w="1735" w:type="dxa"/>
            <w:vMerge w:val="restart"/>
            <w:tcBorders>
              <w:top w:val="single" w:sz="4" w:space="0" w:color="auto"/>
              <w:left w:val="single" w:sz="4" w:space="0" w:color="auto"/>
              <w:bottom w:val="single" w:sz="4" w:space="0" w:color="auto"/>
              <w:right w:val="single" w:sz="4" w:space="0" w:color="auto"/>
            </w:tcBorders>
            <w:shd w:val="clear" w:color="auto" w:fill="1F4E79" w:themeFill="accent5" w:themeFillShade="80"/>
            <w:noWrap/>
            <w:vAlign w:val="center"/>
            <w:hideMark/>
          </w:tcPr>
          <w:p w14:paraId="0B57B34A" w14:textId="77777777" w:rsidR="00B31E3A" w:rsidRPr="00B31E3A" w:rsidRDefault="00B31E3A" w:rsidP="00B31E3A">
            <w:pPr>
              <w:spacing w:after="0" w:line="240" w:lineRule="auto"/>
              <w:jc w:val="center"/>
              <w:rPr>
                <w:rFonts w:ascii="Arial" w:eastAsia="Times New Roman" w:hAnsi="Arial" w:cs="Arial"/>
                <w:color w:val="FFFFFF" w:themeColor="background1"/>
                <w:sz w:val="20"/>
                <w:szCs w:val="20"/>
                <w:lang w:val="en-US"/>
              </w:rPr>
            </w:pPr>
            <w:r w:rsidRPr="00B31E3A">
              <w:rPr>
                <w:rFonts w:ascii="Arial" w:eastAsia="Times New Roman" w:hAnsi="Arial" w:cs="Arial"/>
                <w:color w:val="FFFFFF" w:themeColor="background1"/>
                <w:sz w:val="20"/>
                <w:szCs w:val="20"/>
              </w:rPr>
              <w:t>Grade</w:t>
            </w:r>
          </w:p>
        </w:tc>
        <w:tc>
          <w:tcPr>
            <w:tcW w:w="3795" w:type="dxa"/>
            <w:vMerge w:val="restart"/>
            <w:tcBorders>
              <w:top w:val="single" w:sz="4" w:space="0" w:color="auto"/>
              <w:left w:val="single" w:sz="4" w:space="0" w:color="auto"/>
              <w:bottom w:val="single" w:sz="4" w:space="0" w:color="auto"/>
              <w:right w:val="single" w:sz="4" w:space="0" w:color="auto"/>
            </w:tcBorders>
            <w:shd w:val="clear" w:color="auto" w:fill="1F4E79" w:themeFill="accent5" w:themeFillShade="80"/>
            <w:noWrap/>
            <w:vAlign w:val="center"/>
            <w:hideMark/>
          </w:tcPr>
          <w:p w14:paraId="3E85CA17" w14:textId="77777777" w:rsidR="00B31E3A" w:rsidRPr="00B31E3A" w:rsidRDefault="00B31E3A" w:rsidP="00B31E3A">
            <w:pPr>
              <w:spacing w:after="0" w:line="240" w:lineRule="auto"/>
              <w:jc w:val="center"/>
              <w:rPr>
                <w:rFonts w:ascii="Arial" w:eastAsia="Times New Roman" w:hAnsi="Arial" w:cs="Arial"/>
                <w:color w:val="FFFFFF" w:themeColor="background1"/>
                <w:sz w:val="20"/>
                <w:szCs w:val="20"/>
                <w:lang w:val="en-US"/>
              </w:rPr>
            </w:pPr>
            <w:r w:rsidRPr="00B31E3A">
              <w:rPr>
                <w:rFonts w:ascii="Arial" w:eastAsia="Times New Roman" w:hAnsi="Arial" w:cs="Arial"/>
                <w:color w:val="FFFFFF" w:themeColor="background1"/>
                <w:sz w:val="20"/>
                <w:szCs w:val="20"/>
              </w:rPr>
              <w:t>Target Applications</w:t>
            </w:r>
          </w:p>
        </w:tc>
        <w:tc>
          <w:tcPr>
            <w:tcW w:w="4015" w:type="dxa"/>
            <w:gridSpan w:val="3"/>
            <w:tcBorders>
              <w:top w:val="single" w:sz="4" w:space="0" w:color="auto"/>
              <w:left w:val="nil"/>
              <w:bottom w:val="single" w:sz="4" w:space="0" w:color="auto"/>
              <w:right w:val="single" w:sz="4" w:space="0" w:color="auto"/>
            </w:tcBorders>
            <w:shd w:val="clear" w:color="auto" w:fill="1F4E79" w:themeFill="accent5" w:themeFillShade="80"/>
            <w:noWrap/>
            <w:vAlign w:val="bottom"/>
            <w:hideMark/>
          </w:tcPr>
          <w:p w14:paraId="2DA6B4A4" w14:textId="77777777" w:rsidR="00B31E3A" w:rsidRPr="00B31E3A" w:rsidRDefault="00B31E3A" w:rsidP="00B31E3A">
            <w:pPr>
              <w:spacing w:after="0" w:line="240" w:lineRule="auto"/>
              <w:jc w:val="center"/>
              <w:rPr>
                <w:rFonts w:ascii="Calibri" w:eastAsia="Times New Roman" w:hAnsi="Calibri" w:cs="Times New Roman"/>
                <w:color w:val="FFFFFF" w:themeColor="background1"/>
                <w:lang w:val="en-US"/>
              </w:rPr>
            </w:pPr>
            <w:r w:rsidRPr="00B31E3A">
              <w:rPr>
                <w:rFonts w:ascii="Calibri" w:eastAsia="Times New Roman" w:hAnsi="Calibri" w:cs="Times New Roman"/>
                <w:color w:val="FFFFFF" w:themeColor="background1"/>
                <w:lang w:val="en-US"/>
              </w:rPr>
              <w:t>Specifications</w:t>
            </w:r>
          </w:p>
        </w:tc>
      </w:tr>
      <w:tr w:rsidR="00B31E3A" w:rsidRPr="00B31E3A" w14:paraId="626E97CB" w14:textId="77777777" w:rsidTr="00B31E3A">
        <w:trPr>
          <w:trHeight w:val="916"/>
        </w:trPr>
        <w:tc>
          <w:tcPr>
            <w:tcW w:w="805" w:type="dxa"/>
            <w:vMerge/>
            <w:tcBorders>
              <w:top w:val="single" w:sz="4" w:space="0" w:color="auto"/>
              <w:left w:val="single" w:sz="4" w:space="0" w:color="auto"/>
              <w:bottom w:val="single" w:sz="4" w:space="0" w:color="auto"/>
              <w:right w:val="single" w:sz="4" w:space="0" w:color="auto"/>
            </w:tcBorders>
            <w:shd w:val="clear" w:color="auto" w:fill="1F4E79" w:themeFill="accent5" w:themeFillShade="80"/>
            <w:vAlign w:val="center"/>
            <w:hideMark/>
          </w:tcPr>
          <w:p w14:paraId="3943CEBB" w14:textId="77777777" w:rsidR="00B31E3A" w:rsidRPr="00B31E3A" w:rsidRDefault="00B31E3A" w:rsidP="00B31E3A">
            <w:pPr>
              <w:spacing w:after="0" w:line="240" w:lineRule="auto"/>
              <w:rPr>
                <w:rFonts w:ascii="Arial" w:eastAsia="Times New Roman" w:hAnsi="Arial" w:cs="Arial"/>
                <w:color w:val="FFFFFF" w:themeColor="background1"/>
                <w:sz w:val="20"/>
                <w:szCs w:val="20"/>
                <w:lang w:val="en-US"/>
              </w:rPr>
            </w:pPr>
          </w:p>
        </w:tc>
        <w:tc>
          <w:tcPr>
            <w:tcW w:w="1735" w:type="dxa"/>
            <w:vMerge/>
            <w:tcBorders>
              <w:top w:val="single" w:sz="4" w:space="0" w:color="auto"/>
              <w:left w:val="single" w:sz="4" w:space="0" w:color="auto"/>
              <w:bottom w:val="single" w:sz="4" w:space="0" w:color="auto"/>
              <w:right w:val="single" w:sz="4" w:space="0" w:color="auto"/>
            </w:tcBorders>
            <w:shd w:val="clear" w:color="auto" w:fill="1F4E79" w:themeFill="accent5" w:themeFillShade="80"/>
            <w:vAlign w:val="center"/>
            <w:hideMark/>
          </w:tcPr>
          <w:p w14:paraId="795EA416" w14:textId="77777777" w:rsidR="00B31E3A" w:rsidRPr="00B31E3A" w:rsidRDefault="00B31E3A" w:rsidP="00B31E3A">
            <w:pPr>
              <w:spacing w:after="0" w:line="240" w:lineRule="auto"/>
              <w:rPr>
                <w:rFonts w:ascii="Arial" w:eastAsia="Times New Roman" w:hAnsi="Arial" w:cs="Arial"/>
                <w:color w:val="FFFFFF" w:themeColor="background1"/>
                <w:sz w:val="20"/>
                <w:szCs w:val="20"/>
                <w:lang w:val="en-US"/>
              </w:rPr>
            </w:pPr>
          </w:p>
        </w:tc>
        <w:tc>
          <w:tcPr>
            <w:tcW w:w="3795" w:type="dxa"/>
            <w:vMerge/>
            <w:tcBorders>
              <w:top w:val="single" w:sz="4" w:space="0" w:color="auto"/>
              <w:left w:val="single" w:sz="4" w:space="0" w:color="auto"/>
              <w:bottom w:val="single" w:sz="4" w:space="0" w:color="auto"/>
              <w:right w:val="single" w:sz="4" w:space="0" w:color="auto"/>
            </w:tcBorders>
            <w:shd w:val="clear" w:color="auto" w:fill="1F4E79" w:themeFill="accent5" w:themeFillShade="80"/>
            <w:vAlign w:val="center"/>
            <w:hideMark/>
          </w:tcPr>
          <w:p w14:paraId="3EC9DD1F" w14:textId="77777777" w:rsidR="00B31E3A" w:rsidRPr="00B31E3A" w:rsidRDefault="00B31E3A" w:rsidP="00B31E3A">
            <w:pPr>
              <w:spacing w:after="0" w:line="240" w:lineRule="auto"/>
              <w:rPr>
                <w:rFonts w:ascii="Arial" w:eastAsia="Times New Roman" w:hAnsi="Arial" w:cs="Arial"/>
                <w:color w:val="FFFFFF" w:themeColor="background1"/>
                <w:sz w:val="20"/>
                <w:szCs w:val="20"/>
                <w:lang w:val="en-US"/>
              </w:rPr>
            </w:pPr>
          </w:p>
        </w:tc>
        <w:tc>
          <w:tcPr>
            <w:tcW w:w="1682" w:type="dxa"/>
            <w:tcBorders>
              <w:top w:val="nil"/>
              <w:left w:val="nil"/>
              <w:bottom w:val="single" w:sz="4" w:space="0" w:color="auto"/>
              <w:right w:val="single" w:sz="4" w:space="0" w:color="auto"/>
            </w:tcBorders>
            <w:shd w:val="clear" w:color="auto" w:fill="1F4E79" w:themeFill="accent5" w:themeFillShade="80"/>
            <w:vAlign w:val="center"/>
            <w:hideMark/>
          </w:tcPr>
          <w:p w14:paraId="6134D549" w14:textId="77777777" w:rsidR="00B31E3A" w:rsidRPr="00B31E3A" w:rsidRDefault="00B31E3A" w:rsidP="00B31E3A">
            <w:pPr>
              <w:spacing w:after="0" w:line="240" w:lineRule="auto"/>
              <w:rPr>
                <w:rFonts w:ascii="Calibri" w:eastAsia="Times New Roman" w:hAnsi="Calibri" w:cs="Times New Roman"/>
                <w:color w:val="FFFFFF" w:themeColor="background1"/>
                <w:lang w:val="en-US"/>
              </w:rPr>
            </w:pPr>
            <w:r w:rsidRPr="00B31E3A">
              <w:rPr>
                <w:rFonts w:ascii="Calibri" w:eastAsia="Times New Roman" w:hAnsi="Calibri" w:cs="Times New Roman"/>
                <w:color w:val="FFFFFF" w:themeColor="background1"/>
                <w:lang w:val="en-US"/>
              </w:rPr>
              <w:t>Viscosity 25° C (cps)</w:t>
            </w:r>
          </w:p>
        </w:tc>
        <w:tc>
          <w:tcPr>
            <w:tcW w:w="1219" w:type="dxa"/>
            <w:tcBorders>
              <w:top w:val="nil"/>
              <w:left w:val="nil"/>
              <w:bottom w:val="single" w:sz="4" w:space="0" w:color="auto"/>
              <w:right w:val="single" w:sz="4" w:space="0" w:color="auto"/>
            </w:tcBorders>
            <w:shd w:val="clear" w:color="auto" w:fill="1F4E79" w:themeFill="accent5" w:themeFillShade="80"/>
            <w:vAlign w:val="center"/>
            <w:hideMark/>
          </w:tcPr>
          <w:p w14:paraId="42E7485B" w14:textId="77777777" w:rsidR="00B31E3A" w:rsidRPr="00B31E3A" w:rsidRDefault="00B31E3A" w:rsidP="00B31E3A">
            <w:pPr>
              <w:spacing w:after="0" w:line="240" w:lineRule="auto"/>
              <w:rPr>
                <w:rFonts w:ascii="Calibri" w:eastAsia="Times New Roman" w:hAnsi="Calibri" w:cs="Times New Roman"/>
                <w:color w:val="FFFFFF" w:themeColor="background1"/>
                <w:lang w:val="en-US"/>
              </w:rPr>
            </w:pPr>
            <w:r w:rsidRPr="00B31E3A">
              <w:rPr>
                <w:rFonts w:ascii="Calibri" w:eastAsia="Times New Roman" w:hAnsi="Calibri" w:cs="Times New Roman"/>
                <w:color w:val="FFFFFF" w:themeColor="background1"/>
                <w:lang w:val="en-US"/>
              </w:rPr>
              <w:t>Gel Time (min)</w:t>
            </w:r>
          </w:p>
        </w:tc>
        <w:tc>
          <w:tcPr>
            <w:tcW w:w="1114" w:type="dxa"/>
            <w:tcBorders>
              <w:top w:val="nil"/>
              <w:left w:val="nil"/>
              <w:bottom w:val="single" w:sz="4" w:space="0" w:color="auto"/>
              <w:right w:val="single" w:sz="4" w:space="0" w:color="auto"/>
            </w:tcBorders>
            <w:shd w:val="clear" w:color="auto" w:fill="1F4E79" w:themeFill="accent5" w:themeFillShade="80"/>
            <w:vAlign w:val="center"/>
            <w:hideMark/>
          </w:tcPr>
          <w:p w14:paraId="3DCFA80C" w14:textId="77777777" w:rsidR="00B31E3A" w:rsidRPr="00B31E3A" w:rsidRDefault="00B31E3A" w:rsidP="00B31E3A">
            <w:pPr>
              <w:spacing w:after="0" w:line="240" w:lineRule="auto"/>
              <w:rPr>
                <w:rFonts w:ascii="Calibri" w:eastAsia="Times New Roman" w:hAnsi="Calibri" w:cs="Times New Roman"/>
                <w:color w:val="FFFFFF" w:themeColor="background1"/>
                <w:lang w:val="en-US"/>
              </w:rPr>
            </w:pPr>
            <w:r w:rsidRPr="00B31E3A">
              <w:rPr>
                <w:rFonts w:ascii="Calibri" w:eastAsia="Times New Roman" w:hAnsi="Calibri" w:cs="Times New Roman"/>
                <w:color w:val="FFFFFF" w:themeColor="background1"/>
                <w:lang w:val="en-US"/>
              </w:rPr>
              <w:t>Monomer Content (%)</w:t>
            </w:r>
          </w:p>
        </w:tc>
      </w:tr>
      <w:tr w:rsidR="00B31E3A" w:rsidRPr="00B31E3A" w14:paraId="62C98775" w14:textId="77777777" w:rsidTr="00860A5E">
        <w:trPr>
          <w:trHeight w:val="519"/>
        </w:trPr>
        <w:tc>
          <w:tcPr>
            <w:tcW w:w="805" w:type="dxa"/>
            <w:tcBorders>
              <w:top w:val="nil"/>
              <w:left w:val="single" w:sz="4" w:space="0" w:color="auto"/>
              <w:bottom w:val="single" w:sz="4" w:space="0" w:color="auto"/>
              <w:right w:val="single" w:sz="4" w:space="0" w:color="auto"/>
            </w:tcBorders>
            <w:shd w:val="clear" w:color="auto" w:fill="9CC2E5" w:themeFill="accent5" w:themeFillTint="99"/>
            <w:noWrap/>
            <w:vAlign w:val="center"/>
            <w:hideMark/>
          </w:tcPr>
          <w:p w14:paraId="47C232DE" w14:textId="77777777" w:rsidR="00B31E3A" w:rsidRPr="00B31E3A" w:rsidRDefault="00B31E3A" w:rsidP="00B31E3A">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1</w:t>
            </w:r>
          </w:p>
        </w:tc>
        <w:tc>
          <w:tcPr>
            <w:tcW w:w="1735" w:type="dxa"/>
            <w:tcBorders>
              <w:top w:val="nil"/>
              <w:left w:val="nil"/>
              <w:bottom w:val="single" w:sz="4" w:space="0" w:color="auto"/>
              <w:right w:val="single" w:sz="4" w:space="0" w:color="auto"/>
            </w:tcBorders>
            <w:shd w:val="clear" w:color="000000" w:fill="9BC2E6"/>
            <w:vAlign w:val="center"/>
            <w:hideMark/>
          </w:tcPr>
          <w:p w14:paraId="00264C9D"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Bisphenol-A Epoxy Resin</w:t>
            </w:r>
          </w:p>
        </w:tc>
        <w:tc>
          <w:tcPr>
            <w:tcW w:w="3795" w:type="dxa"/>
            <w:tcBorders>
              <w:top w:val="nil"/>
              <w:left w:val="nil"/>
              <w:bottom w:val="single" w:sz="4" w:space="0" w:color="auto"/>
              <w:right w:val="single" w:sz="4" w:space="0" w:color="auto"/>
            </w:tcBorders>
            <w:shd w:val="clear" w:color="000000" w:fill="9BC2E6"/>
            <w:vAlign w:val="center"/>
            <w:hideMark/>
          </w:tcPr>
          <w:p w14:paraId="5855CDF8"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Provide Resistance to acid, alkalis, solvents, excellent toughness, and fatigue resistance</w:t>
            </w:r>
          </w:p>
        </w:tc>
        <w:tc>
          <w:tcPr>
            <w:tcW w:w="1682" w:type="dxa"/>
            <w:tcBorders>
              <w:top w:val="nil"/>
              <w:left w:val="nil"/>
              <w:bottom w:val="single" w:sz="4" w:space="0" w:color="auto"/>
              <w:right w:val="single" w:sz="4" w:space="0" w:color="auto"/>
            </w:tcBorders>
            <w:shd w:val="clear" w:color="auto" w:fill="9CC2E5" w:themeFill="accent5" w:themeFillTint="99"/>
            <w:noWrap/>
            <w:vAlign w:val="center"/>
            <w:hideMark/>
          </w:tcPr>
          <w:p w14:paraId="6ECB8001"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180-800 </w:t>
            </w:r>
          </w:p>
        </w:tc>
        <w:tc>
          <w:tcPr>
            <w:tcW w:w="1219" w:type="dxa"/>
            <w:tcBorders>
              <w:top w:val="nil"/>
              <w:left w:val="nil"/>
              <w:bottom w:val="single" w:sz="4" w:space="0" w:color="auto"/>
              <w:right w:val="single" w:sz="4" w:space="0" w:color="auto"/>
            </w:tcBorders>
            <w:shd w:val="clear" w:color="auto" w:fill="9CC2E5" w:themeFill="accent5" w:themeFillTint="99"/>
            <w:noWrap/>
            <w:vAlign w:val="center"/>
            <w:hideMark/>
          </w:tcPr>
          <w:p w14:paraId="0FFA9795"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20-32 </w:t>
            </w:r>
          </w:p>
        </w:tc>
        <w:tc>
          <w:tcPr>
            <w:tcW w:w="1114" w:type="dxa"/>
            <w:tcBorders>
              <w:top w:val="nil"/>
              <w:left w:val="nil"/>
              <w:bottom w:val="single" w:sz="4" w:space="0" w:color="auto"/>
              <w:right w:val="single" w:sz="4" w:space="0" w:color="auto"/>
            </w:tcBorders>
            <w:shd w:val="clear" w:color="auto" w:fill="9CC2E5" w:themeFill="accent5" w:themeFillTint="99"/>
            <w:noWrap/>
            <w:vAlign w:val="center"/>
            <w:hideMark/>
          </w:tcPr>
          <w:p w14:paraId="1B95F44A"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33-45</w:t>
            </w:r>
          </w:p>
        </w:tc>
      </w:tr>
      <w:tr w:rsidR="00B31E3A" w:rsidRPr="00B31E3A" w14:paraId="4107E831" w14:textId="77777777" w:rsidTr="00860A5E">
        <w:trPr>
          <w:trHeight w:val="519"/>
        </w:trPr>
        <w:tc>
          <w:tcPr>
            <w:tcW w:w="805" w:type="dxa"/>
            <w:tcBorders>
              <w:top w:val="nil"/>
              <w:left w:val="single" w:sz="4" w:space="0" w:color="auto"/>
              <w:bottom w:val="single" w:sz="4" w:space="0" w:color="auto"/>
              <w:right w:val="single" w:sz="4" w:space="0" w:color="auto"/>
            </w:tcBorders>
            <w:shd w:val="clear" w:color="auto" w:fill="9CC2E5" w:themeFill="accent5" w:themeFillTint="99"/>
            <w:noWrap/>
            <w:vAlign w:val="center"/>
            <w:hideMark/>
          </w:tcPr>
          <w:p w14:paraId="685E85C4" w14:textId="77777777" w:rsidR="00B31E3A" w:rsidRPr="00B31E3A" w:rsidRDefault="00B31E3A" w:rsidP="00B31E3A">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2</w:t>
            </w:r>
          </w:p>
        </w:tc>
        <w:tc>
          <w:tcPr>
            <w:tcW w:w="1735" w:type="dxa"/>
            <w:tcBorders>
              <w:top w:val="nil"/>
              <w:left w:val="nil"/>
              <w:bottom w:val="single" w:sz="4" w:space="0" w:color="auto"/>
              <w:right w:val="single" w:sz="4" w:space="0" w:color="auto"/>
            </w:tcBorders>
            <w:shd w:val="clear" w:color="000000" w:fill="9BC2E6"/>
            <w:vAlign w:val="center"/>
            <w:hideMark/>
          </w:tcPr>
          <w:p w14:paraId="0D3EB07C" w14:textId="77777777" w:rsidR="00B31E3A" w:rsidRPr="00B31E3A" w:rsidRDefault="00B31E3A" w:rsidP="00B31E3A">
            <w:pPr>
              <w:spacing w:after="0" w:line="240" w:lineRule="auto"/>
              <w:rPr>
                <w:rFonts w:ascii="Arial" w:eastAsia="Times New Roman" w:hAnsi="Arial" w:cs="Arial"/>
                <w:color w:val="111111"/>
                <w:sz w:val="20"/>
                <w:szCs w:val="20"/>
                <w:lang w:val="en-US"/>
              </w:rPr>
            </w:pPr>
            <w:r w:rsidRPr="00B31E3A">
              <w:rPr>
                <w:rFonts w:ascii="Arial" w:eastAsia="Times New Roman" w:hAnsi="Arial" w:cs="Arial"/>
                <w:color w:val="111111"/>
                <w:sz w:val="20"/>
                <w:szCs w:val="20"/>
              </w:rPr>
              <w:t>Low styrene Monomer Bisphenol-A Resin</w:t>
            </w:r>
          </w:p>
        </w:tc>
        <w:tc>
          <w:tcPr>
            <w:tcW w:w="3795" w:type="dxa"/>
            <w:tcBorders>
              <w:top w:val="nil"/>
              <w:left w:val="nil"/>
              <w:bottom w:val="single" w:sz="4" w:space="0" w:color="auto"/>
              <w:right w:val="single" w:sz="4" w:space="0" w:color="auto"/>
            </w:tcBorders>
            <w:shd w:val="clear" w:color="000000" w:fill="9BC2E6"/>
            <w:vAlign w:val="center"/>
            <w:hideMark/>
          </w:tcPr>
          <w:p w14:paraId="39053753"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Chemical reaction vessels</w:t>
            </w:r>
          </w:p>
        </w:tc>
        <w:tc>
          <w:tcPr>
            <w:tcW w:w="1682" w:type="dxa"/>
            <w:tcBorders>
              <w:top w:val="nil"/>
              <w:left w:val="nil"/>
              <w:bottom w:val="single" w:sz="4" w:space="0" w:color="auto"/>
              <w:right w:val="single" w:sz="4" w:space="0" w:color="auto"/>
            </w:tcBorders>
            <w:shd w:val="clear" w:color="auto" w:fill="9CC2E5" w:themeFill="accent5" w:themeFillTint="99"/>
            <w:noWrap/>
            <w:vAlign w:val="center"/>
            <w:hideMark/>
          </w:tcPr>
          <w:p w14:paraId="1828406C"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c>
          <w:tcPr>
            <w:tcW w:w="1219" w:type="dxa"/>
            <w:tcBorders>
              <w:top w:val="nil"/>
              <w:left w:val="nil"/>
              <w:bottom w:val="single" w:sz="4" w:space="0" w:color="auto"/>
              <w:right w:val="single" w:sz="4" w:space="0" w:color="auto"/>
            </w:tcBorders>
            <w:shd w:val="clear" w:color="auto" w:fill="9CC2E5" w:themeFill="accent5" w:themeFillTint="99"/>
            <w:noWrap/>
            <w:vAlign w:val="center"/>
            <w:hideMark/>
          </w:tcPr>
          <w:p w14:paraId="5B3C3DD5"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c>
          <w:tcPr>
            <w:tcW w:w="1114" w:type="dxa"/>
            <w:tcBorders>
              <w:top w:val="nil"/>
              <w:left w:val="nil"/>
              <w:bottom w:val="single" w:sz="4" w:space="0" w:color="auto"/>
              <w:right w:val="single" w:sz="4" w:space="0" w:color="auto"/>
            </w:tcBorders>
            <w:shd w:val="clear" w:color="auto" w:fill="9CC2E5" w:themeFill="accent5" w:themeFillTint="99"/>
            <w:noWrap/>
            <w:vAlign w:val="center"/>
            <w:hideMark/>
          </w:tcPr>
          <w:p w14:paraId="311D02F9"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r>
      <w:tr w:rsidR="00B31E3A" w:rsidRPr="00B31E3A" w14:paraId="30387BA5" w14:textId="77777777" w:rsidTr="00860A5E">
        <w:trPr>
          <w:trHeight w:val="519"/>
        </w:trPr>
        <w:tc>
          <w:tcPr>
            <w:tcW w:w="805" w:type="dxa"/>
            <w:tcBorders>
              <w:top w:val="nil"/>
              <w:left w:val="single" w:sz="4" w:space="0" w:color="auto"/>
              <w:bottom w:val="single" w:sz="4" w:space="0" w:color="auto"/>
              <w:right w:val="single" w:sz="4" w:space="0" w:color="auto"/>
            </w:tcBorders>
            <w:shd w:val="clear" w:color="auto" w:fill="9CC2E5" w:themeFill="accent5" w:themeFillTint="99"/>
            <w:noWrap/>
            <w:vAlign w:val="center"/>
            <w:hideMark/>
          </w:tcPr>
          <w:p w14:paraId="6763828E" w14:textId="77777777" w:rsidR="00B31E3A" w:rsidRPr="00B31E3A" w:rsidRDefault="00B31E3A" w:rsidP="00B31E3A">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3</w:t>
            </w:r>
          </w:p>
        </w:tc>
        <w:tc>
          <w:tcPr>
            <w:tcW w:w="1735" w:type="dxa"/>
            <w:tcBorders>
              <w:top w:val="nil"/>
              <w:left w:val="nil"/>
              <w:bottom w:val="single" w:sz="4" w:space="0" w:color="auto"/>
              <w:right w:val="single" w:sz="4" w:space="0" w:color="auto"/>
            </w:tcBorders>
            <w:shd w:val="clear" w:color="000000" w:fill="9BC2E6"/>
            <w:vAlign w:val="center"/>
            <w:hideMark/>
          </w:tcPr>
          <w:p w14:paraId="6F946ADC" w14:textId="77777777" w:rsidR="00B31E3A" w:rsidRPr="00B31E3A" w:rsidRDefault="00B31E3A" w:rsidP="00B31E3A">
            <w:pPr>
              <w:spacing w:after="0" w:line="240" w:lineRule="auto"/>
              <w:rPr>
                <w:rFonts w:ascii="Arial" w:eastAsia="Times New Roman" w:hAnsi="Arial" w:cs="Arial"/>
                <w:color w:val="000000"/>
                <w:sz w:val="20"/>
                <w:szCs w:val="20"/>
                <w:lang w:val="en-US"/>
              </w:rPr>
            </w:pPr>
            <w:proofErr w:type="spellStart"/>
            <w:r w:rsidRPr="00B31E3A">
              <w:rPr>
                <w:rFonts w:ascii="Arial" w:eastAsia="Times New Roman" w:hAnsi="Arial" w:cs="Arial"/>
                <w:color w:val="000000"/>
                <w:sz w:val="20"/>
                <w:szCs w:val="20"/>
              </w:rPr>
              <w:t>Novolac</w:t>
            </w:r>
            <w:proofErr w:type="spellEnd"/>
            <w:r w:rsidRPr="00B31E3A">
              <w:rPr>
                <w:rFonts w:ascii="Arial" w:eastAsia="Times New Roman" w:hAnsi="Arial" w:cs="Arial"/>
                <w:color w:val="000000"/>
                <w:sz w:val="20"/>
                <w:szCs w:val="20"/>
              </w:rPr>
              <w:t xml:space="preserve"> Based Epoxy Resin</w:t>
            </w:r>
          </w:p>
        </w:tc>
        <w:tc>
          <w:tcPr>
            <w:tcW w:w="3795" w:type="dxa"/>
            <w:tcBorders>
              <w:top w:val="nil"/>
              <w:left w:val="nil"/>
              <w:bottom w:val="single" w:sz="4" w:space="0" w:color="auto"/>
              <w:right w:val="single" w:sz="4" w:space="0" w:color="auto"/>
            </w:tcBorders>
            <w:shd w:val="clear" w:color="000000" w:fill="9BC2E6"/>
            <w:vAlign w:val="center"/>
            <w:hideMark/>
          </w:tcPr>
          <w:p w14:paraId="2BD45BA1"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Excellent thermal, and chemical resistance, resistance to solvents, acids</w:t>
            </w:r>
          </w:p>
        </w:tc>
        <w:tc>
          <w:tcPr>
            <w:tcW w:w="1682" w:type="dxa"/>
            <w:tcBorders>
              <w:top w:val="nil"/>
              <w:left w:val="nil"/>
              <w:bottom w:val="single" w:sz="4" w:space="0" w:color="auto"/>
              <w:right w:val="single" w:sz="4" w:space="0" w:color="auto"/>
            </w:tcBorders>
            <w:shd w:val="clear" w:color="auto" w:fill="9CC2E5" w:themeFill="accent5" w:themeFillTint="99"/>
            <w:noWrap/>
            <w:vAlign w:val="center"/>
            <w:hideMark/>
          </w:tcPr>
          <w:p w14:paraId="0CCC03F0"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300-400 </w:t>
            </w:r>
          </w:p>
        </w:tc>
        <w:tc>
          <w:tcPr>
            <w:tcW w:w="1219" w:type="dxa"/>
            <w:tcBorders>
              <w:top w:val="nil"/>
              <w:left w:val="nil"/>
              <w:bottom w:val="single" w:sz="4" w:space="0" w:color="auto"/>
              <w:right w:val="single" w:sz="4" w:space="0" w:color="auto"/>
            </w:tcBorders>
            <w:shd w:val="clear" w:color="auto" w:fill="9CC2E5" w:themeFill="accent5" w:themeFillTint="99"/>
            <w:noWrap/>
            <w:vAlign w:val="center"/>
            <w:hideMark/>
          </w:tcPr>
          <w:p w14:paraId="09BFB681"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20-25 </w:t>
            </w:r>
          </w:p>
        </w:tc>
        <w:tc>
          <w:tcPr>
            <w:tcW w:w="1114" w:type="dxa"/>
            <w:tcBorders>
              <w:top w:val="nil"/>
              <w:left w:val="nil"/>
              <w:bottom w:val="single" w:sz="4" w:space="0" w:color="auto"/>
              <w:right w:val="single" w:sz="4" w:space="0" w:color="auto"/>
            </w:tcBorders>
            <w:shd w:val="clear" w:color="auto" w:fill="9CC2E5" w:themeFill="accent5" w:themeFillTint="99"/>
            <w:noWrap/>
            <w:vAlign w:val="center"/>
            <w:hideMark/>
          </w:tcPr>
          <w:p w14:paraId="1AC91BB4"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36-40</w:t>
            </w:r>
          </w:p>
        </w:tc>
      </w:tr>
      <w:tr w:rsidR="00B31E3A" w:rsidRPr="00B31E3A" w14:paraId="4D210019" w14:textId="77777777" w:rsidTr="00860A5E">
        <w:trPr>
          <w:trHeight w:val="519"/>
        </w:trPr>
        <w:tc>
          <w:tcPr>
            <w:tcW w:w="805" w:type="dxa"/>
            <w:tcBorders>
              <w:top w:val="nil"/>
              <w:left w:val="single" w:sz="4" w:space="0" w:color="auto"/>
              <w:bottom w:val="single" w:sz="4" w:space="0" w:color="auto"/>
              <w:right w:val="single" w:sz="4" w:space="0" w:color="auto"/>
            </w:tcBorders>
            <w:shd w:val="clear" w:color="auto" w:fill="9CC2E5" w:themeFill="accent5" w:themeFillTint="99"/>
            <w:noWrap/>
            <w:vAlign w:val="center"/>
            <w:hideMark/>
          </w:tcPr>
          <w:p w14:paraId="01EC25B6" w14:textId="77777777" w:rsidR="00B31E3A" w:rsidRPr="00B31E3A" w:rsidRDefault="00B31E3A" w:rsidP="00B31E3A">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4</w:t>
            </w:r>
          </w:p>
        </w:tc>
        <w:tc>
          <w:tcPr>
            <w:tcW w:w="1735" w:type="dxa"/>
            <w:tcBorders>
              <w:top w:val="nil"/>
              <w:left w:val="nil"/>
              <w:bottom w:val="single" w:sz="4" w:space="0" w:color="auto"/>
              <w:right w:val="single" w:sz="4" w:space="0" w:color="auto"/>
            </w:tcBorders>
            <w:shd w:val="clear" w:color="000000" w:fill="9BC2E6"/>
            <w:vAlign w:val="center"/>
            <w:hideMark/>
          </w:tcPr>
          <w:p w14:paraId="5B6F7681" w14:textId="77777777" w:rsidR="00B31E3A" w:rsidRPr="00B31E3A" w:rsidRDefault="00B31E3A" w:rsidP="00B31E3A">
            <w:pPr>
              <w:spacing w:after="0" w:line="240" w:lineRule="auto"/>
              <w:rPr>
                <w:rFonts w:ascii="Arial" w:eastAsia="Times New Roman" w:hAnsi="Arial" w:cs="Arial"/>
                <w:color w:val="111111"/>
                <w:sz w:val="20"/>
                <w:szCs w:val="20"/>
                <w:lang w:val="en-US"/>
              </w:rPr>
            </w:pPr>
            <w:r w:rsidRPr="00B31E3A">
              <w:rPr>
                <w:rFonts w:ascii="Arial" w:eastAsia="Times New Roman" w:hAnsi="Arial" w:cs="Arial"/>
                <w:color w:val="111111"/>
                <w:sz w:val="20"/>
                <w:szCs w:val="20"/>
              </w:rPr>
              <w:t>Brominated Epoxy Resin</w:t>
            </w:r>
          </w:p>
        </w:tc>
        <w:tc>
          <w:tcPr>
            <w:tcW w:w="3795" w:type="dxa"/>
            <w:tcBorders>
              <w:top w:val="nil"/>
              <w:left w:val="nil"/>
              <w:bottom w:val="single" w:sz="4" w:space="0" w:color="auto"/>
              <w:right w:val="single" w:sz="4" w:space="0" w:color="auto"/>
            </w:tcBorders>
            <w:shd w:val="clear" w:color="000000" w:fill="9BC2E6"/>
            <w:vAlign w:val="center"/>
            <w:hideMark/>
          </w:tcPr>
          <w:p w14:paraId="5E222654"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High degree of fire retardance, resistance to chemical, tougher and fatigue resistant</w:t>
            </w:r>
          </w:p>
        </w:tc>
        <w:tc>
          <w:tcPr>
            <w:tcW w:w="1682" w:type="dxa"/>
            <w:tcBorders>
              <w:top w:val="nil"/>
              <w:left w:val="nil"/>
              <w:bottom w:val="single" w:sz="4" w:space="0" w:color="auto"/>
              <w:right w:val="single" w:sz="4" w:space="0" w:color="auto"/>
            </w:tcBorders>
            <w:shd w:val="clear" w:color="auto" w:fill="9CC2E5" w:themeFill="accent5" w:themeFillTint="99"/>
            <w:noWrap/>
            <w:vAlign w:val="center"/>
            <w:hideMark/>
          </w:tcPr>
          <w:p w14:paraId="5F2551D6"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200-500 </w:t>
            </w:r>
          </w:p>
        </w:tc>
        <w:tc>
          <w:tcPr>
            <w:tcW w:w="1219" w:type="dxa"/>
            <w:tcBorders>
              <w:top w:val="nil"/>
              <w:left w:val="nil"/>
              <w:bottom w:val="single" w:sz="4" w:space="0" w:color="auto"/>
              <w:right w:val="single" w:sz="4" w:space="0" w:color="auto"/>
            </w:tcBorders>
            <w:shd w:val="clear" w:color="auto" w:fill="9CC2E5" w:themeFill="accent5" w:themeFillTint="99"/>
            <w:noWrap/>
            <w:vAlign w:val="center"/>
            <w:hideMark/>
          </w:tcPr>
          <w:p w14:paraId="35C1591B"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20-35 </w:t>
            </w:r>
          </w:p>
        </w:tc>
        <w:tc>
          <w:tcPr>
            <w:tcW w:w="1114" w:type="dxa"/>
            <w:tcBorders>
              <w:top w:val="nil"/>
              <w:left w:val="nil"/>
              <w:bottom w:val="single" w:sz="4" w:space="0" w:color="auto"/>
              <w:right w:val="single" w:sz="4" w:space="0" w:color="auto"/>
            </w:tcBorders>
            <w:shd w:val="clear" w:color="auto" w:fill="9CC2E5" w:themeFill="accent5" w:themeFillTint="99"/>
            <w:noWrap/>
            <w:vAlign w:val="center"/>
            <w:hideMark/>
          </w:tcPr>
          <w:p w14:paraId="55843CE5" w14:textId="77777777" w:rsidR="00B31E3A" w:rsidRPr="00B31E3A" w:rsidRDefault="00B31E3A" w:rsidP="00B31E3A">
            <w:pPr>
              <w:spacing w:after="0" w:line="240" w:lineRule="auto"/>
              <w:rPr>
                <w:rFonts w:ascii="Calibri" w:eastAsia="Times New Roman" w:hAnsi="Calibri" w:cs="Times New Roman"/>
                <w:color w:val="000000"/>
                <w:lang w:val="en-US"/>
              </w:rPr>
            </w:pPr>
            <w:r w:rsidRPr="00B31E3A">
              <w:rPr>
                <w:rFonts w:ascii="Calibri" w:eastAsia="Times New Roman" w:hAnsi="Calibri" w:cs="Times New Roman"/>
                <w:color w:val="000000"/>
                <w:lang w:val="en-US"/>
              </w:rPr>
              <w:t>34-39</w:t>
            </w:r>
          </w:p>
        </w:tc>
      </w:tr>
      <w:tr w:rsidR="00B31E3A" w:rsidRPr="00B31E3A" w14:paraId="2048A4C3" w14:textId="77777777" w:rsidTr="00860A5E">
        <w:trPr>
          <w:trHeight w:val="519"/>
        </w:trPr>
        <w:tc>
          <w:tcPr>
            <w:tcW w:w="805" w:type="dxa"/>
            <w:tcBorders>
              <w:top w:val="nil"/>
              <w:left w:val="single" w:sz="4" w:space="0" w:color="auto"/>
              <w:bottom w:val="single" w:sz="4" w:space="0" w:color="auto"/>
              <w:right w:val="single" w:sz="4" w:space="0" w:color="auto"/>
            </w:tcBorders>
            <w:shd w:val="clear" w:color="auto" w:fill="9CC2E5" w:themeFill="accent5" w:themeFillTint="99"/>
            <w:noWrap/>
            <w:vAlign w:val="center"/>
            <w:hideMark/>
          </w:tcPr>
          <w:p w14:paraId="060D8FEF" w14:textId="77777777" w:rsidR="00B31E3A" w:rsidRPr="00B31E3A" w:rsidRDefault="00B31E3A" w:rsidP="00B31E3A">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5</w:t>
            </w:r>
          </w:p>
        </w:tc>
        <w:tc>
          <w:tcPr>
            <w:tcW w:w="1735" w:type="dxa"/>
            <w:tcBorders>
              <w:top w:val="nil"/>
              <w:left w:val="nil"/>
              <w:bottom w:val="single" w:sz="4" w:space="0" w:color="auto"/>
              <w:right w:val="single" w:sz="4" w:space="0" w:color="auto"/>
            </w:tcBorders>
            <w:shd w:val="clear" w:color="000000" w:fill="9BC2E6"/>
            <w:vAlign w:val="center"/>
            <w:hideMark/>
          </w:tcPr>
          <w:p w14:paraId="515776ED"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 xml:space="preserve">Brominated </w:t>
            </w:r>
            <w:proofErr w:type="spellStart"/>
            <w:r w:rsidRPr="00B31E3A">
              <w:rPr>
                <w:rFonts w:ascii="Arial" w:eastAsia="Times New Roman" w:hAnsi="Arial" w:cs="Arial"/>
                <w:color w:val="000000"/>
                <w:sz w:val="20"/>
                <w:szCs w:val="20"/>
              </w:rPr>
              <w:t>Novolac</w:t>
            </w:r>
            <w:proofErr w:type="spellEnd"/>
            <w:r w:rsidRPr="00B31E3A">
              <w:rPr>
                <w:rFonts w:ascii="Arial" w:eastAsia="Times New Roman" w:hAnsi="Arial" w:cs="Arial"/>
                <w:color w:val="000000"/>
                <w:sz w:val="20"/>
                <w:szCs w:val="20"/>
              </w:rPr>
              <w:t xml:space="preserve"> Epoxy Vinyl Resin</w:t>
            </w:r>
          </w:p>
        </w:tc>
        <w:tc>
          <w:tcPr>
            <w:tcW w:w="3795" w:type="dxa"/>
            <w:tcBorders>
              <w:top w:val="nil"/>
              <w:left w:val="nil"/>
              <w:bottom w:val="single" w:sz="4" w:space="0" w:color="auto"/>
              <w:right w:val="single" w:sz="4" w:space="0" w:color="auto"/>
            </w:tcBorders>
            <w:shd w:val="clear" w:color="000000" w:fill="9BC2E6"/>
            <w:vAlign w:val="center"/>
            <w:hideMark/>
          </w:tcPr>
          <w:p w14:paraId="237A374B"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Moderate degree of retardance, application in hot, wet flue gas environment</w:t>
            </w:r>
          </w:p>
        </w:tc>
        <w:tc>
          <w:tcPr>
            <w:tcW w:w="1682" w:type="dxa"/>
            <w:tcBorders>
              <w:top w:val="nil"/>
              <w:left w:val="nil"/>
              <w:bottom w:val="single" w:sz="4" w:space="0" w:color="auto"/>
              <w:right w:val="single" w:sz="4" w:space="0" w:color="auto"/>
            </w:tcBorders>
            <w:shd w:val="clear" w:color="auto" w:fill="9CC2E5" w:themeFill="accent5" w:themeFillTint="99"/>
            <w:noWrap/>
            <w:vAlign w:val="center"/>
            <w:hideMark/>
          </w:tcPr>
          <w:p w14:paraId="22A7FFE1"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300-450 </w:t>
            </w:r>
          </w:p>
        </w:tc>
        <w:tc>
          <w:tcPr>
            <w:tcW w:w="1219" w:type="dxa"/>
            <w:tcBorders>
              <w:top w:val="nil"/>
              <w:left w:val="nil"/>
              <w:bottom w:val="single" w:sz="4" w:space="0" w:color="auto"/>
              <w:right w:val="single" w:sz="4" w:space="0" w:color="auto"/>
            </w:tcBorders>
            <w:shd w:val="clear" w:color="auto" w:fill="9CC2E5" w:themeFill="accent5" w:themeFillTint="99"/>
            <w:noWrap/>
            <w:vAlign w:val="center"/>
            <w:hideMark/>
          </w:tcPr>
          <w:p w14:paraId="22102718"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20-35 </w:t>
            </w:r>
          </w:p>
        </w:tc>
        <w:tc>
          <w:tcPr>
            <w:tcW w:w="1114" w:type="dxa"/>
            <w:tcBorders>
              <w:top w:val="nil"/>
              <w:left w:val="nil"/>
              <w:bottom w:val="single" w:sz="4" w:space="0" w:color="auto"/>
              <w:right w:val="single" w:sz="4" w:space="0" w:color="auto"/>
            </w:tcBorders>
            <w:shd w:val="clear" w:color="auto" w:fill="9CC2E5" w:themeFill="accent5" w:themeFillTint="99"/>
            <w:noWrap/>
            <w:vAlign w:val="center"/>
            <w:hideMark/>
          </w:tcPr>
          <w:p w14:paraId="60B87AB7"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36-40</w:t>
            </w:r>
          </w:p>
        </w:tc>
      </w:tr>
      <w:tr w:rsidR="00B31E3A" w:rsidRPr="00B31E3A" w14:paraId="5E101B5E" w14:textId="77777777" w:rsidTr="00860A5E">
        <w:trPr>
          <w:trHeight w:val="1038"/>
        </w:trPr>
        <w:tc>
          <w:tcPr>
            <w:tcW w:w="805" w:type="dxa"/>
            <w:tcBorders>
              <w:top w:val="nil"/>
              <w:left w:val="single" w:sz="4" w:space="0" w:color="auto"/>
              <w:bottom w:val="single" w:sz="4" w:space="0" w:color="auto"/>
              <w:right w:val="single" w:sz="4" w:space="0" w:color="auto"/>
            </w:tcBorders>
            <w:shd w:val="clear" w:color="auto" w:fill="9CC2E5" w:themeFill="accent5" w:themeFillTint="99"/>
            <w:noWrap/>
            <w:vAlign w:val="center"/>
            <w:hideMark/>
          </w:tcPr>
          <w:p w14:paraId="1DE57DFF" w14:textId="77777777" w:rsidR="00B31E3A" w:rsidRPr="00B31E3A" w:rsidRDefault="00B31E3A" w:rsidP="00B31E3A">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6</w:t>
            </w:r>
          </w:p>
        </w:tc>
        <w:tc>
          <w:tcPr>
            <w:tcW w:w="1735" w:type="dxa"/>
            <w:tcBorders>
              <w:top w:val="nil"/>
              <w:left w:val="nil"/>
              <w:bottom w:val="single" w:sz="4" w:space="0" w:color="auto"/>
              <w:right w:val="single" w:sz="4" w:space="0" w:color="auto"/>
            </w:tcBorders>
            <w:shd w:val="clear" w:color="000000" w:fill="9BC2E6"/>
            <w:vAlign w:val="center"/>
            <w:hideMark/>
          </w:tcPr>
          <w:p w14:paraId="081F591C"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Elastomer-modified Bisphenol-A Epoxy Vinyl Resin</w:t>
            </w:r>
          </w:p>
        </w:tc>
        <w:tc>
          <w:tcPr>
            <w:tcW w:w="3795" w:type="dxa"/>
            <w:tcBorders>
              <w:top w:val="nil"/>
              <w:left w:val="nil"/>
              <w:bottom w:val="single" w:sz="4" w:space="0" w:color="auto"/>
              <w:right w:val="single" w:sz="4" w:space="0" w:color="auto"/>
            </w:tcBorders>
            <w:shd w:val="clear" w:color="000000" w:fill="9BC2E6"/>
            <w:vAlign w:val="center"/>
            <w:hideMark/>
          </w:tcPr>
          <w:p w14:paraId="35AA46DD" w14:textId="690FC35C"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 xml:space="preserve">High impact and fatigue resistance, chemically resistant FRP linings, composites, adhesives, electrical castings, electrical </w:t>
            </w:r>
            <w:r w:rsidR="00860A5E" w:rsidRPr="00B31E3A">
              <w:rPr>
                <w:rFonts w:ascii="Arial" w:eastAsia="Times New Roman" w:hAnsi="Arial" w:cs="Arial"/>
                <w:color w:val="000000"/>
                <w:sz w:val="20"/>
                <w:szCs w:val="20"/>
              </w:rPr>
              <w:t>laminates,</w:t>
            </w:r>
            <w:r w:rsidRPr="00B31E3A">
              <w:rPr>
                <w:rFonts w:ascii="Arial" w:eastAsia="Times New Roman" w:hAnsi="Arial" w:cs="Arial"/>
                <w:color w:val="000000"/>
                <w:sz w:val="20"/>
                <w:szCs w:val="20"/>
              </w:rPr>
              <w:t xml:space="preserve"> and fibres</w:t>
            </w:r>
          </w:p>
        </w:tc>
        <w:tc>
          <w:tcPr>
            <w:tcW w:w="1682" w:type="dxa"/>
            <w:tcBorders>
              <w:top w:val="nil"/>
              <w:left w:val="nil"/>
              <w:bottom w:val="single" w:sz="4" w:space="0" w:color="auto"/>
              <w:right w:val="single" w:sz="4" w:space="0" w:color="auto"/>
            </w:tcBorders>
            <w:shd w:val="clear" w:color="auto" w:fill="9CC2E5" w:themeFill="accent5" w:themeFillTint="99"/>
            <w:noWrap/>
            <w:vAlign w:val="center"/>
            <w:hideMark/>
          </w:tcPr>
          <w:p w14:paraId="606D4EE5"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40-8000 </w:t>
            </w:r>
          </w:p>
        </w:tc>
        <w:tc>
          <w:tcPr>
            <w:tcW w:w="1219" w:type="dxa"/>
            <w:tcBorders>
              <w:top w:val="nil"/>
              <w:left w:val="nil"/>
              <w:bottom w:val="single" w:sz="4" w:space="0" w:color="auto"/>
              <w:right w:val="single" w:sz="4" w:space="0" w:color="auto"/>
            </w:tcBorders>
            <w:shd w:val="clear" w:color="auto" w:fill="9CC2E5" w:themeFill="accent5" w:themeFillTint="99"/>
            <w:noWrap/>
            <w:vAlign w:val="center"/>
            <w:hideMark/>
          </w:tcPr>
          <w:p w14:paraId="5C789363"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c>
          <w:tcPr>
            <w:tcW w:w="1114" w:type="dxa"/>
            <w:tcBorders>
              <w:top w:val="nil"/>
              <w:left w:val="nil"/>
              <w:bottom w:val="single" w:sz="4" w:space="0" w:color="auto"/>
              <w:right w:val="single" w:sz="4" w:space="0" w:color="auto"/>
            </w:tcBorders>
            <w:shd w:val="clear" w:color="auto" w:fill="9CC2E5" w:themeFill="accent5" w:themeFillTint="99"/>
            <w:noWrap/>
            <w:vAlign w:val="center"/>
            <w:hideMark/>
          </w:tcPr>
          <w:p w14:paraId="18BB21E5"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r>
      <w:tr w:rsidR="00B31E3A" w:rsidRPr="00B31E3A" w14:paraId="28D199D7" w14:textId="77777777" w:rsidTr="00860A5E">
        <w:trPr>
          <w:trHeight w:val="519"/>
        </w:trPr>
        <w:tc>
          <w:tcPr>
            <w:tcW w:w="805" w:type="dxa"/>
            <w:tcBorders>
              <w:top w:val="nil"/>
              <w:left w:val="single" w:sz="4" w:space="0" w:color="auto"/>
              <w:bottom w:val="single" w:sz="4" w:space="0" w:color="auto"/>
              <w:right w:val="single" w:sz="4" w:space="0" w:color="auto"/>
            </w:tcBorders>
            <w:shd w:val="clear" w:color="auto" w:fill="9CC2E5" w:themeFill="accent5" w:themeFillTint="99"/>
            <w:noWrap/>
            <w:vAlign w:val="center"/>
            <w:hideMark/>
          </w:tcPr>
          <w:p w14:paraId="2AF6C270" w14:textId="77777777" w:rsidR="00B31E3A" w:rsidRPr="00B31E3A" w:rsidRDefault="00B31E3A" w:rsidP="00B31E3A">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7</w:t>
            </w:r>
          </w:p>
        </w:tc>
        <w:tc>
          <w:tcPr>
            <w:tcW w:w="1735" w:type="dxa"/>
            <w:tcBorders>
              <w:top w:val="nil"/>
              <w:left w:val="nil"/>
              <w:bottom w:val="single" w:sz="4" w:space="0" w:color="auto"/>
              <w:right w:val="single" w:sz="4" w:space="0" w:color="auto"/>
            </w:tcBorders>
            <w:shd w:val="clear" w:color="000000" w:fill="9BC2E6"/>
            <w:vAlign w:val="center"/>
            <w:hideMark/>
          </w:tcPr>
          <w:p w14:paraId="578DFBA2"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Urethane Modified Vinyl Ester Resin</w:t>
            </w:r>
          </w:p>
        </w:tc>
        <w:tc>
          <w:tcPr>
            <w:tcW w:w="3795" w:type="dxa"/>
            <w:tcBorders>
              <w:top w:val="nil"/>
              <w:left w:val="nil"/>
              <w:bottom w:val="single" w:sz="4" w:space="0" w:color="auto"/>
              <w:right w:val="single" w:sz="4" w:space="0" w:color="auto"/>
            </w:tcBorders>
            <w:shd w:val="clear" w:color="000000" w:fill="9BC2E6"/>
            <w:vAlign w:val="center"/>
            <w:hideMark/>
          </w:tcPr>
          <w:p w14:paraId="7CFB517C"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Heat, Corrosion and Chemical resistant, application in marine, pultrusion, carbon fibre</w:t>
            </w:r>
          </w:p>
        </w:tc>
        <w:tc>
          <w:tcPr>
            <w:tcW w:w="1682" w:type="dxa"/>
            <w:tcBorders>
              <w:top w:val="nil"/>
              <w:left w:val="nil"/>
              <w:bottom w:val="single" w:sz="4" w:space="0" w:color="auto"/>
              <w:right w:val="single" w:sz="4" w:space="0" w:color="auto"/>
            </w:tcBorders>
            <w:shd w:val="clear" w:color="auto" w:fill="9CC2E5" w:themeFill="accent5" w:themeFillTint="99"/>
            <w:noWrap/>
            <w:vAlign w:val="center"/>
            <w:hideMark/>
          </w:tcPr>
          <w:p w14:paraId="507207DE"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NA </w:t>
            </w:r>
          </w:p>
        </w:tc>
        <w:tc>
          <w:tcPr>
            <w:tcW w:w="1219" w:type="dxa"/>
            <w:tcBorders>
              <w:top w:val="nil"/>
              <w:left w:val="nil"/>
              <w:bottom w:val="single" w:sz="4" w:space="0" w:color="auto"/>
              <w:right w:val="single" w:sz="4" w:space="0" w:color="auto"/>
            </w:tcBorders>
            <w:shd w:val="clear" w:color="auto" w:fill="9CC2E5" w:themeFill="accent5" w:themeFillTint="99"/>
            <w:noWrap/>
            <w:vAlign w:val="center"/>
            <w:hideMark/>
          </w:tcPr>
          <w:p w14:paraId="41A4B95F"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NA </w:t>
            </w:r>
          </w:p>
        </w:tc>
        <w:tc>
          <w:tcPr>
            <w:tcW w:w="1114" w:type="dxa"/>
            <w:tcBorders>
              <w:top w:val="nil"/>
              <w:left w:val="nil"/>
              <w:bottom w:val="single" w:sz="4" w:space="0" w:color="auto"/>
              <w:right w:val="single" w:sz="4" w:space="0" w:color="auto"/>
            </w:tcBorders>
            <w:shd w:val="clear" w:color="auto" w:fill="9CC2E5" w:themeFill="accent5" w:themeFillTint="99"/>
            <w:noWrap/>
            <w:vAlign w:val="center"/>
            <w:hideMark/>
          </w:tcPr>
          <w:p w14:paraId="676856AA"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NA </w:t>
            </w:r>
          </w:p>
        </w:tc>
      </w:tr>
      <w:tr w:rsidR="00B31E3A" w:rsidRPr="00B31E3A" w14:paraId="5B94ED55" w14:textId="77777777" w:rsidTr="00520763">
        <w:trPr>
          <w:trHeight w:val="519"/>
        </w:trPr>
        <w:tc>
          <w:tcPr>
            <w:tcW w:w="805" w:type="dxa"/>
            <w:tcBorders>
              <w:top w:val="nil"/>
              <w:left w:val="single" w:sz="4" w:space="0" w:color="auto"/>
              <w:bottom w:val="nil"/>
              <w:right w:val="single" w:sz="4" w:space="0" w:color="auto"/>
            </w:tcBorders>
            <w:shd w:val="clear" w:color="auto" w:fill="9CC2E5" w:themeFill="accent5" w:themeFillTint="99"/>
            <w:noWrap/>
            <w:vAlign w:val="center"/>
            <w:hideMark/>
          </w:tcPr>
          <w:p w14:paraId="0C079E08" w14:textId="77777777" w:rsidR="00B31E3A" w:rsidRPr="00B31E3A" w:rsidRDefault="00B31E3A" w:rsidP="00B31E3A">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lang w:val="en-US"/>
              </w:rPr>
              <w:t>8</w:t>
            </w:r>
          </w:p>
        </w:tc>
        <w:tc>
          <w:tcPr>
            <w:tcW w:w="1735" w:type="dxa"/>
            <w:tcBorders>
              <w:top w:val="nil"/>
              <w:left w:val="nil"/>
              <w:bottom w:val="nil"/>
              <w:right w:val="single" w:sz="4" w:space="0" w:color="auto"/>
            </w:tcBorders>
            <w:shd w:val="clear" w:color="000000" w:fill="9BC2E6"/>
            <w:vAlign w:val="center"/>
            <w:hideMark/>
          </w:tcPr>
          <w:p w14:paraId="1B4652FA" w14:textId="122A45EC"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Amine Accelerated </w:t>
            </w:r>
            <w:r w:rsidRPr="00B31E3A">
              <w:rPr>
                <w:rFonts w:ascii="Arial" w:eastAsia="Times New Roman" w:hAnsi="Arial" w:cs="Arial"/>
                <w:color w:val="000000"/>
                <w:sz w:val="20"/>
                <w:szCs w:val="20"/>
                <w:lang w:val="en-US"/>
              </w:rPr>
              <w:lastRenderedPageBreak/>
              <w:t xml:space="preserve">Vinyl </w:t>
            </w:r>
            <w:r w:rsidR="00666636" w:rsidRPr="00B31E3A">
              <w:rPr>
                <w:rFonts w:ascii="Arial" w:eastAsia="Times New Roman" w:hAnsi="Arial" w:cs="Arial"/>
                <w:color w:val="000000"/>
                <w:sz w:val="20"/>
                <w:szCs w:val="20"/>
                <w:lang w:val="en-US"/>
              </w:rPr>
              <w:t>Ester</w:t>
            </w:r>
            <w:r w:rsidRPr="00B31E3A">
              <w:rPr>
                <w:rFonts w:ascii="Arial" w:eastAsia="Times New Roman" w:hAnsi="Arial" w:cs="Arial"/>
                <w:color w:val="000000"/>
                <w:sz w:val="20"/>
                <w:szCs w:val="20"/>
                <w:lang w:val="en-US"/>
              </w:rPr>
              <w:t xml:space="preserve"> Resins</w:t>
            </w:r>
          </w:p>
        </w:tc>
        <w:tc>
          <w:tcPr>
            <w:tcW w:w="3795" w:type="dxa"/>
            <w:tcBorders>
              <w:top w:val="nil"/>
              <w:left w:val="nil"/>
              <w:bottom w:val="nil"/>
              <w:right w:val="single" w:sz="4" w:space="0" w:color="auto"/>
            </w:tcBorders>
            <w:shd w:val="clear" w:color="000000" w:fill="9BC2E6"/>
            <w:vAlign w:val="center"/>
            <w:hideMark/>
          </w:tcPr>
          <w:p w14:paraId="73EA11E4" w14:textId="77777777" w:rsidR="00B31E3A" w:rsidRPr="00B31E3A" w:rsidRDefault="00B31E3A" w:rsidP="00B31E3A">
            <w:pPr>
              <w:spacing w:after="0" w:line="240" w:lineRule="auto"/>
              <w:rPr>
                <w:rFonts w:ascii="Calibri" w:eastAsia="Times New Roman" w:hAnsi="Calibri" w:cs="Times New Roman"/>
                <w:color w:val="000000"/>
                <w:lang w:val="en-US"/>
              </w:rPr>
            </w:pPr>
            <w:r w:rsidRPr="00B31E3A">
              <w:rPr>
                <w:rFonts w:ascii="Calibri" w:eastAsia="Times New Roman" w:hAnsi="Calibri" w:cs="Times New Roman"/>
                <w:color w:val="000000"/>
                <w:lang w:val="en-US"/>
              </w:rPr>
              <w:lastRenderedPageBreak/>
              <w:t> </w:t>
            </w:r>
          </w:p>
        </w:tc>
        <w:tc>
          <w:tcPr>
            <w:tcW w:w="1682" w:type="dxa"/>
            <w:tcBorders>
              <w:top w:val="nil"/>
              <w:left w:val="nil"/>
              <w:bottom w:val="nil"/>
              <w:right w:val="single" w:sz="4" w:space="0" w:color="auto"/>
            </w:tcBorders>
            <w:shd w:val="clear" w:color="auto" w:fill="9CC2E5" w:themeFill="accent5" w:themeFillTint="99"/>
            <w:noWrap/>
            <w:vAlign w:val="center"/>
            <w:hideMark/>
          </w:tcPr>
          <w:p w14:paraId="75BD4632"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300-500 </w:t>
            </w:r>
          </w:p>
        </w:tc>
        <w:tc>
          <w:tcPr>
            <w:tcW w:w="1219" w:type="dxa"/>
            <w:tcBorders>
              <w:top w:val="nil"/>
              <w:left w:val="nil"/>
              <w:bottom w:val="nil"/>
              <w:right w:val="single" w:sz="4" w:space="0" w:color="auto"/>
            </w:tcBorders>
            <w:shd w:val="clear" w:color="auto" w:fill="9CC2E5" w:themeFill="accent5" w:themeFillTint="99"/>
            <w:noWrap/>
            <w:vAlign w:val="center"/>
            <w:hideMark/>
          </w:tcPr>
          <w:p w14:paraId="793ADB6E"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 10-15</w:t>
            </w:r>
          </w:p>
        </w:tc>
        <w:tc>
          <w:tcPr>
            <w:tcW w:w="1114" w:type="dxa"/>
            <w:tcBorders>
              <w:top w:val="nil"/>
              <w:left w:val="nil"/>
              <w:bottom w:val="nil"/>
              <w:right w:val="single" w:sz="4" w:space="0" w:color="auto"/>
            </w:tcBorders>
            <w:shd w:val="clear" w:color="auto" w:fill="9CC2E5" w:themeFill="accent5" w:themeFillTint="99"/>
            <w:noWrap/>
            <w:vAlign w:val="center"/>
            <w:hideMark/>
          </w:tcPr>
          <w:p w14:paraId="6201011F" w14:textId="77777777" w:rsidR="00B31E3A" w:rsidRPr="00B31E3A" w:rsidRDefault="00B31E3A" w:rsidP="00B31E3A">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34-41 </w:t>
            </w:r>
          </w:p>
        </w:tc>
      </w:tr>
      <w:tr w:rsidR="00520763" w:rsidRPr="00B31E3A" w14:paraId="37B11125" w14:textId="77777777" w:rsidTr="00860A5E">
        <w:trPr>
          <w:trHeight w:val="519"/>
        </w:trPr>
        <w:tc>
          <w:tcPr>
            <w:tcW w:w="805" w:type="dxa"/>
            <w:tcBorders>
              <w:top w:val="nil"/>
              <w:left w:val="single" w:sz="4" w:space="0" w:color="auto"/>
              <w:bottom w:val="single" w:sz="4" w:space="0" w:color="auto"/>
              <w:right w:val="single" w:sz="4" w:space="0" w:color="auto"/>
            </w:tcBorders>
            <w:shd w:val="clear" w:color="auto" w:fill="9CC2E5" w:themeFill="accent5" w:themeFillTint="99"/>
            <w:noWrap/>
            <w:vAlign w:val="center"/>
          </w:tcPr>
          <w:p w14:paraId="0C3ACF43" w14:textId="1EEB9B20" w:rsidR="00520763" w:rsidRPr="00B31E3A" w:rsidRDefault="00520763" w:rsidP="00B31E3A">
            <w:pPr>
              <w:spacing w:after="0" w:line="240" w:lineRule="auto"/>
              <w:rPr>
                <w:rFonts w:ascii="Arial" w:eastAsia="Times New Roman" w:hAnsi="Arial" w:cs="Arial"/>
                <w:color w:val="000000" w:themeColor="text1"/>
                <w:sz w:val="20"/>
                <w:szCs w:val="20"/>
                <w:lang w:val="en-US"/>
              </w:rPr>
            </w:pPr>
            <w:r>
              <w:rPr>
                <w:rFonts w:ascii="Arial" w:eastAsia="Times New Roman" w:hAnsi="Arial" w:cs="Arial"/>
                <w:color w:val="000000" w:themeColor="text1"/>
                <w:sz w:val="20"/>
                <w:szCs w:val="20"/>
                <w:lang w:val="en-US"/>
              </w:rPr>
              <w:t>9</w:t>
            </w:r>
          </w:p>
        </w:tc>
        <w:tc>
          <w:tcPr>
            <w:tcW w:w="1735" w:type="dxa"/>
            <w:tcBorders>
              <w:top w:val="nil"/>
              <w:left w:val="nil"/>
              <w:bottom w:val="single" w:sz="4" w:space="0" w:color="auto"/>
              <w:right w:val="single" w:sz="4" w:space="0" w:color="auto"/>
            </w:tcBorders>
            <w:shd w:val="clear" w:color="000000" w:fill="9BC2E6"/>
            <w:vAlign w:val="center"/>
          </w:tcPr>
          <w:p w14:paraId="472DE67A" w14:textId="48E78421" w:rsidR="00520763" w:rsidRPr="00B31E3A" w:rsidRDefault="00520763" w:rsidP="00B31E3A">
            <w:pPr>
              <w:spacing w:after="0" w:line="240" w:lineRule="auto"/>
              <w:rPr>
                <w:rFonts w:ascii="Arial" w:eastAsia="Times New Roman" w:hAnsi="Arial" w:cs="Arial"/>
                <w:color w:val="000000"/>
                <w:sz w:val="20"/>
                <w:szCs w:val="20"/>
                <w:lang w:val="en-US"/>
              </w:rPr>
            </w:pPr>
            <w:r w:rsidRPr="00520763">
              <w:rPr>
                <w:rFonts w:ascii="Arial" w:eastAsia="Times New Roman" w:hAnsi="Arial" w:cs="Arial"/>
                <w:color w:val="000000"/>
                <w:sz w:val="20"/>
                <w:szCs w:val="20"/>
                <w:lang w:val="en-US"/>
              </w:rPr>
              <w:t>Bisphenol A Vinyl ester/ DCPD blend</w:t>
            </w:r>
          </w:p>
        </w:tc>
        <w:tc>
          <w:tcPr>
            <w:tcW w:w="3795" w:type="dxa"/>
            <w:tcBorders>
              <w:top w:val="nil"/>
              <w:left w:val="nil"/>
              <w:bottom w:val="single" w:sz="4" w:space="0" w:color="auto"/>
              <w:right w:val="single" w:sz="4" w:space="0" w:color="auto"/>
            </w:tcBorders>
            <w:shd w:val="clear" w:color="000000" w:fill="9BC2E6"/>
            <w:vAlign w:val="center"/>
          </w:tcPr>
          <w:p w14:paraId="46EFA572" w14:textId="0343259C" w:rsidR="00520763" w:rsidRPr="00B31E3A" w:rsidRDefault="00520763" w:rsidP="00B31E3A">
            <w:pPr>
              <w:spacing w:after="0" w:line="240" w:lineRule="auto"/>
              <w:rPr>
                <w:rFonts w:ascii="Calibri" w:eastAsia="Times New Roman" w:hAnsi="Calibri" w:cs="Times New Roman"/>
                <w:color w:val="000000"/>
                <w:lang w:val="en-US"/>
              </w:rPr>
            </w:pPr>
            <w:r w:rsidRPr="00520763">
              <w:rPr>
                <w:rFonts w:ascii="Arial" w:eastAsia="Times New Roman" w:hAnsi="Arial" w:cs="Arial"/>
                <w:color w:val="000000"/>
                <w:sz w:val="20"/>
                <w:szCs w:val="20"/>
                <w:lang w:val="en-US"/>
              </w:rPr>
              <w:t>Hydrolysis resistance, Marine</w:t>
            </w:r>
          </w:p>
        </w:tc>
        <w:tc>
          <w:tcPr>
            <w:tcW w:w="1682" w:type="dxa"/>
            <w:tcBorders>
              <w:top w:val="nil"/>
              <w:left w:val="nil"/>
              <w:bottom w:val="single" w:sz="4" w:space="0" w:color="auto"/>
              <w:right w:val="single" w:sz="4" w:space="0" w:color="auto"/>
            </w:tcBorders>
            <w:shd w:val="clear" w:color="auto" w:fill="9CC2E5" w:themeFill="accent5" w:themeFillTint="99"/>
            <w:noWrap/>
            <w:vAlign w:val="center"/>
          </w:tcPr>
          <w:p w14:paraId="72AAD90F" w14:textId="6BE4E9BD" w:rsidR="00520763" w:rsidRPr="00B31E3A" w:rsidRDefault="00C44BB9" w:rsidP="00B31E3A">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NA</w:t>
            </w:r>
          </w:p>
        </w:tc>
        <w:tc>
          <w:tcPr>
            <w:tcW w:w="1219" w:type="dxa"/>
            <w:tcBorders>
              <w:top w:val="nil"/>
              <w:left w:val="nil"/>
              <w:bottom w:val="single" w:sz="4" w:space="0" w:color="auto"/>
              <w:right w:val="single" w:sz="4" w:space="0" w:color="auto"/>
            </w:tcBorders>
            <w:shd w:val="clear" w:color="auto" w:fill="9CC2E5" w:themeFill="accent5" w:themeFillTint="99"/>
            <w:noWrap/>
            <w:vAlign w:val="center"/>
          </w:tcPr>
          <w:p w14:paraId="1F55FBB4" w14:textId="3D6D951B" w:rsidR="00520763" w:rsidRPr="00B31E3A" w:rsidRDefault="00520763" w:rsidP="00B31E3A">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27-33</w:t>
            </w:r>
          </w:p>
        </w:tc>
        <w:tc>
          <w:tcPr>
            <w:tcW w:w="1114" w:type="dxa"/>
            <w:tcBorders>
              <w:top w:val="nil"/>
              <w:left w:val="nil"/>
              <w:bottom w:val="single" w:sz="4" w:space="0" w:color="auto"/>
              <w:right w:val="single" w:sz="4" w:space="0" w:color="auto"/>
            </w:tcBorders>
            <w:shd w:val="clear" w:color="auto" w:fill="9CC2E5" w:themeFill="accent5" w:themeFillTint="99"/>
            <w:noWrap/>
            <w:vAlign w:val="center"/>
          </w:tcPr>
          <w:p w14:paraId="40A5E78E" w14:textId="00846172" w:rsidR="00520763" w:rsidRPr="00B31E3A" w:rsidRDefault="00A34168" w:rsidP="00B31E3A">
            <w:pPr>
              <w:spacing w:after="0" w:line="240" w:lineRule="auto"/>
              <w:rPr>
                <w:rFonts w:ascii="Arial" w:eastAsia="Times New Roman" w:hAnsi="Arial" w:cs="Arial"/>
                <w:color w:val="000000"/>
                <w:sz w:val="20"/>
                <w:szCs w:val="20"/>
                <w:lang w:val="en-US"/>
              </w:rPr>
            </w:pPr>
            <w:r w:rsidRPr="00A34168">
              <w:rPr>
                <w:rFonts w:ascii="Arial" w:eastAsia="Times New Roman" w:hAnsi="Arial" w:cs="Arial"/>
                <w:color w:val="000000"/>
                <w:sz w:val="20"/>
                <w:szCs w:val="20"/>
                <w:lang w:val="en-US"/>
              </w:rPr>
              <w:t>60-64</w:t>
            </w:r>
          </w:p>
        </w:tc>
      </w:tr>
    </w:tbl>
    <w:p w14:paraId="407475FA" w14:textId="77777777" w:rsidR="00A34168" w:rsidRDefault="00A34168" w:rsidP="0080313C">
      <w:pPr>
        <w:tabs>
          <w:tab w:val="left" w:pos="1365"/>
        </w:tabs>
        <w:spacing w:line="360" w:lineRule="auto"/>
        <w:jc w:val="center"/>
        <w:rPr>
          <w:rFonts w:ascii="Arial" w:hAnsi="Arial" w:cs="Arial"/>
          <w:b/>
          <w:bCs/>
          <w:sz w:val="24"/>
          <w:szCs w:val="24"/>
        </w:rPr>
      </w:pPr>
    </w:p>
    <w:p w14:paraId="7905FE0F" w14:textId="1DD2F101" w:rsidR="0080313C" w:rsidRDefault="0080313C" w:rsidP="0080313C">
      <w:pPr>
        <w:tabs>
          <w:tab w:val="left" w:pos="1365"/>
        </w:tabs>
        <w:spacing w:line="360" w:lineRule="auto"/>
        <w:jc w:val="center"/>
        <w:rPr>
          <w:rFonts w:ascii="Arial" w:hAnsi="Arial" w:cs="Arial"/>
          <w:b/>
          <w:bCs/>
          <w:sz w:val="24"/>
          <w:szCs w:val="24"/>
        </w:rPr>
      </w:pPr>
      <w:r>
        <w:rPr>
          <w:noProof/>
        </w:rPr>
        <w:drawing>
          <wp:inline distT="0" distB="0" distL="0" distR="0" wp14:anchorId="263E951C" wp14:editId="49EB2405">
            <wp:extent cx="5162550" cy="3924300"/>
            <wp:effectExtent l="0" t="0" r="0" b="0"/>
            <wp:docPr id="2099" name="Picture 209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 name="Picture 2084" descr="Diagram, schematic&#10;&#10;Description automatically generated"/>
                    <pic:cNvPicPr/>
                  </pic:nvPicPr>
                  <pic:blipFill>
                    <a:blip r:embed="rId92"/>
                    <a:stretch>
                      <a:fillRect/>
                    </a:stretch>
                  </pic:blipFill>
                  <pic:spPr>
                    <a:xfrm>
                      <a:off x="0" y="0"/>
                      <a:ext cx="5162550" cy="3924300"/>
                    </a:xfrm>
                    <a:prstGeom prst="rect">
                      <a:avLst/>
                    </a:prstGeom>
                  </pic:spPr>
                </pic:pic>
              </a:graphicData>
            </a:graphic>
          </wp:inline>
        </w:drawing>
      </w:r>
    </w:p>
    <w:p w14:paraId="03D5BE2D" w14:textId="4DC0D05A" w:rsidR="00652522" w:rsidRDefault="00666636" w:rsidP="005B76D3">
      <w:pPr>
        <w:tabs>
          <w:tab w:val="left" w:pos="1365"/>
        </w:tabs>
        <w:spacing w:line="360" w:lineRule="auto"/>
        <w:jc w:val="both"/>
        <w:rPr>
          <w:rFonts w:ascii="Arial" w:hAnsi="Arial" w:cs="Arial"/>
          <w:b/>
          <w:bCs/>
          <w:sz w:val="24"/>
          <w:szCs w:val="24"/>
        </w:rPr>
      </w:pPr>
      <w:r>
        <w:rPr>
          <w:rFonts w:ascii="Arial" w:hAnsi="Arial" w:cs="Arial"/>
          <w:b/>
          <w:bCs/>
          <w:sz w:val="24"/>
          <w:szCs w:val="24"/>
        </w:rPr>
        <w:t>4.3.2. Plant Process Description</w:t>
      </w:r>
    </w:p>
    <w:p w14:paraId="058275F3" w14:textId="77777777" w:rsidR="009D4FDA" w:rsidRPr="009D4FDA" w:rsidRDefault="009D4FDA" w:rsidP="009D4FDA">
      <w:pPr>
        <w:spacing w:line="276" w:lineRule="auto"/>
        <w:jc w:val="both"/>
        <w:rPr>
          <w:rFonts w:ascii="Arial" w:hAnsi="Arial" w:cs="Arial"/>
          <w:b/>
          <w:bCs/>
          <w:sz w:val="24"/>
          <w:szCs w:val="24"/>
        </w:rPr>
      </w:pPr>
      <w:r w:rsidRPr="009D4FDA">
        <w:rPr>
          <w:rFonts w:ascii="Arial" w:hAnsi="Arial" w:cs="Arial"/>
          <w:b/>
          <w:bCs/>
          <w:sz w:val="24"/>
          <w:szCs w:val="24"/>
        </w:rPr>
        <w:t>Manufacturing Process</w:t>
      </w:r>
    </w:p>
    <w:p w14:paraId="78F38F77" w14:textId="77777777" w:rsidR="009D4FDA" w:rsidRPr="000B521B" w:rsidRDefault="009D4FDA" w:rsidP="009D4FDA">
      <w:pPr>
        <w:pStyle w:val="Heading1"/>
        <w:shd w:val="clear" w:color="auto" w:fill="FFFFFF"/>
        <w:spacing w:before="75" w:beforeAutospacing="0" w:after="150" w:afterAutospacing="0" w:line="360" w:lineRule="auto"/>
        <w:jc w:val="both"/>
        <w:rPr>
          <w:rFonts w:ascii="Arial" w:eastAsiaTheme="minorHAnsi" w:hAnsi="Arial" w:cs="Arial"/>
          <w:b w:val="0"/>
          <w:bCs w:val="0"/>
          <w:kern w:val="0"/>
          <w:sz w:val="24"/>
          <w:szCs w:val="24"/>
          <w:lang w:eastAsia="en-US"/>
        </w:rPr>
      </w:pPr>
      <w:r w:rsidRPr="000B521B">
        <w:rPr>
          <w:rFonts w:ascii="Arial" w:eastAsiaTheme="minorHAnsi" w:hAnsi="Arial" w:cs="Arial"/>
          <w:b w:val="0"/>
          <w:bCs w:val="0"/>
          <w:kern w:val="0"/>
          <w:sz w:val="24"/>
          <w:szCs w:val="24"/>
          <w:lang w:eastAsia="en-US"/>
        </w:rPr>
        <w:t xml:space="preserve">Vinyl Ester Resin (VER) has been manufactured in a batch reactor, traditionally. Initially, the reactor needs to be charged with a mixture of Epoxy resin, Bisphenol-A and should be heated for 4-5 hours to the temperature of 160-170°C. Then, decrease the reactor temperature to 100-120°C and add Methacrylic acid to advance the esterification process. Esterification takes place along the epoxy chain between carboxyl and epoxy group and likewise between carboxyl and hydroxyl group. As the temperature declines to 100° C, additives like Maleic Anhydride and Tri-Ethyl Amine needs to be added as a base catalyst and the mixture is heated for another 4-6 hours. </w:t>
      </w:r>
    </w:p>
    <w:p w14:paraId="32D3BE2B" w14:textId="77777777" w:rsidR="009D4FDA" w:rsidRPr="000B521B" w:rsidRDefault="009D4FDA" w:rsidP="009D4FDA">
      <w:pPr>
        <w:pStyle w:val="Heading1"/>
        <w:shd w:val="clear" w:color="auto" w:fill="FFFFFF"/>
        <w:spacing w:before="75" w:beforeAutospacing="0" w:after="150" w:afterAutospacing="0" w:line="360" w:lineRule="auto"/>
        <w:jc w:val="both"/>
        <w:rPr>
          <w:rFonts w:ascii="Arial" w:hAnsi="Arial" w:cs="Arial"/>
          <w:b w:val="0"/>
          <w:bCs w:val="0"/>
          <w:sz w:val="24"/>
          <w:szCs w:val="24"/>
        </w:rPr>
      </w:pPr>
      <w:r w:rsidRPr="000B521B">
        <w:rPr>
          <w:rFonts w:ascii="Arial" w:hAnsi="Arial" w:cs="Arial"/>
          <w:b w:val="0"/>
          <w:bCs w:val="0"/>
          <w:sz w:val="24"/>
          <w:szCs w:val="24"/>
        </w:rPr>
        <w:t xml:space="preserve">After that, Epoxy Resin needs to be withdrawn from the batch reactor and fed to the blender containing Styrene Monomer which is a volatile organic solvent. During polymerization, styrene reacts with vinyl esters to form cross linking at unsaturation points. This cross linking provides </w:t>
      </w:r>
      <w:r w:rsidRPr="000B521B">
        <w:rPr>
          <w:rFonts w:ascii="Arial" w:hAnsi="Arial" w:cs="Arial"/>
          <w:b w:val="0"/>
          <w:bCs w:val="0"/>
          <w:sz w:val="24"/>
          <w:szCs w:val="24"/>
        </w:rPr>
        <w:lastRenderedPageBreak/>
        <w:t xml:space="preserve">high </w:t>
      </w:r>
      <w:proofErr w:type="spellStart"/>
      <w:r w:rsidRPr="000B521B">
        <w:rPr>
          <w:rFonts w:ascii="Arial" w:hAnsi="Arial" w:cs="Arial"/>
          <w:b w:val="0"/>
          <w:bCs w:val="0"/>
          <w:sz w:val="24"/>
          <w:szCs w:val="24"/>
        </w:rPr>
        <w:t>polymerizability</w:t>
      </w:r>
      <w:proofErr w:type="spellEnd"/>
      <w:r w:rsidRPr="000B521B">
        <w:rPr>
          <w:rFonts w:ascii="Arial" w:hAnsi="Arial" w:cs="Arial"/>
          <w:b w:val="0"/>
          <w:bCs w:val="0"/>
          <w:sz w:val="24"/>
          <w:szCs w:val="24"/>
        </w:rPr>
        <w:t xml:space="preserve"> and improved resin processability. In addition to this, Styrene Monomer also acts as a diluent to reduce viscosity and improve curing degree leading to excellent mechanical and thermal properties of composite epoxy solution. Further, Blender temperature should be maintained around 70° C. Finally, Water is circulated around blender jacket to gradually cool and reduce the heat to room temperature. Generally, it takes 12-14 hours to process Vinyl Ester Resin. It’s a very critical and temperature sensitive reaction and should be undertaken with utmost caution as a small error can gel the batch immediately. </w:t>
      </w:r>
    </w:p>
    <w:p w14:paraId="4B3EF3BF" w14:textId="77777777" w:rsidR="009D4FDA" w:rsidRPr="000B521B" w:rsidRDefault="009D4FDA" w:rsidP="009D4FDA">
      <w:pPr>
        <w:pStyle w:val="Heading1"/>
        <w:shd w:val="clear" w:color="auto" w:fill="FFFFFF"/>
        <w:spacing w:before="75" w:beforeAutospacing="0" w:after="150" w:afterAutospacing="0" w:line="360" w:lineRule="auto"/>
        <w:jc w:val="both"/>
        <w:rPr>
          <w:rFonts w:ascii="Arial" w:hAnsi="Arial" w:cs="Arial"/>
          <w:b w:val="0"/>
          <w:bCs w:val="0"/>
          <w:sz w:val="24"/>
          <w:szCs w:val="24"/>
        </w:rPr>
      </w:pPr>
      <w:r w:rsidRPr="000B521B">
        <w:rPr>
          <w:rFonts w:ascii="Arial" w:hAnsi="Arial" w:cs="Arial"/>
          <w:b w:val="0"/>
          <w:bCs w:val="0"/>
          <w:sz w:val="24"/>
          <w:szCs w:val="24"/>
        </w:rPr>
        <w:t>As all the raw materials used will be consumed in the process itself, hence there will not be any generation of by-product, Effluent, Gaseous waste, solid waste.</w:t>
      </w:r>
    </w:p>
    <w:p w14:paraId="4919C5C6" w14:textId="77777777" w:rsidR="009D4FDA" w:rsidRPr="000B521B" w:rsidRDefault="009D4FDA" w:rsidP="009D4FDA">
      <w:pPr>
        <w:rPr>
          <w:rFonts w:ascii="Arial" w:hAnsi="Arial" w:cs="Arial"/>
          <w:b/>
          <w:bCs/>
          <w:lang w:val="en-US"/>
        </w:rPr>
      </w:pPr>
      <w:r w:rsidRPr="000B521B">
        <w:rPr>
          <w:rFonts w:ascii="Arial" w:eastAsia="Times New Roman" w:hAnsi="Arial" w:cs="Arial"/>
          <w:kern w:val="36"/>
          <w:sz w:val="24"/>
          <w:szCs w:val="24"/>
          <w:lang w:eastAsia="en-IN"/>
        </w:rPr>
        <w:t>Finally, the finished product is withdrawn from blender and packed in drums.</w:t>
      </w:r>
    </w:p>
    <w:p w14:paraId="320838C2" w14:textId="77777777" w:rsidR="009D4FDA" w:rsidRPr="009D4FDA" w:rsidRDefault="009D4FDA" w:rsidP="009D4FDA">
      <w:pPr>
        <w:spacing w:line="360" w:lineRule="auto"/>
        <w:jc w:val="both"/>
        <w:rPr>
          <w:rFonts w:ascii="Arial" w:hAnsi="Arial" w:cs="Arial"/>
          <w:b/>
          <w:bCs/>
          <w:sz w:val="24"/>
          <w:szCs w:val="24"/>
        </w:rPr>
      </w:pPr>
      <w:r w:rsidRPr="009D4FDA">
        <w:rPr>
          <w:rFonts w:ascii="Arial" w:hAnsi="Arial" w:cs="Arial"/>
          <w:b/>
          <w:bCs/>
          <w:sz w:val="24"/>
          <w:szCs w:val="24"/>
        </w:rPr>
        <w:t>Curing Of Vinyl Ester Resin</w:t>
      </w:r>
    </w:p>
    <w:p w14:paraId="007642D2" w14:textId="77777777" w:rsidR="009D4FDA" w:rsidRPr="00C64897" w:rsidRDefault="009D4FDA" w:rsidP="009D4FDA">
      <w:pPr>
        <w:spacing w:line="360" w:lineRule="auto"/>
        <w:jc w:val="both"/>
        <w:rPr>
          <w:rFonts w:ascii="Arial" w:hAnsi="Arial" w:cs="Arial"/>
          <w:sz w:val="24"/>
          <w:szCs w:val="24"/>
        </w:rPr>
      </w:pPr>
      <w:r w:rsidRPr="00C64897">
        <w:rPr>
          <w:rFonts w:ascii="Arial" w:hAnsi="Arial" w:cs="Arial"/>
          <w:sz w:val="24"/>
          <w:szCs w:val="24"/>
        </w:rPr>
        <w:t xml:space="preserve">Vinyl Ester </w:t>
      </w:r>
      <w:r>
        <w:rPr>
          <w:rFonts w:ascii="Arial" w:hAnsi="Arial" w:cs="Arial"/>
          <w:sz w:val="24"/>
          <w:szCs w:val="24"/>
        </w:rPr>
        <w:t>R</w:t>
      </w:r>
      <w:r w:rsidRPr="00C64897">
        <w:rPr>
          <w:rFonts w:ascii="Arial" w:hAnsi="Arial" w:cs="Arial"/>
          <w:sz w:val="24"/>
          <w:szCs w:val="24"/>
        </w:rPr>
        <w:t>esins must undergo curing process where low molecular weight liquid resins convert into high molecular weight liquid resulting into cross linked solid three-dimension viscous fluid suitable for the end use applications. Curing process improves the processability and enhances the mechanical properties of composites. Curing is irreversible and exothermic process. One of the important parameters during curing process is gelation time which is defined as the time required to achieve the non-flowing viscous resin from the initial liquid state.</w:t>
      </w:r>
      <w:r>
        <w:rPr>
          <w:rFonts w:ascii="Arial" w:hAnsi="Arial" w:cs="Arial"/>
          <w:sz w:val="24"/>
          <w:szCs w:val="24"/>
        </w:rPr>
        <w:t xml:space="preserve"> Gelation time varies depending upon the use of promoter and catalyst during the curing process.</w:t>
      </w:r>
    </w:p>
    <w:p w14:paraId="53EE2BAF" w14:textId="7CE39451" w:rsidR="009D4FDA" w:rsidRPr="00C64897" w:rsidRDefault="009D4FDA" w:rsidP="009D4FDA">
      <w:pPr>
        <w:spacing w:before="240" w:line="360" w:lineRule="auto"/>
        <w:jc w:val="both"/>
        <w:rPr>
          <w:rFonts w:ascii="Arial" w:hAnsi="Arial" w:cs="Arial"/>
          <w:sz w:val="24"/>
          <w:szCs w:val="24"/>
        </w:rPr>
      </w:pPr>
      <w:r w:rsidRPr="00C64897">
        <w:rPr>
          <w:rFonts w:ascii="Arial" w:hAnsi="Arial" w:cs="Arial"/>
          <w:sz w:val="24"/>
          <w:szCs w:val="24"/>
        </w:rPr>
        <w:t xml:space="preserve">Generally curing of </w:t>
      </w:r>
      <w:r w:rsidR="004731D5" w:rsidRPr="00C64897">
        <w:rPr>
          <w:rFonts w:ascii="Arial" w:hAnsi="Arial" w:cs="Arial"/>
          <w:sz w:val="24"/>
          <w:szCs w:val="24"/>
        </w:rPr>
        <w:t xml:space="preserve">vinyl ester </w:t>
      </w:r>
      <w:r w:rsidRPr="00C64897">
        <w:rPr>
          <w:rFonts w:ascii="Arial" w:hAnsi="Arial" w:cs="Arial"/>
          <w:sz w:val="24"/>
          <w:szCs w:val="24"/>
        </w:rPr>
        <w:t xml:space="preserve">resin is done with the help of cobalt naphthenate (Co 6%) as an accelerator and </w:t>
      </w:r>
      <w:r w:rsidR="004731D5" w:rsidRPr="00C64897">
        <w:rPr>
          <w:rFonts w:ascii="Arial" w:hAnsi="Arial" w:cs="Arial"/>
          <w:sz w:val="24"/>
          <w:szCs w:val="24"/>
        </w:rPr>
        <w:t>methyl ethyl ketone peroxide</w:t>
      </w:r>
      <w:r w:rsidR="004731D5">
        <w:rPr>
          <w:rFonts w:ascii="Arial" w:hAnsi="Arial" w:cs="Arial"/>
          <w:sz w:val="24"/>
          <w:szCs w:val="24"/>
        </w:rPr>
        <w:t xml:space="preserve"> </w:t>
      </w:r>
      <w:r w:rsidRPr="00C64897">
        <w:rPr>
          <w:rFonts w:ascii="Arial" w:hAnsi="Arial" w:cs="Arial"/>
          <w:sz w:val="24"/>
          <w:szCs w:val="24"/>
        </w:rPr>
        <w:t>(MEKPO 55%) as a catalyst to initiate the free radical polymerization</w:t>
      </w:r>
      <w:r>
        <w:rPr>
          <w:rFonts w:ascii="Arial" w:hAnsi="Arial" w:cs="Arial"/>
          <w:sz w:val="24"/>
          <w:szCs w:val="24"/>
        </w:rPr>
        <w:t>.</w:t>
      </w:r>
      <w:r w:rsidRPr="00C64897">
        <w:rPr>
          <w:rFonts w:ascii="Arial" w:hAnsi="Arial" w:cs="Arial"/>
          <w:sz w:val="24"/>
          <w:szCs w:val="24"/>
        </w:rPr>
        <w:t xml:space="preserve"> When the ambient temperature is around 20</w:t>
      </w:r>
      <w:r w:rsidR="004731D5" w:rsidRPr="00CB52BC">
        <w:rPr>
          <w:rFonts w:ascii="Arial" w:hAnsi="Arial" w:cs="Arial"/>
          <w:sz w:val="24"/>
          <w:szCs w:val="24"/>
        </w:rPr>
        <w:t xml:space="preserve">° </w:t>
      </w:r>
      <w:r w:rsidRPr="00C64897">
        <w:rPr>
          <w:rFonts w:ascii="Arial" w:hAnsi="Arial" w:cs="Arial"/>
          <w:sz w:val="24"/>
          <w:szCs w:val="24"/>
        </w:rPr>
        <w:t xml:space="preserve">Celsius, appropriate dose of </w:t>
      </w:r>
      <w:r w:rsidR="004731D5" w:rsidRPr="00C64897">
        <w:rPr>
          <w:rFonts w:ascii="Arial" w:hAnsi="Arial" w:cs="Arial"/>
          <w:sz w:val="24"/>
          <w:szCs w:val="24"/>
        </w:rPr>
        <w:t>dimethylaniline</w:t>
      </w:r>
      <w:r w:rsidRPr="00C64897">
        <w:rPr>
          <w:rFonts w:ascii="Arial" w:hAnsi="Arial" w:cs="Arial"/>
          <w:sz w:val="24"/>
          <w:szCs w:val="24"/>
        </w:rPr>
        <w:t xml:space="preserve"> (DMA) is recommended. The purpose of DMA is to fasten the curing reaction at room temperature and form a cured solid.</w:t>
      </w:r>
    </w:p>
    <w:p w14:paraId="730EB7A8" w14:textId="77777777" w:rsidR="009D4FDA" w:rsidRDefault="009D4FDA" w:rsidP="009D4FDA">
      <w:pPr>
        <w:spacing w:before="240" w:line="360" w:lineRule="auto"/>
        <w:jc w:val="both"/>
      </w:pPr>
      <w:r>
        <w:rPr>
          <w:noProof/>
        </w:rPr>
        <mc:AlternateContent>
          <mc:Choice Requires="wps">
            <w:drawing>
              <wp:anchor distT="0" distB="0" distL="114300" distR="114300" simplePos="0" relativeHeight="252713984" behindDoc="0" locked="0" layoutInCell="1" allowOverlap="1" wp14:anchorId="0E865854" wp14:editId="52F74FB4">
                <wp:simplePos x="0" y="0"/>
                <wp:positionH relativeFrom="column">
                  <wp:posOffset>2914650</wp:posOffset>
                </wp:positionH>
                <wp:positionV relativeFrom="paragraph">
                  <wp:posOffset>346710</wp:posOffset>
                </wp:positionV>
                <wp:extent cx="2876550" cy="1400175"/>
                <wp:effectExtent l="0" t="0" r="19050" b="28575"/>
                <wp:wrapNone/>
                <wp:docPr id="147" name="Text Box 147"/>
                <wp:cNvGraphicFramePr/>
                <a:graphic xmlns:a="http://schemas.openxmlformats.org/drawingml/2006/main">
                  <a:graphicData uri="http://schemas.microsoft.com/office/word/2010/wordprocessingShape">
                    <wps:wsp>
                      <wps:cNvSpPr txBox="1"/>
                      <wps:spPr>
                        <a:xfrm>
                          <a:off x="0" y="0"/>
                          <a:ext cx="2876550" cy="1400175"/>
                        </a:xfrm>
                        <a:prstGeom prst="rect">
                          <a:avLst/>
                        </a:prstGeom>
                        <a:solidFill>
                          <a:schemeClr val="lt1"/>
                        </a:solidFill>
                        <a:ln w="6350">
                          <a:solidFill>
                            <a:prstClr val="black"/>
                          </a:solidFill>
                        </a:ln>
                      </wps:spPr>
                      <wps:txbx>
                        <w:txbxContent>
                          <w:p w14:paraId="5F174223" w14:textId="77777777" w:rsidR="009D4FDA" w:rsidRDefault="009D4FDA" w:rsidP="009D4FDA">
                            <w:r>
                              <w:rPr>
                                <w:noProof/>
                              </w:rPr>
                              <w:drawing>
                                <wp:inline distT="0" distB="0" distL="0" distR="0" wp14:anchorId="37F8ECF1" wp14:editId="63A6AE71">
                                  <wp:extent cx="2743200" cy="1160780"/>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43200" cy="11607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65854" id="Text Box 147" o:spid="_x0000_s1223" type="#_x0000_t202" style="position:absolute;left:0;text-align:left;margin-left:229.5pt;margin-top:27.3pt;width:226.5pt;height:110.25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" fillcolor="white [3201]" strokeweight=".5pt">
                <v:textbox>
                  <w:txbxContent>
                    <w:p w14:paraId="5F174223" w14:textId="77777777" w:rsidR="009D4FDA" w:rsidRDefault="009D4FDA" w:rsidP="009D4FDA">
                      <w:r>
                        <w:rPr>
                          <w:noProof/>
                        </w:rPr>
                        <w:drawing>
                          <wp:inline distT="0" distB="0" distL="0" distR="0" wp14:anchorId="37F8ECF1" wp14:editId="63A6AE71">
                            <wp:extent cx="2743200" cy="1160780"/>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43200" cy="1160780"/>
                                    </a:xfrm>
                                    <a:prstGeom prst="rect">
                                      <a:avLst/>
                                    </a:prstGeom>
                                  </pic:spPr>
                                </pic:pic>
                              </a:graphicData>
                            </a:graphic>
                          </wp:inline>
                        </w:drawing>
                      </w:r>
                    </w:p>
                  </w:txbxContent>
                </v:textbox>
              </v:shape>
            </w:pict>
          </mc:Fallback>
        </mc:AlternateContent>
      </w:r>
    </w:p>
    <w:p w14:paraId="16A8A098" w14:textId="77777777" w:rsidR="009D4FDA" w:rsidRDefault="009D4FDA" w:rsidP="009D4FDA">
      <w:pPr>
        <w:spacing w:before="240" w:line="360" w:lineRule="auto"/>
        <w:jc w:val="both"/>
      </w:pPr>
      <w:r>
        <w:rPr>
          <w:noProof/>
        </w:rPr>
        <mc:AlternateContent>
          <mc:Choice Requires="wps">
            <w:drawing>
              <wp:anchor distT="0" distB="0" distL="114300" distR="114300" simplePos="0" relativeHeight="252712960" behindDoc="0" locked="0" layoutInCell="1" allowOverlap="1" wp14:anchorId="74B98747" wp14:editId="0C87954C">
                <wp:simplePos x="0" y="0"/>
                <wp:positionH relativeFrom="margin">
                  <wp:posOffset>-76200</wp:posOffset>
                </wp:positionH>
                <wp:positionV relativeFrom="paragraph">
                  <wp:posOffset>313055</wp:posOffset>
                </wp:positionV>
                <wp:extent cx="2228850" cy="723900"/>
                <wp:effectExtent l="0" t="0" r="19050" b="19050"/>
                <wp:wrapNone/>
                <wp:docPr id="148" name="Text Box 148"/>
                <wp:cNvGraphicFramePr/>
                <a:graphic xmlns:a="http://schemas.openxmlformats.org/drawingml/2006/main">
                  <a:graphicData uri="http://schemas.microsoft.com/office/word/2010/wordprocessingShape">
                    <wps:wsp>
                      <wps:cNvSpPr txBox="1"/>
                      <wps:spPr>
                        <a:xfrm>
                          <a:off x="0" y="0"/>
                          <a:ext cx="2228850" cy="723900"/>
                        </a:xfrm>
                        <a:prstGeom prst="rect">
                          <a:avLst/>
                        </a:prstGeom>
                        <a:solidFill>
                          <a:schemeClr val="lt1"/>
                        </a:solidFill>
                        <a:ln w="6350">
                          <a:solidFill>
                            <a:prstClr val="black"/>
                          </a:solidFill>
                        </a:ln>
                      </wps:spPr>
                      <wps:txbx>
                        <w:txbxContent>
                          <w:p w14:paraId="0C7F1D8A" w14:textId="77777777" w:rsidR="009D4FDA" w:rsidRDefault="009D4FDA" w:rsidP="009D4FDA">
                            <w:r>
                              <w:rPr>
                                <w:noProof/>
                              </w:rPr>
                              <w:drawing>
                                <wp:inline distT="0" distB="0" distL="0" distR="0" wp14:anchorId="36542F2C" wp14:editId="56A278FC">
                                  <wp:extent cx="2019300" cy="7143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19300" cy="7143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98747" id="Text Box 148" o:spid="_x0000_s1224" type="#_x0000_t202" style="position:absolute;left:0;text-align:left;margin-left:-6pt;margin-top:24.65pt;width:175.5pt;height:57pt;z-index:25271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" fillcolor="white [3201]" strokeweight=".5pt">
                <v:textbox>
                  <w:txbxContent>
                    <w:p w14:paraId="0C7F1D8A" w14:textId="77777777" w:rsidR="009D4FDA" w:rsidRDefault="009D4FDA" w:rsidP="009D4FDA">
                      <w:r>
                        <w:rPr>
                          <w:noProof/>
                        </w:rPr>
                        <w:drawing>
                          <wp:inline distT="0" distB="0" distL="0" distR="0" wp14:anchorId="36542F2C" wp14:editId="56A278FC">
                            <wp:extent cx="2019300" cy="7143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19300" cy="714375"/>
                                    </a:xfrm>
                                    <a:prstGeom prst="rect">
                                      <a:avLst/>
                                    </a:prstGeom>
                                  </pic:spPr>
                                </pic:pic>
                              </a:graphicData>
                            </a:graphic>
                          </wp:inline>
                        </w:drawing>
                      </w:r>
                    </w:p>
                  </w:txbxContent>
                </v:textbox>
                <w10:wrap anchorx="margin"/>
              </v:shape>
            </w:pict>
          </mc:Fallback>
        </mc:AlternateContent>
      </w:r>
    </w:p>
    <w:p w14:paraId="5E25A4BC" w14:textId="77777777" w:rsidR="009D4FDA" w:rsidRDefault="009D4FDA" w:rsidP="009D4FDA">
      <w:pPr>
        <w:spacing w:before="240" w:line="360" w:lineRule="auto"/>
        <w:jc w:val="both"/>
      </w:pPr>
      <w:r>
        <w:rPr>
          <w:noProof/>
        </w:rPr>
        <mc:AlternateContent>
          <mc:Choice Requires="wps">
            <w:drawing>
              <wp:anchor distT="0" distB="0" distL="114300" distR="114300" simplePos="0" relativeHeight="252715008" behindDoc="0" locked="0" layoutInCell="1" allowOverlap="1" wp14:anchorId="48774AAB" wp14:editId="23785598">
                <wp:simplePos x="0" y="0"/>
                <wp:positionH relativeFrom="column">
                  <wp:posOffset>2162175</wp:posOffset>
                </wp:positionH>
                <wp:positionV relativeFrom="paragraph">
                  <wp:posOffset>276225</wp:posOffset>
                </wp:positionV>
                <wp:extent cx="742950" cy="0"/>
                <wp:effectExtent l="0" t="76200" r="19050" b="95250"/>
                <wp:wrapNone/>
                <wp:docPr id="150" name="Straight Arrow Connector 150"/>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290499" id="Straight Arrow Connector 150" o:spid="_x0000_s1026" type="#_x0000_t32" style="position:absolute;margin-left:170.25pt;margin-top:21.75pt;width:58.5pt;height:0;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" strokecolor="#4472c4 [3204]" strokeweight=".5pt">
                <v:stroke endarrow="block" joinstyle="miter"/>
              </v:shape>
            </w:pict>
          </mc:Fallback>
        </mc:AlternateContent>
      </w:r>
    </w:p>
    <w:p w14:paraId="652D9F01" w14:textId="77777777" w:rsidR="009D4FDA" w:rsidRDefault="009D4FDA" w:rsidP="009D4FDA">
      <w:pPr>
        <w:spacing w:before="240" w:line="360" w:lineRule="auto"/>
        <w:jc w:val="both"/>
      </w:pPr>
    </w:p>
    <w:p w14:paraId="2239D9FC" w14:textId="77777777" w:rsidR="009D4FDA" w:rsidRDefault="009D4FDA" w:rsidP="009D4FDA">
      <w:pPr>
        <w:spacing w:before="240" w:line="360" w:lineRule="auto"/>
        <w:jc w:val="both"/>
      </w:pPr>
    </w:p>
    <w:p w14:paraId="206C4C40" w14:textId="77777777" w:rsidR="009D4FDA" w:rsidRPr="004731D5" w:rsidRDefault="009D4FDA" w:rsidP="009D4FDA">
      <w:pPr>
        <w:spacing w:before="240" w:line="360" w:lineRule="auto"/>
        <w:jc w:val="both"/>
        <w:rPr>
          <w:rFonts w:ascii="Arial" w:hAnsi="Arial" w:cs="Arial"/>
          <w:b/>
          <w:bCs/>
          <w:sz w:val="20"/>
          <w:szCs w:val="20"/>
        </w:rPr>
      </w:pPr>
      <w:r w:rsidRPr="004731D5">
        <w:rPr>
          <w:rFonts w:ascii="Arial" w:hAnsi="Arial" w:cs="Arial"/>
        </w:rPr>
        <w:lastRenderedPageBreak/>
        <w:t xml:space="preserve">                     </w:t>
      </w:r>
      <w:r w:rsidRPr="004731D5">
        <w:rPr>
          <w:rFonts w:ascii="Arial" w:hAnsi="Arial" w:cs="Arial"/>
          <w:b/>
          <w:bCs/>
          <w:sz w:val="20"/>
          <w:szCs w:val="20"/>
        </w:rPr>
        <w:t>Fig: Schematic representation of Uncured and Cured Vinyl Ester Resin</w:t>
      </w:r>
    </w:p>
    <w:p w14:paraId="66EB4EDE" w14:textId="77777777" w:rsidR="0080313C" w:rsidRDefault="0080313C" w:rsidP="009D4FDA">
      <w:pPr>
        <w:spacing w:before="240" w:line="360" w:lineRule="auto"/>
        <w:jc w:val="both"/>
        <w:rPr>
          <w:rFonts w:ascii="Arial" w:hAnsi="Arial" w:cs="Arial"/>
          <w:b/>
          <w:bCs/>
          <w:sz w:val="24"/>
          <w:szCs w:val="24"/>
        </w:rPr>
      </w:pPr>
    </w:p>
    <w:p w14:paraId="75B5F376" w14:textId="6C3D7802" w:rsidR="009D4FDA" w:rsidRPr="009D4FDA" w:rsidRDefault="009D4FDA" w:rsidP="009D4FDA">
      <w:pPr>
        <w:spacing w:before="240" w:line="360" w:lineRule="auto"/>
        <w:jc w:val="both"/>
        <w:rPr>
          <w:rFonts w:ascii="Arial" w:hAnsi="Arial" w:cs="Arial"/>
          <w:b/>
          <w:bCs/>
          <w:sz w:val="24"/>
          <w:szCs w:val="24"/>
        </w:rPr>
      </w:pPr>
      <w:r w:rsidRPr="009D4FDA">
        <w:rPr>
          <w:rFonts w:ascii="Arial" w:hAnsi="Arial" w:cs="Arial"/>
          <w:b/>
          <w:bCs/>
          <w:sz w:val="24"/>
          <w:szCs w:val="24"/>
        </w:rPr>
        <w:t xml:space="preserve">Key Challenges </w:t>
      </w:r>
    </w:p>
    <w:p w14:paraId="6049E941" w14:textId="3C707BFB" w:rsidR="009D4FDA" w:rsidRDefault="009D4FDA" w:rsidP="009D4FDA">
      <w:pPr>
        <w:spacing w:line="360" w:lineRule="auto"/>
        <w:jc w:val="both"/>
        <w:rPr>
          <w:rFonts w:ascii="Arial" w:hAnsi="Arial" w:cs="Arial"/>
          <w:sz w:val="24"/>
          <w:szCs w:val="24"/>
        </w:rPr>
      </w:pPr>
      <w:r w:rsidRPr="00C64897">
        <w:rPr>
          <w:rFonts w:ascii="Arial" w:hAnsi="Arial" w:cs="Arial"/>
          <w:sz w:val="24"/>
          <w:szCs w:val="24"/>
        </w:rPr>
        <w:t xml:space="preserve">One of disadvantages of </w:t>
      </w:r>
      <w:r w:rsidR="00190BD1" w:rsidRPr="00C64897">
        <w:rPr>
          <w:rFonts w:ascii="Arial" w:hAnsi="Arial" w:cs="Arial"/>
          <w:sz w:val="24"/>
          <w:szCs w:val="24"/>
        </w:rPr>
        <w:t xml:space="preserve">vinyl ester resin </w:t>
      </w:r>
      <w:r w:rsidRPr="00C64897">
        <w:rPr>
          <w:rFonts w:ascii="Arial" w:hAnsi="Arial" w:cs="Arial"/>
          <w:sz w:val="24"/>
          <w:szCs w:val="24"/>
        </w:rPr>
        <w:t xml:space="preserve">manufacturing process is use of </w:t>
      </w:r>
      <w:r w:rsidR="00190BD1" w:rsidRPr="00C64897">
        <w:rPr>
          <w:rFonts w:ascii="Arial" w:hAnsi="Arial" w:cs="Arial"/>
          <w:sz w:val="24"/>
          <w:szCs w:val="24"/>
        </w:rPr>
        <w:t>styrene</w:t>
      </w:r>
      <w:r w:rsidRPr="00C64897">
        <w:rPr>
          <w:rFonts w:ascii="Arial" w:hAnsi="Arial" w:cs="Arial"/>
          <w:sz w:val="24"/>
          <w:szCs w:val="24"/>
        </w:rPr>
        <w:t xml:space="preserve">, which is a toxic volatile organic compound. A special care is taken while using styrene monomer during the </w:t>
      </w:r>
      <w:r w:rsidR="00190BD1" w:rsidRPr="00C64897">
        <w:rPr>
          <w:rFonts w:ascii="Arial" w:hAnsi="Arial" w:cs="Arial"/>
          <w:sz w:val="24"/>
          <w:szCs w:val="24"/>
        </w:rPr>
        <w:t xml:space="preserve">vinyl ester resin </w:t>
      </w:r>
      <w:r w:rsidRPr="00C64897">
        <w:rPr>
          <w:rFonts w:ascii="Arial" w:hAnsi="Arial" w:cs="Arial"/>
          <w:sz w:val="24"/>
          <w:szCs w:val="24"/>
        </w:rPr>
        <w:t>manufacturing process so that it is not exposed to outside environment. Exposure to styrene can cause skin irritation, rash, dryness. It can also irritate eye, nose, and throat. Additionally, prolong exposure can hamper concentration, memory and may affect brain and liver functions. According to Environmental protection Agency (EPA), It is listed under hazardous air pollutant and may be a potential carcinogenic substance as it has been found to cause lung cancer in animals. Studies have been conducted to find substitute of styrene such as vinyl derivatives of benzene and methyl acrylates. Further, efforts have been made to find novel monomers by using renewable feedstocks such as lignin, fatty acids, and carbohydrates.</w:t>
      </w:r>
    </w:p>
    <w:p w14:paraId="66DAF348" w14:textId="2D695ACF" w:rsidR="009D4FDA" w:rsidRPr="000B521B" w:rsidRDefault="009D4FDA" w:rsidP="009D4FDA">
      <w:pPr>
        <w:rPr>
          <w:rFonts w:ascii="Arial" w:hAnsi="Arial" w:cs="Arial"/>
          <w:b/>
          <w:bCs/>
          <w:sz w:val="24"/>
          <w:szCs w:val="24"/>
          <w:lang w:val="en-US"/>
        </w:rPr>
      </w:pPr>
      <w:r>
        <w:rPr>
          <w:rFonts w:ascii="Arial" w:hAnsi="Arial" w:cs="Arial"/>
          <w:b/>
          <w:bCs/>
          <w:sz w:val="24"/>
          <w:szCs w:val="24"/>
          <w:lang w:val="en-US"/>
        </w:rPr>
        <w:t xml:space="preserve">4.3.3. </w:t>
      </w:r>
      <w:r w:rsidRPr="000B521B">
        <w:rPr>
          <w:rFonts w:ascii="Arial" w:hAnsi="Arial" w:cs="Arial"/>
          <w:b/>
          <w:bCs/>
          <w:sz w:val="24"/>
          <w:szCs w:val="24"/>
          <w:lang w:val="en-US"/>
        </w:rPr>
        <w:t>Process Flow Diagram</w:t>
      </w:r>
    </w:p>
    <w:p w14:paraId="78B3F22F" w14:textId="77777777" w:rsidR="009D4FDA" w:rsidRPr="000B521B" w:rsidRDefault="009D4FDA" w:rsidP="009D4FDA">
      <w:pPr>
        <w:rPr>
          <w:rFonts w:ascii="Arial" w:hAnsi="Arial" w:cs="Arial"/>
          <w:b/>
          <w:bCs/>
          <w:lang w:val="en-US"/>
        </w:rPr>
      </w:pPr>
    </w:p>
    <w:p w14:paraId="2A5EFDE5" w14:textId="77777777" w:rsidR="009D4FDA" w:rsidRPr="000B521B" w:rsidRDefault="009D4FDA" w:rsidP="009D4FDA">
      <w:pPr>
        <w:rPr>
          <w:rFonts w:ascii="Arial" w:hAnsi="Arial" w:cs="Arial"/>
          <w:b/>
          <w:bCs/>
          <w:lang w:val="en-US"/>
        </w:rPr>
      </w:pPr>
    </w:p>
    <w:p w14:paraId="193F07BF" w14:textId="77777777" w:rsidR="009D4FDA" w:rsidRPr="000B521B" w:rsidRDefault="009D4FDA" w:rsidP="009D4FDA">
      <w:pPr>
        <w:rPr>
          <w:rFonts w:ascii="Arial" w:hAnsi="Arial" w:cs="Arial"/>
          <w:b/>
          <w:bCs/>
          <w:lang w:val="en-US"/>
        </w:rPr>
      </w:pPr>
    </w:p>
    <w:p w14:paraId="2218DDCA" w14:textId="77777777" w:rsidR="009D4FDA" w:rsidRPr="000B521B" w:rsidRDefault="009D4FDA" w:rsidP="009D4FDA">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709888" behindDoc="0" locked="0" layoutInCell="1" allowOverlap="1" wp14:anchorId="77AEFAAF" wp14:editId="0ED3F2E7">
                <wp:simplePos x="0" y="0"/>
                <wp:positionH relativeFrom="column">
                  <wp:posOffset>2555240</wp:posOffset>
                </wp:positionH>
                <wp:positionV relativeFrom="paragraph">
                  <wp:posOffset>-109318</wp:posOffset>
                </wp:positionV>
                <wp:extent cx="1101725" cy="395605"/>
                <wp:effectExtent l="0" t="76200" r="0" b="23495"/>
                <wp:wrapNone/>
                <wp:docPr id="53" name="Connector: Elbow 53"/>
                <wp:cNvGraphicFramePr/>
                <a:graphic xmlns:a="http://schemas.openxmlformats.org/drawingml/2006/main">
                  <a:graphicData uri="http://schemas.microsoft.com/office/word/2010/wordprocessingShape">
                    <wps:wsp>
                      <wps:cNvCnPr/>
                      <wps:spPr>
                        <a:xfrm flipV="1">
                          <a:off x="0" y="0"/>
                          <a:ext cx="1101725" cy="395605"/>
                        </a:xfrm>
                        <a:prstGeom prst="bentConnector3">
                          <a:avLst>
                            <a:gd name="adj1" fmla="val 2206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CE9A10" id="Connector: Elbow 53" o:spid="_x0000_s1026" type="#_x0000_t34" style="position:absolute;margin-left:201.2pt;margin-top:-8.6pt;width:86.75pt;height:31.15pt;flip:y;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" adj="4766" strokecolor="#4472c4 [3204]" strokeweight=".5pt">
                <v:stroke endarrow="block"/>
              </v:shape>
            </w:pict>
          </mc:Fallback>
        </mc:AlternateContent>
      </w:r>
    </w:p>
    <w:p w14:paraId="2F015916" w14:textId="653FBC1F" w:rsidR="009D4FDA" w:rsidRPr="000B521B" w:rsidRDefault="00ED4546" w:rsidP="009D4FDA">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700672" behindDoc="0" locked="0" layoutInCell="1" allowOverlap="1" wp14:anchorId="79D85535" wp14:editId="4B58FE67">
                <wp:simplePos x="0" y="0"/>
                <wp:positionH relativeFrom="column">
                  <wp:posOffset>1914525</wp:posOffset>
                </wp:positionH>
                <wp:positionV relativeFrom="paragraph">
                  <wp:posOffset>13971</wp:posOffset>
                </wp:positionV>
                <wp:extent cx="1333500" cy="1104900"/>
                <wp:effectExtent l="0" t="0" r="19050" b="19050"/>
                <wp:wrapNone/>
                <wp:docPr id="107" name="Text Box 107"/>
                <wp:cNvGraphicFramePr/>
                <a:graphic xmlns:a="http://schemas.openxmlformats.org/drawingml/2006/main">
                  <a:graphicData uri="http://schemas.microsoft.com/office/word/2010/wordprocessingShape">
                    <wps:wsp>
                      <wps:cNvSpPr txBox="1"/>
                      <wps:spPr>
                        <a:xfrm>
                          <a:off x="0" y="0"/>
                          <a:ext cx="1333500" cy="1104900"/>
                        </a:xfrm>
                        <a:prstGeom prst="rect">
                          <a:avLst/>
                        </a:prstGeom>
                        <a:solidFill>
                          <a:schemeClr val="lt1"/>
                        </a:solidFill>
                        <a:ln w="6350">
                          <a:solidFill>
                            <a:prstClr val="black"/>
                          </a:solidFill>
                        </a:ln>
                      </wps:spPr>
                      <wps:txbx>
                        <w:txbxContent>
                          <w:p w14:paraId="298CCC7F" w14:textId="77777777" w:rsidR="009D4FDA" w:rsidRDefault="009D4FDA" w:rsidP="009D4FDA">
                            <w:pPr>
                              <w:jc w:val="center"/>
                            </w:pPr>
                          </w:p>
                          <w:p w14:paraId="198DDDFC" w14:textId="77777777" w:rsidR="009D4FDA" w:rsidRDefault="009D4FDA" w:rsidP="009D4FDA">
                            <w:pPr>
                              <w:jc w:val="center"/>
                            </w:pPr>
                            <w:r>
                              <w:t>Reactor</w:t>
                            </w:r>
                          </w:p>
                          <w:p w14:paraId="7289C8B6" w14:textId="77777777" w:rsidR="009D4FDA" w:rsidRDefault="009D4FDA" w:rsidP="009D4FDA">
                            <w:pPr>
                              <w:jc w:val="center"/>
                            </w:pPr>
                            <w:r>
                              <w:t>Temp :160-170°C</w:t>
                            </w:r>
                          </w:p>
                          <w:p w14:paraId="2AE5E8DA" w14:textId="77777777" w:rsidR="009D4FDA" w:rsidRDefault="009D4FDA" w:rsidP="009D4FDA">
                            <w:pPr>
                              <w:jc w:val="center"/>
                            </w:pPr>
                            <w:r>
                              <w:t>Time :4-6 Hr</w:t>
                            </w:r>
                          </w:p>
                          <w:p w14:paraId="5122BB0D" w14:textId="77777777" w:rsidR="009D4FDA" w:rsidRDefault="009D4FDA" w:rsidP="009D4FDA">
                            <w:pPr>
                              <w:jc w:val="center"/>
                            </w:pPr>
                          </w:p>
                          <w:p w14:paraId="3C6EC2FB" w14:textId="77777777" w:rsidR="009D4FDA" w:rsidRDefault="009D4FDA" w:rsidP="009D4FD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85535" id="Text Box 107" o:spid="_x0000_s1225" type="#_x0000_t202" style="position:absolute;margin-left:150.75pt;margin-top:1.1pt;width:105pt;height:87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" fillcolor="white [3201]" strokeweight=".5pt">
                <v:textbox>
                  <w:txbxContent>
                    <w:p w14:paraId="298CCC7F" w14:textId="77777777" w:rsidR="009D4FDA" w:rsidRDefault="009D4FDA" w:rsidP="009D4FDA">
                      <w:pPr>
                        <w:jc w:val="center"/>
                      </w:pPr>
                    </w:p>
                    <w:p w14:paraId="198DDDFC" w14:textId="77777777" w:rsidR="009D4FDA" w:rsidRDefault="009D4FDA" w:rsidP="009D4FDA">
                      <w:pPr>
                        <w:jc w:val="center"/>
                      </w:pPr>
                      <w:r>
                        <w:t>Reactor</w:t>
                      </w:r>
                    </w:p>
                    <w:p w14:paraId="7289C8B6" w14:textId="77777777" w:rsidR="009D4FDA" w:rsidRDefault="009D4FDA" w:rsidP="009D4FDA">
                      <w:pPr>
                        <w:jc w:val="center"/>
                      </w:pPr>
                      <w:r>
                        <w:t>Temp :160-170°C</w:t>
                      </w:r>
                    </w:p>
                    <w:p w14:paraId="2AE5E8DA" w14:textId="77777777" w:rsidR="009D4FDA" w:rsidRDefault="009D4FDA" w:rsidP="009D4FDA">
                      <w:pPr>
                        <w:jc w:val="center"/>
                      </w:pPr>
                      <w:r>
                        <w:t>Time :4-6 Hr</w:t>
                      </w:r>
                    </w:p>
                    <w:p w14:paraId="5122BB0D" w14:textId="77777777" w:rsidR="009D4FDA" w:rsidRDefault="009D4FDA" w:rsidP="009D4FDA">
                      <w:pPr>
                        <w:jc w:val="center"/>
                      </w:pPr>
                    </w:p>
                    <w:p w14:paraId="3C6EC2FB" w14:textId="77777777" w:rsidR="009D4FDA" w:rsidRDefault="009D4FDA" w:rsidP="009D4FDA">
                      <w:pPr>
                        <w:jc w:val="center"/>
                      </w:pPr>
                    </w:p>
                  </w:txbxContent>
                </v:textbox>
              </v:shape>
            </w:pict>
          </mc:Fallback>
        </mc:AlternateContent>
      </w:r>
      <w:r w:rsidR="009D4FDA" w:rsidRPr="000B521B">
        <w:rPr>
          <w:rFonts w:ascii="Arial" w:hAnsi="Arial" w:cs="Arial"/>
          <w:b/>
          <w:bCs/>
          <w:noProof/>
          <w:u w:val="single"/>
        </w:rPr>
        <mc:AlternateContent>
          <mc:Choice Requires="wps">
            <w:drawing>
              <wp:anchor distT="0" distB="0" distL="114300" distR="114300" simplePos="0" relativeHeight="252710912" behindDoc="0" locked="0" layoutInCell="1" allowOverlap="1" wp14:anchorId="741A4DF9" wp14:editId="75341342">
                <wp:simplePos x="0" y="0"/>
                <wp:positionH relativeFrom="column">
                  <wp:posOffset>3660287</wp:posOffset>
                </wp:positionH>
                <wp:positionV relativeFrom="paragraph">
                  <wp:posOffset>-518746</wp:posOffset>
                </wp:positionV>
                <wp:extent cx="1131521" cy="290146"/>
                <wp:effectExtent l="0" t="0" r="12065" b="15240"/>
                <wp:wrapNone/>
                <wp:docPr id="69" name="Text Box 69"/>
                <wp:cNvGraphicFramePr/>
                <a:graphic xmlns:a="http://schemas.openxmlformats.org/drawingml/2006/main">
                  <a:graphicData uri="http://schemas.microsoft.com/office/word/2010/wordprocessingShape">
                    <wps:wsp>
                      <wps:cNvSpPr txBox="1"/>
                      <wps:spPr>
                        <a:xfrm>
                          <a:off x="0" y="0"/>
                          <a:ext cx="1131521" cy="290146"/>
                        </a:xfrm>
                        <a:prstGeom prst="rect">
                          <a:avLst/>
                        </a:prstGeom>
                        <a:solidFill>
                          <a:schemeClr val="lt1"/>
                        </a:solidFill>
                        <a:ln w="6350">
                          <a:solidFill>
                            <a:prstClr val="black"/>
                          </a:solidFill>
                        </a:ln>
                      </wps:spPr>
                      <wps:txbx>
                        <w:txbxContent>
                          <w:p w14:paraId="647CF9EC" w14:textId="77777777" w:rsidR="009D4FDA" w:rsidRDefault="009D4FDA" w:rsidP="009D4FDA">
                            <w:r>
                              <w:t>Condenser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1A4DF9" id="Text Box 69" o:spid="_x0000_s1226" type="#_x0000_t202" style="position:absolute;margin-left:288.2pt;margin-top:-40.85pt;width:89.1pt;height:22.85pt;z-index:25271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" fillcolor="white [3201]" strokeweight=".5pt">
                <v:textbox>
                  <w:txbxContent>
                    <w:p w14:paraId="647CF9EC" w14:textId="77777777" w:rsidR="009D4FDA" w:rsidRDefault="009D4FDA" w:rsidP="009D4FDA">
                      <w:r>
                        <w:t>Condenser</w:t>
                      </w:r>
                    </w:p>
                  </w:txbxContent>
                </v:textbox>
              </v:shape>
            </w:pict>
          </mc:Fallback>
        </mc:AlternateContent>
      </w:r>
    </w:p>
    <w:p w14:paraId="61C37E80" w14:textId="77777777" w:rsidR="009D4FDA" w:rsidRPr="000B521B" w:rsidRDefault="009D4FDA" w:rsidP="009D4FDA">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698624" behindDoc="0" locked="0" layoutInCell="1" allowOverlap="1" wp14:anchorId="5721E699" wp14:editId="4A984E87">
                <wp:simplePos x="0" y="0"/>
                <wp:positionH relativeFrom="column">
                  <wp:posOffset>400050</wp:posOffset>
                </wp:positionH>
                <wp:positionV relativeFrom="paragraph">
                  <wp:posOffset>31115</wp:posOffset>
                </wp:positionV>
                <wp:extent cx="923925" cy="714375"/>
                <wp:effectExtent l="0" t="0" r="28575" b="28575"/>
                <wp:wrapNone/>
                <wp:docPr id="108" name="Text Box 108"/>
                <wp:cNvGraphicFramePr/>
                <a:graphic xmlns:a="http://schemas.openxmlformats.org/drawingml/2006/main">
                  <a:graphicData uri="http://schemas.microsoft.com/office/word/2010/wordprocessingShape">
                    <wps:wsp>
                      <wps:cNvSpPr txBox="1"/>
                      <wps:spPr>
                        <a:xfrm>
                          <a:off x="0" y="0"/>
                          <a:ext cx="923925" cy="714375"/>
                        </a:xfrm>
                        <a:prstGeom prst="rect">
                          <a:avLst/>
                        </a:prstGeom>
                        <a:solidFill>
                          <a:schemeClr val="lt1"/>
                        </a:solidFill>
                        <a:ln w="6350">
                          <a:solidFill>
                            <a:prstClr val="black"/>
                          </a:solidFill>
                        </a:ln>
                      </wps:spPr>
                      <wps:txbx>
                        <w:txbxContent>
                          <w:p w14:paraId="6EEA141C" w14:textId="77777777" w:rsidR="009D4FDA" w:rsidRDefault="009D4FDA" w:rsidP="009D4FDA">
                            <w:r>
                              <w:t xml:space="preserve">Liquid Epoxy Resin </w:t>
                            </w:r>
                          </w:p>
                          <w:p w14:paraId="2512697D" w14:textId="77777777" w:rsidR="009D4FDA" w:rsidRDefault="009D4FDA" w:rsidP="009D4FDA">
                            <w:r>
                              <w:t>Bisphenol-A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1E699" id="Text Box 108" o:spid="_x0000_s1227" type="#_x0000_t202" style="position:absolute;margin-left:31.5pt;margin-top:2.45pt;width:72.75pt;height:56.25pt;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" fillcolor="white [3201]" strokeweight=".5pt">
                <v:textbox>
                  <w:txbxContent>
                    <w:p w14:paraId="6EEA141C" w14:textId="77777777" w:rsidR="009D4FDA" w:rsidRDefault="009D4FDA" w:rsidP="009D4FDA">
                      <w:r>
                        <w:t xml:space="preserve">Liquid Epoxy Resin </w:t>
                      </w:r>
                    </w:p>
                    <w:p w14:paraId="2512697D" w14:textId="77777777" w:rsidR="009D4FDA" w:rsidRDefault="009D4FDA" w:rsidP="009D4FDA">
                      <w:r>
                        <w:t>Bisphenol-</w:t>
                      </w:r>
                      <w:proofErr w:type="gramStart"/>
                      <w:r>
                        <w:t>A</w:t>
                      </w:r>
                      <w:proofErr w:type="gramEnd"/>
                    </w:p>
                  </w:txbxContent>
                </v:textbox>
              </v:shape>
            </w:pict>
          </mc:Fallback>
        </mc:AlternateContent>
      </w:r>
      <w:r w:rsidRPr="000B521B">
        <w:rPr>
          <w:rFonts w:ascii="Arial" w:hAnsi="Arial" w:cs="Arial"/>
          <w:b/>
          <w:bCs/>
          <w:noProof/>
          <w:u w:val="single"/>
        </w:rPr>
        <mc:AlternateContent>
          <mc:Choice Requires="wps">
            <w:drawing>
              <wp:anchor distT="0" distB="0" distL="114300" distR="114300" simplePos="0" relativeHeight="252706816" behindDoc="0" locked="0" layoutInCell="1" allowOverlap="1" wp14:anchorId="50096DCE" wp14:editId="14C64CBC">
                <wp:simplePos x="0" y="0"/>
                <wp:positionH relativeFrom="column">
                  <wp:posOffset>4162425</wp:posOffset>
                </wp:positionH>
                <wp:positionV relativeFrom="paragraph">
                  <wp:posOffset>85725</wp:posOffset>
                </wp:positionV>
                <wp:extent cx="2133600" cy="371475"/>
                <wp:effectExtent l="0" t="0" r="19050" b="28575"/>
                <wp:wrapNone/>
                <wp:docPr id="115" name="Text Box 115"/>
                <wp:cNvGraphicFramePr/>
                <a:graphic xmlns:a="http://schemas.openxmlformats.org/drawingml/2006/main">
                  <a:graphicData uri="http://schemas.microsoft.com/office/word/2010/wordprocessingShape">
                    <wps:wsp>
                      <wps:cNvSpPr txBox="1"/>
                      <wps:spPr>
                        <a:xfrm>
                          <a:off x="0" y="0"/>
                          <a:ext cx="2133600" cy="371475"/>
                        </a:xfrm>
                        <a:prstGeom prst="rect">
                          <a:avLst/>
                        </a:prstGeom>
                        <a:solidFill>
                          <a:schemeClr val="lt1"/>
                        </a:solidFill>
                        <a:ln w="6350">
                          <a:solidFill>
                            <a:prstClr val="black"/>
                          </a:solidFill>
                        </a:ln>
                      </wps:spPr>
                      <wps:txbx>
                        <w:txbxContent>
                          <w:p w14:paraId="2F340019" w14:textId="77777777" w:rsidR="009D4FDA" w:rsidRDefault="009D4FDA" w:rsidP="009D4FDA">
                            <w:r>
                              <w:t>Methacrylic Acid, Additives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096DCE" id="Text Box 115" o:spid="_x0000_s1228" type="#_x0000_t202" style="position:absolute;margin-left:327.75pt;margin-top:6.75pt;width:168pt;height:29.25pt;z-index:25270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" fillcolor="white [3201]" strokeweight=".5pt">
                <v:textbox>
                  <w:txbxContent>
                    <w:p w14:paraId="2F340019" w14:textId="77777777" w:rsidR="009D4FDA" w:rsidRDefault="009D4FDA" w:rsidP="009D4FDA">
                      <w:r>
                        <w:t>Methacrylic Acid, Additives</w:t>
                      </w:r>
                    </w:p>
                  </w:txbxContent>
                </v:textbox>
              </v:shape>
            </w:pict>
          </mc:Fallback>
        </mc:AlternateContent>
      </w:r>
      <w:r w:rsidRPr="000B521B">
        <w:rPr>
          <w:rFonts w:ascii="Arial" w:hAnsi="Arial" w:cs="Arial"/>
          <w:b/>
          <w:bCs/>
          <w:noProof/>
          <w:u w:val="single"/>
        </w:rPr>
        <mc:AlternateContent>
          <mc:Choice Requires="wps">
            <w:drawing>
              <wp:anchor distT="0" distB="0" distL="114300" distR="114300" simplePos="0" relativeHeight="252705792" behindDoc="0" locked="0" layoutInCell="1" allowOverlap="1" wp14:anchorId="167A740F" wp14:editId="72C319EB">
                <wp:simplePos x="0" y="0"/>
                <wp:positionH relativeFrom="column">
                  <wp:posOffset>3248025</wp:posOffset>
                </wp:positionH>
                <wp:positionV relativeFrom="paragraph">
                  <wp:posOffset>266700</wp:posOffset>
                </wp:positionV>
                <wp:extent cx="904875" cy="9525"/>
                <wp:effectExtent l="38100" t="76200" r="0" b="85725"/>
                <wp:wrapNone/>
                <wp:docPr id="122" name="Straight Arrow Connector 122"/>
                <wp:cNvGraphicFramePr/>
                <a:graphic xmlns:a="http://schemas.openxmlformats.org/drawingml/2006/main">
                  <a:graphicData uri="http://schemas.microsoft.com/office/word/2010/wordprocessingShape">
                    <wps:wsp>
                      <wps:cNvCnPr/>
                      <wps:spPr>
                        <a:xfrm flipH="1" flipV="1">
                          <a:off x="0" y="0"/>
                          <a:ext cx="9048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14AABF" id="Straight Arrow Connector 122" o:spid="_x0000_s1026" type="#_x0000_t32" style="position:absolute;margin-left:255.75pt;margin-top:21pt;width:71.25pt;height:.75pt;flip:x y;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" strokecolor="#4472c4 [3204]" strokeweight=".5pt">
                <v:stroke endarrow="block" joinstyle="miter"/>
              </v:shape>
            </w:pict>
          </mc:Fallback>
        </mc:AlternateContent>
      </w:r>
    </w:p>
    <w:p w14:paraId="23D8E8B7" w14:textId="77777777" w:rsidR="009D4FDA" w:rsidRPr="000B521B" w:rsidRDefault="009D4FDA" w:rsidP="009D4FDA">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699648" behindDoc="0" locked="0" layoutInCell="1" allowOverlap="1" wp14:anchorId="41C64E99" wp14:editId="6FC211BB">
                <wp:simplePos x="0" y="0"/>
                <wp:positionH relativeFrom="column">
                  <wp:posOffset>1333500</wp:posOffset>
                </wp:positionH>
                <wp:positionV relativeFrom="paragraph">
                  <wp:posOffset>59690</wp:posOffset>
                </wp:positionV>
                <wp:extent cx="575945" cy="0"/>
                <wp:effectExtent l="0" t="76200" r="14605" b="95250"/>
                <wp:wrapNone/>
                <wp:docPr id="134" name="Straight Arrow Connector 134"/>
                <wp:cNvGraphicFramePr/>
                <a:graphic xmlns:a="http://schemas.openxmlformats.org/drawingml/2006/main">
                  <a:graphicData uri="http://schemas.microsoft.com/office/word/2010/wordprocessingShape">
                    <wps:wsp>
                      <wps:cNvCnPr/>
                      <wps:spPr>
                        <a:xfrm>
                          <a:off x="0" y="0"/>
                          <a:ext cx="5759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2153D1B" id="Straight Arrow Connector 134" o:spid="_x0000_s1026" type="#_x0000_t32" style="position:absolute;margin-left:105pt;margin-top:4.7pt;width:45.35pt;height:0;z-index:25269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" strokecolor="#4472c4 [3204]" strokeweight=".5pt">
                <v:stroke endarrow="block" joinstyle="miter"/>
              </v:shape>
            </w:pict>
          </mc:Fallback>
        </mc:AlternateContent>
      </w:r>
    </w:p>
    <w:p w14:paraId="536483C1" w14:textId="77777777" w:rsidR="009D4FDA" w:rsidRPr="000B521B" w:rsidRDefault="009D4FDA" w:rsidP="009D4FDA">
      <w:pPr>
        <w:tabs>
          <w:tab w:val="left" w:pos="7770"/>
        </w:tabs>
        <w:rPr>
          <w:rFonts w:ascii="Arial" w:hAnsi="Arial" w:cs="Arial"/>
        </w:rPr>
      </w:pPr>
      <w:r w:rsidRPr="000B521B">
        <w:rPr>
          <w:rFonts w:ascii="Arial" w:hAnsi="Arial" w:cs="Arial"/>
          <w:b/>
          <w:bCs/>
          <w:noProof/>
          <w:u w:val="single"/>
        </w:rPr>
        <mc:AlternateContent>
          <mc:Choice Requires="wps">
            <w:drawing>
              <wp:anchor distT="0" distB="0" distL="114300" distR="114300" simplePos="0" relativeHeight="252704768" behindDoc="0" locked="0" layoutInCell="1" allowOverlap="1" wp14:anchorId="032F1E16" wp14:editId="41A1DBE1">
                <wp:simplePos x="0" y="0"/>
                <wp:positionH relativeFrom="column">
                  <wp:posOffset>4819650</wp:posOffset>
                </wp:positionH>
                <wp:positionV relativeFrom="paragraph">
                  <wp:posOffset>202565</wp:posOffset>
                </wp:positionV>
                <wp:extent cx="1485900" cy="257175"/>
                <wp:effectExtent l="0" t="0" r="19050" b="28575"/>
                <wp:wrapNone/>
                <wp:docPr id="136" name="Text Box 136"/>
                <wp:cNvGraphicFramePr/>
                <a:graphic xmlns:a="http://schemas.openxmlformats.org/drawingml/2006/main">
                  <a:graphicData uri="http://schemas.microsoft.com/office/word/2010/wordprocessingShape">
                    <wps:wsp>
                      <wps:cNvSpPr txBox="1"/>
                      <wps:spPr>
                        <a:xfrm>
                          <a:off x="0" y="0"/>
                          <a:ext cx="1485900" cy="257175"/>
                        </a:xfrm>
                        <a:prstGeom prst="rect">
                          <a:avLst/>
                        </a:prstGeom>
                        <a:solidFill>
                          <a:schemeClr val="lt1"/>
                        </a:solidFill>
                        <a:ln w="6350">
                          <a:solidFill>
                            <a:prstClr val="black"/>
                          </a:solidFill>
                        </a:ln>
                      </wps:spPr>
                      <wps:txbx>
                        <w:txbxContent>
                          <w:p w14:paraId="567F56BD" w14:textId="77777777" w:rsidR="009D4FDA" w:rsidRDefault="009D4FDA" w:rsidP="009D4FDA">
                            <w:r>
                              <w:t xml:space="preserve">Styrene Monomer </w:t>
                            </w:r>
                            <w:proofErr w:type="spellStart"/>
                            <w:r>
                              <w:t>Monomer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2F1E16" id="Text Box 136" o:spid="_x0000_s1229" type="#_x0000_t202" style="position:absolute;margin-left:379.5pt;margin-top:15.95pt;width:117pt;height:20.25pt;z-index:252704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" fillcolor="white [3201]" strokeweight=".5pt">
                <v:textbox>
                  <w:txbxContent>
                    <w:p w14:paraId="567F56BD" w14:textId="77777777" w:rsidR="009D4FDA" w:rsidRDefault="009D4FDA" w:rsidP="009D4FDA">
                      <w:r>
                        <w:t xml:space="preserve">Styrene Monomer </w:t>
                      </w:r>
                      <w:proofErr w:type="spellStart"/>
                      <w:r>
                        <w:t>Monomer</w:t>
                      </w:r>
                      <w:proofErr w:type="spellEnd"/>
                    </w:p>
                  </w:txbxContent>
                </v:textbox>
              </v:shape>
            </w:pict>
          </mc:Fallback>
        </mc:AlternateContent>
      </w:r>
      <w:r w:rsidRPr="000B521B">
        <w:rPr>
          <w:rFonts w:ascii="Arial" w:hAnsi="Arial" w:cs="Arial"/>
          <w:b/>
          <w:bCs/>
          <w:noProof/>
          <w:u w:val="single"/>
        </w:rPr>
        <mc:AlternateContent>
          <mc:Choice Requires="wps">
            <w:drawing>
              <wp:anchor distT="0" distB="0" distL="114300" distR="114300" simplePos="0" relativeHeight="252702720" behindDoc="0" locked="0" layoutInCell="1" allowOverlap="1" wp14:anchorId="797D0ED2" wp14:editId="4DAE7517">
                <wp:simplePos x="0" y="0"/>
                <wp:positionH relativeFrom="column">
                  <wp:posOffset>3047365</wp:posOffset>
                </wp:positionH>
                <wp:positionV relativeFrom="paragraph">
                  <wp:posOffset>297815</wp:posOffset>
                </wp:positionV>
                <wp:extent cx="1762125" cy="1219200"/>
                <wp:effectExtent l="38100" t="0" r="9525" b="95250"/>
                <wp:wrapNone/>
                <wp:docPr id="138" name="Connector: Elbow 138"/>
                <wp:cNvGraphicFramePr/>
                <a:graphic xmlns:a="http://schemas.openxmlformats.org/drawingml/2006/main">
                  <a:graphicData uri="http://schemas.microsoft.com/office/word/2010/wordprocessingShape">
                    <wps:wsp>
                      <wps:cNvCnPr/>
                      <wps:spPr>
                        <a:xfrm flipH="1">
                          <a:off x="0" y="0"/>
                          <a:ext cx="1762125" cy="12192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239BD2" id="Connector: Elbow 138" o:spid="_x0000_s1026" type="#_x0000_t34" style="position:absolute;margin-left:239.95pt;margin-top:23.45pt;width:138.75pt;height:96pt;flip:x;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" strokecolor="#4472c4 [3204]" strokeweight=".5pt">
                <v:stroke endarrow="block"/>
              </v:shape>
            </w:pict>
          </mc:Fallback>
        </mc:AlternateContent>
      </w:r>
      <w:r w:rsidRPr="000B521B">
        <w:rPr>
          <w:rFonts w:ascii="Arial" w:hAnsi="Arial" w:cs="Arial"/>
        </w:rPr>
        <w:tab/>
      </w:r>
    </w:p>
    <w:p w14:paraId="521F63B2" w14:textId="77777777" w:rsidR="009D4FDA" w:rsidRPr="000B521B" w:rsidRDefault="009D4FDA" w:rsidP="009D4FDA">
      <w:pPr>
        <w:rPr>
          <w:rFonts w:ascii="Arial" w:hAnsi="Arial" w:cs="Arial"/>
        </w:rPr>
      </w:pPr>
      <w:r w:rsidRPr="000B521B">
        <w:rPr>
          <w:rFonts w:ascii="Arial" w:hAnsi="Arial" w:cs="Arial"/>
          <w:b/>
          <w:bCs/>
          <w:noProof/>
          <w:u w:val="single"/>
        </w:rPr>
        <mc:AlternateContent>
          <mc:Choice Requires="wps">
            <w:drawing>
              <wp:anchor distT="0" distB="0" distL="114300" distR="114300" simplePos="0" relativeHeight="252703744" behindDoc="0" locked="0" layoutInCell="1" allowOverlap="1" wp14:anchorId="38CED54A" wp14:editId="71D93ADE">
                <wp:simplePos x="0" y="0"/>
                <wp:positionH relativeFrom="column">
                  <wp:posOffset>2533650</wp:posOffset>
                </wp:positionH>
                <wp:positionV relativeFrom="paragraph">
                  <wp:posOffset>21590</wp:posOffset>
                </wp:positionV>
                <wp:extent cx="19050" cy="838200"/>
                <wp:effectExtent l="57150" t="0" r="57150" b="57150"/>
                <wp:wrapNone/>
                <wp:docPr id="143" name="Straight Arrow Connector 143"/>
                <wp:cNvGraphicFramePr/>
                <a:graphic xmlns:a="http://schemas.openxmlformats.org/drawingml/2006/main">
                  <a:graphicData uri="http://schemas.microsoft.com/office/word/2010/wordprocessingShape">
                    <wps:wsp>
                      <wps:cNvCnPr/>
                      <wps:spPr>
                        <a:xfrm>
                          <a:off x="0" y="0"/>
                          <a:ext cx="19050"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E2F4C3" id="Straight Arrow Connector 143" o:spid="_x0000_s1026" type="#_x0000_t32" style="position:absolute;margin-left:199.5pt;margin-top:1.7pt;width:1.5pt;height:66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" strokecolor="#4472c4 [3204]" strokeweight=".5pt">
                <v:stroke endarrow="block" joinstyle="miter"/>
              </v:shape>
            </w:pict>
          </mc:Fallback>
        </mc:AlternateContent>
      </w:r>
    </w:p>
    <w:p w14:paraId="194082AD" w14:textId="77777777" w:rsidR="009D4FDA" w:rsidRPr="000B521B" w:rsidRDefault="009D4FDA" w:rsidP="009D4FDA">
      <w:pPr>
        <w:rPr>
          <w:rFonts w:ascii="Arial" w:hAnsi="Arial" w:cs="Arial"/>
        </w:rPr>
      </w:pPr>
    </w:p>
    <w:p w14:paraId="5AE1E69C" w14:textId="77777777" w:rsidR="009D4FDA" w:rsidRPr="000B521B" w:rsidRDefault="009D4FDA" w:rsidP="009D4FDA">
      <w:pPr>
        <w:rPr>
          <w:rFonts w:ascii="Arial" w:hAnsi="Arial" w:cs="Arial"/>
        </w:rPr>
      </w:pPr>
      <w:r w:rsidRPr="000B521B">
        <w:rPr>
          <w:rFonts w:ascii="Arial" w:hAnsi="Arial" w:cs="Arial"/>
          <w:b/>
          <w:bCs/>
          <w:noProof/>
          <w:u w:val="single"/>
        </w:rPr>
        <mc:AlternateContent>
          <mc:Choice Requires="wps">
            <w:drawing>
              <wp:anchor distT="0" distB="0" distL="114300" distR="114300" simplePos="0" relativeHeight="252701696" behindDoc="0" locked="0" layoutInCell="1" allowOverlap="1" wp14:anchorId="35B43F53" wp14:editId="5EEE238D">
                <wp:simplePos x="0" y="0"/>
                <wp:positionH relativeFrom="column">
                  <wp:posOffset>2152650</wp:posOffset>
                </wp:positionH>
                <wp:positionV relativeFrom="paragraph">
                  <wp:posOffset>288925</wp:posOffset>
                </wp:positionV>
                <wp:extent cx="895350" cy="885825"/>
                <wp:effectExtent l="0" t="0" r="19050" b="28575"/>
                <wp:wrapNone/>
                <wp:docPr id="144" name="Text Box 144"/>
                <wp:cNvGraphicFramePr/>
                <a:graphic xmlns:a="http://schemas.openxmlformats.org/drawingml/2006/main">
                  <a:graphicData uri="http://schemas.microsoft.com/office/word/2010/wordprocessingShape">
                    <wps:wsp>
                      <wps:cNvSpPr txBox="1"/>
                      <wps:spPr>
                        <a:xfrm>
                          <a:off x="0" y="0"/>
                          <a:ext cx="895350" cy="885825"/>
                        </a:xfrm>
                        <a:prstGeom prst="rect">
                          <a:avLst/>
                        </a:prstGeom>
                        <a:solidFill>
                          <a:schemeClr val="lt1"/>
                        </a:solidFill>
                        <a:ln w="6350">
                          <a:solidFill>
                            <a:prstClr val="black"/>
                          </a:solidFill>
                        </a:ln>
                      </wps:spPr>
                      <wps:txbx>
                        <w:txbxContent>
                          <w:p w14:paraId="2DD5EE00" w14:textId="77777777" w:rsidR="009D4FDA" w:rsidRDefault="009D4FDA" w:rsidP="009D4FDA">
                            <w:pPr>
                              <w:jc w:val="center"/>
                            </w:pPr>
                            <w:r>
                              <w:t>Blender</w:t>
                            </w:r>
                          </w:p>
                          <w:p w14:paraId="03183279" w14:textId="77777777" w:rsidR="009D4FDA" w:rsidRDefault="009D4FDA" w:rsidP="009D4FDA">
                            <w:pPr>
                              <w:jc w:val="center"/>
                            </w:pPr>
                            <w:r>
                              <w:t>Temp:70°C</w:t>
                            </w:r>
                          </w:p>
                          <w:p w14:paraId="5254EF79" w14:textId="77777777" w:rsidR="009D4FDA" w:rsidRDefault="009D4FDA" w:rsidP="009D4FDA">
                            <w:pPr>
                              <w:jc w:val="center"/>
                            </w:pPr>
                            <w:r>
                              <w:t>Time: 2-4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43F53" id="Text Box 144" o:spid="_x0000_s1230" type="#_x0000_t202" style="position:absolute;margin-left:169.5pt;margin-top:22.75pt;width:70.5pt;height:69.75pt;z-index:25270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" fillcolor="white [3201]" strokeweight=".5pt">
                <v:textbox>
                  <w:txbxContent>
                    <w:p w14:paraId="2DD5EE00" w14:textId="77777777" w:rsidR="009D4FDA" w:rsidRDefault="009D4FDA" w:rsidP="009D4FDA">
                      <w:pPr>
                        <w:jc w:val="center"/>
                      </w:pPr>
                      <w:r>
                        <w:t>Blender</w:t>
                      </w:r>
                    </w:p>
                    <w:p w14:paraId="03183279" w14:textId="77777777" w:rsidR="009D4FDA" w:rsidRDefault="009D4FDA" w:rsidP="009D4FDA">
                      <w:pPr>
                        <w:jc w:val="center"/>
                      </w:pPr>
                      <w:r>
                        <w:t>Temp:70°C</w:t>
                      </w:r>
                    </w:p>
                    <w:p w14:paraId="5254EF79" w14:textId="77777777" w:rsidR="009D4FDA" w:rsidRDefault="009D4FDA" w:rsidP="009D4FDA">
                      <w:pPr>
                        <w:jc w:val="center"/>
                      </w:pPr>
                      <w:r>
                        <w:t>Time: 2-4 Hr</w:t>
                      </w:r>
                    </w:p>
                  </w:txbxContent>
                </v:textbox>
              </v:shape>
            </w:pict>
          </mc:Fallback>
        </mc:AlternateContent>
      </w:r>
    </w:p>
    <w:p w14:paraId="2758DE9E" w14:textId="77777777" w:rsidR="009D4FDA" w:rsidRPr="000B521B" w:rsidRDefault="009D4FDA" w:rsidP="009D4FDA">
      <w:pPr>
        <w:rPr>
          <w:rFonts w:ascii="Arial" w:hAnsi="Arial" w:cs="Arial"/>
        </w:rPr>
      </w:pPr>
    </w:p>
    <w:p w14:paraId="1761151D" w14:textId="77777777" w:rsidR="009D4FDA" w:rsidRPr="000B521B" w:rsidRDefault="009D4FDA" w:rsidP="009D4FDA">
      <w:pPr>
        <w:rPr>
          <w:rFonts w:ascii="Arial" w:hAnsi="Arial" w:cs="Arial"/>
        </w:rPr>
      </w:pPr>
    </w:p>
    <w:p w14:paraId="0273B87B" w14:textId="77777777" w:rsidR="009D4FDA" w:rsidRPr="000B521B" w:rsidRDefault="009D4FDA" w:rsidP="009D4FDA">
      <w:pPr>
        <w:rPr>
          <w:rFonts w:ascii="Arial" w:hAnsi="Arial" w:cs="Arial"/>
        </w:rPr>
      </w:pPr>
    </w:p>
    <w:p w14:paraId="2C78E9FA" w14:textId="77777777" w:rsidR="009D4FDA" w:rsidRPr="000B521B" w:rsidRDefault="009D4FDA" w:rsidP="009D4FDA">
      <w:pPr>
        <w:rPr>
          <w:rFonts w:ascii="Arial" w:hAnsi="Arial" w:cs="Arial"/>
        </w:rPr>
      </w:pPr>
      <w:r w:rsidRPr="000B521B">
        <w:rPr>
          <w:rFonts w:ascii="Arial" w:hAnsi="Arial" w:cs="Arial"/>
          <w:noProof/>
        </w:rPr>
        <mc:AlternateContent>
          <mc:Choice Requires="wps">
            <w:drawing>
              <wp:anchor distT="0" distB="0" distL="114300" distR="114300" simplePos="0" relativeHeight="252708864" behindDoc="0" locked="0" layoutInCell="1" allowOverlap="1" wp14:anchorId="70D6AE3D" wp14:editId="711B3A62">
                <wp:simplePos x="0" y="0"/>
                <wp:positionH relativeFrom="column">
                  <wp:posOffset>2571750</wp:posOffset>
                </wp:positionH>
                <wp:positionV relativeFrom="paragraph">
                  <wp:posOffset>73660</wp:posOffset>
                </wp:positionV>
                <wp:extent cx="0" cy="266700"/>
                <wp:effectExtent l="76200" t="0" r="57150" b="57150"/>
                <wp:wrapNone/>
                <wp:docPr id="145" name="Straight Arrow Connector 145"/>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8D432" id="Straight Arrow Connector 145" o:spid="_x0000_s1026" type="#_x0000_t32" style="position:absolute;margin-left:202.5pt;margin-top:5.8pt;width:0;height:21pt;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" strokecolor="#4472c4 [3204]" strokeweight=".5pt">
                <v:stroke endarrow="block" joinstyle="miter"/>
              </v:shape>
            </w:pict>
          </mc:Fallback>
        </mc:AlternateContent>
      </w:r>
    </w:p>
    <w:p w14:paraId="35B4E481" w14:textId="77777777" w:rsidR="009D4FDA" w:rsidRPr="000B521B" w:rsidRDefault="009D4FDA" w:rsidP="009D4FDA">
      <w:pPr>
        <w:tabs>
          <w:tab w:val="left" w:pos="3705"/>
        </w:tabs>
        <w:rPr>
          <w:rFonts w:ascii="Arial" w:hAnsi="Arial" w:cs="Arial"/>
        </w:rPr>
      </w:pPr>
      <w:r w:rsidRPr="000B521B">
        <w:rPr>
          <w:rFonts w:ascii="Arial" w:hAnsi="Arial" w:cs="Arial"/>
          <w:noProof/>
        </w:rPr>
        <mc:AlternateContent>
          <mc:Choice Requires="wps">
            <w:drawing>
              <wp:anchor distT="0" distB="0" distL="114300" distR="114300" simplePos="0" relativeHeight="252707840" behindDoc="0" locked="0" layoutInCell="1" allowOverlap="1" wp14:anchorId="21C51317" wp14:editId="207A1B85">
                <wp:simplePos x="0" y="0"/>
                <wp:positionH relativeFrom="margin">
                  <wp:posOffset>1198880</wp:posOffset>
                </wp:positionH>
                <wp:positionV relativeFrom="paragraph">
                  <wp:posOffset>62230</wp:posOffset>
                </wp:positionV>
                <wp:extent cx="2647950" cy="371475"/>
                <wp:effectExtent l="0" t="0" r="19050" b="28575"/>
                <wp:wrapNone/>
                <wp:docPr id="146" name="Text Box 146"/>
                <wp:cNvGraphicFramePr/>
                <a:graphic xmlns:a="http://schemas.openxmlformats.org/drawingml/2006/main">
                  <a:graphicData uri="http://schemas.microsoft.com/office/word/2010/wordprocessingShape">
                    <wps:wsp>
                      <wps:cNvSpPr txBox="1"/>
                      <wps:spPr>
                        <a:xfrm>
                          <a:off x="0" y="0"/>
                          <a:ext cx="2647950" cy="371475"/>
                        </a:xfrm>
                        <a:prstGeom prst="rect">
                          <a:avLst/>
                        </a:prstGeom>
                        <a:solidFill>
                          <a:schemeClr val="lt1"/>
                        </a:solidFill>
                        <a:ln w="6350">
                          <a:solidFill>
                            <a:prstClr val="black"/>
                          </a:solidFill>
                        </a:ln>
                      </wps:spPr>
                      <wps:txbx>
                        <w:txbxContent>
                          <w:p w14:paraId="39610A52" w14:textId="498E4054" w:rsidR="009D4FDA" w:rsidRPr="00793AF4" w:rsidRDefault="009D4FDA" w:rsidP="002F716C">
                            <w:pPr>
                              <w:jc w:val="center"/>
                            </w:pPr>
                            <w:r>
                              <w:t>Finished Products ready for packing</w:t>
                            </w:r>
                          </w:p>
                          <w:p w14:paraId="5AD5ADE0" w14:textId="77777777" w:rsidR="009D4FDA" w:rsidRDefault="009D4FDA" w:rsidP="009D4F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C51317" id="Text Box 146" o:spid="_x0000_s1231" type="#_x0000_t202" style="position:absolute;margin-left:94.4pt;margin-top:4.9pt;width:208.5pt;height:29.25pt;z-index:252707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" fillcolor="white [3201]" strokeweight=".5pt">
                <v:textbox>
                  <w:txbxContent>
                    <w:p w14:paraId="39610A52" w14:textId="498E4054" w:rsidR="009D4FDA" w:rsidRPr="00793AF4" w:rsidRDefault="009D4FDA" w:rsidP="002F716C">
                      <w:pPr>
                        <w:jc w:val="center"/>
                      </w:pPr>
                      <w:r>
                        <w:t>Finished Products ready for packing</w:t>
                      </w:r>
                    </w:p>
                    <w:p w14:paraId="5AD5ADE0" w14:textId="77777777" w:rsidR="009D4FDA" w:rsidRDefault="009D4FDA" w:rsidP="009D4FDA"/>
                  </w:txbxContent>
                </v:textbox>
                <w10:wrap anchorx="margin"/>
              </v:shape>
            </w:pict>
          </mc:Fallback>
        </mc:AlternateContent>
      </w:r>
    </w:p>
    <w:p w14:paraId="01321DBE" w14:textId="2E7B6DE9" w:rsidR="00B31E3A" w:rsidRDefault="00B31E3A" w:rsidP="005B76D3">
      <w:pPr>
        <w:tabs>
          <w:tab w:val="left" w:pos="1365"/>
        </w:tabs>
        <w:spacing w:line="360" w:lineRule="auto"/>
        <w:jc w:val="both"/>
        <w:rPr>
          <w:rFonts w:ascii="Arial" w:hAnsi="Arial" w:cs="Arial"/>
          <w:b/>
          <w:bCs/>
          <w:sz w:val="24"/>
          <w:szCs w:val="24"/>
        </w:rPr>
      </w:pPr>
    </w:p>
    <w:p w14:paraId="58EFDA2B" w14:textId="6CDCF6F3" w:rsidR="009D4FDA" w:rsidRDefault="005B6140" w:rsidP="005B76D3">
      <w:pPr>
        <w:tabs>
          <w:tab w:val="left" w:pos="1365"/>
        </w:tabs>
        <w:spacing w:line="360" w:lineRule="auto"/>
        <w:jc w:val="both"/>
        <w:rPr>
          <w:rFonts w:ascii="Arial" w:hAnsi="Arial" w:cs="Arial"/>
          <w:b/>
          <w:bCs/>
          <w:sz w:val="24"/>
          <w:szCs w:val="24"/>
        </w:rPr>
      </w:pPr>
      <w:r w:rsidRPr="005B6140">
        <w:rPr>
          <w:rFonts w:ascii="Arial" w:hAnsi="Arial" w:cs="Arial"/>
          <w:b/>
          <w:bCs/>
          <w:noProof/>
          <w:sz w:val="24"/>
          <w:szCs w:val="24"/>
        </w:rPr>
        <w:lastRenderedPageBreak/>
        <mc:AlternateContent>
          <mc:Choice Requires="wps">
            <w:drawing>
              <wp:anchor distT="45720" distB="45720" distL="114300" distR="114300" simplePos="0" relativeHeight="252717056" behindDoc="0" locked="0" layoutInCell="1" allowOverlap="1" wp14:anchorId="4FAB6031" wp14:editId="73FABAFD">
                <wp:simplePos x="0" y="0"/>
                <wp:positionH relativeFrom="column">
                  <wp:posOffset>-142875</wp:posOffset>
                </wp:positionH>
                <wp:positionV relativeFrom="paragraph">
                  <wp:posOffset>330200</wp:posOffset>
                </wp:positionV>
                <wp:extent cx="1009650" cy="638175"/>
                <wp:effectExtent l="0" t="0" r="19050" b="28575"/>
                <wp:wrapSquare wrapText="bothSides"/>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38175"/>
                        </a:xfrm>
                        <a:prstGeom prst="rect">
                          <a:avLst/>
                        </a:prstGeom>
                        <a:solidFill>
                          <a:srgbClr val="FFFFFF"/>
                        </a:solidFill>
                        <a:ln w="9525">
                          <a:solidFill>
                            <a:srgbClr val="000000"/>
                          </a:solidFill>
                          <a:miter lim="800000"/>
                          <a:headEnd/>
                          <a:tailEnd/>
                        </a:ln>
                      </wps:spPr>
                      <wps:txbx>
                        <w:txbxContent>
                          <w:p w14:paraId="29CDFC0D" w14:textId="0E6AF365" w:rsidR="005B6140" w:rsidRPr="005B6140" w:rsidRDefault="005B6140" w:rsidP="005B6140">
                            <w:pPr>
                              <w:jc w:val="center"/>
                              <w:rPr>
                                <w:rFonts w:ascii="Arial" w:hAnsi="Arial" w:cs="Arial"/>
                                <w:sz w:val="20"/>
                                <w:szCs w:val="20"/>
                              </w:rPr>
                            </w:pPr>
                            <w:r>
                              <w:rPr>
                                <w:rFonts w:ascii="Arial" w:hAnsi="Arial" w:cs="Arial"/>
                                <w:sz w:val="20"/>
                                <w:szCs w:val="20"/>
                              </w:rPr>
                              <w:t>Raw material storage and handling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B6031" id="_x0000_s1232" type="#_x0000_t202" style="position:absolute;left:0;text-align:left;margin-left:-11.25pt;margin-top:26pt;width:79.5pt;height:50.25pt;z-index:252717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se5KAIAAE8EAAAOAAAAZHJzL2Uyb0RvYy54bWysVNtu2zAMfR+wfxD0vtjxkjQ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">
                <v:textbox>
                  <w:txbxContent>
                    <w:p w14:paraId="29CDFC0D" w14:textId="0E6AF365" w:rsidR="005B6140" w:rsidRPr="005B6140" w:rsidRDefault="005B6140" w:rsidP="005B6140">
                      <w:pPr>
                        <w:jc w:val="center"/>
                        <w:rPr>
                          <w:rFonts w:ascii="Arial" w:hAnsi="Arial" w:cs="Arial"/>
                          <w:sz w:val="20"/>
                          <w:szCs w:val="20"/>
                        </w:rPr>
                      </w:pPr>
                      <w:r>
                        <w:rPr>
                          <w:rFonts w:ascii="Arial" w:hAnsi="Arial" w:cs="Arial"/>
                          <w:sz w:val="20"/>
                          <w:szCs w:val="20"/>
                        </w:rPr>
                        <w:t>Raw material storage and handling</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719104" behindDoc="0" locked="0" layoutInCell="1" allowOverlap="1" wp14:anchorId="62D6740D" wp14:editId="4393066E">
                <wp:simplePos x="0" y="0"/>
                <wp:positionH relativeFrom="column">
                  <wp:posOffset>933450</wp:posOffset>
                </wp:positionH>
                <wp:positionV relativeFrom="paragraph">
                  <wp:posOffset>330200</wp:posOffset>
                </wp:positionV>
                <wp:extent cx="1009650" cy="638175"/>
                <wp:effectExtent l="0" t="0" r="19050" b="28575"/>
                <wp:wrapSquare wrapText="bothSides"/>
                <wp:docPr id="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38175"/>
                        </a:xfrm>
                        <a:prstGeom prst="rect">
                          <a:avLst/>
                        </a:prstGeom>
                        <a:solidFill>
                          <a:srgbClr val="FFFFFF"/>
                        </a:solidFill>
                        <a:ln w="9525">
                          <a:solidFill>
                            <a:srgbClr val="000000"/>
                          </a:solidFill>
                          <a:miter lim="800000"/>
                          <a:headEnd/>
                          <a:tailEnd/>
                        </a:ln>
                      </wps:spPr>
                      <wps:txbx>
                        <w:txbxContent>
                          <w:p w14:paraId="17B92561" w14:textId="0275EFFD" w:rsidR="005B6140" w:rsidRPr="005B6140" w:rsidRDefault="005B6140" w:rsidP="00F62A9F">
                            <w:pPr>
                              <w:spacing w:line="240" w:lineRule="auto"/>
                              <w:jc w:val="center"/>
                              <w:rPr>
                                <w:rFonts w:ascii="Arial" w:hAnsi="Arial" w:cs="Arial"/>
                                <w:sz w:val="20"/>
                                <w:szCs w:val="20"/>
                              </w:rPr>
                            </w:pPr>
                            <w:r w:rsidRPr="005B6140">
                              <w:rPr>
                                <w:rFonts w:ascii="Arial" w:hAnsi="Arial" w:cs="Arial"/>
                                <w:sz w:val="20"/>
                                <w:szCs w:val="20"/>
                              </w:rPr>
                              <w:t>Reaction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6740D" id="_x0000_s1233" type="#_x0000_t202" style="position:absolute;left:0;text-align:left;margin-left:73.5pt;margin-top:26pt;width:79.5pt;height:50.25pt;z-index:25271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">
                <v:textbox>
                  <w:txbxContent>
                    <w:p w14:paraId="17B92561" w14:textId="0275EFFD" w:rsidR="005B6140" w:rsidRPr="005B6140" w:rsidRDefault="005B6140" w:rsidP="00F62A9F">
                      <w:pPr>
                        <w:spacing w:line="240" w:lineRule="auto"/>
                        <w:jc w:val="center"/>
                        <w:rPr>
                          <w:rFonts w:ascii="Arial" w:hAnsi="Arial" w:cs="Arial"/>
                          <w:sz w:val="20"/>
                          <w:szCs w:val="20"/>
                        </w:rPr>
                      </w:pPr>
                      <w:r w:rsidRPr="005B6140">
                        <w:rPr>
                          <w:rFonts w:ascii="Arial" w:hAnsi="Arial" w:cs="Arial"/>
                          <w:sz w:val="20"/>
                          <w:szCs w:val="20"/>
                        </w:rPr>
                        <w:t>Reaction</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721152" behindDoc="0" locked="0" layoutInCell="1" allowOverlap="1" wp14:anchorId="2043487D" wp14:editId="416DDAC1">
                <wp:simplePos x="0" y="0"/>
                <wp:positionH relativeFrom="column">
                  <wp:posOffset>2047875</wp:posOffset>
                </wp:positionH>
                <wp:positionV relativeFrom="paragraph">
                  <wp:posOffset>349250</wp:posOffset>
                </wp:positionV>
                <wp:extent cx="1009650" cy="619125"/>
                <wp:effectExtent l="0" t="0" r="19050" b="28575"/>
                <wp:wrapSquare wrapText="bothSides"/>
                <wp:docPr id="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19125"/>
                        </a:xfrm>
                        <a:prstGeom prst="rect">
                          <a:avLst/>
                        </a:prstGeom>
                        <a:solidFill>
                          <a:srgbClr val="FFFFFF"/>
                        </a:solidFill>
                        <a:ln w="9525">
                          <a:solidFill>
                            <a:srgbClr val="000000"/>
                          </a:solidFill>
                          <a:miter lim="800000"/>
                          <a:headEnd/>
                          <a:tailEnd/>
                        </a:ln>
                      </wps:spPr>
                      <wps:txbx>
                        <w:txbxContent>
                          <w:p w14:paraId="6DB722C1" w14:textId="5D388B00" w:rsidR="005B6140" w:rsidRPr="005B6140" w:rsidRDefault="005B6140" w:rsidP="007D259E">
                            <w:pPr>
                              <w:spacing w:line="240" w:lineRule="auto"/>
                              <w:jc w:val="center"/>
                              <w:rPr>
                                <w:rFonts w:ascii="Arial" w:hAnsi="Arial" w:cs="Arial"/>
                                <w:sz w:val="20"/>
                                <w:szCs w:val="20"/>
                              </w:rPr>
                            </w:pPr>
                            <w:r w:rsidRPr="005B6140">
                              <w:rPr>
                                <w:rFonts w:ascii="Arial" w:hAnsi="Arial" w:cs="Arial"/>
                                <w:sz w:val="20"/>
                                <w:szCs w:val="20"/>
                              </w:rPr>
                              <w:t>Blending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43487D" id="_x0000_s1234" type="#_x0000_t202" style="position:absolute;left:0;text-align:left;margin-left:161.25pt;margin-top:27.5pt;width:79.5pt;height:48.75pt;z-index:252721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">
                <v:textbox>
                  <w:txbxContent>
                    <w:p w14:paraId="6DB722C1" w14:textId="5D388B00" w:rsidR="005B6140" w:rsidRPr="005B6140" w:rsidRDefault="005B6140" w:rsidP="007D259E">
                      <w:pPr>
                        <w:spacing w:line="240" w:lineRule="auto"/>
                        <w:jc w:val="center"/>
                        <w:rPr>
                          <w:rFonts w:ascii="Arial" w:hAnsi="Arial" w:cs="Arial"/>
                          <w:sz w:val="20"/>
                          <w:szCs w:val="20"/>
                        </w:rPr>
                      </w:pPr>
                      <w:r w:rsidRPr="005B6140">
                        <w:rPr>
                          <w:rFonts w:ascii="Arial" w:hAnsi="Arial" w:cs="Arial"/>
                          <w:sz w:val="20"/>
                          <w:szCs w:val="20"/>
                        </w:rPr>
                        <w:t>Blending</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723200" behindDoc="0" locked="0" layoutInCell="1" allowOverlap="1" wp14:anchorId="765C57AF" wp14:editId="27AC1862">
                <wp:simplePos x="0" y="0"/>
                <wp:positionH relativeFrom="column">
                  <wp:posOffset>3152775</wp:posOffset>
                </wp:positionH>
                <wp:positionV relativeFrom="paragraph">
                  <wp:posOffset>349250</wp:posOffset>
                </wp:positionV>
                <wp:extent cx="1009650" cy="619125"/>
                <wp:effectExtent l="0" t="0" r="19050" b="28575"/>
                <wp:wrapSquare wrapText="bothSides"/>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19125"/>
                        </a:xfrm>
                        <a:prstGeom prst="rect">
                          <a:avLst/>
                        </a:prstGeom>
                        <a:solidFill>
                          <a:srgbClr val="FFFFFF"/>
                        </a:solidFill>
                        <a:ln w="9525">
                          <a:solidFill>
                            <a:srgbClr val="000000"/>
                          </a:solidFill>
                          <a:miter lim="800000"/>
                          <a:headEnd/>
                          <a:tailEnd/>
                        </a:ln>
                      </wps:spPr>
                      <wps:txbx>
                        <w:txbxContent>
                          <w:p w14:paraId="32316577" w14:textId="2A2B4BDB" w:rsidR="005B6140" w:rsidRPr="005B6140" w:rsidRDefault="005B6140" w:rsidP="005B6140">
                            <w:pPr>
                              <w:jc w:val="center"/>
                              <w:rPr>
                                <w:rFonts w:ascii="Arial" w:hAnsi="Arial" w:cs="Arial"/>
                                <w:sz w:val="20"/>
                                <w:szCs w:val="20"/>
                              </w:rPr>
                            </w:pPr>
                            <w:r w:rsidRPr="005B6140">
                              <w:rPr>
                                <w:rFonts w:ascii="Arial" w:hAnsi="Arial" w:cs="Arial"/>
                                <w:sz w:val="20"/>
                                <w:szCs w:val="20"/>
                              </w:rPr>
                              <w:t>Intermediate storage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5C57AF" id="_x0000_s1235" type="#_x0000_t202" style="position:absolute;left:0;text-align:left;margin-left:248.25pt;margin-top:27.5pt;width:79.5pt;height:48.75pt;z-index:252723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">
                <v:textbox>
                  <w:txbxContent>
                    <w:p w14:paraId="32316577" w14:textId="2A2B4BDB" w:rsidR="005B6140" w:rsidRPr="005B6140" w:rsidRDefault="005B6140" w:rsidP="005B6140">
                      <w:pPr>
                        <w:jc w:val="center"/>
                        <w:rPr>
                          <w:rFonts w:ascii="Arial" w:hAnsi="Arial" w:cs="Arial"/>
                          <w:sz w:val="20"/>
                          <w:szCs w:val="20"/>
                        </w:rPr>
                      </w:pPr>
                      <w:r w:rsidRPr="005B6140">
                        <w:rPr>
                          <w:rFonts w:ascii="Arial" w:hAnsi="Arial" w:cs="Arial"/>
                          <w:sz w:val="20"/>
                          <w:szCs w:val="20"/>
                        </w:rPr>
                        <w:t>Intermediate storage</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725248" behindDoc="0" locked="0" layoutInCell="1" allowOverlap="1" wp14:anchorId="24974D4E" wp14:editId="149EF44D">
                <wp:simplePos x="0" y="0"/>
                <wp:positionH relativeFrom="column">
                  <wp:posOffset>4295775</wp:posOffset>
                </wp:positionH>
                <wp:positionV relativeFrom="paragraph">
                  <wp:posOffset>349250</wp:posOffset>
                </wp:positionV>
                <wp:extent cx="1009650" cy="619125"/>
                <wp:effectExtent l="0" t="0" r="19050" b="28575"/>
                <wp:wrapSquare wrapText="bothSides"/>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19125"/>
                        </a:xfrm>
                        <a:prstGeom prst="rect">
                          <a:avLst/>
                        </a:prstGeom>
                        <a:solidFill>
                          <a:srgbClr val="FFFFFF"/>
                        </a:solidFill>
                        <a:ln w="9525">
                          <a:solidFill>
                            <a:srgbClr val="000000"/>
                          </a:solidFill>
                          <a:miter lim="800000"/>
                          <a:headEnd/>
                          <a:tailEnd/>
                        </a:ln>
                      </wps:spPr>
                      <wps:txbx>
                        <w:txbxContent>
                          <w:p w14:paraId="464A9C95" w14:textId="1D2C0EEE" w:rsidR="005B6140" w:rsidRPr="005B6140" w:rsidRDefault="005B6140" w:rsidP="005B6140">
                            <w:pPr>
                              <w:jc w:val="center"/>
                              <w:rPr>
                                <w:rFonts w:ascii="Arial" w:hAnsi="Arial" w:cs="Arial"/>
                                <w:sz w:val="20"/>
                                <w:szCs w:val="20"/>
                              </w:rPr>
                            </w:pPr>
                            <w:r w:rsidRPr="005B6140">
                              <w:rPr>
                                <w:rFonts w:ascii="Arial" w:hAnsi="Arial" w:cs="Arial"/>
                                <w:sz w:val="20"/>
                                <w:szCs w:val="20"/>
                              </w:rPr>
                              <w:t>Finishing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74D4E" id="_x0000_s1236" type="#_x0000_t202" style="position:absolute;left:0;text-align:left;margin-left:338.25pt;margin-top:27.5pt;width:79.5pt;height:48.75pt;z-index:25272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">
                <v:textbox>
                  <w:txbxContent>
                    <w:p w14:paraId="464A9C95" w14:textId="1D2C0EEE" w:rsidR="005B6140" w:rsidRPr="005B6140" w:rsidRDefault="005B6140" w:rsidP="005B6140">
                      <w:pPr>
                        <w:jc w:val="center"/>
                        <w:rPr>
                          <w:rFonts w:ascii="Arial" w:hAnsi="Arial" w:cs="Arial"/>
                          <w:sz w:val="20"/>
                          <w:szCs w:val="20"/>
                        </w:rPr>
                      </w:pPr>
                      <w:r w:rsidRPr="005B6140">
                        <w:rPr>
                          <w:rFonts w:ascii="Arial" w:hAnsi="Arial" w:cs="Arial"/>
                          <w:sz w:val="20"/>
                          <w:szCs w:val="20"/>
                        </w:rPr>
                        <w:t>Finishing</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727296" behindDoc="0" locked="0" layoutInCell="1" allowOverlap="1" wp14:anchorId="070F1313" wp14:editId="5A2C16C9">
                <wp:simplePos x="0" y="0"/>
                <wp:positionH relativeFrom="column">
                  <wp:posOffset>5438775</wp:posOffset>
                </wp:positionH>
                <wp:positionV relativeFrom="paragraph">
                  <wp:posOffset>349250</wp:posOffset>
                </wp:positionV>
                <wp:extent cx="1181100" cy="619125"/>
                <wp:effectExtent l="0" t="0" r="19050" b="28575"/>
                <wp:wrapSquare wrapText="bothSides"/>
                <wp:docPr id="1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619125"/>
                        </a:xfrm>
                        <a:prstGeom prst="rect">
                          <a:avLst/>
                        </a:prstGeom>
                        <a:solidFill>
                          <a:srgbClr val="FFFFFF"/>
                        </a:solidFill>
                        <a:ln w="9525">
                          <a:solidFill>
                            <a:srgbClr val="000000"/>
                          </a:solidFill>
                          <a:miter lim="800000"/>
                          <a:headEnd/>
                          <a:tailEnd/>
                        </a:ln>
                      </wps:spPr>
                      <wps:txbx>
                        <w:txbxContent>
                          <w:p w14:paraId="500080B7" w14:textId="74B3C400" w:rsidR="005B6140" w:rsidRPr="005B6140" w:rsidRDefault="005B6140" w:rsidP="005B6140">
                            <w:pPr>
                              <w:jc w:val="center"/>
                              <w:rPr>
                                <w:rFonts w:ascii="Arial" w:hAnsi="Arial" w:cs="Arial"/>
                                <w:sz w:val="20"/>
                                <w:szCs w:val="20"/>
                              </w:rPr>
                            </w:pPr>
                            <w:r w:rsidRPr="005B6140">
                              <w:rPr>
                                <w:rFonts w:ascii="Arial" w:hAnsi="Arial" w:cs="Arial"/>
                                <w:sz w:val="20"/>
                                <w:szCs w:val="20"/>
                              </w:rPr>
                              <w:t>Finished product storage and handling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F1313" id="_x0000_s1237" type="#_x0000_t202" style="position:absolute;left:0;text-align:left;margin-left:428.25pt;margin-top:27.5pt;width:93pt;height:48.75pt;z-index:252727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">
                <v:textbox>
                  <w:txbxContent>
                    <w:p w14:paraId="500080B7" w14:textId="74B3C400" w:rsidR="005B6140" w:rsidRPr="005B6140" w:rsidRDefault="005B6140" w:rsidP="005B6140">
                      <w:pPr>
                        <w:jc w:val="center"/>
                        <w:rPr>
                          <w:rFonts w:ascii="Arial" w:hAnsi="Arial" w:cs="Arial"/>
                          <w:sz w:val="20"/>
                          <w:szCs w:val="20"/>
                        </w:rPr>
                      </w:pPr>
                      <w:r w:rsidRPr="005B6140">
                        <w:rPr>
                          <w:rFonts w:ascii="Arial" w:hAnsi="Arial" w:cs="Arial"/>
                          <w:sz w:val="20"/>
                          <w:szCs w:val="20"/>
                        </w:rPr>
                        <w:t>Finished product storage and handling</w:t>
                      </w:r>
                    </w:p>
                  </w:txbxContent>
                </v:textbox>
                <w10:wrap type="square"/>
              </v:shape>
            </w:pict>
          </mc:Fallback>
        </mc:AlternateContent>
      </w:r>
    </w:p>
    <w:p w14:paraId="5E361623" w14:textId="204F16EA" w:rsidR="009D4FDA" w:rsidRDefault="00F62A9F" w:rsidP="005B76D3">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75424" behindDoc="0" locked="0" layoutInCell="1" allowOverlap="1" wp14:anchorId="152EDC30" wp14:editId="4AC1897F">
                <wp:simplePos x="0" y="0"/>
                <wp:positionH relativeFrom="column">
                  <wp:posOffset>1825032</wp:posOffset>
                </wp:positionH>
                <wp:positionV relativeFrom="paragraph">
                  <wp:posOffset>900528</wp:posOffset>
                </wp:positionV>
                <wp:extent cx="0" cy="160334"/>
                <wp:effectExtent l="76200" t="0" r="57150" b="49530"/>
                <wp:wrapNone/>
                <wp:docPr id="229" name="Straight Arrow Connector 229"/>
                <wp:cNvGraphicFramePr/>
                <a:graphic xmlns:a="http://schemas.openxmlformats.org/drawingml/2006/main">
                  <a:graphicData uri="http://schemas.microsoft.com/office/word/2010/wordprocessingShape">
                    <wps:wsp>
                      <wps:cNvCnPr/>
                      <wps:spPr>
                        <a:xfrm>
                          <a:off x="0" y="0"/>
                          <a:ext cx="0" cy="1603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48FC5E" id="Straight Arrow Connector 229" o:spid="_x0000_s1026" type="#_x0000_t32" style="position:absolute;margin-left:143.7pt;margin-top:70.9pt;width:0;height:12.6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74400" behindDoc="0" locked="0" layoutInCell="1" allowOverlap="1" wp14:anchorId="244B5C4F" wp14:editId="081FAA6E">
                <wp:simplePos x="0" y="0"/>
                <wp:positionH relativeFrom="column">
                  <wp:posOffset>2915278</wp:posOffset>
                </wp:positionH>
                <wp:positionV relativeFrom="paragraph">
                  <wp:posOffset>815117</wp:posOffset>
                </wp:positionV>
                <wp:extent cx="0" cy="245745"/>
                <wp:effectExtent l="76200" t="0" r="57150" b="59055"/>
                <wp:wrapNone/>
                <wp:docPr id="227" name="Straight Arrow Connector 227"/>
                <wp:cNvGraphicFramePr/>
                <a:graphic xmlns:a="http://schemas.openxmlformats.org/drawingml/2006/main">
                  <a:graphicData uri="http://schemas.microsoft.com/office/word/2010/wordprocessingShape">
                    <wps:wsp>
                      <wps:cNvCnPr/>
                      <wps:spPr>
                        <a:xfrm>
                          <a:off x="0" y="0"/>
                          <a:ext cx="0" cy="245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FBCDE2" id="Straight Arrow Connector 227" o:spid="_x0000_s1026" type="#_x0000_t32" style="position:absolute;margin-left:229.55pt;margin-top:64.2pt;width:0;height:19.35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73376" behindDoc="0" locked="0" layoutInCell="1" allowOverlap="1" wp14:anchorId="361AF7A9" wp14:editId="050702B6">
                <wp:simplePos x="0" y="0"/>
                <wp:positionH relativeFrom="column">
                  <wp:posOffset>1614016</wp:posOffset>
                </wp:positionH>
                <wp:positionV relativeFrom="paragraph">
                  <wp:posOffset>815117</wp:posOffset>
                </wp:positionV>
                <wp:extent cx="0" cy="226088"/>
                <wp:effectExtent l="76200" t="0" r="57150" b="59690"/>
                <wp:wrapNone/>
                <wp:docPr id="226" name="Straight Arrow Connector 226"/>
                <wp:cNvGraphicFramePr/>
                <a:graphic xmlns:a="http://schemas.openxmlformats.org/drawingml/2006/main">
                  <a:graphicData uri="http://schemas.microsoft.com/office/word/2010/wordprocessingShape">
                    <wps:wsp>
                      <wps:cNvCnPr/>
                      <wps:spPr>
                        <a:xfrm>
                          <a:off x="0" y="0"/>
                          <a:ext cx="0" cy="2260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E1E702" id="Straight Arrow Connector 226" o:spid="_x0000_s1026" type="#_x0000_t32" style="position:absolute;margin-left:127.1pt;margin-top:64.2pt;width:0;height:17.8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72352" behindDoc="0" locked="0" layoutInCell="1" allowOverlap="1" wp14:anchorId="2B759DAD" wp14:editId="53E863EE">
                <wp:simplePos x="0" y="0"/>
                <wp:positionH relativeFrom="column">
                  <wp:posOffset>5245784</wp:posOffset>
                </wp:positionH>
                <wp:positionV relativeFrom="paragraph">
                  <wp:posOffset>815117</wp:posOffset>
                </wp:positionV>
                <wp:extent cx="0" cy="246184"/>
                <wp:effectExtent l="76200" t="0" r="57150" b="59055"/>
                <wp:wrapNone/>
                <wp:docPr id="225" name="Straight Arrow Connector 225"/>
                <wp:cNvGraphicFramePr/>
                <a:graphic xmlns:a="http://schemas.openxmlformats.org/drawingml/2006/main">
                  <a:graphicData uri="http://schemas.microsoft.com/office/word/2010/wordprocessingShape">
                    <wps:wsp>
                      <wps:cNvCnPr/>
                      <wps:spPr>
                        <a:xfrm>
                          <a:off x="0" y="0"/>
                          <a:ext cx="0" cy="2461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70817C" id="Straight Arrow Connector 225" o:spid="_x0000_s1026" type="#_x0000_t32" style="position:absolute;margin-left:413.05pt;margin-top:64.2pt;width:0;height:19.4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71328" behindDoc="0" locked="0" layoutInCell="1" allowOverlap="1" wp14:anchorId="7258A604" wp14:editId="38A983ED">
                <wp:simplePos x="0" y="0"/>
                <wp:positionH relativeFrom="column">
                  <wp:posOffset>1082144</wp:posOffset>
                </wp:positionH>
                <wp:positionV relativeFrom="paragraph">
                  <wp:posOffset>815117</wp:posOffset>
                </wp:positionV>
                <wp:extent cx="4164351" cy="0"/>
                <wp:effectExtent l="0" t="0" r="0" b="0"/>
                <wp:wrapNone/>
                <wp:docPr id="223" name="Straight Connector 223"/>
                <wp:cNvGraphicFramePr/>
                <a:graphic xmlns:a="http://schemas.openxmlformats.org/drawingml/2006/main">
                  <a:graphicData uri="http://schemas.microsoft.com/office/word/2010/wordprocessingShape">
                    <wps:wsp>
                      <wps:cNvCnPr/>
                      <wps:spPr>
                        <a:xfrm>
                          <a:off x="0" y="0"/>
                          <a:ext cx="416435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E8B6C9" id="Straight Connector 223" o:spid="_x0000_s1026" style="position:absolute;z-index:252771328;visibility:visible;mso-wrap-style:square;mso-wrap-distance-left:9pt;mso-wrap-distance-top:0;mso-wrap-distance-right:9pt;mso-wrap-distance-bottom:0;mso-position-horizontal:absolute;mso-position-horizontal-relative:text;mso-position-vertical:absolute;mso-position-vertical-relative:text" from="85.2pt,64.2pt" to="413.1pt,6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70304" behindDoc="0" locked="0" layoutInCell="1" allowOverlap="1" wp14:anchorId="21846FE4" wp14:editId="0BC8C59E">
                <wp:simplePos x="0" y="0"/>
                <wp:positionH relativeFrom="column">
                  <wp:posOffset>1075158</wp:posOffset>
                </wp:positionH>
                <wp:positionV relativeFrom="paragraph">
                  <wp:posOffset>810895</wp:posOffset>
                </wp:positionV>
                <wp:extent cx="6267" cy="2075290"/>
                <wp:effectExtent l="0" t="0" r="32385" b="20320"/>
                <wp:wrapNone/>
                <wp:docPr id="221" name="Straight Connector 221"/>
                <wp:cNvGraphicFramePr/>
                <a:graphic xmlns:a="http://schemas.openxmlformats.org/drawingml/2006/main">
                  <a:graphicData uri="http://schemas.microsoft.com/office/word/2010/wordprocessingShape">
                    <wps:wsp>
                      <wps:cNvCnPr/>
                      <wps:spPr>
                        <a:xfrm flipV="1">
                          <a:off x="0" y="0"/>
                          <a:ext cx="6267" cy="2075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DBD7AC" id="Straight Connector 221" o:spid="_x0000_s1026" style="position:absolute;flip:y;z-index:252770304;visibility:visible;mso-wrap-style:square;mso-wrap-distance-left:9pt;mso-wrap-distance-top:0;mso-wrap-distance-right:9pt;mso-wrap-distance-bottom:0;mso-position-horizontal:absolute;mso-position-horizontal-relative:text;mso-position-vertical:absolute;mso-position-vertical-relative:text" from="84.65pt,63.85pt" to="85.1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" strokecolor="#4472c4 [3204]" strokeweight=".5pt">
                <v:stroke joinstyle="miter"/>
              </v:line>
            </w:pict>
          </mc:Fallback>
        </mc:AlternateContent>
      </w:r>
      <w:r w:rsidR="00F6544D">
        <w:rPr>
          <w:rFonts w:ascii="Arial" w:hAnsi="Arial" w:cs="Arial"/>
          <w:b/>
          <w:bCs/>
          <w:noProof/>
          <w:sz w:val="24"/>
          <w:szCs w:val="24"/>
        </w:rPr>
        <mc:AlternateContent>
          <mc:Choice Requires="wps">
            <w:drawing>
              <wp:anchor distT="0" distB="0" distL="114300" distR="114300" simplePos="0" relativeHeight="252767232" behindDoc="0" locked="0" layoutInCell="1" allowOverlap="1" wp14:anchorId="2D89E5A0" wp14:editId="698F4FAB">
                <wp:simplePos x="0" y="0"/>
                <wp:positionH relativeFrom="column">
                  <wp:posOffset>5073926</wp:posOffset>
                </wp:positionH>
                <wp:positionV relativeFrom="paragraph">
                  <wp:posOffset>898387</wp:posOffset>
                </wp:positionV>
                <wp:extent cx="0" cy="166977"/>
                <wp:effectExtent l="76200" t="0" r="57150" b="62230"/>
                <wp:wrapNone/>
                <wp:docPr id="215" name="Straight Arrow Connector 215"/>
                <wp:cNvGraphicFramePr/>
                <a:graphic xmlns:a="http://schemas.openxmlformats.org/drawingml/2006/main">
                  <a:graphicData uri="http://schemas.microsoft.com/office/word/2010/wordprocessingShape">
                    <wps:wsp>
                      <wps:cNvCnPr/>
                      <wps:spPr>
                        <a:xfrm>
                          <a:off x="0" y="0"/>
                          <a:ext cx="0" cy="166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4C1889" id="Straight Arrow Connector 215" o:spid="_x0000_s1026" type="#_x0000_t32" style="position:absolute;margin-left:399.5pt;margin-top:70.75pt;width:0;height:13.15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" strokecolor="#4472c4 [3204]" strokeweight=".5pt">
                <v:stroke endarrow="block" joinstyle="miter"/>
              </v:shape>
            </w:pict>
          </mc:Fallback>
        </mc:AlternateContent>
      </w:r>
      <w:r w:rsidR="00F6544D">
        <w:rPr>
          <w:rFonts w:ascii="Arial" w:hAnsi="Arial" w:cs="Arial"/>
          <w:b/>
          <w:bCs/>
          <w:noProof/>
          <w:sz w:val="24"/>
          <w:szCs w:val="24"/>
        </w:rPr>
        <mc:AlternateContent>
          <mc:Choice Requires="wps">
            <w:drawing>
              <wp:anchor distT="0" distB="0" distL="114300" distR="114300" simplePos="0" relativeHeight="252766208" behindDoc="0" locked="0" layoutInCell="1" allowOverlap="1" wp14:anchorId="03EEC4B3" wp14:editId="14A8F338">
                <wp:simplePos x="0" y="0"/>
                <wp:positionH relativeFrom="column">
                  <wp:posOffset>3149710</wp:posOffset>
                </wp:positionH>
                <wp:positionV relativeFrom="paragraph">
                  <wp:posOffset>898387</wp:posOffset>
                </wp:positionV>
                <wp:extent cx="0" cy="166977"/>
                <wp:effectExtent l="76200" t="0" r="57150" b="62230"/>
                <wp:wrapNone/>
                <wp:docPr id="214" name="Straight Arrow Connector 214"/>
                <wp:cNvGraphicFramePr/>
                <a:graphic xmlns:a="http://schemas.openxmlformats.org/drawingml/2006/main">
                  <a:graphicData uri="http://schemas.microsoft.com/office/word/2010/wordprocessingShape">
                    <wps:wsp>
                      <wps:cNvCnPr/>
                      <wps:spPr>
                        <a:xfrm>
                          <a:off x="0" y="0"/>
                          <a:ext cx="0" cy="166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699ED1" id="Straight Arrow Connector 214" o:spid="_x0000_s1026" type="#_x0000_t32" style="position:absolute;margin-left:248pt;margin-top:70.75pt;width:0;height:13.15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" strokecolor="#4472c4 [3204]" strokeweight=".5pt">
                <v:stroke endarrow="block" joinstyle="miter"/>
              </v:shape>
            </w:pict>
          </mc:Fallback>
        </mc:AlternateContent>
      </w:r>
      <w:r w:rsidR="00F6544D">
        <w:rPr>
          <w:rFonts w:ascii="Arial" w:hAnsi="Arial" w:cs="Arial"/>
          <w:b/>
          <w:bCs/>
          <w:noProof/>
          <w:sz w:val="24"/>
          <w:szCs w:val="24"/>
        </w:rPr>
        <mc:AlternateContent>
          <mc:Choice Requires="wps">
            <w:drawing>
              <wp:anchor distT="0" distB="0" distL="114300" distR="114300" simplePos="0" relativeHeight="252764160" behindDoc="0" locked="0" layoutInCell="1" allowOverlap="1" wp14:anchorId="7B9773C0" wp14:editId="7D94C953">
                <wp:simplePos x="0" y="0"/>
                <wp:positionH relativeFrom="column">
                  <wp:posOffset>866775</wp:posOffset>
                </wp:positionH>
                <wp:positionV relativeFrom="paragraph">
                  <wp:posOffset>901700</wp:posOffset>
                </wp:positionV>
                <wp:extent cx="4206240" cy="0"/>
                <wp:effectExtent l="0" t="0" r="0" b="0"/>
                <wp:wrapNone/>
                <wp:docPr id="207" name="Straight Connector 207"/>
                <wp:cNvGraphicFramePr/>
                <a:graphic xmlns:a="http://schemas.openxmlformats.org/drawingml/2006/main">
                  <a:graphicData uri="http://schemas.microsoft.com/office/word/2010/wordprocessingShape">
                    <wps:wsp>
                      <wps:cNvCnPr/>
                      <wps:spPr>
                        <a:xfrm flipV="1">
                          <a:off x="0" y="0"/>
                          <a:ext cx="42062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98B444" id="Straight Connector 207" o:spid="_x0000_s1026" style="position:absolute;flip:y;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25pt,71pt" to="399.4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" strokecolor="#4472c4 [3204]" strokeweight=".5pt">
                <v:stroke joinstyle="miter"/>
              </v:line>
            </w:pict>
          </mc:Fallback>
        </mc:AlternateContent>
      </w:r>
      <w:r w:rsidR="00F6544D">
        <w:rPr>
          <w:rFonts w:ascii="Arial" w:hAnsi="Arial" w:cs="Arial"/>
          <w:b/>
          <w:bCs/>
          <w:noProof/>
          <w:sz w:val="24"/>
          <w:szCs w:val="24"/>
        </w:rPr>
        <mc:AlternateContent>
          <mc:Choice Requires="wps">
            <w:drawing>
              <wp:anchor distT="0" distB="0" distL="114300" distR="114300" simplePos="0" relativeHeight="252763136" behindDoc="0" locked="0" layoutInCell="1" allowOverlap="1" wp14:anchorId="032B79EE" wp14:editId="2194AB46">
                <wp:simplePos x="0" y="0"/>
                <wp:positionH relativeFrom="column">
                  <wp:posOffset>864870</wp:posOffset>
                </wp:positionH>
                <wp:positionV relativeFrom="paragraph">
                  <wp:posOffset>901700</wp:posOffset>
                </wp:positionV>
                <wp:extent cx="3810" cy="861060"/>
                <wp:effectExtent l="0" t="0" r="34290" b="15240"/>
                <wp:wrapNone/>
                <wp:docPr id="206" name="Straight Connector 206"/>
                <wp:cNvGraphicFramePr/>
                <a:graphic xmlns:a="http://schemas.openxmlformats.org/drawingml/2006/main">
                  <a:graphicData uri="http://schemas.microsoft.com/office/word/2010/wordprocessingShape">
                    <wps:wsp>
                      <wps:cNvCnPr/>
                      <wps:spPr>
                        <a:xfrm flipV="1">
                          <a:off x="0" y="0"/>
                          <a:ext cx="3810" cy="8610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AB9052B" id="Straight Connector 206" o:spid="_x0000_s1026" style="position:absolute;flip:y;z-index:25276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8.1pt,71pt" to="68.4pt,1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" strokecolor="#4472c4 [3204]" strokeweight=".5pt">
                <v:stroke joinstyle="miter"/>
              </v:line>
            </w:pict>
          </mc:Fallback>
        </mc:AlternateContent>
      </w:r>
      <w:r w:rsidR="00F6544D">
        <w:rPr>
          <w:rFonts w:ascii="Arial" w:hAnsi="Arial" w:cs="Arial"/>
          <w:b/>
          <w:bCs/>
          <w:noProof/>
          <w:sz w:val="24"/>
          <w:szCs w:val="24"/>
        </w:rPr>
        <mc:AlternateContent>
          <mc:Choice Requires="wps">
            <w:drawing>
              <wp:anchor distT="0" distB="0" distL="114300" distR="114300" simplePos="0" relativeHeight="252745728" behindDoc="0" locked="0" layoutInCell="1" allowOverlap="1" wp14:anchorId="2D992822" wp14:editId="36E09181">
                <wp:simplePos x="0" y="0"/>
                <wp:positionH relativeFrom="column">
                  <wp:posOffset>-187960</wp:posOffset>
                </wp:positionH>
                <wp:positionV relativeFrom="paragraph">
                  <wp:posOffset>814070</wp:posOffset>
                </wp:positionV>
                <wp:extent cx="387985" cy="0"/>
                <wp:effectExtent l="0" t="0" r="0" b="0"/>
                <wp:wrapNone/>
                <wp:docPr id="183" name="Straight Connector 183"/>
                <wp:cNvGraphicFramePr/>
                <a:graphic xmlns:a="http://schemas.openxmlformats.org/drawingml/2006/main">
                  <a:graphicData uri="http://schemas.microsoft.com/office/word/2010/wordprocessingShape">
                    <wps:wsp>
                      <wps:cNvCnPr/>
                      <wps:spPr>
                        <a:xfrm>
                          <a:off x="0" y="0"/>
                          <a:ext cx="3879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F36FF5" id="Straight Connector 183" o:spid="_x0000_s1026" style="position:absolute;z-index:25274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8pt,64.1pt" to="15.75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" strokecolor="#4472c4 [3204]" strokeweight=".5pt">
                <v:stroke joinstyle="miter"/>
              </v:line>
            </w:pict>
          </mc:Fallback>
        </mc:AlternateContent>
      </w:r>
      <w:r w:rsidR="00F6544D">
        <w:rPr>
          <w:rFonts w:ascii="Arial" w:hAnsi="Arial" w:cs="Arial"/>
          <w:b/>
          <w:bCs/>
          <w:noProof/>
          <w:sz w:val="24"/>
          <w:szCs w:val="24"/>
        </w:rPr>
        <mc:AlternateContent>
          <mc:Choice Requires="wps">
            <w:drawing>
              <wp:anchor distT="0" distB="0" distL="114300" distR="114300" simplePos="0" relativeHeight="252744704" behindDoc="0" locked="0" layoutInCell="1" allowOverlap="1" wp14:anchorId="1A761DE2" wp14:editId="70F8D201">
                <wp:simplePos x="0" y="0"/>
                <wp:positionH relativeFrom="column">
                  <wp:posOffset>203835</wp:posOffset>
                </wp:positionH>
                <wp:positionV relativeFrom="paragraph">
                  <wp:posOffset>814070</wp:posOffset>
                </wp:positionV>
                <wp:extent cx="0" cy="182880"/>
                <wp:effectExtent l="76200" t="0" r="57150" b="64770"/>
                <wp:wrapNone/>
                <wp:docPr id="179" name="Straight Arrow Connector 179"/>
                <wp:cNvGraphicFramePr/>
                <a:graphic xmlns:a="http://schemas.openxmlformats.org/drawingml/2006/main">
                  <a:graphicData uri="http://schemas.microsoft.com/office/word/2010/wordprocessingShape">
                    <wps:wsp>
                      <wps:cNvCnPr/>
                      <wps:spPr>
                        <a:xfrm flipH="1">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F3422" id="Straight Arrow Connector 179" o:spid="_x0000_s1026" type="#_x0000_t32" style="position:absolute;margin-left:16.05pt;margin-top:64.1pt;width:0;height:14.4pt;flip:x;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" strokecolor="#4472c4 [3204]" strokeweight=".5pt">
                <v:stroke endarrow="block" joinstyle="miter"/>
              </v:shape>
            </w:pict>
          </mc:Fallback>
        </mc:AlternateContent>
      </w:r>
      <w:r w:rsidR="00FA13A7" w:rsidRPr="005B6140">
        <w:rPr>
          <w:rFonts w:ascii="Arial" w:hAnsi="Arial" w:cs="Arial"/>
          <w:b/>
          <w:bCs/>
          <w:noProof/>
          <w:sz w:val="24"/>
          <w:szCs w:val="24"/>
        </w:rPr>
        <mc:AlternateContent>
          <mc:Choice Requires="wps">
            <w:drawing>
              <wp:anchor distT="45720" distB="45720" distL="114300" distR="114300" simplePos="0" relativeHeight="252729344" behindDoc="0" locked="0" layoutInCell="1" allowOverlap="1" wp14:anchorId="54271B91" wp14:editId="32144A49">
                <wp:simplePos x="0" y="0"/>
                <wp:positionH relativeFrom="column">
                  <wp:posOffset>-142875</wp:posOffset>
                </wp:positionH>
                <wp:positionV relativeFrom="paragraph">
                  <wp:posOffset>1042670</wp:posOffset>
                </wp:positionV>
                <wp:extent cx="933450" cy="638175"/>
                <wp:effectExtent l="0" t="0" r="19050" b="28575"/>
                <wp:wrapSquare wrapText="bothSides"/>
                <wp:docPr id="1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638175"/>
                        </a:xfrm>
                        <a:prstGeom prst="rect">
                          <a:avLst/>
                        </a:prstGeom>
                        <a:solidFill>
                          <a:srgbClr val="FFFFFF"/>
                        </a:solidFill>
                        <a:ln w="9525">
                          <a:solidFill>
                            <a:srgbClr val="000000"/>
                          </a:solidFill>
                          <a:miter lim="800000"/>
                          <a:headEnd/>
                          <a:tailEnd/>
                        </a:ln>
                      </wps:spPr>
                      <wps:txbx>
                        <w:txbxContent>
                          <w:p w14:paraId="74E9DB85" w14:textId="03AFA8B9" w:rsidR="005B6140" w:rsidRPr="005B6140" w:rsidRDefault="00FA13A7" w:rsidP="005B6140">
                            <w:pPr>
                              <w:jc w:val="center"/>
                              <w:rPr>
                                <w:rFonts w:ascii="Arial" w:hAnsi="Arial" w:cs="Arial"/>
                                <w:sz w:val="20"/>
                                <w:szCs w:val="20"/>
                              </w:rPr>
                            </w:pPr>
                            <w:r>
                              <w:rPr>
                                <w:rFonts w:ascii="Arial" w:hAnsi="Arial" w:cs="Arial"/>
                                <w:sz w:val="20"/>
                                <w:szCs w:val="20"/>
                              </w:rPr>
                              <w:t>Bulk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271B91" id="_x0000_s1238" type="#_x0000_t202" style="position:absolute;left:0;text-align:left;margin-left:-11.25pt;margin-top:82.1pt;width:73.5pt;height:50.25pt;z-index:25272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">
                <v:textbox>
                  <w:txbxContent>
                    <w:p w14:paraId="74E9DB85" w14:textId="03AFA8B9" w:rsidR="005B6140" w:rsidRPr="005B6140" w:rsidRDefault="00FA13A7" w:rsidP="005B6140">
                      <w:pPr>
                        <w:jc w:val="center"/>
                        <w:rPr>
                          <w:rFonts w:ascii="Arial" w:hAnsi="Arial" w:cs="Arial"/>
                          <w:sz w:val="20"/>
                          <w:szCs w:val="20"/>
                        </w:rPr>
                      </w:pPr>
                      <w:r>
                        <w:rPr>
                          <w:rFonts w:ascii="Arial" w:hAnsi="Arial" w:cs="Arial"/>
                          <w:sz w:val="20"/>
                          <w:szCs w:val="20"/>
                        </w:rPr>
                        <w:t>Bulk</w:t>
                      </w:r>
                    </w:p>
                  </w:txbxContent>
                </v:textbox>
                <w10:wrap type="square"/>
              </v:shape>
            </w:pict>
          </mc:Fallback>
        </mc:AlternateContent>
      </w:r>
      <w:r w:rsidR="00FA13A7" w:rsidRPr="005B6140">
        <w:rPr>
          <w:rFonts w:ascii="Arial" w:hAnsi="Arial" w:cs="Arial"/>
          <w:b/>
          <w:bCs/>
          <w:noProof/>
          <w:sz w:val="24"/>
          <w:szCs w:val="24"/>
        </w:rPr>
        <mc:AlternateContent>
          <mc:Choice Requires="wps">
            <w:drawing>
              <wp:anchor distT="45720" distB="45720" distL="114300" distR="114300" simplePos="0" relativeHeight="252741632" behindDoc="0" locked="0" layoutInCell="1" allowOverlap="1" wp14:anchorId="2C464C0C" wp14:editId="4A6E2C63">
                <wp:simplePos x="0" y="0"/>
                <wp:positionH relativeFrom="column">
                  <wp:posOffset>5762625</wp:posOffset>
                </wp:positionH>
                <wp:positionV relativeFrom="paragraph">
                  <wp:posOffset>1069340</wp:posOffset>
                </wp:positionV>
                <wp:extent cx="762000" cy="638175"/>
                <wp:effectExtent l="0" t="0" r="19050" b="28575"/>
                <wp:wrapSquare wrapText="bothSides"/>
                <wp:docPr id="1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638175"/>
                        </a:xfrm>
                        <a:prstGeom prst="rect">
                          <a:avLst/>
                        </a:prstGeom>
                        <a:solidFill>
                          <a:srgbClr val="FFFFFF"/>
                        </a:solidFill>
                        <a:ln w="9525">
                          <a:solidFill>
                            <a:srgbClr val="000000"/>
                          </a:solidFill>
                          <a:miter lim="800000"/>
                          <a:headEnd/>
                          <a:tailEnd/>
                        </a:ln>
                      </wps:spPr>
                      <wps:txbx>
                        <w:txbxContent>
                          <w:p w14:paraId="01053013" w14:textId="673A5476" w:rsidR="00FA13A7" w:rsidRPr="005B6140" w:rsidRDefault="00FA13A7" w:rsidP="00FA13A7">
                            <w:pPr>
                              <w:spacing w:line="720" w:lineRule="auto"/>
                              <w:jc w:val="center"/>
                              <w:rPr>
                                <w:rFonts w:ascii="Arial" w:hAnsi="Arial" w:cs="Arial"/>
                                <w:sz w:val="20"/>
                                <w:szCs w:val="20"/>
                              </w:rPr>
                            </w:pPr>
                            <w:r>
                              <w:rPr>
                                <w:rFonts w:ascii="Arial" w:hAnsi="Arial" w:cs="Arial"/>
                                <w:sz w:val="20"/>
                                <w:szCs w:val="20"/>
                              </w:rPr>
                              <w:t>Storage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64C0C" id="_x0000_s1239" type="#_x0000_t202" style="position:absolute;left:0;text-align:left;margin-left:453.75pt;margin-top:84.2pt;width:60pt;height:50.25pt;z-index:25274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">
                <v:textbox>
                  <w:txbxContent>
                    <w:p w14:paraId="01053013" w14:textId="673A5476" w:rsidR="00FA13A7" w:rsidRPr="005B6140" w:rsidRDefault="00FA13A7" w:rsidP="00FA13A7">
                      <w:pPr>
                        <w:spacing w:line="720" w:lineRule="auto"/>
                        <w:jc w:val="center"/>
                        <w:rPr>
                          <w:rFonts w:ascii="Arial" w:hAnsi="Arial" w:cs="Arial"/>
                          <w:sz w:val="20"/>
                          <w:szCs w:val="20"/>
                        </w:rPr>
                      </w:pPr>
                      <w:r>
                        <w:rPr>
                          <w:rFonts w:ascii="Arial" w:hAnsi="Arial" w:cs="Arial"/>
                          <w:sz w:val="20"/>
                          <w:szCs w:val="20"/>
                        </w:rPr>
                        <w:t>Storage</w:t>
                      </w:r>
                    </w:p>
                  </w:txbxContent>
                </v:textbox>
                <w10:wrap type="square"/>
              </v:shape>
            </w:pict>
          </mc:Fallback>
        </mc:AlternateContent>
      </w:r>
    </w:p>
    <w:p w14:paraId="7601DD51" w14:textId="01741118" w:rsidR="009D4FDA" w:rsidRDefault="00F62A9F" w:rsidP="005B76D3">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80544" behindDoc="0" locked="0" layoutInCell="1" allowOverlap="1" wp14:anchorId="5CC0766C" wp14:editId="2A4EFDBC">
                <wp:simplePos x="0" y="0"/>
                <wp:positionH relativeFrom="column">
                  <wp:posOffset>3432768</wp:posOffset>
                </wp:positionH>
                <wp:positionV relativeFrom="paragraph">
                  <wp:posOffset>346040</wp:posOffset>
                </wp:positionV>
                <wp:extent cx="0" cy="511629"/>
                <wp:effectExtent l="0" t="0" r="38100" b="22225"/>
                <wp:wrapNone/>
                <wp:docPr id="234" name="Straight Connector 234"/>
                <wp:cNvGraphicFramePr/>
                <a:graphic xmlns:a="http://schemas.openxmlformats.org/drawingml/2006/main">
                  <a:graphicData uri="http://schemas.microsoft.com/office/word/2010/wordprocessingShape">
                    <wps:wsp>
                      <wps:cNvCnPr/>
                      <wps:spPr>
                        <a:xfrm>
                          <a:off x="0" y="0"/>
                          <a:ext cx="0" cy="5116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90B723" id="Straight Connector 234" o:spid="_x0000_s1026" style="position:absolute;z-index:252780544;visibility:visible;mso-wrap-style:square;mso-wrap-distance-left:9pt;mso-wrap-distance-top:0;mso-wrap-distance-right:9pt;mso-wrap-distance-bottom:0;mso-position-horizontal:absolute;mso-position-horizontal-relative:text;mso-position-vertical:absolute;mso-position-vertical-relative:text" from="270.3pt,27.25pt" to="270.3pt,6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79520" behindDoc="0" locked="0" layoutInCell="1" allowOverlap="1" wp14:anchorId="2D4C0D66" wp14:editId="7597758F">
                <wp:simplePos x="0" y="0"/>
                <wp:positionH relativeFrom="column">
                  <wp:posOffset>5487656</wp:posOffset>
                </wp:positionH>
                <wp:positionV relativeFrom="paragraph">
                  <wp:posOffset>346040</wp:posOffset>
                </wp:positionV>
                <wp:extent cx="276330" cy="0"/>
                <wp:effectExtent l="0" t="76200" r="9525" b="95250"/>
                <wp:wrapNone/>
                <wp:docPr id="233" name="Straight Arrow Connector 233"/>
                <wp:cNvGraphicFramePr/>
                <a:graphic xmlns:a="http://schemas.openxmlformats.org/drawingml/2006/main">
                  <a:graphicData uri="http://schemas.microsoft.com/office/word/2010/wordprocessingShape">
                    <wps:wsp>
                      <wps:cNvCnPr/>
                      <wps:spPr>
                        <a:xfrm>
                          <a:off x="0" y="0"/>
                          <a:ext cx="276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6589F2" id="Straight Arrow Connector 233" o:spid="_x0000_s1026" type="#_x0000_t32" style="position:absolute;margin-left:432.1pt;margin-top:27.25pt;width:21.75pt;height:0;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78496" behindDoc="0" locked="0" layoutInCell="1" allowOverlap="1" wp14:anchorId="3962D05A" wp14:editId="29BE72EC">
                <wp:simplePos x="0" y="0"/>
                <wp:positionH relativeFrom="column">
                  <wp:posOffset>4430381</wp:posOffset>
                </wp:positionH>
                <wp:positionV relativeFrom="paragraph">
                  <wp:posOffset>346040</wp:posOffset>
                </wp:positionV>
                <wp:extent cx="293600" cy="0"/>
                <wp:effectExtent l="0" t="76200" r="11430" b="95250"/>
                <wp:wrapNone/>
                <wp:docPr id="232" name="Straight Arrow Connector 232"/>
                <wp:cNvGraphicFramePr/>
                <a:graphic xmlns:a="http://schemas.openxmlformats.org/drawingml/2006/main">
                  <a:graphicData uri="http://schemas.microsoft.com/office/word/2010/wordprocessingShape">
                    <wps:wsp>
                      <wps:cNvCnPr/>
                      <wps:spPr>
                        <a:xfrm>
                          <a:off x="0" y="0"/>
                          <a:ext cx="293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996642" id="Straight Arrow Connector 232" o:spid="_x0000_s1026" type="#_x0000_t32" style="position:absolute;margin-left:348.85pt;margin-top:27.25pt;width:23.1pt;height:0;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77472" behindDoc="0" locked="0" layoutInCell="1" allowOverlap="1" wp14:anchorId="60E3B396" wp14:editId="442A87E0">
                <wp:simplePos x="0" y="0"/>
                <wp:positionH relativeFrom="column">
                  <wp:posOffset>3325900</wp:posOffset>
                </wp:positionH>
                <wp:positionV relativeFrom="paragraph">
                  <wp:posOffset>346040</wp:posOffset>
                </wp:positionV>
                <wp:extent cx="332956" cy="0"/>
                <wp:effectExtent l="0" t="76200" r="10160" b="95250"/>
                <wp:wrapNone/>
                <wp:docPr id="231" name="Straight Arrow Connector 231"/>
                <wp:cNvGraphicFramePr/>
                <a:graphic xmlns:a="http://schemas.openxmlformats.org/drawingml/2006/main">
                  <a:graphicData uri="http://schemas.microsoft.com/office/word/2010/wordprocessingShape">
                    <wps:wsp>
                      <wps:cNvCnPr/>
                      <wps:spPr>
                        <a:xfrm>
                          <a:off x="0" y="0"/>
                          <a:ext cx="3329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06CFDB" id="Straight Arrow Connector 231" o:spid="_x0000_s1026" type="#_x0000_t32" style="position:absolute;margin-left:261.9pt;margin-top:27.25pt;width:26.2pt;height:0;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76448" behindDoc="0" locked="0" layoutInCell="1" allowOverlap="1" wp14:anchorId="30CB1634" wp14:editId="2DEC270B">
                <wp:simplePos x="0" y="0"/>
                <wp:positionH relativeFrom="column">
                  <wp:posOffset>2151603</wp:posOffset>
                </wp:positionH>
                <wp:positionV relativeFrom="paragraph">
                  <wp:posOffset>345203</wp:posOffset>
                </wp:positionV>
                <wp:extent cx="326572" cy="0"/>
                <wp:effectExtent l="0" t="76200" r="16510" b="95250"/>
                <wp:wrapNone/>
                <wp:docPr id="230" name="Straight Arrow Connector 230"/>
                <wp:cNvGraphicFramePr/>
                <a:graphic xmlns:a="http://schemas.openxmlformats.org/drawingml/2006/main">
                  <a:graphicData uri="http://schemas.microsoft.com/office/word/2010/wordprocessingShape">
                    <wps:wsp>
                      <wps:cNvCnPr/>
                      <wps:spPr>
                        <a:xfrm>
                          <a:off x="0" y="0"/>
                          <a:ext cx="32657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04DD3" id="Straight Arrow Connector 230" o:spid="_x0000_s1026" type="#_x0000_t32" style="position:absolute;margin-left:169.4pt;margin-top:27.2pt;width:25.7pt;height:0;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" strokecolor="#4472c4 [3204]" strokeweight=".5pt">
                <v:stroke endarrow="block" joinstyle="miter"/>
              </v:shape>
            </w:pict>
          </mc:Fallback>
        </mc:AlternateContent>
      </w:r>
      <w:r w:rsidR="00FA13A7" w:rsidRPr="005B6140">
        <w:rPr>
          <w:rFonts w:ascii="Arial" w:hAnsi="Arial" w:cs="Arial"/>
          <w:b/>
          <w:bCs/>
          <w:noProof/>
          <w:sz w:val="24"/>
          <w:szCs w:val="24"/>
        </w:rPr>
        <mc:AlternateContent>
          <mc:Choice Requires="wps">
            <w:drawing>
              <wp:anchor distT="45720" distB="45720" distL="114300" distR="114300" simplePos="0" relativeHeight="252739584" behindDoc="0" locked="0" layoutInCell="1" allowOverlap="1" wp14:anchorId="4CDAE329" wp14:editId="1484D3BC">
                <wp:simplePos x="0" y="0"/>
                <wp:positionH relativeFrom="column">
                  <wp:posOffset>4724400</wp:posOffset>
                </wp:positionH>
                <wp:positionV relativeFrom="paragraph">
                  <wp:posOffset>28575</wp:posOffset>
                </wp:positionV>
                <wp:extent cx="762000" cy="638175"/>
                <wp:effectExtent l="0" t="0" r="19050" b="28575"/>
                <wp:wrapSquare wrapText="bothSides"/>
                <wp:docPr id="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638175"/>
                        </a:xfrm>
                        <a:prstGeom prst="rect">
                          <a:avLst/>
                        </a:prstGeom>
                        <a:solidFill>
                          <a:srgbClr val="FFFFFF"/>
                        </a:solidFill>
                        <a:ln w="9525">
                          <a:solidFill>
                            <a:srgbClr val="000000"/>
                          </a:solidFill>
                          <a:miter lim="800000"/>
                          <a:headEnd/>
                          <a:tailEnd/>
                        </a:ln>
                      </wps:spPr>
                      <wps:txbx>
                        <w:txbxContent>
                          <w:p w14:paraId="40670CDA" w14:textId="77777777" w:rsidR="00FA13A7" w:rsidRDefault="00FA13A7" w:rsidP="00FA13A7">
                            <w:pPr>
                              <w:spacing w:line="240" w:lineRule="auto"/>
                              <w:jc w:val="center"/>
                              <w:rPr>
                                <w:rFonts w:ascii="Arial" w:hAnsi="Arial" w:cs="Arial"/>
                                <w:sz w:val="20"/>
                                <w:szCs w:val="20"/>
                              </w:rPr>
                            </w:pPr>
                            <w:r>
                              <w:rPr>
                                <w:rFonts w:ascii="Arial" w:hAnsi="Arial" w:cs="Arial"/>
                                <w:sz w:val="20"/>
                                <w:szCs w:val="20"/>
                              </w:rPr>
                              <w:t>Finishing</w:t>
                            </w:r>
                          </w:p>
                          <w:p w14:paraId="1B9AA2D6" w14:textId="2216121B" w:rsidR="00FA13A7" w:rsidRDefault="00FA13A7" w:rsidP="00FA13A7">
                            <w:pPr>
                              <w:spacing w:line="240" w:lineRule="auto"/>
                              <w:jc w:val="center"/>
                              <w:rPr>
                                <w:rFonts w:ascii="Arial" w:hAnsi="Arial" w:cs="Arial"/>
                                <w:sz w:val="20"/>
                                <w:szCs w:val="20"/>
                              </w:rPr>
                            </w:pPr>
                            <w:r>
                              <w:rPr>
                                <w:rFonts w:ascii="Arial" w:hAnsi="Arial" w:cs="Arial"/>
                                <w:sz w:val="20"/>
                                <w:szCs w:val="20"/>
                              </w:rPr>
                              <w:t xml:space="preserve">Tank </w:t>
                            </w:r>
                          </w:p>
                          <w:p w14:paraId="68C706FF" w14:textId="77777777" w:rsidR="00FA13A7" w:rsidRPr="005B6140" w:rsidRDefault="00FA13A7" w:rsidP="00FA13A7">
                            <w:pPr>
                              <w:spacing w:line="720" w:lineRule="auto"/>
                              <w:jc w:val="center"/>
                              <w:rPr>
                                <w:rFonts w:ascii="Arial" w:hAnsi="Arial" w:cs="Arial"/>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AE329" id="_x0000_s1240" type="#_x0000_t202" style="position:absolute;left:0;text-align:left;margin-left:372pt;margin-top:2.25pt;width:60pt;height:50.25pt;z-index:25273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">
                <v:textbox>
                  <w:txbxContent>
                    <w:p w14:paraId="40670CDA" w14:textId="77777777" w:rsidR="00FA13A7" w:rsidRDefault="00FA13A7" w:rsidP="00FA13A7">
                      <w:pPr>
                        <w:spacing w:line="240" w:lineRule="auto"/>
                        <w:jc w:val="center"/>
                        <w:rPr>
                          <w:rFonts w:ascii="Arial" w:hAnsi="Arial" w:cs="Arial"/>
                          <w:sz w:val="20"/>
                          <w:szCs w:val="20"/>
                        </w:rPr>
                      </w:pPr>
                      <w:r>
                        <w:rPr>
                          <w:rFonts w:ascii="Arial" w:hAnsi="Arial" w:cs="Arial"/>
                          <w:sz w:val="20"/>
                          <w:szCs w:val="20"/>
                        </w:rPr>
                        <w:t>Finishing</w:t>
                      </w:r>
                    </w:p>
                    <w:p w14:paraId="1B9AA2D6" w14:textId="2216121B" w:rsidR="00FA13A7" w:rsidRDefault="00FA13A7" w:rsidP="00FA13A7">
                      <w:pPr>
                        <w:spacing w:line="240" w:lineRule="auto"/>
                        <w:jc w:val="center"/>
                        <w:rPr>
                          <w:rFonts w:ascii="Arial" w:hAnsi="Arial" w:cs="Arial"/>
                          <w:sz w:val="20"/>
                          <w:szCs w:val="20"/>
                        </w:rPr>
                      </w:pPr>
                      <w:r>
                        <w:rPr>
                          <w:rFonts w:ascii="Arial" w:hAnsi="Arial" w:cs="Arial"/>
                          <w:sz w:val="20"/>
                          <w:szCs w:val="20"/>
                        </w:rPr>
                        <w:t xml:space="preserve">Tank </w:t>
                      </w:r>
                    </w:p>
                    <w:p w14:paraId="68C706FF" w14:textId="77777777" w:rsidR="00FA13A7" w:rsidRPr="005B6140" w:rsidRDefault="00FA13A7" w:rsidP="00FA13A7">
                      <w:pPr>
                        <w:spacing w:line="720" w:lineRule="auto"/>
                        <w:jc w:val="center"/>
                        <w:rPr>
                          <w:rFonts w:ascii="Arial" w:hAnsi="Arial" w:cs="Arial"/>
                          <w:sz w:val="20"/>
                          <w:szCs w:val="20"/>
                        </w:rPr>
                      </w:pPr>
                    </w:p>
                  </w:txbxContent>
                </v:textbox>
                <w10:wrap type="square"/>
              </v:shape>
            </w:pict>
          </mc:Fallback>
        </mc:AlternateContent>
      </w:r>
      <w:r w:rsidR="00FA13A7" w:rsidRPr="005B6140">
        <w:rPr>
          <w:rFonts w:ascii="Arial" w:hAnsi="Arial" w:cs="Arial"/>
          <w:b/>
          <w:bCs/>
          <w:noProof/>
          <w:sz w:val="24"/>
          <w:szCs w:val="24"/>
        </w:rPr>
        <mc:AlternateContent>
          <mc:Choice Requires="wps">
            <w:drawing>
              <wp:anchor distT="45720" distB="45720" distL="114300" distR="114300" simplePos="0" relativeHeight="252737536" behindDoc="0" locked="0" layoutInCell="1" allowOverlap="1" wp14:anchorId="78B0E0AF" wp14:editId="6BBF8B97">
                <wp:simplePos x="0" y="0"/>
                <wp:positionH relativeFrom="column">
                  <wp:posOffset>3657600</wp:posOffset>
                </wp:positionH>
                <wp:positionV relativeFrom="paragraph">
                  <wp:posOffset>19050</wp:posOffset>
                </wp:positionV>
                <wp:extent cx="771525" cy="638175"/>
                <wp:effectExtent l="0" t="0" r="28575" b="28575"/>
                <wp:wrapSquare wrapText="bothSides"/>
                <wp:docPr id="1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638175"/>
                        </a:xfrm>
                        <a:prstGeom prst="rect">
                          <a:avLst/>
                        </a:prstGeom>
                        <a:solidFill>
                          <a:srgbClr val="FFFFFF"/>
                        </a:solidFill>
                        <a:ln w="9525">
                          <a:solidFill>
                            <a:srgbClr val="000000"/>
                          </a:solidFill>
                          <a:miter lim="800000"/>
                          <a:headEnd/>
                          <a:tailEnd/>
                        </a:ln>
                      </wps:spPr>
                      <wps:txbx>
                        <w:txbxContent>
                          <w:p w14:paraId="149AB406" w14:textId="17385D5B" w:rsidR="00FA13A7" w:rsidRPr="005B6140" w:rsidRDefault="00FA13A7" w:rsidP="00FA13A7">
                            <w:pPr>
                              <w:spacing w:line="720" w:lineRule="auto"/>
                              <w:jc w:val="center"/>
                              <w:rPr>
                                <w:rFonts w:ascii="Arial" w:hAnsi="Arial" w:cs="Arial"/>
                                <w:sz w:val="20"/>
                                <w:szCs w:val="20"/>
                              </w:rPr>
                            </w:pPr>
                            <w:r>
                              <w:rPr>
                                <w:rFonts w:ascii="Arial" w:hAnsi="Arial" w:cs="Arial"/>
                                <w:sz w:val="20"/>
                                <w:szCs w:val="20"/>
                              </w:rPr>
                              <w:t>Storage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B0E0AF" id="_x0000_s1241" type="#_x0000_t202" style="position:absolute;left:0;text-align:left;margin-left:4in;margin-top:1.5pt;width:60.75pt;height:50.25pt;z-index:25273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">
                <v:textbox>
                  <w:txbxContent>
                    <w:p w14:paraId="149AB406" w14:textId="17385D5B" w:rsidR="00FA13A7" w:rsidRPr="005B6140" w:rsidRDefault="00FA13A7" w:rsidP="00FA13A7">
                      <w:pPr>
                        <w:spacing w:line="720" w:lineRule="auto"/>
                        <w:jc w:val="center"/>
                        <w:rPr>
                          <w:rFonts w:ascii="Arial" w:hAnsi="Arial" w:cs="Arial"/>
                          <w:sz w:val="20"/>
                          <w:szCs w:val="20"/>
                        </w:rPr>
                      </w:pPr>
                      <w:r>
                        <w:rPr>
                          <w:rFonts w:ascii="Arial" w:hAnsi="Arial" w:cs="Arial"/>
                          <w:sz w:val="20"/>
                          <w:szCs w:val="20"/>
                        </w:rPr>
                        <w:t>Storage</w:t>
                      </w:r>
                    </w:p>
                  </w:txbxContent>
                </v:textbox>
                <w10:wrap type="square"/>
              </v:shape>
            </w:pict>
          </mc:Fallback>
        </mc:AlternateContent>
      </w:r>
      <w:r w:rsidR="00FA13A7" w:rsidRPr="005B6140">
        <w:rPr>
          <w:rFonts w:ascii="Arial" w:hAnsi="Arial" w:cs="Arial"/>
          <w:b/>
          <w:bCs/>
          <w:noProof/>
          <w:sz w:val="24"/>
          <w:szCs w:val="24"/>
        </w:rPr>
        <mc:AlternateContent>
          <mc:Choice Requires="wps">
            <w:drawing>
              <wp:anchor distT="45720" distB="45720" distL="114300" distR="114300" simplePos="0" relativeHeight="252735488" behindDoc="0" locked="0" layoutInCell="1" allowOverlap="1" wp14:anchorId="2016B70C" wp14:editId="41C46489">
                <wp:simplePos x="0" y="0"/>
                <wp:positionH relativeFrom="column">
                  <wp:posOffset>2476500</wp:posOffset>
                </wp:positionH>
                <wp:positionV relativeFrom="paragraph">
                  <wp:posOffset>18415</wp:posOffset>
                </wp:positionV>
                <wp:extent cx="847725" cy="638175"/>
                <wp:effectExtent l="0" t="0" r="28575" b="28575"/>
                <wp:wrapSquare wrapText="bothSides"/>
                <wp:docPr id="1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638175"/>
                        </a:xfrm>
                        <a:prstGeom prst="rect">
                          <a:avLst/>
                        </a:prstGeom>
                        <a:solidFill>
                          <a:srgbClr val="FFFFFF"/>
                        </a:solidFill>
                        <a:ln w="9525">
                          <a:solidFill>
                            <a:srgbClr val="000000"/>
                          </a:solidFill>
                          <a:miter lim="800000"/>
                          <a:headEnd/>
                          <a:tailEnd/>
                        </a:ln>
                      </wps:spPr>
                      <wps:txbx>
                        <w:txbxContent>
                          <w:p w14:paraId="09367CD0" w14:textId="271F8C4D" w:rsidR="00FA13A7" w:rsidRPr="005B6140" w:rsidRDefault="00FA13A7" w:rsidP="00FA13A7">
                            <w:pPr>
                              <w:spacing w:line="720" w:lineRule="auto"/>
                              <w:jc w:val="center"/>
                              <w:rPr>
                                <w:rFonts w:ascii="Arial" w:hAnsi="Arial" w:cs="Arial"/>
                                <w:sz w:val="20"/>
                                <w:szCs w:val="20"/>
                              </w:rPr>
                            </w:pPr>
                            <w:r>
                              <w:rPr>
                                <w:rFonts w:ascii="Arial" w:hAnsi="Arial" w:cs="Arial"/>
                                <w:sz w:val="20"/>
                                <w:szCs w:val="20"/>
                              </w:rPr>
                              <w:t>Blender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16B70C" id="_x0000_s1242" type="#_x0000_t202" style="position:absolute;left:0;text-align:left;margin-left:195pt;margin-top:1.45pt;width:66.75pt;height:50.25pt;z-index:252735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">
                <v:textbox>
                  <w:txbxContent>
                    <w:p w14:paraId="09367CD0" w14:textId="271F8C4D" w:rsidR="00FA13A7" w:rsidRPr="005B6140" w:rsidRDefault="00FA13A7" w:rsidP="00FA13A7">
                      <w:pPr>
                        <w:spacing w:line="720" w:lineRule="auto"/>
                        <w:jc w:val="center"/>
                        <w:rPr>
                          <w:rFonts w:ascii="Arial" w:hAnsi="Arial" w:cs="Arial"/>
                          <w:sz w:val="20"/>
                          <w:szCs w:val="20"/>
                        </w:rPr>
                      </w:pPr>
                      <w:r>
                        <w:rPr>
                          <w:rFonts w:ascii="Arial" w:hAnsi="Arial" w:cs="Arial"/>
                          <w:sz w:val="20"/>
                          <w:szCs w:val="20"/>
                        </w:rPr>
                        <w:t>Blender</w:t>
                      </w:r>
                    </w:p>
                  </w:txbxContent>
                </v:textbox>
                <w10:wrap type="square"/>
              </v:shape>
            </w:pict>
          </mc:Fallback>
        </mc:AlternateContent>
      </w:r>
      <w:r w:rsidR="00FA13A7" w:rsidRPr="005B6140">
        <w:rPr>
          <w:rFonts w:ascii="Arial" w:hAnsi="Arial" w:cs="Arial"/>
          <w:b/>
          <w:bCs/>
          <w:noProof/>
          <w:sz w:val="24"/>
          <w:szCs w:val="24"/>
        </w:rPr>
        <mc:AlternateContent>
          <mc:Choice Requires="wps">
            <w:drawing>
              <wp:anchor distT="45720" distB="45720" distL="114300" distR="114300" simplePos="0" relativeHeight="252733440" behindDoc="0" locked="0" layoutInCell="1" allowOverlap="1" wp14:anchorId="08CBCE76" wp14:editId="44F4F57B">
                <wp:simplePos x="0" y="0"/>
                <wp:positionH relativeFrom="column">
                  <wp:posOffset>1323975</wp:posOffset>
                </wp:positionH>
                <wp:positionV relativeFrom="paragraph">
                  <wp:posOffset>19050</wp:posOffset>
                </wp:positionV>
                <wp:extent cx="828675" cy="638175"/>
                <wp:effectExtent l="0" t="0" r="28575" b="28575"/>
                <wp:wrapSquare wrapText="bothSides"/>
                <wp:docPr id="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638175"/>
                        </a:xfrm>
                        <a:prstGeom prst="rect">
                          <a:avLst/>
                        </a:prstGeom>
                        <a:solidFill>
                          <a:srgbClr val="FFFFFF"/>
                        </a:solidFill>
                        <a:ln w="9525">
                          <a:solidFill>
                            <a:srgbClr val="000000"/>
                          </a:solidFill>
                          <a:miter lim="800000"/>
                          <a:headEnd/>
                          <a:tailEnd/>
                        </a:ln>
                      </wps:spPr>
                      <wps:txbx>
                        <w:txbxContent>
                          <w:p w14:paraId="6F66C474" w14:textId="19217E92" w:rsidR="005B6140" w:rsidRPr="005B6140" w:rsidRDefault="00FA13A7" w:rsidP="007D259E">
                            <w:pPr>
                              <w:spacing w:line="240" w:lineRule="auto"/>
                              <w:jc w:val="center"/>
                              <w:rPr>
                                <w:rFonts w:ascii="Arial" w:hAnsi="Arial" w:cs="Arial"/>
                                <w:sz w:val="20"/>
                                <w:szCs w:val="20"/>
                              </w:rPr>
                            </w:pPr>
                            <w:r>
                              <w:rPr>
                                <w:rFonts w:ascii="Arial" w:hAnsi="Arial" w:cs="Arial"/>
                                <w:sz w:val="20"/>
                                <w:szCs w:val="20"/>
                              </w:rPr>
                              <w:t>Reactor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BCE76" id="_x0000_s1243" type="#_x0000_t202" style="position:absolute;left:0;text-align:left;margin-left:104.25pt;margin-top:1.5pt;width:65.25pt;height:50.25pt;z-index:25273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">
                <v:textbox>
                  <w:txbxContent>
                    <w:p w14:paraId="6F66C474" w14:textId="19217E92" w:rsidR="005B6140" w:rsidRPr="005B6140" w:rsidRDefault="00FA13A7" w:rsidP="007D259E">
                      <w:pPr>
                        <w:spacing w:line="240" w:lineRule="auto"/>
                        <w:jc w:val="center"/>
                        <w:rPr>
                          <w:rFonts w:ascii="Arial" w:hAnsi="Arial" w:cs="Arial"/>
                          <w:sz w:val="20"/>
                          <w:szCs w:val="20"/>
                        </w:rPr>
                      </w:pPr>
                      <w:r>
                        <w:rPr>
                          <w:rFonts w:ascii="Arial" w:hAnsi="Arial" w:cs="Arial"/>
                          <w:sz w:val="20"/>
                          <w:szCs w:val="20"/>
                        </w:rPr>
                        <w:t>Reactor</w:t>
                      </w:r>
                    </w:p>
                  </w:txbxContent>
                </v:textbox>
                <w10:wrap type="square"/>
              </v:shape>
            </w:pict>
          </mc:Fallback>
        </mc:AlternateContent>
      </w:r>
    </w:p>
    <w:p w14:paraId="184EF74A" w14:textId="334FF4FC" w:rsidR="009D4FDA" w:rsidRDefault="00F62A9F" w:rsidP="005B76D3">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83616" behindDoc="0" locked="0" layoutInCell="1" allowOverlap="1" wp14:anchorId="1D764489" wp14:editId="7E71DB04">
                <wp:simplePos x="0" y="0"/>
                <wp:positionH relativeFrom="column">
                  <wp:posOffset>5248275</wp:posOffset>
                </wp:positionH>
                <wp:positionV relativeFrom="paragraph">
                  <wp:posOffset>302260</wp:posOffset>
                </wp:positionV>
                <wp:extent cx="0" cy="704850"/>
                <wp:effectExtent l="0" t="0" r="38100" b="19050"/>
                <wp:wrapNone/>
                <wp:docPr id="241" name="Straight Connector 241"/>
                <wp:cNvGraphicFramePr/>
                <a:graphic xmlns:a="http://schemas.openxmlformats.org/drawingml/2006/main">
                  <a:graphicData uri="http://schemas.microsoft.com/office/word/2010/wordprocessingShape">
                    <wps:wsp>
                      <wps:cNvCnPr/>
                      <wps:spPr>
                        <a:xfrm>
                          <a:off x="0" y="0"/>
                          <a:ext cx="0" cy="704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36571A" id="Straight Connector 241" o:spid="_x0000_s1026" style="position:absolute;z-index:252783616;visibility:visible;mso-wrap-style:square;mso-wrap-distance-left:9pt;mso-wrap-distance-top:0;mso-wrap-distance-right:9pt;mso-wrap-distance-bottom:0;mso-position-horizontal:absolute;mso-position-horizontal-relative:text;mso-position-vertical:absolute;mso-position-vertical-relative:text" from="413.25pt,23.8pt" to="413.25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82592" behindDoc="0" locked="0" layoutInCell="1" allowOverlap="1" wp14:anchorId="21AC54A9" wp14:editId="0EC1E139">
                <wp:simplePos x="0" y="0"/>
                <wp:positionH relativeFrom="column">
                  <wp:posOffset>5071068</wp:posOffset>
                </wp:positionH>
                <wp:positionV relativeFrom="paragraph">
                  <wp:posOffset>302365</wp:posOffset>
                </wp:positionV>
                <wp:extent cx="0" cy="190814"/>
                <wp:effectExtent l="76200" t="38100" r="57150" b="19050"/>
                <wp:wrapNone/>
                <wp:docPr id="239" name="Straight Arrow Connector 239"/>
                <wp:cNvGraphicFramePr/>
                <a:graphic xmlns:a="http://schemas.openxmlformats.org/drawingml/2006/main">
                  <a:graphicData uri="http://schemas.microsoft.com/office/word/2010/wordprocessingShape">
                    <wps:wsp>
                      <wps:cNvCnPr/>
                      <wps:spPr>
                        <a:xfrm flipV="1">
                          <a:off x="0" y="0"/>
                          <a:ext cx="0" cy="190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8A672C" id="Straight Arrow Connector 239" o:spid="_x0000_s1026" type="#_x0000_t32" style="position:absolute;margin-left:399.3pt;margin-top:23.8pt;width:0;height:15pt;flip:y;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" strokecolor="#4472c4 [3204]" strokeweight=".5pt">
                <v:stroke endarrow="block" joinstyle="miter"/>
              </v:shape>
            </w:pict>
          </mc:Fallback>
        </mc:AlternateContent>
      </w:r>
      <w:r w:rsidR="00F6544D">
        <w:rPr>
          <w:rFonts w:ascii="Arial" w:hAnsi="Arial" w:cs="Arial"/>
          <w:b/>
          <w:bCs/>
          <w:noProof/>
          <w:sz w:val="24"/>
          <w:szCs w:val="24"/>
        </w:rPr>
        <mc:AlternateContent>
          <mc:Choice Requires="wps">
            <w:drawing>
              <wp:anchor distT="0" distB="0" distL="114300" distR="114300" simplePos="0" relativeHeight="252762112" behindDoc="0" locked="0" layoutInCell="1" allowOverlap="1" wp14:anchorId="134FC1B3" wp14:editId="71C43A4D">
                <wp:simplePos x="0" y="0"/>
                <wp:positionH relativeFrom="column">
                  <wp:posOffset>301625</wp:posOffset>
                </wp:positionH>
                <wp:positionV relativeFrom="paragraph">
                  <wp:posOffset>356235</wp:posOffset>
                </wp:positionV>
                <wp:extent cx="563670" cy="0"/>
                <wp:effectExtent l="0" t="0" r="0" b="0"/>
                <wp:wrapNone/>
                <wp:docPr id="205" name="Straight Connector 205"/>
                <wp:cNvGraphicFramePr/>
                <a:graphic xmlns:a="http://schemas.openxmlformats.org/drawingml/2006/main">
                  <a:graphicData uri="http://schemas.microsoft.com/office/word/2010/wordprocessingShape">
                    <wps:wsp>
                      <wps:cNvCnPr/>
                      <wps:spPr>
                        <a:xfrm flipV="1">
                          <a:off x="0" y="0"/>
                          <a:ext cx="5636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80CF297" id="Straight Connector 205" o:spid="_x0000_s1026" style="position:absolute;flip:y;z-index:252762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75pt,28.05pt" to="68.15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" strokecolor="#4472c4 [3204]" strokeweight=".5pt">
                <v:stroke joinstyle="miter"/>
              </v:line>
            </w:pict>
          </mc:Fallback>
        </mc:AlternateContent>
      </w:r>
      <w:r w:rsidR="00F6544D">
        <w:rPr>
          <w:rFonts w:ascii="Arial" w:hAnsi="Arial" w:cs="Arial"/>
          <w:b/>
          <w:bCs/>
          <w:noProof/>
          <w:sz w:val="24"/>
          <w:szCs w:val="24"/>
        </w:rPr>
        <mc:AlternateContent>
          <mc:Choice Requires="wps">
            <w:drawing>
              <wp:anchor distT="0" distB="0" distL="114300" distR="114300" simplePos="0" relativeHeight="252761088" behindDoc="0" locked="0" layoutInCell="1" allowOverlap="1" wp14:anchorId="7A238F5D" wp14:editId="3F56D60C">
                <wp:simplePos x="0" y="0"/>
                <wp:positionH relativeFrom="column">
                  <wp:posOffset>303631</wp:posOffset>
                </wp:positionH>
                <wp:positionV relativeFrom="paragraph">
                  <wp:posOffset>272867</wp:posOffset>
                </wp:positionV>
                <wp:extent cx="0" cy="85491"/>
                <wp:effectExtent l="0" t="0" r="38100" b="29210"/>
                <wp:wrapNone/>
                <wp:docPr id="204" name="Straight Connector 204"/>
                <wp:cNvGraphicFramePr/>
                <a:graphic xmlns:a="http://schemas.openxmlformats.org/drawingml/2006/main">
                  <a:graphicData uri="http://schemas.microsoft.com/office/word/2010/wordprocessingShape">
                    <wps:wsp>
                      <wps:cNvCnPr/>
                      <wps:spPr>
                        <a:xfrm>
                          <a:off x="0" y="0"/>
                          <a:ext cx="0" cy="854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99AF0C" id="Straight Connector 204" o:spid="_x0000_s1026" style="position:absolute;z-index:252761088;visibility:visible;mso-wrap-style:square;mso-wrap-distance-left:9pt;mso-wrap-distance-top:0;mso-wrap-distance-right:9pt;mso-wrap-distance-bottom:0;mso-position-horizontal:absolute;mso-position-horizontal-relative:text;mso-position-vertical:absolute;mso-position-vertical-relative:text" from="23.9pt,21.5pt" to="23.9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" strokecolor="#4472c4 [3204]" strokeweight=".5pt">
                <v:stroke joinstyle="miter"/>
              </v:line>
            </w:pict>
          </mc:Fallback>
        </mc:AlternateContent>
      </w:r>
    </w:p>
    <w:p w14:paraId="2A0C9E71" w14:textId="5B04C551" w:rsidR="009D4FDA" w:rsidRDefault="00F62A9F" w:rsidP="005B76D3">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81568" behindDoc="0" locked="0" layoutInCell="1" allowOverlap="1" wp14:anchorId="1FB28BF7" wp14:editId="295F2AC2">
                <wp:simplePos x="0" y="0"/>
                <wp:positionH relativeFrom="column">
                  <wp:posOffset>3432767</wp:posOffset>
                </wp:positionH>
                <wp:positionV relativeFrom="paragraph">
                  <wp:posOffset>127398</wp:posOffset>
                </wp:positionV>
                <wp:extent cx="1638719" cy="0"/>
                <wp:effectExtent l="0" t="0" r="0" b="0"/>
                <wp:wrapNone/>
                <wp:docPr id="237" name="Straight Connector 237"/>
                <wp:cNvGraphicFramePr/>
                <a:graphic xmlns:a="http://schemas.openxmlformats.org/drawingml/2006/main">
                  <a:graphicData uri="http://schemas.microsoft.com/office/word/2010/wordprocessingShape">
                    <wps:wsp>
                      <wps:cNvCnPr/>
                      <wps:spPr>
                        <a:xfrm>
                          <a:off x="0" y="0"/>
                          <a:ext cx="163871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15512F" id="Straight Connector 237" o:spid="_x0000_s1026" style="position:absolute;z-index:252781568;visibility:visible;mso-wrap-style:square;mso-wrap-distance-left:9pt;mso-wrap-distance-top:0;mso-wrap-distance-right:9pt;mso-wrap-distance-bottom:0;mso-position-horizontal:absolute;mso-position-horizontal-relative:text;mso-position-vertical:absolute;mso-position-vertical-relative:text" from="270.3pt,10.05pt" to="399.3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" strokecolor="#4472c4 [3204]" strokeweight=".5pt">
                <v:stroke joinstyle="miter"/>
              </v:line>
            </w:pict>
          </mc:Fallback>
        </mc:AlternateContent>
      </w:r>
      <w:r w:rsidR="00F6544D">
        <w:rPr>
          <w:rFonts w:ascii="Arial" w:hAnsi="Arial" w:cs="Arial"/>
          <w:b/>
          <w:bCs/>
          <w:noProof/>
          <w:sz w:val="24"/>
          <w:szCs w:val="24"/>
        </w:rPr>
        <mc:AlternateContent>
          <mc:Choice Requires="wps">
            <w:drawing>
              <wp:anchor distT="0" distB="0" distL="114300" distR="114300" simplePos="0" relativeHeight="252760064" behindDoc="0" locked="0" layoutInCell="1" allowOverlap="1" wp14:anchorId="2A8DE3B7" wp14:editId="7FF59959">
                <wp:simplePos x="0" y="0"/>
                <wp:positionH relativeFrom="column">
                  <wp:posOffset>-131710</wp:posOffset>
                </wp:positionH>
                <wp:positionV relativeFrom="paragraph">
                  <wp:posOffset>80645</wp:posOffset>
                </wp:positionV>
                <wp:extent cx="533400" cy="0"/>
                <wp:effectExtent l="0" t="0" r="0" b="0"/>
                <wp:wrapNone/>
                <wp:docPr id="203" name="Straight Connector 203"/>
                <wp:cNvGraphicFramePr/>
                <a:graphic xmlns:a="http://schemas.openxmlformats.org/drawingml/2006/main">
                  <a:graphicData uri="http://schemas.microsoft.com/office/word/2010/wordprocessingShape">
                    <wps:wsp>
                      <wps:cNvCnPr/>
                      <wps:spPr>
                        <a:xfrm>
                          <a:off x="0" y="0"/>
                          <a:ext cx="533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F760FD" id="Straight Connector 203" o:spid="_x0000_s1026" style="position:absolute;z-index:252760064;visibility:visible;mso-wrap-style:square;mso-wrap-distance-left:9pt;mso-wrap-distance-top:0;mso-wrap-distance-right:9pt;mso-wrap-distance-bottom:0;mso-position-horizontal:absolute;mso-position-horizontal-relative:text;mso-position-vertical:absolute;mso-position-vertical-relative:text" from="-10.35pt,6.35pt" to="31.6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" strokecolor="#4472c4 [3204]" strokeweight=".5pt">
                <v:stroke joinstyle="miter"/>
              </v:line>
            </w:pict>
          </mc:Fallback>
        </mc:AlternateContent>
      </w:r>
      <w:r w:rsidR="00F6544D">
        <w:rPr>
          <w:rFonts w:ascii="Arial" w:hAnsi="Arial" w:cs="Arial"/>
          <w:b/>
          <w:bCs/>
          <w:noProof/>
          <w:sz w:val="24"/>
          <w:szCs w:val="24"/>
        </w:rPr>
        <mc:AlternateContent>
          <mc:Choice Requires="wps">
            <w:drawing>
              <wp:anchor distT="0" distB="0" distL="114300" distR="114300" simplePos="0" relativeHeight="252759040" behindDoc="0" locked="0" layoutInCell="1" allowOverlap="1" wp14:anchorId="379CF0DB" wp14:editId="33075E3C">
                <wp:simplePos x="0" y="0"/>
                <wp:positionH relativeFrom="column">
                  <wp:posOffset>399415</wp:posOffset>
                </wp:positionH>
                <wp:positionV relativeFrom="paragraph">
                  <wp:posOffset>80645</wp:posOffset>
                </wp:positionV>
                <wp:extent cx="0" cy="228600"/>
                <wp:effectExtent l="76200" t="0" r="57150" b="57150"/>
                <wp:wrapNone/>
                <wp:docPr id="202" name="Straight Arrow Connector 202"/>
                <wp:cNvGraphicFramePr/>
                <a:graphic xmlns:a="http://schemas.openxmlformats.org/drawingml/2006/main">
                  <a:graphicData uri="http://schemas.microsoft.com/office/word/2010/wordprocessingShape">
                    <wps:wsp>
                      <wps:cNvCnPr/>
                      <wps:spPr>
                        <a:xfrm flipH="1">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AC641F" id="Straight Arrow Connector 202" o:spid="_x0000_s1026" type="#_x0000_t32" style="position:absolute;margin-left:31.45pt;margin-top:6.35pt;width:0;height:18pt;flip:x;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" strokecolor="#4472c4 [3204]" strokeweight=".5pt">
                <v:stroke endarrow="block" joinstyle="miter"/>
              </v:shape>
            </w:pict>
          </mc:Fallback>
        </mc:AlternateContent>
      </w:r>
      <w:r w:rsidR="00F6544D" w:rsidRPr="00F6544D">
        <w:rPr>
          <w:rFonts w:ascii="Arial" w:hAnsi="Arial" w:cs="Arial"/>
          <w:b/>
          <w:bCs/>
          <w:noProof/>
          <w:sz w:val="24"/>
          <w:szCs w:val="24"/>
        </w:rPr>
        <mc:AlternateContent>
          <mc:Choice Requires="wps">
            <w:drawing>
              <wp:anchor distT="0" distB="0" distL="114300" distR="114300" simplePos="0" relativeHeight="252756992" behindDoc="0" locked="0" layoutInCell="1" allowOverlap="1" wp14:anchorId="69DC2D74" wp14:editId="3EC8BCC4">
                <wp:simplePos x="0" y="0"/>
                <wp:positionH relativeFrom="column">
                  <wp:posOffset>1232535</wp:posOffset>
                </wp:positionH>
                <wp:positionV relativeFrom="paragraph">
                  <wp:posOffset>7791450</wp:posOffset>
                </wp:positionV>
                <wp:extent cx="0" cy="182880"/>
                <wp:effectExtent l="76200" t="0" r="57150" b="64770"/>
                <wp:wrapNone/>
                <wp:docPr id="198" name="Straight Arrow Connector 198"/>
                <wp:cNvGraphicFramePr/>
                <a:graphic xmlns:a="http://schemas.openxmlformats.org/drawingml/2006/main">
                  <a:graphicData uri="http://schemas.microsoft.com/office/word/2010/wordprocessingShape">
                    <wps:wsp>
                      <wps:cNvCnPr/>
                      <wps:spPr>
                        <a:xfrm flipH="1">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2D481" id="Straight Arrow Connector 198" o:spid="_x0000_s1026" type="#_x0000_t32" style="position:absolute;margin-left:97.05pt;margin-top:613.5pt;width:0;height:14.4pt;flip:x;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" strokecolor="#4472c4 [3204]" strokeweight=".5pt">
                <v:stroke endarrow="block" joinstyle="miter"/>
              </v:shape>
            </w:pict>
          </mc:Fallback>
        </mc:AlternateContent>
      </w:r>
      <w:r w:rsidR="00F6544D" w:rsidRPr="00F6544D">
        <w:rPr>
          <w:rFonts w:ascii="Arial" w:hAnsi="Arial" w:cs="Arial"/>
          <w:b/>
          <w:bCs/>
          <w:noProof/>
          <w:sz w:val="24"/>
          <w:szCs w:val="24"/>
        </w:rPr>
        <mc:AlternateContent>
          <mc:Choice Requires="wps">
            <w:drawing>
              <wp:anchor distT="0" distB="0" distL="114300" distR="114300" simplePos="0" relativeHeight="252758016" behindDoc="0" locked="0" layoutInCell="1" allowOverlap="1" wp14:anchorId="35FE8E2F" wp14:editId="01A178E5">
                <wp:simplePos x="0" y="0"/>
                <wp:positionH relativeFrom="column">
                  <wp:posOffset>840740</wp:posOffset>
                </wp:positionH>
                <wp:positionV relativeFrom="paragraph">
                  <wp:posOffset>7791450</wp:posOffset>
                </wp:positionV>
                <wp:extent cx="387985"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3879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4CF21B0" id="Straight Connector 201" o:spid="_x0000_s1026" style="position:absolute;z-index:252758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6.2pt,613.5pt" to="96.75pt,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" strokecolor="#4472c4 [3204]" strokeweight=".5pt">
                <v:stroke joinstyle="miter"/>
              </v:line>
            </w:pict>
          </mc:Fallback>
        </mc:AlternateContent>
      </w:r>
      <w:r w:rsidR="00F6544D" w:rsidRPr="00F6544D">
        <w:rPr>
          <w:rFonts w:ascii="Arial" w:hAnsi="Arial" w:cs="Arial"/>
          <w:b/>
          <w:bCs/>
          <w:noProof/>
          <w:sz w:val="24"/>
          <w:szCs w:val="24"/>
        </w:rPr>
        <mc:AlternateContent>
          <mc:Choice Requires="wps">
            <w:drawing>
              <wp:anchor distT="0" distB="0" distL="114300" distR="114300" simplePos="0" relativeHeight="252753920" behindDoc="0" locked="0" layoutInCell="1" allowOverlap="1" wp14:anchorId="4CBC0C22" wp14:editId="652A577B">
                <wp:simplePos x="0" y="0"/>
                <wp:positionH relativeFrom="column">
                  <wp:posOffset>1080135</wp:posOffset>
                </wp:positionH>
                <wp:positionV relativeFrom="paragraph">
                  <wp:posOffset>7639050</wp:posOffset>
                </wp:positionV>
                <wp:extent cx="0" cy="182880"/>
                <wp:effectExtent l="76200" t="0" r="57150" b="64770"/>
                <wp:wrapNone/>
                <wp:docPr id="191" name="Straight Arrow Connector 191"/>
                <wp:cNvGraphicFramePr/>
                <a:graphic xmlns:a="http://schemas.openxmlformats.org/drawingml/2006/main">
                  <a:graphicData uri="http://schemas.microsoft.com/office/word/2010/wordprocessingShape">
                    <wps:wsp>
                      <wps:cNvCnPr/>
                      <wps:spPr>
                        <a:xfrm flipH="1">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9F613C" id="Straight Arrow Connector 191" o:spid="_x0000_s1026" type="#_x0000_t32" style="position:absolute;margin-left:85.05pt;margin-top:601.5pt;width:0;height:14.4pt;flip:x;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" strokecolor="#4472c4 [3204]" strokeweight=".5pt">
                <v:stroke endarrow="block" joinstyle="miter"/>
              </v:shape>
            </w:pict>
          </mc:Fallback>
        </mc:AlternateContent>
      </w:r>
      <w:r w:rsidR="00F6544D" w:rsidRPr="00F6544D">
        <w:rPr>
          <w:rFonts w:ascii="Arial" w:hAnsi="Arial" w:cs="Arial"/>
          <w:b/>
          <w:bCs/>
          <w:noProof/>
          <w:sz w:val="24"/>
          <w:szCs w:val="24"/>
        </w:rPr>
        <mc:AlternateContent>
          <mc:Choice Requires="wps">
            <w:drawing>
              <wp:anchor distT="0" distB="0" distL="114300" distR="114300" simplePos="0" relativeHeight="252754944" behindDoc="0" locked="0" layoutInCell="1" allowOverlap="1" wp14:anchorId="246AEF70" wp14:editId="357068CA">
                <wp:simplePos x="0" y="0"/>
                <wp:positionH relativeFrom="column">
                  <wp:posOffset>688340</wp:posOffset>
                </wp:positionH>
                <wp:positionV relativeFrom="paragraph">
                  <wp:posOffset>7639050</wp:posOffset>
                </wp:positionV>
                <wp:extent cx="387985" cy="0"/>
                <wp:effectExtent l="0" t="0" r="0" b="0"/>
                <wp:wrapNone/>
                <wp:docPr id="197" name="Straight Connector 197"/>
                <wp:cNvGraphicFramePr/>
                <a:graphic xmlns:a="http://schemas.openxmlformats.org/drawingml/2006/main">
                  <a:graphicData uri="http://schemas.microsoft.com/office/word/2010/wordprocessingShape">
                    <wps:wsp>
                      <wps:cNvCnPr/>
                      <wps:spPr>
                        <a:xfrm>
                          <a:off x="0" y="0"/>
                          <a:ext cx="3879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9B6FCB9" id="Straight Connector 197" o:spid="_x0000_s1026" style="position:absolute;z-index:25275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2pt,601.5pt" to="84.7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" strokecolor="#4472c4 [3204]" strokeweight=".5pt">
                <v:stroke joinstyle="miter"/>
              </v:line>
            </w:pict>
          </mc:Fallback>
        </mc:AlternateContent>
      </w:r>
      <w:r w:rsidR="00F6544D" w:rsidRPr="00F6544D">
        <w:rPr>
          <w:rFonts w:ascii="Arial" w:hAnsi="Arial" w:cs="Arial"/>
          <w:b/>
          <w:bCs/>
          <w:noProof/>
          <w:sz w:val="24"/>
          <w:szCs w:val="24"/>
        </w:rPr>
        <mc:AlternateContent>
          <mc:Choice Requires="wps">
            <w:drawing>
              <wp:anchor distT="0" distB="0" distL="114300" distR="114300" simplePos="0" relativeHeight="252750848" behindDoc="0" locked="0" layoutInCell="1" allowOverlap="1" wp14:anchorId="2D3D3FF6" wp14:editId="21CB7E43">
                <wp:simplePos x="0" y="0"/>
                <wp:positionH relativeFrom="column">
                  <wp:posOffset>927735</wp:posOffset>
                </wp:positionH>
                <wp:positionV relativeFrom="paragraph">
                  <wp:posOffset>7486650</wp:posOffset>
                </wp:positionV>
                <wp:extent cx="0" cy="182880"/>
                <wp:effectExtent l="76200" t="0" r="57150" b="64770"/>
                <wp:wrapNone/>
                <wp:docPr id="188" name="Straight Arrow Connector 188"/>
                <wp:cNvGraphicFramePr/>
                <a:graphic xmlns:a="http://schemas.openxmlformats.org/drawingml/2006/main">
                  <a:graphicData uri="http://schemas.microsoft.com/office/word/2010/wordprocessingShape">
                    <wps:wsp>
                      <wps:cNvCnPr/>
                      <wps:spPr>
                        <a:xfrm flipH="1">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14034" id="Straight Arrow Connector 188" o:spid="_x0000_s1026" type="#_x0000_t32" style="position:absolute;margin-left:73.05pt;margin-top:589.5pt;width:0;height:14.4pt;flip:x;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" strokecolor="#4472c4 [3204]" strokeweight=".5pt">
                <v:stroke endarrow="block" joinstyle="miter"/>
              </v:shape>
            </w:pict>
          </mc:Fallback>
        </mc:AlternateContent>
      </w:r>
      <w:r w:rsidR="00F6544D" w:rsidRPr="00F6544D">
        <w:rPr>
          <w:rFonts w:ascii="Arial" w:hAnsi="Arial" w:cs="Arial"/>
          <w:b/>
          <w:bCs/>
          <w:noProof/>
          <w:sz w:val="24"/>
          <w:szCs w:val="24"/>
        </w:rPr>
        <mc:AlternateContent>
          <mc:Choice Requires="wps">
            <w:drawing>
              <wp:anchor distT="0" distB="0" distL="114300" distR="114300" simplePos="0" relativeHeight="252751872" behindDoc="0" locked="0" layoutInCell="1" allowOverlap="1" wp14:anchorId="16B7852B" wp14:editId="197C7846">
                <wp:simplePos x="0" y="0"/>
                <wp:positionH relativeFrom="column">
                  <wp:posOffset>535940</wp:posOffset>
                </wp:positionH>
                <wp:positionV relativeFrom="paragraph">
                  <wp:posOffset>7486650</wp:posOffset>
                </wp:positionV>
                <wp:extent cx="387985" cy="0"/>
                <wp:effectExtent l="0" t="0" r="0" b="0"/>
                <wp:wrapNone/>
                <wp:docPr id="189" name="Straight Connector 189"/>
                <wp:cNvGraphicFramePr/>
                <a:graphic xmlns:a="http://schemas.openxmlformats.org/drawingml/2006/main">
                  <a:graphicData uri="http://schemas.microsoft.com/office/word/2010/wordprocessingShape">
                    <wps:wsp>
                      <wps:cNvCnPr/>
                      <wps:spPr>
                        <a:xfrm>
                          <a:off x="0" y="0"/>
                          <a:ext cx="3879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DC8A57E" id="Straight Connector 189" o:spid="_x0000_s1026" style="position:absolute;z-index:25275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2pt,589.5pt" to="72.7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" strokecolor="#4472c4 [3204]" strokeweight=".5pt">
                <v:stroke joinstyle="miter"/>
              </v:line>
            </w:pict>
          </mc:Fallback>
        </mc:AlternateContent>
      </w:r>
      <w:r w:rsidR="00FA13A7" w:rsidRPr="005B6140">
        <w:rPr>
          <w:rFonts w:ascii="Arial" w:hAnsi="Arial" w:cs="Arial"/>
          <w:b/>
          <w:bCs/>
          <w:noProof/>
          <w:sz w:val="24"/>
          <w:szCs w:val="24"/>
        </w:rPr>
        <mc:AlternateContent>
          <mc:Choice Requires="wps">
            <w:drawing>
              <wp:anchor distT="45720" distB="45720" distL="114300" distR="114300" simplePos="0" relativeHeight="252731392" behindDoc="0" locked="0" layoutInCell="1" allowOverlap="1" wp14:anchorId="7DAE781E" wp14:editId="6112A2CB">
                <wp:simplePos x="0" y="0"/>
                <wp:positionH relativeFrom="column">
                  <wp:posOffset>9525</wp:posOffset>
                </wp:positionH>
                <wp:positionV relativeFrom="paragraph">
                  <wp:posOffset>309245</wp:posOffset>
                </wp:positionV>
                <wp:extent cx="1009650" cy="628650"/>
                <wp:effectExtent l="0" t="0" r="19050" b="19050"/>
                <wp:wrapSquare wrapText="bothSides"/>
                <wp:docPr id="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28650"/>
                        </a:xfrm>
                        <a:prstGeom prst="rect">
                          <a:avLst/>
                        </a:prstGeom>
                        <a:solidFill>
                          <a:srgbClr val="FFFFFF"/>
                        </a:solidFill>
                        <a:ln w="9525">
                          <a:solidFill>
                            <a:srgbClr val="000000"/>
                          </a:solidFill>
                          <a:miter lim="800000"/>
                          <a:headEnd/>
                          <a:tailEnd/>
                        </a:ln>
                      </wps:spPr>
                      <wps:txbx>
                        <w:txbxContent>
                          <w:p w14:paraId="571AB6B9" w14:textId="5BEF292E" w:rsidR="005B6140" w:rsidRPr="005B6140" w:rsidRDefault="00FA13A7" w:rsidP="005B6140">
                            <w:pPr>
                              <w:jc w:val="center"/>
                              <w:rPr>
                                <w:rFonts w:ascii="Arial" w:hAnsi="Arial" w:cs="Arial"/>
                                <w:sz w:val="20"/>
                                <w:szCs w:val="20"/>
                              </w:rPr>
                            </w:pPr>
                            <w:r>
                              <w:rPr>
                                <w:rFonts w:ascii="Arial" w:hAnsi="Arial" w:cs="Arial"/>
                                <w:sz w:val="20"/>
                                <w:szCs w:val="20"/>
                              </w:rPr>
                              <w:t>Non- bulk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AE781E" id="_x0000_s1244" type="#_x0000_t202" style="position:absolute;left:0;text-align:left;margin-left:.75pt;margin-top:24.35pt;width:79.5pt;height:49.5pt;z-index:252731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">
                <v:textbox>
                  <w:txbxContent>
                    <w:p w14:paraId="571AB6B9" w14:textId="5BEF292E" w:rsidR="005B6140" w:rsidRPr="005B6140" w:rsidRDefault="00FA13A7" w:rsidP="005B6140">
                      <w:pPr>
                        <w:jc w:val="center"/>
                        <w:rPr>
                          <w:rFonts w:ascii="Arial" w:hAnsi="Arial" w:cs="Arial"/>
                          <w:sz w:val="20"/>
                          <w:szCs w:val="20"/>
                        </w:rPr>
                      </w:pPr>
                      <w:r>
                        <w:rPr>
                          <w:rFonts w:ascii="Arial" w:hAnsi="Arial" w:cs="Arial"/>
                          <w:sz w:val="20"/>
                          <w:szCs w:val="20"/>
                        </w:rPr>
                        <w:t>Non- bulk</w:t>
                      </w:r>
                    </w:p>
                  </w:txbxContent>
                </v:textbox>
                <w10:wrap type="square"/>
              </v:shape>
            </w:pict>
          </mc:Fallback>
        </mc:AlternateContent>
      </w:r>
      <w:r w:rsidR="00FA13A7" w:rsidRPr="005B6140">
        <w:rPr>
          <w:rFonts w:ascii="Arial" w:hAnsi="Arial" w:cs="Arial"/>
          <w:b/>
          <w:bCs/>
          <w:noProof/>
          <w:sz w:val="24"/>
          <w:szCs w:val="24"/>
        </w:rPr>
        <mc:AlternateContent>
          <mc:Choice Requires="wps">
            <w:drawing>
              <wp:anchor distT="45720" distB="45720" distL="114300" distR="114300" simplePos="0" relativeHeight="252743680" behindDoc="0" locked="0" layoutInCell="1" allowOverlap="1" wp14:anchorId="227B8DA6" wp14:editId="6097076A">
                <wp:simplePos x="0" y="0"/>
                <wp:positionH relativeFrom="column">
                  <wp:posOffset>5486400</wp:posOffset>
                </wp:positionH>
                <wp:positionV relativeFrom="paragraph">
                  <wp:posOffset>309245</wp:posOffset>
                </wp:positionV>
                <wp:extent cx="1133475" cy="742950"/>
                <wp:effectExtent l="0" t="0" r="28575" b="19050"/>
                <wp:wrapSquare wrapText="bothSides"/>
                <wp:docPr id="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742950"/>
                        </a:xfrm>
                        <a:prstGeom prst="rect">
                          <a:avLst/>
                        </a:prstGeom>
                        <a:solidFill>
                          <a:srgbClr val="FFFFFF"/>
                        </a:solidFill>
                        <a:ln w="9525">
                          <a:solidFill>
                            <a:srgbClr val="000000"/>
                          </a:solidFill>
                          <a:miter lim="800000"/>
                          <a:headEnd/>
                          <a:tailEnd/>
                        </a:ln>
                      </wps:spPr>
                      <wps:txbx>
                        <w:txbxContent>
                          <w:p w14:paraId="6895D78D" w14:textId="687F3167" w:rsidR="00FA13A7" w:rsidRPr="00FA13A7" w:rsidRDefault="00FA13A7" w:rsidP="00FA13A7">
                            <w:pPr>
                              <w:pStyle w:val="ListParagraph"/>
                              <w:numPr>
                                <w:ilvl w:val="0"/>
                                <w:numId w:val="26"/>
                              </w:numPr>
                              <w:rPr>
                                <w:sz w:val="20"/>
                                <w:szCs w:val="20"/>
                              </w:rPr>
                            </w:pPr>
                            <w:r w:rsidRPr="00FA13A7">
                              <w:rPr>
                                <w:sz w:val="20"/>
                                <w:szCs w:val="20"/>
                              </w:rPr>
                              <w:t>Tank</w:t>
                            </w:r>
                          </w:p>
                          <w:p w14:paraId="729719A0" w14:textId="4E9A9514" w:rsidR="00FA13A7" w:rsidRDefault="00FA13A7" w:rsidP="00FA13A7">
                            <w:pPr>
                              <w:pStyle w:val="ListParagraph"/>
                              <w:numPr>
                                <w:ilvl w:val="0"/>
                                <w:numId w:val="26"/>
                              </w:numPr>
                              <w:rPr>
                                <w:sz w:val="20"/>
                                <w:szCs w:val="20"/>
                              </w:rPr>
                            </w:pPr>
                            <w:r w:rsidRPr="00FA13A7">
                              <w:rPr>
                                <w:sz w:val="20"/>
                                <w:szCs w:val="20"/>
                              </w:rPr>
                              <w:t>Tr</w:t>
                            </w:r>
                            <w:r>
                              <w:rPr>
                                <w:sz w:val="20"/>
                                <w:szCs w:val="20"/>
                              </w:rPr>
                              <w:t>uck</w:t>
                            </w:r>
                          </w:p>
                          <w:p w14:paraId="1B560619" w14:textId="068CF6C9" w:rsidR="00FA13A7" w:rsidRDefault="00FA13A7" w:rsidP="00FA13A7">
                            <w:pPr>
                              <w:pStyle w:val="ListParagraph"/>
                              <w:numPr>
                                <w:ilvl w:val="0"/>
                                <w:numId w:val="26"/>
                              </w:numPr>
                              <w:rPr>
                                <w:sz w:val="20"/>
                                <w:szCs w:val="20"/>
                              </w:rPr>
                            </w:pPr>
                            <w:r>
                              <w:rPr>
                                <w:sz w:val="20"/>
                                <w:szCs w:val="20"/>
                              </w:rPr>
                              <w:t>IBC</w:t>
                            </w:r>
                          </w:p>
                          <w:p w14:paraId="68E42508" w14:textId="45B51B22" w:rsidR="00FA13A7" w:rsidRPr="00FA13A7" w:rsidRDefault="00FA13A7" w:rsidP="00FA13A7">
                            <w:pPr>
                              <w:pStyle w:val="ListParagraph"/>
                              <w:numPr>
                                <w:ilvl w:val="0"/>
                                <w:numId w:val="26"/>
                              </w:numPr>
                              <w:rPr>
                                <w:sz w:val="20"/>
                                <w:szCs w:val="20"/>
                              </w:rPr>
                            </w:pPr>
                            <w:r>
                              <w:rPr>
                                <w:sz w:val="20"/>
                                <w:szCs w:val="20"/>
                              </w:rPr>
                              <w:t>Drums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B8DA6" id="_x0000_s1245" type="#_x0000_t202" style="position:absolute;left:0;text-align:left;margin-left:6in;margin-top:24.35pt;width:89.25pt;height:58.5pt;z-index:252743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">
                <v:textbox>
                  <w:txbxContent>
                    <w:p w14:paraId="6895D78D" w14:textId="687F3167" w:rsidR="00FA13A7" w:rsidRPr="00FA13A7" w:rsidRDefault="00FA13A7" w:rsidP="00FA13A7">
                      <w:pPr>
                        <w:pStyle w:val="ListParagraph"/>
                        <w:numPr>
                          <w:ilvl w:val="0"/>
                          <w:numId w:val="26"/>
                        </w:numPr>
                        <w:rPr>
                          <w:sz w:val="20"/>
                          <w:szCs w:val="20"/>
                        </w:rPr>
                      </w:pPr>
                      <w:r w:rsidRPr="00FA13A7">
                        <w:rPr>
                          <w:sz w:val="20"/>
                          <w:szCs w:val="20"/>
                        </w:rPr>
                        <w:t>Tank</w:t>
                      </w:r>
                    </w:p>
                    <w:p w14:paraId="729719A0" w14:textId="4E9A9514" w:rsidR="00FA13A7" w:rsidRDefault="00FA13A7" w:rsidP="00FA13A7">
                      <w:pPr>
                        <w:pStyle w:val="ListParagraph"/>
                        <w:numPr>
                          <w:ilvl w:val="0"/>
                          <w:numId w:val="26"/>
                        </w:numPr>
                        <w:rPr>
                          <w:sz w:val="20"/>
                          <w:szCs w:val="20"/>
                        </w:rPr>
                      </w:pPr>
                      <w:r w:rsidRPr="00FA13A7">
                        <w:rPr>
                          <w:sz w:val="20"/>
                          <w:szCs w:val="20"/>
                        </w:rPr>
                        <w:t>Tr</w:t>
                      </w:r>
                      <w:r>
                        <w:rPr>
                          <w:sz w:val="20"/>
                          <w:szCs w:val="20"/>
                        </w:rPr>
                        <w:t>uck</w:t>
                      </w:r>
                    </w:p>
                    <w:p w14:paraId="1B560619" w14:textId="068CF6C9" w:rsidR="00FA13A7" w:rsidRDefault="00FA13A7" w:rsidP="00FA13A7">
                      <w:pPr>
                        <w:pStyle w:val="ListParagraph"/>
                        <w:numPr>
                          <w:ilvl w:val="0"/>
                          <w:numId w:val="26"/>
                        </w:numPr>
                        <w:rPr>
                          <w:sz w:val="20"/>
                          <w:szCs w:val="20"/>
                        </w:rPr>
                      </w:pPr>
                      <w:r>
                        <w:rPr>
                          <w:sz w:val="20"/>
                          <w:szCs w:val="20"/>
                        </w:rPr>
                        <w:t>IBC</w:t>
                      </w:r>
                    </w:p>
                    <w:p w14:paraId="68E42508" w14:textId="45B51B22" w:rsidR="00FA13A7" w:rsidRPr="00FA13A7" w:rsidRDefault="00FA13A7" w:rsidP="00FA13A7">
                      <w:pPr>
                        <w:pStyle w:val="ListParagraph"/>
                        <w:numPr>
                          <w:ilvl w:val="0"/>
                          <w:numId w:val="26"/>
                        </w:numPr>
                        <w:rPr>
                          <w:sz w:val="20"/>
                          <w:szCs w:val="20"/>
                        </w:rPr>
                      </w:pPr>
                      <w:r>
                        <w:rPr>
                          <w:sz w:val="20"/>
                          <w:szCs w:val="20"/>
                        </w:rPr>
                        <w:t>Drums</w:t>
                      </w:r>
                    </w:p>
                  </w:txbxContent>
                </v:textbox>
                <w10:wrap type="square"/>
              </v:shape>
            </w:pict>
          </mc:Fallback>
        </mc:AlternateContent>
      </w:r>
    </w:p>
    <w:p w14:paraId="17A34DFA" w14:textId="2F566167" w:rsidR="009D4FDA" w:rsidRDefault="00F62A9F" w:rsidP="005B76D3">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84640" behindDoc="0" locked="0" layoutInCell="1" allowOverlap="1" wp14:anchorId="1FE37660" wp14:editId="5029FE4C">
                <wp:simplePos x="0" y="0"/>
                <wp:positionH relativeFrom="column">
                  <wp:posOffset>5246767</wp:posOffset>
                </wp:positionH>
                <wp:positionV relativeFrom="paragraph">
                  <wp:posOffset>278130</wp:posOffset>
                </wp:positionV>
                <wp:extent cx="239486" cy="0"/>
                <wp:effectExtent l="0" t="76200" r="27305" b="95250"/>
                <wp:wrapNone/>
                <wp:docPr id="242" name="Straight Arrow Connector 242"/>
                <wp:cNvGraphicFramePr/>
                <a:graphic xmlns:a="http://schemas.openxmlformats.org/drawingml/2006/main">
                  <a:graphicData uri="http://schemas.microsoft.com/office/word/2010/wordprocessingShape">
                    <wps:wsp>
                      <wps:cNvCnPr/>
                      <wps:spPr>
                        <a:xfrm>
                          <a:off x="0" y="0"/>
                          <a:ext cx="2394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8E0A40" id="Straight Arrow Connector 242" o:spid="_x0000_s1026" type="#_x0000_t32" style="position:absolute;margin-left:413.15pt;margin-top:21.9pt;width:18.85pt;height:0;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cz+1gEAAAMEAAAOAAAAZHJzL2Uyb0RvYy54bWysU9tuEzEQfUfiHyy/k01CVZU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" strokecolor="#4472c4 [3204]" strokeweight=".5pt">
                <v:stroke endarrow="block" joinstyle="miter"/>
              </v:shape>
            </w:pict>
          </mc:Fallback>
        </mc:AlternateContent>
      </w:r>
    </w:p>
    <w:p w14:paraId="01EE3D27" w14:textId="5F38BF69" w:rsidR="009D4FDA" w:rsidRDefault="00F62A9F" w:rsidP="005B76D3">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68256" behindDoc="0" locked="0" layoutInCell="1" allowOverlap="1" wp14:anchorId="1F13FF81" wp14:editId="06F9298A">
                <wp:simplePos x="0" y="0"/>
                <wp:positionH relativeFrom="column">
                  <wp:posOffset>486023</wp:posOffset>
                </wp:positionH>
                <wp:positionV relativeFrom="paragraph">
                  <wp:posOffset>211151</wp:posOffset>
                </wp:positionV>
                <wp:extent cx="0" cy="174432"/>
                <wp:effectExtent l="0" t="0" r="38100" b="35560"/>
                <wp:wrapNone/>
                <wp:docPr id="216" name="Straight Connector 216"/>
                <wp:cNvGraphicFramePr/>
                <a:graphic xmlns:a="http://schemas.openxmlformats.org/drawingml/2006/main">
                  <a:graphicData uri="http://schemas.microsoft.com/office/word/2010/wordprocessingShape">
                    <wps:wsp>
                      <wps:cNvCnPr/>
                      <wps:spPr>
                        <a:xfrm>
                          <a:off x="0" y="0"/>
                          <a:ext cx="0" cy="1744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F653EC" id="Straight Connector 216" o:spid="_x0000_s1026" style="position:absolute;z-index:252768256;visibility:visible;mso-wrap-style:square;mso-wrap-distance-left:9pt;mso-wrap-distance-top:0;mso-wrap-distance-right:9pt;mso-wrap-distance-bottom:0;mso-position-horizontal:absolute;mso-position-horizontal-relative:text;mso-position-vertical:absolute;mso-position-vertical-relative:text" from="38.25pt,16.65pt" to="38.2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" strokecolor="#4472c4 [3204]" strokeweight=".5pt">
                <v:stroke joinstyle="miter"/>
              </v:line>
            </w:pict>
          </mc:Fallback>
        </mc:AlternateContent>
      </w:r>
    </w:p>
    <w:p w14:paraId="1E07D3AF" w14:textId="3777632B" w:rsidR="009D4FDA" w:rsidRDefault="00F62A9F" w:rsidP="005B76D3">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69280" behindDoc="0" locked="0" layoutInCell="1" allowOverlap="1" wp14:anchorId="6CBD2263" wp14:editId="4B88277E">
                <wp:simplePos x="0" y="0"/>
                <wp:positionH relativeFrom="column">
                  <wp:posOffset>486023</wp:posOffset>
                </wp:positionH>
                <wp:positionV relativeFrom="paragraph">
                  <wp:posOffset>20154</wp:posOffset>
                </wp:positionV>
                <wp:extent cx="593035" cy="0"/>
                <wp:effectExtent l="0" t="0" r="0" b="0"/>
                <wp:wrapNone/>
                <wp:docPr id="219" name="Straight Connector 219"/>
                <wp:cNvGraphicFramePr/>
                <a:graphic xmlns:a="http://schemas.openxmlformats.org/drawingml/2006/main">
                  <a:graphicData uri="http://schemas.microsoft.com/office/word/2010/wordprocessingShape">
                    <wps:wsp>
                      <wps:cNvCnPr/>
                      <wps:spPr>
                        <a:xfrm>
                          <a:off x="0" y="0"/>
                          <a:ext cx="5930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47E20D" id="Straight Connector 219" o:spid="_x0000_s1026" style="position:absolute;z-index:252769280;visibility:visible;mso-wrap-style:square;mso-wrap-distance-left:9pt;mso-wrap-distance-top:0;mso-wrap-distance-right:9pt;mso-wrap-distance-bottom:0;mso-position-horizontal:absolute;mso-position-horizontal-relative:text;mso-position-vertical:absolute;mso-position-vertical-relative:text" from="38.25pt,1.6pt" to="84.9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" strokecolor="#4472c4 [3204]" strokeweight=".5pt">
                <v:stroke joinstyle="miter"/>
              </v:line>
            </w:pict>
          </mc:Fallback>
        </mc:AlternateContent>
      </w:r>
    </w:p>
    <w:p w14:paraId="0982CEEC" w14:textId="1C9EC310" w:rsidR="009D4FDA" w:rsidRDefault="00CB52BC" w:rsidP="005B76D3">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88736" behindDoc="0" locked="0" layoutInCell="1" allowOverlap="1" wp14:anchorId="11ADF0D1" wp14:editId="4E53397B">
                <wp:simplePos x="0" y="0"/>
                <wp:positionH relativeFrom="column">
                  <wp:posOffset>428625</wp:posOffset>
                </wp:positionH>
                <wp:positionV relativeFrom="paragraph">
                  <wp:posOffset>2260600</wp:posOffset>
                </wp:positionV>
                <wp:extent cx="2066925" cy="285750"/>
                <wp:effectExtent l="0" t="0" r="28575" b="19050"/>
                <wp:wrapNone/>
                <wp:docPr id="2098" name="Rectangle 2098"/>
                <wp:cNvGraphicFramePr/>
                <a:graphic xmlns:a="http://schemas.openxmlformats.org/drawingml/2006/main">
                  <a:graphicData uri="http://schemas.microsoft.com/office/word/2010/wordprocessingShape">
                    <wps:wsp>
                      <wps:cNvSpPr/>
                      <wps:spPr>
                        <a:xfrm>
                          <a:off x="0" y="0"/>
                          <a:ext cx="206692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F2D147" w14:textId="2D82EB4F" w:rsidR="00CB52BC" w:rsidRDefault="00CB52BC" w:rsidP="00CB52BC">
                            <w:pPr>
                              <w:jc w:val="center"/>
                            </w:pPr>
                            <w:r>
                              <w:t>Room Temperature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ADF0D1" id="Rectangle 2098" o:spid="_x0000_s1246" style="position:absolute;left:0;text-align:left;margin-left:33.75pt;margin-top:178pt;width:162.75pt;height:22.5pt;z-index:25278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" fillcolor="#4472c4 [3204]" strokecolor="#1f3763 [1604]" strokeweight="1pt">
                <v:textbox>
                  <w:txbxContent>
                    <w:p w14:paraId="10F2D147" w14:textId="2D82EB4F" w:rsidR="00CB52BC" w:rsidRDefault="00CB52BC" w:rsidP="00CB52BC">
                      <w:pPr>
                        <w:jc w:val="center"/>
                      </w:pPr>
                      <w:r>
                        <w:t>Room Temperature</w:t>
                      </w:r>
                    </w:p>
                  </w:txbxContent>
                </v:textbox>
              </v:rect>
            </w:pict>
          </mc:Fallback>
        </mc:AlternateContent>
      </w:r>
      <w:r>
        <w:rPr>
          <w:rFonts w:ascii="Arial" w:hAnsi="Arial" w:cs="Arial"/>
          <w:b/>
          <w:bCs/>
          <w:noProof/>
          <w:sz w:val="24"/>
          <w:szCs w:val="24"/>
        </w:rPr>
        <mc:AlternateContent>
          <mc:Choice Requires="wps">
            <w:drawing>
              <wp:anchor distT="0" distB="0" distL="114300" distR="114300" simplePos="0" relativeHeight="252787712" behindDoc="0" locked="0" layoutInCell="1" allowOverlap="1" wp14:anchorId="62D154C3" wp14:editId="4CF8F252">
                <wp:simplePos x="0" y="0"/>
                <wp:positionH relativeFrom="column">
                  <wp:posOffset>428625</wp:posOffset>
                </wp:positionH>
                <wp:positionV relativeFrom="paragraph">
                  <wp:posOffset>1355725</wp:posOffset>
                </wp:positionV>
                <wp:extent cx="2066925" cy="276225"/>
                <wp:effectExtent l="0" t="0" r="28575" b="28575"/>
                <wp:wrapNone/>
                <wp:docPr id="2097" name="Rectangle 2097"/>
                <wp:cNvGraphicFramePr/>
                <a:graphic xmlns:a="http://schemas.openxmlformats.org/drawingml/2006/main">
                  <a:graphicData uri="http://schemas.microsoft.com/office/word/2010/wordprocessingShape">
                    <wps:wsp>
                      <wps:cNvSpPr/>
                      <wps:spPr>
                        <a:xfrm>
                          <a:off x="0" y="0"/>
                          <a:ext cx="206692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56F4C5" w14:textId="124BB5E7" w:rsidR="00CB52BC" w:rsidRDefault="00CB52BC" w:rsidP="00CB52BC">
                            <w:pPr>
                              <w:jc w:val="center"/>
                            </w:pPr>
                            <w:r>
                              <w:t>Heating 95</w:t>
                            </w:r>
                            <w:r w:rsidRPr="00CB52BC">
                              <w:rPr>
                                <w:rFonts w:ascii="Arial" w:hAnsi="Arial" w:cs="Arial"/>
                                <w:sz w:val="20"/>
                                <w:szCs w:val="20"/>
                              </w:rPr>
                              <w:t>°</w:t>
                            </w:r>
                            <w:r>
                              <w:rPr>
                                <w:rFonts w:ascii="Arial" w:hAnsi="Arial" w:cs="Arial"/>
                                <w:sz w:val="20"/>
                                <w:szCs w:val="20"/>
                              </w:rPr>
                              <w:t>C to 100</w:t>
                            </w:r>
                            <w:r w:rsidRPr="00CB52BC">
                              <w:rPr>
                                <w:rFonts w:ascii="Arial" w:hAnsi="Arial" w:cs="Arial"/>
                                <w:sz w:val="20"/>
                                <w:szCs w:val="20"/>
                              </w:rPr>
                              <w:t>°</w:t>
                            </w:r>
                            <w:r>
                              <w:rPr>
                                <w:rFonts w:ascii="Arial" w:hAnsi="Arial" w:cs="Arial"/>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D154C3" id="Rectangle 2097" o:spid="_x0000_s1247" style="position:absolute;left:0;text-align:left;margin-left:33.75pt;margin-top:106.75pt;width:162.75pt;height:21.75pt;z-index:252787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" fillcolor="#4472c4 [3204]" strokecolor="#1f3763 [1604]" strokeweight="1pt">
                <v:textbox>
                  <w:txbxContent>
                    <w:p w14:paraId="3256F4C5" w14:textId="124BB5E7" w:rsidR="00CB52BC" w:rsidRDefault="00CB52BC" w:rsidP="00CB52BC">
                      <w:pPr>
                        <w:jc w:val="center"/>
                      </w:pPr>
                      <w:r>
                        <w:t>Heating 95</w:t>
                      </w:r>
                      <w:r w:rsidRPr="00CB52BC">
                        <w:rPr>
                          <w:rFonts w:ascii="Arial" w:hAnsi="Arial" w:cs="Arial"/>
                          <w:sz w:val="20"/>
                          <w:szCs w:val="20"/>
                        </w:rPr>
                        <w:t>°</w:t>
                      </w:r>
                      <w:r>
                        <w:rPr>
                          <w:rFonts w:ascii="Arial" w:hAnsi="Arial" w:cs="Arial"/>
                          <w:sz w:val="20"/>
                          <w:szCs w:val="20"/>
                        </w:rPr>
                        <w:t>C to 100</w:t>
                      </w:r>
                      <w:r w:rsidRPr="00CB52BC">
                        <w:rPr>
                          <w:rFonts w:ascii="Arial" w:hAnsi="Arial" w:cs="Arial"/>
                          <w:sz w:val="20"/>
                          <w:szCs w:val="20"/>
                        </w:rPr>
                        <w:t>°</w:t>
                      </w:r>
                      <w:r>
                        <w:rPr>
                          <w:rFonts w:ascii="Arial" w:hAnsi="Arial" w:cs="Arial"/>
                          <w:sz w:val="20"/>
                          <w:szCs w:val="20"/>
                        </w:rPr>
                        <w:t>C</w:t>
                      </w:r>
                    </w:p>
                  </w:txbxContent>
                </v:textbox>
              </v:rect>
            </w:pict>
          </mc:Fallback>
        </mc:AlternateContent>
      </w:r>
      <w:r w:rsidR="005C4570">
        <w:rPr>
          <w:rFonts w:ascii="Arial" w:hAnsi="Arial" w:cs="Arial"/>
          <w:b/>
          <w:bCs/>
          <w:noProof/>
          <w:sz w:val="24"/>
          <w:szCs w:val="24"/>
        </w:rPr>
        <mc:AlternateContent>
          <mc:Choice Requires="wps">
            <w:drawing>
              <wp:anchor distT="0" distB="0" distL="114300" distR="114300" simplePos="0" relativeHeight="252786688" behindDoc="0" locked="0" layoutInCell="1" allowOverlap="1" wp14:anchorId="4DD6905E" wp14:editId="480D8403">
                <wp:simplePos x="0" y="0"/>
                <wp:positionH relativeFrom="column">
                  <wp:posOffset>428625</wp:posOffset>
                </wp:positionH>
                <wp:positionV relativeFrom="paragraph">
                  <wp:posOffset>517525</wp:posOffset>
                </wp:positionV>
                <wp:extent cx="2066925" cy="285750"/>
                <wp:effectExtent l="0" t="0" r="28575" b="19050"/>
                <wp:wrapNone/>
                <wp:docPr id="2096" name="Rectangle 2096"/>
                <wp:cNvGraphicFramePr/>
                <a:graphic xmlns:a="http://schemas.openxmlformats.org/drawingml/2006/main">
                  <a:graphicData uri="http://schemas.microsoft.com/office/word/2010/wordprocessingShape">
                    <wps:wsp>
                      <wps:cNvSpPr/>
                      <wps:spPr>
                        <a:xfrm>
                          <a:off x="0" y="0"/>
                          <a:ext cx="206692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57647A" w14:textId="148C4203" w:rsidR="005C4570" w:rsidRPr="005C4570" w:rsidRDefault="005C4570" w:rsidP="005C4570">
                            <w:pPr>
                              <w:jc w:val="center"/>
                              <w:rPr>
                                <w:rFonts w:ascii="Arial" w:hAnsi="Arial" w:cs="Arial"/>
                                <w:sz w:val="20"/>
                                <w:szCs w:val="20"/>
                              </w:rPr>
                            </w:pPr>
                            <w:r>
                              <w:rPr>
                                <w:rFonts w:ascii="Arial" w:hAnsi="Arial" w:cs="Arial"/>
                                <w:sz w:val="20"/>
                                <w:szCs w:val="20"/>
                              </w:rPr>
                              <w:t>Heating 35</w:t>
                            </w:r>
                            <w:r w:rsidR="00CB52BC" w:rsidRPr="00CB52BC">
                              <w:rPr>
                                <w:rFonts w:ascii="Arial" w:hAnsi="Arial" w:cs="Arial"/>
                                <w:sz w:val="20"/>
                                <w:szCs w:val="20"/>
                              </w:rPr>
                              <w:t>°</w:t>
                            </w:r>
                            <w:r w:rsidR="00CB52BC">
                              <w:rPr>
                                <w:rFonts w:ascii="Arial" w:hAnsi="Arial" w:cs="Arial"/>
                                <w:sz w:val="20"/>
                                <w:szCs w:val="20"/>
                              </w:rPr>
                              <w:t>C to 100</w:t>
                            </w:r>
                            <w:r w:rsidR="00CB52BC" w:rsidRPr="00CB52BC">
                              <w:rPr>
                                <w:rFonts w:ascii="Arial" w:hAnsi="Arial" w:cs="Arial"/>
                                <w:sz w:val="20"/>
                                <w:szCs w:val="20"/>
                              </w:rPr>
                              <w:t>°</w:t>
                            </w:r>
                            <w:r w:rsidR="00CB52BC">
                              <w:rPr>
                                <w:rFonts w:ascii="Arial" w:hAnsi="Arial" w:cs="Arial"/>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D6905E" id="Rectangle 2096" o:spid="_x0000_s1248" style="position:absolute;left:0;text-align:left;margin-left:33.75pt;margin-top:40.75pt;width:162.75pt;height:22.5pt;z-index:25278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" fillcolor="#4472c4 [3204]" strokecolor="#1f3763 [1604]" strokeweight="1pt">
                <v:textbox>
                  <w:txbxContent>
                    <w:p w14:paraId="3E57647A" w14:textId="148C4203" w:rsidR="005C4570" w:rsidRPr="005C4570" w:rsidRDefault="005C4570" w:rsidP="005C4570">
                      <w:pPr>
                        <w:jc w:val="center"/>
                        <w:rPr>
                          <w:rFonts w:ascii="Arial" w:hAnsi="Arial" w:cs="Arial"/>
                          <w:sz w:val="20"/>
                          <w:szCs w:val="20"/>
                        </w:rPr>
                      </w:pPr>
                      <w:r>
                        <w:rPr>
                          <w:rFonts w:ascii="Arial" w:hAnsi="Arial" w:cs="Arial"/>
                          <w:sz w:val="20"/>
                          <w:szCs w:val="20"/>
                        </w:rPr>
                        <w:t>Heating 35</w:t>
                      </w:r>
                      <w:r w:rsidR="00CB52BC" w:rsidRPr="00CB52BC">
                        <w:rPr>
                          <w:rFonts w:ascii="Arial" w:hAnsi="Arial" w:cs="Arial"/>
                          <w:sz w:val="20"/>
                          <w:szCs w:val="20"/>
                        </w:rPr>
                        <w:t>°</w:t>
                      </w:r>
                      <w:r w:rsidR="00CB52BC">
                        <w:rPr>
                          <w:rFonts w:ascii="Arial" w:hAnsi="Arial" w:cs="Arial"/>
                          <w:sz w:val="20"/>
                          <w:szCs w:val="20"/>
                        </w:rPr>
                        <w:t>C to 100</w:t>
                      </w:r>
                      <w:r w:rsidR="00CB52BC" w:rsidRPr="00CB52BC">
                        <w:rPr>
                          <w:rFonts w:ascii="Arial" w:hAnsi="Arial" w:cs="Arial"/>
                          <w:sz w:val="20"/>
                          <w:szCs w:val="20"/>
                        </w:rPr>
                        <w:t>°</w:t>
                      </w:r>
                      <w:r w:rsidR="00CB52BC">
                        <w:rPr>
                          <w:rFonts w:ascii="Arial" w:hAnsi="Arial" w:cs="Arial"/>
                          <w:sz w:val="20"/>
                          <w:szCs w:val="20"/>
                        </w:rPr>
                        <w:t>C</w:t>
                      </w:r>
                    </w:p>
                  </w:txbxContent>
                </v:textbox>
              </v:rect>
            </w:pict>
          </mc:Fallback>
        </mc:AlternateContent>
      </w:r>
      <w:r w:rsidR="00CF3CF3">
        <w:rPr>
          <w:rFonts w:ascii="Arial" w:hAnsi="Arial" w:cs="Arial"/>
          <w:b/>
          <w:bCs/>
          <w:noProof/>
          <w:sz w:val="24"/>
          <w:szCs w:val="24"/>
        </w:rPr>
        <w:drawing>
          <wp:inline distT="0" distB="0" distL="0" distR="0" wp14:anchorId="538FF165" wp14:editId="41BDD173">
            <wp:extent cx="6276975" cy="3038475"/>
            <wp:effectExtent l="0" t="0" r="0" b="9525"/>
            <wp:docPr id="2093" name="Diagram 20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14:paraId="2DD35DAB" w14:textId="20BD29C9" w:rsidR="001720E4" w:rsidRDefault="001720E4" w:rsidP="005B76D3">
      <w:pPr>
        <w:tabs>
          <w:tab w:val="left" w:pos="1365"/>
        </w:tabs>
        <w:spacing w:line="360" w:lineRule="auto"/>
        <w:jc w:val="both"/>
        <w:rPr>
          <w:rFonts w:ascii="Arial" w:hAnsi="Arial" w:cs="Arial"/>
          <w:b/>
          <w:bCs/>
          <w:sz w:val="24"/>
          <w:szCs w:val="24"/>
        </w:rPr>
      </w:pPr>
    </w:p>
    <w:p w14:paraId="2848DBA1" w14:textId="19762480" w:rsidR="00CB52BC" w:rsidRPr="00CB52BC" w:rsidRDefault="00CB52BC" w:rsidP="00CB52BC">
      <w:pPr>
        <w:tabs>
          <w:tab w:val="left" w:pos="1365"/>
        </w:tabs>
        <w:spacing w:line="360" w:lineRule="auto"/>
        <w:jc w:val="both"/>
        <w:rPr>
          <w:rFonts w:ascii="Arial" w:hAnsi="Arial" w:cs="Arial"/>
          <w:b/>
          <w:bCs/>
          <w:sz w:val="24"/>
          <w:szCs w:val="24"/>
        </w:rPr>
      </w:pPr>
      <w:r w:rsidRPr="00CB52BC">
        <w:rPr>
          <w:rFonts w:ascii="Arial" w:hAnsi="Arial" w:cs="Arial"/>
          <w:b/>
          <w:bCs/>
          <w:sz w:val="24"/>
          <w:szCs w:val="24"/>
        </w:rPr>
        <w:t>Standard Process</w:t>
      </w:r>
    </w:p>
    <w:p w14:paraId="4142B2D2" w14:textId="6595F2AF" w:rsidR="00CB52BC" w:rsidRPr="008E1F6E" w:rsidRDefault="00CB52BC" w:rsidP="00CB52BC">
      <w:pPr>
        <w:tabs>
          <w:tab w:val="left" w:pos="1365"/>
        </w:tabs>
        <w:spacing w:line="360" w:lineRule="auto"/>
        <w:jc w:val="both"/>
        <w:rPr>
          <w:rFonts w:ascii="Arial" w:hAnsi="Arial" w:cs="Arial"/>
          <w:sz w:val="24"/>
          <w:szCs w:val="24"/>
        </w:rPr>
      </w:pPr>
      <w:r w:rsidRPr="00CB52BC">
        <w:rPr>
          <w:rFonts w:ascii="Arial" w:hAnsi="Arial" w:cs="Arial"/>
          <w:sz w:val="24"/>
          <w:szCs w:val="24"/>
        </w:rPr>
        <w:t xml:space="preserve">One mole of bisphenol A was catalytically reacted with two moles of </w:t>
      </w:r>
      <w:proofErr w:type="spellStart"/>
      <w:r w:rsidRPr="00CB52BC">
        <w:rPr>
          <w:rFonts w:ascii="Arial" w:hAnsi="Arial" w:cs="Arial"/>
          <w:sz w:val="24"/>
          <w:szCs w:val="24"/>
        </w:rPr>
        <w:t>diglycidylether</w:t>
      </w:r>
      <w:proofErr w:type="spellEnd"/>
      <w:r w:rsidRPr="00CB52BC">
        <w:rPr>
          <w:rFonts w:ascii="Arial" w:hAnsi="Arial" w:cs="Arial"/>
          <w:sz w:val="24"/>
          <w:szCs w:val="24"/>
        </w:rPr>
        <w:t xml:space="preserve"> of bisphenol A at 150° C for two hours under atmospheric conditions. This yielded a </w:t>
      </w:r>
      <w:proofErr w:type="spellStart"/>
      <w:r w:rsidRPr="00CB52BC">
        <w:rPr>
          <w:rFonts w:ascii="Arial" w:hAnsi="Arial" w:cs="Arial"/>
          <w:sz w:val="24"/>
          <w:szCs w:val="24"/>
        </w:rPr>
        <w:t>polyepoxide</w:t>
      </w:r>
      <w:proofErr w:type="spellEnd"/>
      <w:r w:rsidRPr="00CB52BC">
        <w:rPr>
          <w:rFonts w:ascii="Arial" w:hAnsi="Arial" w:cs="Arial"/>
          <w:sz w:val="24"/>
          <w:szCs w:val="24"/>
        </w:rPr>
        <w:t xml:space="preserve"> resin having an epoxide equivalent weight of 500 which was subsequently cooled to 130° C. Next, two moles of methacrylic acid and 180 ppm of hydroquinone (based on finished product) were added under an air sparge and esterified at 120° C until an acid value less than 10 units was recorded. The </w:t>
      </w:r>
      <w:r w:rsidRPr="00CB52BC">
        <w:rPr>
          <w:rFonts w:ascii="Arial" w:hAnsi="Arial" w:cs="Arial"/>
          <w:sz w:val="24"/>
          <w:szCs w:val="24"/>
        </w:rPr>
        <w:lastRenderedPageBreak/>
        <w:t>vinyl ester resin was then cooled to 110° C and 0.05 moles of maleic anhydride were added. The vinyl ester resin was allowed to continue esterifying for 15 minutes at these conditions before thinning with styrene monomer to 65% non-volatiles and cooling to room temperature. This product is the control.</w:t>
      </w:r>
    </w:p>
    <w:p w14:paraId="36D305A5" w14:textId="1C74EE81" w:rsidR="00CB52BC" w:rsidRPr="00CB52BC" w:rsidRDefault="008E1F6E" w:rsidP="00CB52BC">
      <w:pPr>
        <w:tabs>
          <w:tab w:val="left" w:pos="1365"/>
        </w:tabs>
        <w:spacing w:line="360" w:lineRule="auto"/>
        <w:jc w:val="both"/>
        <w:rPr>
          <w:rFonts w:ascii="Arial" w:hAnsi="Arial" w:cs="Arial"/>
          <w:b/>
          <w:bCs/>
          <w:sz w:val="24"/>
          <w:szCs w:val="24"/>
        </w:rPr>
      </w:pPr>
      <w:r>
        <w:rPr>
          <w:rFonts w:ascii="Arial" w:hAnsi="Arial" w:cs="Arial"/>
          <w:b/>
          <w:bCs/>
          <w:sz w:val="24"/>
          <w:szCs w:val="24"/>
        </w:rPr>
        <w:t>Specialised Process</w:t>
      </w:r>
      <w:r w:rsidR="00CB52BC" w:rsidRPr="00CB52BC">
        <w:rPr>
          <w:rFonts w:ascii="Arial" w:hAnsi="Arial" w:cs="Arial"/>
          <w:b/>
          <w:bCs/>
          <w:sz w:val="24"/>
          <w:szCs w:val="24"/>
        </w:rPr>
        <w:t xml:space="preserve"> </w:t>
      </w:r>
      <w:r>
        <w:rPr>
          <w:rFonts w:ascii="Arial" w:hAnsi="Arial" w:cs="Arial"/>
          <w:b/>
          <w:bCs/>
          <w:sz w:val="24"/>
          <w:szCs w:val="24"/>
        </w:rPr>
        <w:t>(</w:t>
      </w:r>
      <w:r w:rsidR="00CB52BC" w:rsidRPr="00CB52BC">
        <w:rPr>
          <w:rFonts w:ascii="Arial" w:hAnsi="Arial" w:cs="Arial"/>
          <w:b/>
          <w:bCs/>
          <w:sz w:val="24"/>
          <w:szCs w:val="24"/>
        </w:rPr>
        <w:t>Low Epoxy Value</w:t>
      </w:r>
      <w:r>
        <w:rPr>
          <w:rFonts w:ascii="Arial" w:hAnsi="Arial" w:cs="Arial"/>
          <w:b/>
          <w:bCs/>
          <w:sz w:val="24"/>
          <w:szCs w:val="24"/>
        </w:rPr>
        <w:t>)</w:t>
      </w:r>
    </w:p>
    <w:p w14:paraId="13F8D47F" w14:textId="1591B49A" w:rsidR="001720E4" w:rsidRDefault="00CB52BC" w:rsidP="00CB52BC">
      <w:pPr>
        <w:tabs>
          <w:tab w:val="left" w:pos="1365"/>
        </w:tabs>
        <w:spacing w:line="360" w:lineRule="auto"/>
        <w:jc w:val="both"/>
        <w:rPr>
          <w:rFonts w:ascii="Arial" w:hAnsi="Arial" w:cs="Arial"/>
          <w:sz w:val="24"/>
          <w:szCs w:val="24"/>
        </w:rPr>
      </w:pPr>
      <w:r w:rsidRPr="00CB52BC">
        <w:rPr>
          <w:rFonts w:ascii="Arial" w:hAnsi="Arial" w:cs="Arial"/>
          <w:sz w:val="24"/>
          <w:szCs w:val="24"/>
        </w:rPr>
        <w:t>This vinyl ester resin was prepared the same way as</w:t>
      </w:r>
      <w:r w:rsidR="00ED4546">
        <w:rPr>
          <w:rFonts w:ascii="Arial" w:hAnsi="Arial" w:cs="Arial"/>
          <w:sz w:val="24"/>
          <w:szCs w:val="24"/>
        </w:rPr>
        <w:t xml:space="preserve"> standard process</w:t>
      </w:r>
      <w:r w:rsidRPr="00CB52BC">
        <w:rPr>
          <w:rFonts w:ascii="Arial" w:hAnsi="Arial" w:cs="Arial"/>
          <w:sz w:val="24"/>
          <w:szCs w:val="24"/>
        </w:rPr>
        <w:t>, except that 2.26 moles of methacrylic acid were used and the vinyl ester resin was esterified to an epoxy value less than two units before cooling to 110° C and adding maleic anhydride. This product was thinned in styrene monomer to 65% non-volatiles and cooled to room temperature.</w:t>
      </w:r>
    </w:p>
    <w:p w14:paraId="11CA36E3" w14:textId="66603C7D" w:rsidR="0096196D" w:rsidRDefault="0096196D" w:rsidP="00CB52BC">
      <w:pPr>
        <w:tabs>
          <w:tab w:val="left" w:pos="1365"/>
        </w:tabs>
        <w:spacing w:line="360" w:lineRule="auto"/>
        <w:jc w:val="both"/>
        <w:rPr>
          <w:rFonts w:ascii="Arial" w:hAnsi="Arial" w:cs="Arial"/>
          <w:b/>
          <w:bCs/>
          <w:sz w:val="24"/>
          <w:szCs w:val="24"/>
        </w:rPr>
      </w:pPr>
      <w:r w:rsidRPr="0096196D">
        <w:rPr>
          <w:rFonts w:ascii="Arial" w:hAnsi="Arial" w:cs="Arial"/>
          <w:b/>
          <w:bCs/>
          <w:sz w:val="24"/>
          <w:szCs w:val="24"/>
        </w:rPr>
        <w:t>Low Styrene Emission Vinyl Ester Resin</w:t>
      </w:r>
    </w:p>
    <w:p w14:paraId="14FD75C8" w14:textId="34FAFF71" w:rsidR="0096196D" w:rsidRPr="002213E9" w:rsidRDefault="00374738" w:rsidP="00CB52BC">
      <w:pPr>
        <w:tabs>
          <w:tab w:val="left" w:pos="1365"/>
        </w:tabs>
        <w:spacing w:line="360" w:lineRule="auto"/>
        <w:jc w:val="both"/>
        <w:rPr>
          <w:rFonts w:ascii="Arial" w:hAnsi="Arial" w:cs="Arial"/>
          <w:sz w:val="24"/>
          <w:szCs w:val="24"/>
        </w:rPr>
      </w:pPr>
      <w:r>
        <w:rPr>
          <w:rFonts w:ascii="Arial" w:hAnsi="Arial" w:cs="Arial"/>
          <w:sz w:val="24"/>
          <w:szCs w:val="24"/>
        </w:rPr>
        <w:t xml:space="preserve">The production of low styrene emission vinyl ester resin includes paraffin as a styrene emission inhibitor and a drying oil as an adhesion </w:t>
      </w:r>
      <w:r w:rsidR="008A0D0C">
        <w:rPr>
          <w:rFonts w:ascii="Arial" w:hAnsi="Arial" w:cs="Arial"/>
          <w:sz w:val="24"/>
          <w:szCs w:val="24"/>
        </w:rPr>
        <w:t xml:space="preserve">promoter for fibre-reinforced applications. It has been found that due to paraffin wax additives there is a substantial loss in the adhesive properties of the vinyl ester resin therefore </w:t>
      </w:r>
      <w:r w:rsidR="00190BD1">
        <w:rPr>
          <w:rFonts w:ascii="Arial" w:hAnsi="Arial" w:cs="Arial"/>
          <w:sz w:val="24"/>
          <w:szCs w:val="24"/>
        </w:rPr>
        <w:t>adhesion promoter in the form of a drying oil is added.</w:t>
      </w:r>
      <w:r w:rsidR="008A0D0C">
        <w:rPr>
          <w:rFonts w:ascii="Arial" w:hAnsi="Arial" w:cs="Arial"/>
          <w:sz w:val="24"/>
          <w:szCs w:val="24"/>
        </w:rPr>
        <w:t xml:space="preserve"> </w:t>
      </w:r>
    </w:p>
    <w:p w14:paraId="7337C6F0" w14:textId="611DD3CC" w:rsidR="00C55288" w:rsidRDefault="0080313C" w:rsidP="0080313C">
      <w:pPr>
        <w:tabs>
          <w:tab w:val="left" w:pos="1365"/>
        </w:tabs>
        <w:spacing w:line="360" w:lineRule="auto"/>
        <w:rPr>
          <w:rFonts w:ascii="Arial" w:hAnsi="Arial" w:cs="Arial"/>
          <w:b/>
          <w:bCs/>
          <w:sz w:val="24"/>
          <w:szCs w:val="24"/>
        </w:rPr>
      </w:pPr>
      <w:r>
        <w:rPr>
          <w:rFonts w:ascii="Arial" w:hAnsi="Arial" w:cs="Arial"/>
          <w:b/>
          <w:bCs/>
          <w:sz w:val="24"/>
          <w:szCs w:val="24"/>
        </w:rPr>
        <w:t>India Scenario of Vinyl Ester Process</w:t>
      </w:r>
    </w:p>
    <w:p w14:paraId="50531558" w14:textId="6D62E3EB" w:rsidR="0080313C" w:rsidRPr="0080313C" w:rsidRDefault="0080313C" w:rsidP="00A92852">
      <w:pPr>
        <w:tabs>
          <w:tab w:val="left" w:pos="1365"/>
        </w:tabs>
        <w:spacing w:line="360" w:lineRule="auto"/>
        <w:jc w:val="both"/>
        <w:rPr>
          <w:rFonts w:ascii="Arial" w:hAnsi="Arial" w:cs="Arial"/>
          <w:sz w:val="24"/>
          <w:szCs w:val="24"/>
        </w:rPr>
      </w:pPr>
      <w:r>
        <w:rPr>
          <w:rFonts w:ascii="Arial" w:hAnsi="Arial" w:cs="Arial"/>
          <w:sz w:val="24"/>
          <w:szCs w:val="24"/>
        </w:rPr>
        <w:t xml:space="preserve">The standard </w:t>
      </w:r>
      <w:r w:rsidR="00BA335B">
        <w:rPr>
          <w:rFonts w:ascii="Arial" w:hAnsi="Arial" w:cs="Arial"/>
          <w:sz w:val="24"/>
          <w:szCs w:val="24"/>
        </w:rPr>
        <w:t xml:space="preserve">process is majorly used in the country </w:t>
      </w:r>
      <w:r w:rsidR="00ED4546">
        <w:rPr>
          <w:rFonts w:ascii="Arial" w:hAnsi="Arial" w:cs="Arial"/>
          <w:sz w:val="24"/>
          <w:szCs w:val="24"/>
        </w:rPr>
        <w:t xml:space="preserve">as the demand of the product is project based in which only blending is done in the reactor which involves no technology licensor. Indian Companies manufactures vinyl ester of </w:t>
      </w:r>
      <w:r w:rsidR="0018132F">
        <w:rPr>
          <w:rFonts w:ascii="Arial" w:hAnsi="Arial" w:cs="Arial"/>
          <w:sz w:val="24"/>
          <w:szCs w:val="24"/>
        </w:rPr>
        <w:t>INEOS’s</w:t>
      </w:r>
      <w:r w:rsidR="00A92852">
        <w:rPr>
          <w:rFonts w:ascii="Arial" w:hAnsi="Arial" w:cs="Arial"/>
          <w:sz w:val="24"/>
          <w:szCs w:val="24"/>
        </w:rPr>
        <w:t xml:space="preserve"> quality like </w:t>
      </w:r>
      <w:proofErr w:type="spellStart"/>
      <w:r w:rsidR="00A92852">
        <w:rPr>
          <w:rFonts w:ascii="Arial" w:hAnsi="Arial" w:cs="Arial"/>
          <w:sz w:val="24"/>
          <w:szCs w:val="24"/>
        </w:rPr>
        <w:t>Derakane</w:t>
      </w:r>
      <w:r w:rsidR="00C44BB9">
        <w:rPr>
          <w:rFonts w:ascii="Arial" w:hAnsi="Arial" w:cs="Arial"/>
          <w:sz w:val="24"/>
          <w:szCs w:val="24"/>
          <w:vertAlign w:val="superscript"/>
        </w:rPr>
        <w:t>TM</w:t>
      </w:r>
      <w:proofErr w:type="spellEnd"/>
      <w:r w:rsidR="00A92852">
        <w:rPr>
          <w:rFonts w:ascii="Arial" w:hAnsi="Arial" w:cs="Arial"/>
          <w:sz w:val="24"/>
          <w:szCs w:val="24"/>
        </w:rPr>
        <w:t>. The specialized process is mainly used by western companies as they produce low epoxy and styrene free vinyl ester resin.</w:t>
      </w:r>
    </w:p>
    <w:p w14:paraId="1F4E5614" w14:textId="1B4906D9" w:rsidR="00C55288" w:rsidRDefault="00C55288" w:rsidP="005B76D3">
      <w:pPr>
        <w:tabs>
          <w:tab w:val="left" w:pos="1365"/>
        </w:tabs>
        <w:spacing w:line="360" w:lineRule="auto"/>
        <w:jc w:val="both"/>
        <w:rPr>
          <w:rFonts w:ascii="Arial" w:hAnsi="Arial" w:cs="Arial"/>
          <w:b/>
          <w:bCs/>
          <w:sz w:val="24"/>
          <w:szCs w:val="24"/>
        </w:rPr>
      </w:pPr>
    </w:p>
    <w:p w14:paraId="5DFB9C04" w14:textId="64942414" w:rsidR="00666636" w:rsidRDefault="00F80A4F" w:rsidP="005B76D3">
      <w:pPr>
        <w:tabs>
          <w:tab w:val="left" w:pos="1365"/>
        </w:tabs>
        <w:spacing w:line="360" w:lineRule="auto"/>
        <w:jc w:val="both"/>
        <w:rPr>
          <w:rFonts w:ascii="Arial" w:hAnsi="Arial" w:cs="Arial"/>
          <w:b/>
          <w:bCs/>
          <w:sz w:val="24"/>
          <w:szCs w:val="24"/>
        </w:rPr>
      </w:pPr>
      <w:r>
        <w:rPr>
          <w:rFonts w:ascii="Arial" w:hAnsi="Arial" w:cs="Arial"/>
          <w:b/>
          <w:bCs/>
          <w:sz w:val="24"/>
          <w:szCs w:val="24"/>
        </w:rPr>
        <w:t>4.3.4. Technology Licensor</w:t>
      </w:r>
    </w:p>
    <w:p w14:paraId="4A06E412" w14:textId="7D59237F" w:rsidR="00F80A4F" w:rsidRPr="00F80A4F" w:rsidRDefault="00F80A4F" w:rsidP="00F80A4F">
      <w:pPr>
        <w:pStyle w:val="ListParagraph"/>
        <w:numPr>
          <w:ilvl w:val="0"/>
          <w:numId w:val="25"/>
        </w:numPr>
        <w:tabs>
          <w:tab w:val="left" w:pos="1365"/>
        </w:tabs>
        <w:spacing w:line="360" w:lineRule="auto"/>
        <w:jc w:val="both"/>
        <w:rPr>
          <w:sz w:val="24"/>
          <w:szCs w:val="24"/>
        </w:rPr>
      </w:pPr>
      <w:r w:rsidRPr="00F80A4F">
        <w:rPr>
          <w:sz w:val="24"/>
          <w:szCs w:val="24"/>
        </w:rPr>
        <w:t xml:space="preserve">Vinyl </w:t>
      </w:r>
      <w:r w:rsidR="004731D5" w:rsidRPr="00F80A4F">
        <w:rPr>
          <w:sz w:val="24"/>
          <w:szCs w:val="24"/>
        </w:rPr>
        <w:t xml:space="preserve">ester resins </w:t>
      </w:r>
      <w:r w:rsidRPr="00F80A4F">
        <w:rPr>
          <w:sz w:val="24"/>
          <w:szCs w:val="24"/>
        </w:rPr>
        <w:t xml:space="preserve">are downstream product of Epoxy Resin. Mostly manufacturing companies have their in-house technology and R&amp;D facilities to make formulations. </w:t>
      </w:r>
    </w:p>
    <w:p w14:paraId="12A1DFC1" w14:textId="77777777" w:rsidR="00F80A4F" w:rsidRPr="00F80A4F" w:rsidRDefault="00F80A4F" w:rsidP="00F80A4F">
      <w:pPr>
        <w:pStyle w:val="ListParagraph"/>
        <w:numPr>
          <w:ilvl w:val="0"/>
          <w:numId w:val="25"/>
        </w:numPr>
        <w:tabs>
          <w:tab w:val="left" w:pos="1365"/>
        </w:tabs>
        <w:spacing w:line="360" w:lineRule="auto"/>
        <w:jc w:val="both"/>
        <w:rPr>
          <w:sz w:val="24"/>
          <w:szCs w:val="24"/>
        </w:rPr>
      </w:pPr>
      <w:r w:rsidRPr="00F80A4F">
        <w:rPr>
          <w:sz w:val="24"/>
          <w:szCs w:val="24"/>
        </w:rPr>
        <w:t xml:space="preserve">Major reactions are carried out with the help of batch reactor and blender which can be outsourced. </w:t>
      </w:r>
    </w:p>
    <w:p w14:paraId="2D0FB014" w14:textId="181E05C2" w:rsidR="00F80A4F" w:rsidRPr="00F80A4F" w:rsidRDefault="00F80A4F" w:rsidP="00F80A4F">
      <w:pPr>
        <w:pStyle w:val="ListParagraph"/>
        <w:numPr>
          <w:ilvl w:val="0"/>
          <w:numId w:val="25"/>
        </w:numPr>
        <w:tabs>
          <w:tab w:val="left" w:pos="1365"/>
        </w:tabs>
        <w:spacing w:line="360" w:lineRule="auto"/>
        <w:jc w:val="both"/>
        <w:rPr>
          <w:sz w:val="24"/>
          <w:szCs w:val="24"/>
        </w:rPr>
      </w:pPr>
      <w:r w:rsidRPr="00F80A4F">
        <w:rPr>
          <w:sz w:val="24"/>
          <w:szCs w:val="24"/>
        </w:rPr>
        <w:t>Generally</w:t>
      </w:r>
      <w:r w:rsidR="00652522">
        <w:rPr>
          <w:sz w:val="24"/>
          <w:szCs w:val="24"/>
        </w:rPr>
        <w:t>,</w:t>
      </w:r>
      <w:r w:rsidRPr="00F80A4F">
        <w:rPr>
          <w:sz w:val="24"/>
          <w:szCs w:val="24"/>
        </w:rPr>
        <w:t xml:space="preserve"> </w:t>
      </w:r>
      <w:r w:rsidR="00652522">
        <w:rPr>
          <w:sz w:val="24"/>
          <w:szCs w:val="24"/>
        </w:rPr>
        <w:t>m</w:t>
      </w:r>
      <w:r w:rsidRPr="00F80A4F">
        <w:rPr>
          <w:sz w:val="24"/>
          <w:szCs w:val="24"/>
        </w:rPr>
        <w:t xml:space="preserve">anufacturing process involves mixing of feedstock material in batch reactor and blending with organic solvent such as styrene monomer. </w:t>
      </w:r>
    </w:p>
    <w:p w14:paraId="05D6B553" w14:textId="165F639A" w:rsidR="00F80A4F" w:rsidRPr="00D97B15" w:rsidRDefault="00F80A4F" w:rsidP="00F80A4F">
      <w:pPr>
        <w:pStyle w:val="ListParagraph"/>
        <w:numPr>
          <w:ilvl w:val="0"/>
          <w:numId w:val="25"/>
        </w:numPr>
        <w:tabs>
          <w:tab w:val="left" w:pos="1365"/>
        </w:tabs>
        <w:spacing w:line="360" w:lineRule="auto"/>
        <w:jc w:val="both"/>
        <w:rPr>
          <w:b/>
          <w:bCs/>
        </w:rPr>
      </w:pPr>
      <w:r w:rsidRPr="00F80A4F">
        <w:rPr>
          <w:sz w:val="24"/>
          <w:szCs w:val="24"/>
        </w:rPr>
        <w:t xml:space="preserve">There is no technology licensor for the product. Indian manufacturing company Atul limited has vertically integrated Epoxy resin capacity and downstream integrated Vinyl Ester </w:t>
      </w:r>
      <w:r w:rsidRPr="00F80A4F">
        <w:rPr>
          <w:sz w:val="24"/>
          <w:szCs w:val="24"/>
        </w:rPr>
        <w:lastRenderedPageBreak/>
        <w:t xml:space="preserve">Resin capacity while other Indian players such as Innovative Resins, </w:t>
      </w:r>
      <w:proofErr w:type="spellStart"/>
      <w:r w:rsidRPr="00F80A4F">
        <w:rPr>
          <w:sz w:val="24"/>
          <w:szCs w:val="24"/>
        </w:rPr>
        <w:t>Satyen</w:t>
      </w:r>
      <w:proofErr w:type="spellEnd"/>
      <w:r w:rsidRPr="00F80A4F">
        <w:rPr>
          <w:sz w:val="24"/>
          <w:szCs w:val="24"/>
        </w:rPr>
        <w:t xml:space="preserve"> Polymers, </w:t>
      </w:r>
      <w:proofErr w:type="spellStart"/>
      <w:r w:rsidRPr="00F80A4F">
        <w:rPr>
          <w:sz w:val="24"/>
          <w:szCs w:val="24"/>
        </w:rPr>
        <w:t>Mechemco</w:t>
      </w:r>
      <w:proofErr w:type="spellEnd"/>
      <w:r w:rsidRPr="00F80A4F">
        <w:rPr>
          <w:sz w:val="24"/>
          <w:szCs w:val="24"/>
        </w:rPr>
        <w:t xml:space="preserve"> Resins among others have In-house batch reactor set up. However, they import feedstocks Epoxy resin, Bisphenol-A, and other additives from the domestic or international market.</w:t>
      </w:r>
    </w:p>
    <w:p w14:paraId="647CD533" w14:textId="7D798FBE" w:rsidR="00D97B15" w:rsidRDefault="00D97B15" w:rsidP="00D97B15">
      <w:pPr>
        <w:tabs>
          <w:tab w:val="left" w:pos="1365"/>
        </w:tabs>
        <w:spacing w:line="360" w:lineRule="auto"/>
        <w:jc w:val="both"/>
        <w:rPr>
          <w:b/>
          <w:bCs/>
        </w:rPr>
      </w:pPr>
    </w:p>
    <w:p w14:paraId="3B8C78E4" w14:textId="476CC33D" w:rsidR="00D97B15" w:rsidRDefault="00D97B15" w:rsidP="00D97B15">
      <w:pPr>
        <w:tabs>
          <w:tab w:val="left" w:pos="1365"/>
        </w:tabs>
        <w:spacing w:line="360" w:lineRule="auto"/>
        <w:jc w:val="both"/>
        <w:rPr>
          <w:rFonts w:ascii="Arial" w:hAnsi="Arial" w:cs="Arial"/>
          <w:b/>
          <w:bCs/>
          <w:sz w:val="24"/>
          <w:szCs w:val="24"/>
        </w:rPr>
      </w:pPr>
      <w:r w:rsidRPr="00D97B15">
        <w:rPr>
          <w:rFonts w:ascii="Arial" w:hAnsi="Arial" w:cs="Arial"/>
          <w:b/>
          <w:bCs/>
          <w:sz w:val="24"/>
          <w:szCs w:val="24"/>
        </w:rPr>
        <w:t xml:space="preserve">4.3.6. </w:t>
      </w:r>
      <w:r>
        <w:rPr>
          <w:rFonts w:ascii="Arial" w:hAnsi="Arial" w:cs="Arial"/>
          <w:b/>
          <w:bCs/>
          <w:sz w:val="24"/>
          <w:szCs w:val="24"/>
        </w:rPr>
        <w:t>Utilities Overview</w:t>
      </w:r>
    </w:p>
    <w:p w14:paraId="2A3BC21F" w14:textId="7F6374F5" w:rsidR="008272A7" w:rsidRDefault="00C33BD8" w:rsidP="00D97B15">
      <w:pPr>
        <w:tabs>
          <w:tab w:val="left" w:pos="1365"/>
        </w:tabs>
        <w:spacing w:line="360" w:lineRule="auto"/>
        <w:jc w:val="both"/>
        <w:rPr>
          <w:rFonts w:ascii="Arial" w:hAnsi="Arial" w:cs="Arial"/>
          <w:b/>
          <w:bCs/>
          <w:sz w:val="24"/>
          <w:szCs w:val="24"/>
        </w:rPr>
      </w:pPr>
      <w:r w:rsidRPr="00803ACD">
        <w:rPr>
          <w:rFonts w:ascii="Arial" w:hAnsi="Arial" w:cs="Arial"/>
          <w:b/>
          <w:bCs/>
          <w:sz w:val="24"/>
          <w:szCs w:val="24"/>
        </w:rPr>
        <w:t>Energy/power Requirements</w:t>
      </w:r>
      <w:r w:rsidR="00803ACD">
        <w:rPr>
          <w:rFonts w:ascii="Arial" w:hAnsi="Arial" w:cs="Arial"/>
          <w:b/>
          <w:bCs/>
          <w:sz w:val="24"/>
          <w:szCs w:val="24"/>
        </w:rPr>
        <w:tab/>
      </w:r>
    </w:p>
    <w:p w14:paraId="258AD284" w14:textId="54324847" w:rsidR="00803ACD" w:rsidRPr="00803ACD" w:rsidRDefault="00803ACD" w:rsidP="00803ACD">
      <w:pPr>
        <w:pStyle w:val="ListParagraph"/>
        <w:numPr>
          <w:ilvl w:val="0"/>
          <w:numId w:val="27"/>
        </w:numPr>
        <w:tabs>
          <w:tab w:val="left" w:pos="1365"/>
        </w:tabs>
        <w:spacing w:line="360" w:lineRule="auto"/>
        <w:jc w:val="both"/>
        <w:rPr>
          <w:b/>
          <w:bCs/>
          <w:sz w:val="24"/>
          <w:szCs w:val="24"/>
        </w:rPr>
      </w:pPr>
      <w:r>
        <w:rPr>
          <w:sz w:val="24"/>
          <w:szCs w:val="24"/>
        </w:rPr>
        <w:t>Total connected load is 1000 KW which is sufficient to carry out proposed vinyl ester resin manufacturing activity.</w:t>
      </w:r>
      <w:r>
        <w:rPr>
          <w:sz w:val="24"/>
          <w:szCs w:val="24"/>
        </w:rPr>
        <w:tab/>
      </w:r>
    </w:p>
    <w:p w14:paraId="27EAA7A4" w14:textId="40D1A5B5" w:rsidR="00803ACD" w:rsidRDefault="00803ACD" w:rsidP="001E3098">
      <w:pPr>
        <w:tabs>
          <w:tab w:val="left" w:pos="1365"/>
        </w:tabs>
        <w:spacing w:line="360" w:lineRule="auto"/>
        <w:jc w:val="both"/>
        <w:rPr>
          <w:rFonts w:ascii="Arial" w:hAnsi="Arial" w:cs="Arial"/>
          <w:b/>
          <w:bCs/>
          <w:sz w:val="24"/>
          <w:szCs w:val="24"/>
        </w:rPr>
      </w:pPr>
      <w:r>
        <w:rPr>
          <w:rFonts w:ascii="Arial" w:hAnsi="Arial" w:cs="Arial"/>
          <w:b/>
          <w:bCs/>
          <w:sz w:val="24"/>
          <w:szCs w:val="24"/>
        </w:rPr>
        <w:t xml:space="preserve">Fuel </w:t>
      </w:r>
    </w:p>
    <w:p w14:paraId="45CEEAD1" w14:textId="1D7F4D5D" w:rsidR="001E3098" w:rsidRPr="001E3098" w:rsidRDefault="001E3098" w:rsidP="001E3098">
      <w:pPr>
        <w:pStyle w:val="ListParagraph"/>
        <w:numPr>
          <w:ilvl w:val="0"/>
          <w:numId w:val="27"/>
        </w:numPr>
        <w:tabs>
          <w:tab w:val="left" w:pos="1365"/>
        </w:tabs>
        <w:spacing w:line="360" w:lineRule="auto"/>
        <w:jc w:val="both"/>
        <w:rPr>
          <w:b/>
          <w:bCs/>
          <w:sz w:val="24"/>
          <w:szCs w:val="24"/>
        </w:rPr>
      </w:pPr>
      <w:r>
        <w:rPr>
          <w:sz w:val="24"/>
          <w:szCs w:val="24"/>
        </w:rPr>
        <w:t xml:space="preserve">LDO will be used as fuel in Thermic Oil Heater with quantity 352 Lit./Hr. Electricity will be used in reactors. </w:t>
      </w:r>
    </w:p>
    <w:p w14:paraId="37C7B656" w14:textId="26AC25A0" w:rsidR="001E3098" w:rsidRPr="001E3098" w:rsidRDefault="001E3098" w:rsidP="001E3098">
      <w:pPr>
        <w:pStyle w:val="ListParagraph"/>
        <w:numPr>
          <w:ilvl w:val="0"/>
          <w:numId w:val="27"/>
        </w:numPr>
        <w:tabs>
          <w:tab w:val="left" w:pos="1365"/>
        </w:tabs>
        <w:spacing w:line="360" w:lineRule="auto"/>
        <w:jc w:val="both"/>
        <w:rPr>
          <w:b/>
          <w:bCs/>
          <w:sz w:val="24"/>
          <w:szCs w:val="24"/>
        </w:rPr>
      </w:pPr>
      <w:r>
        <w:rPr>
          <w:sz w:val="24"/>
          <w:szCs w:val="24"/>
        </w:rPr>
        <w:t>Diesel will be used to run the D.G. set, if needed.</w:t>
      </w:r>
    </w:p>
    <w:p w14:paraId="352C29EA" w14:textId="7E9BF5A6" w:rsidR="001E3098" w:rsidRDefault="00A07604" w:rsidP="001E3098">
      <w:pPr>
        <w:tabs>
          <w:tab w:val="left" w:pos="1365"/>
        </w:tabs>
        <w:spacing w:line="360" w:lineRule="auto"/>
        <w:jc w:val="both"/>
        <w:rPr>
          <w:rFonts w:ascii="Arial" w:hAnsi="Arial" w:cs="Arial"/>
          <w:b/>
          <w:bCs/>
          <w:sz w:val="24"/>
          <w:szCs w:val="24"/>
        </w:rPr>
      </w:pPr>
      <w:r w:rsidRPr="00A07604">
        <w:rPr>
          <w:rFonts w:ascii="Arial" w:hAnsi="Arial" w:cs="Arial"/>
          <w:b/>
          <w:bCs/>
          <w:sz w:val="24"/>
          <w:szCs w:val="24"/>
        </w:rPr>
        <w:t>Water Requirement</w:t>
      </w:r>
    </w:p>
    <w:p w14:paraId="16E9B0E1" w14:textId="411CAC0C" w:rsidR="00D97B15" w:rsidRPr="00B66C11" w:rsidRDefault="00A07604" w:rsidP="00CC5A0A">
      <w:pPr>
        <w:pStyle w:val="ListParagraph"/>
        <w:numPr>
          <w:ilvl w:val="0"/>
          <w:numId w:val="28"/>
        </w:numPr>
        <w:tabs>
          <w:tab w:val="left" w:pos="1365"/>
        </w:tabs>
        <w:spacing w:line="360" w:lineRule="auto"/>
        <w:jc w:val="both"/>
        <w:rPr>
          <w:b/>
          <w:bCs/>
          <w:sz w:val="24"/>
          <w:szCs w:val="24"/>
        </w:rPr>
      </w:pPr>
      <w:r w:rsidRPr="00A07604">
        <w:rPr>
          <w:sz w:val="24"/>
          <w:szCs w:val="24"/>
        </w:rPr>
        <w:t>Total water requirement will be 8 KL/da</w:t>
      </w:r>
      <w:r>
        <w:rPr>
          <w:sz w:val="24"/>
          <w:szCs w:val="24"/>
        </w:rPr>
        <w:t>y for the vinyl ester resin plant which will be used in cooling. There is no use of any water in vinyl ester resin manufacturing process</w:t>
      </w:r>
      <w:r w:rsidR="00B66C11">
        <w:rPr>
          <w:sz w:val="24"/>
          <w:szCs w:val="24"/>
        </w:rPr>
        <w:t>.</w:t>
      </w:r>
    </w:p>
    <w:tbl>
      <w:tblPr>
        <w:tblW w:w="10155" w:type="dxa"/>
        <w:tblLook w:val="04A0" w:firstRow="1" w:lastRow="0" w:firstColumn="1" w:lastColumn="0" w:noHBand="0" w:noVBand="1"/>
      </w:tblPr>
      <w:tblGrid>
        <w:gridCol w:w="1475"/>
        <w:gridCol w:w="1794"/>
        <w:gridCol w:w="2521"/>
        <w:gridCol w:w="2275"/>
        <w:gridCol w:w="2090"/>
      </w:tblGrid>
      <w:tr w:rsidR="00A6095B" w:rsidRPr="00B370EC" w14:paraId="46907885" w14:textId="77777777" w:rsidTr="00A6095B">
        <w:trPr>
          <w:trHeight w:val="796"/>
        </w:trPr>
        <w:tc>
          <w:tcPr>
            <w:tcW w:w="1475"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757ABC7" w14:textId="77777777" w:rsidR="00A6095B" w:rsidRPr="00B370EC" w:rsidRDefault="00A6095B" w:rsidP="00A6095B">
            <w:pPr>
              <w:spacing w:after="0" w:line="240" w:lineRule="auto"/>
              <w:rPr>
                <w:rFonts w:ascii="Arial" w:eastAsia="Times New Roman" w:hAnsi="Arial" w:cs="Arial"/>
                <w:b/>
                <w:bCs/>
                <w:color w:val="FFFFFF" w:themeColor="background1"/>
                <w:sz w:val="20"/>
                <w:szCs w:val="20"/>
                <w:lang w:val="en-US"/>
              </w:rPr>
            </w:pPr>
            <w:r w:rsidRPr="00B370EC">
              <w:rPr>
                <w:rFonts w:ascii="Arial" w:eastAsia="Times New Roman" w:hAnsi="Arial" w:cs="Arial"/>
                <w:b/>
                <w:bCs/>
                <w:color w:val="FFFFFF" w:themeColor="background1"/>
                <w:sz w:val="20"/>
                <w:szCs w:val="20"/>
                <w:lang w:val="en-US"/>
              </w:rPr>
              <w:t xml:space="preserve">Sr. No. </w:t>
            </w:r>
          </w:p>
        </w:tc>
        <w:tc>
          <w:tcPr>
            <w:tcW w:w="1794" w:type="dxa"/>
            <w:tcBorders>
              <w:top w:val="single" w:sz="4" w:space="0" w:color="auto"/>
              <w:left w:val="nil"/>
              <w:bottom w:val="single" w:sz="4" w:space="0" w:color="auto"/>
              <w:right w:val="single" w:sz="4" w:space="0" w:color="auto"/>
            </w:tcBorders>
            <w:shd w:val="clear" w:color="auto" w:fill="C00000"/>
            <w:noWrap/>
            <w:vAlign w:val="bottom"/>
            <w:hideMark/>
          </w:tcPr>
          <w:p w14:paraId="1965A66B" w14:textId="77777777" w:rsidR="00A6095B" w:rsidRPr="00B370EC" w:rsidRDefault="00A6095B" w:rsidP="00A6095B">
            <w:pPr>
              <w:spacing w:after="0" w:line="240" w:lineRule="auto"/>
              <w:rPr>
                <w:rFonts w:ascii="Arial" w:eastAsia="Times New Roman" w:hAnsi="Arial" w:cs="Arial"/>
                <w:b/>
                <w:bCs/>
                <w:color w:val="FFFFFF" w:themeColor="background1"/>
                <w:sz w:val="20"/>
                <w:szCs w:val="20"/>
                <w:lang w:val="en-US"/>
              </w:rPr>
            </w:pPr>
            <w:r w:rsidRPr="00B370EC">
              <w:rPr>
                <w:rFonts w:ascii="Arial" w:eastAsia="Times New Roman" w:hAnsi="Arial" w:cs="Arial"/>
                <w:b/>
                <w:bCs/>
                <w:color w:val="FFFFFF" w:themeColor="background1"/>
                <w:sz w:val="20"/>
                <w:szCs w:val="20"/>
                <w:lang w:val="en-US"/>
              </w:rPr>
              <w:t>Usage</w:t>
            </w:r>
          </w:p>
        </w:tc>
        <w:tc>
          <w:tcPr>
            <w:tcW w:w="2521" w:type="dxa"/>
            <w:tcBorders>
              <w:top w:val="single" w:sz="4" w:space="0" w:color="auto"/>
              <w:left w:val="nil"/>
              <w:bottom w:val="single" w:sz="4" w:space="0" w:color="auto"/>
              <w:right w:val="single" w:sz="4" w:space="0" w:color="auto"/>
            </w:tcBorders>
            <w:shd w:val="clear" w:color="auto" w:fill="C00000"/>
            <w:vAlign w:val="bottom"/>
            <w:hideMark/>
          </w:tcPr>
          <w:p w14:paraId="6BAE2864" w14:textId="77777777" w:rsidR="00A6095B" w:rsidRPr="00B370EC" w:rsidRDefault="00A6095B" w:rsidP="00A6095B">
            <w:pPr>
              <w:spacing w:after="0" w:line="240" w:lineRule="auto"/>
              <w:rPr>
                <w:rFonts w:ascii="Arial" w:eastAsia="Times New Roman" w:hAnsi="Arial" w:cs="Arial"/>
                <w:b/>
                <w:bCs/>
                <w:color w:val="FFFFFF" w:themeColor="background1"/>
                <w:sz w:val="20"/>
                <w:szCs w:val="20"/>
                <w:lang w:val="en-US"/>
              </w:rPr>
            </w:pPr>
            <w:r w:rsidRPr="00B370EC">
              <w:rPr>
                <w:rFonts w:ascii="Arial" w:eastAsia="Times New Roman" w:hAnsi="Arial" w:cs="Arial"/>
                <w:b/>
                <w:bCs/>
                <w:color w:val="FFFFFF" w:themeColor="background1"/>
                <w:sz w:val="20"/>
                <w:szCs w:val="20"/>
                <w:lang w:val="en-US"/>
              </w:rPr>
              <w:t>Water consumption (KL/Day)</w:t>
            </w:r>
          </w:p>
        </w:tc>
        <w:tc>
          <w:tcPr>
            <w:tcW w:w="2275" w:type="dxa"/>
            <w:tcBorders>
              <w:top w:val="single" w:sz="4" w:space="0" w:color="auto"/>
              <w:left w:val="nil"/>
              <w:bottom w:val="single" w:sz="4" w:space="0" w:color="auto"/>
              <w:right w:val="single" w:sz="4" w:space="0" w:color="auto"/>
            </w:tcBorders>
            <w:shd w:val="clear" w:color="auto" w:fill="C00000"/>
            <w:vAlign w:val="bottom"/>
            <w:hideMark/>
          </w:tcPr>
          <w:p w14:paraId="13507626" w14:textId="47F9DB57" w:rsidR="00A6095B" w:rsidRPr="00B370EC" w:rsidRDefault="00A6095B" w:rsidP="00A6095B">
            <w:pPr>
              <w:spacing w:after="0" w:line="240" w:lineRule="auto"/>
              <w:rPr>
                <w:rFonts w:ascii="Arial" w:eastAsia="Times New Roman" w:hAnsi="Arial" w:cs="Arial"/>
                <w:b/>
                <w:bCs/>
                <w:color w:val="FFFFFF" w:themeColor="background1"/>
                <w:sz w:val="20"/>
                <w:szCs w:val="20"/>
                <w:lang w:val="en-US"/>
              </w:rPr>
            </w:pPr>
            <w:r w:rsidRPr="00B370EC">
              <w:rPr>
                <w:rFonts w:ascii="Arial" w:eastAsia="Times New Roman" w:hAnsi="Arial" w:cs="Arial"/>
                <w:b/>
                <w:bCs/>
                <w:color w:val="FFFFFF" w:themeColor="background1"/>
                <w:sz w:val="20"/>
                <w:szCs w:val="20"/>
                <w:lang w:val="en-US"/>
              </w:rPr>
              <w:t>Wastewater generation (KL/day)</w:t>
            </w:r>
          </w:p>
        </w:tc>
        <w:tc>
          <w:tcPr>
            <w:tcW w:w="2090" w:type="dxa"/>
            <w:tcBorders>
              <w:top w:val="single" w:sz="4" w:space="0" w:color="auto"/>
              <w:left w:val="nil"/>
              <w:bottom w:val="single" w:sz="4" w:space="0" w:color="auto"/>
              <w:right w:val="single" w:sz="4" w:space="0" w:color="auto"/>
            </w:tcBorders>
            <w:shd w:val="clear" w:color="auto" w:fill="C00000"/>
            <w:vAlign w:val="bottom"/>
            <w:hideMark/>
          </w:tcPr>
          <w:p w14:paraId="10D13FFD" w14:textId="277E2ED5" w:rsidR="00A6095B" w:rsidRPr="00B370EC" w:rsidRDefault="00A6095B" w:rsidP="00A6095B">
            <w:pPr>
              <w:spacing w:after="0" w:line="240" w:lineRule="auto"/>
              <w:rPr>
                <w:rFonts w:ascii="Arial" w:eastAsia="Times New Roman" w:hAnsi="Arial" w:cs="Arial"/>
                <w:b/>
                <w:bCs/>
                <w:color w:val="FFFFFF" w:themeColor="background1"/>
                <w:sz w:val="20"/>
                <w:szCs w:val="20"/>
                <w:lang w:val="en-US"/>
              </w:rPr>
            </w:pPr>
            <w:r w:rsidRPr="00B370EC">
              <w:rPr>
                <w:rFonts w:ascii="Arial" w:eastAsia="Times New Roman" w:hAnsi="Arial" w:cs="Arial"/>
                <w:b/>
                <w:bCs/>
                <w:color w:val="FFFFFF" w:themeColor="background1"/>
                <w:sz w:val="20"/>
                <w:szCs w:val="20"/>
                <w:lang w:val="en-US"/>
              </w:rPr>
              <w:t>Disposal of wastewater</w:t>
            </w:r>
          </w:p>
        </w:tc>
      </w:tr>
      <w:tr w:rsidR="00A6095B" w:rsidRPr="00B370EC" w14:paraId="142C31B3" w14:textId="77777777" w:rsidTr="00A6095B">
        <w:trPr>
          <w:trHeight w:val="1061"/>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2F6C5538" w14:textId="0BA9021D" w:rsidR="00A6095B" w:rsidRPr="00B370EC" w:rsidRDefault="00A6095B" w:rsidP="00A6095B">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1.</w:t>
            </w:r>
          </w:p>
        </w:tc>
        <w:tc>
          <w:tcPr>
            <w:tcW w:w="1794" w:type="dxa"/>
            <w:tcBorders>
              <w:top w:val="nil"/>
              <w:left w:val="nil"/>
              <w:bottom w:val="single" w:sz="4" w:space="0" w:color="auto"/>
              <w:right w:val="single" w:sz="4" w:space="0" w:color="auto"/>
            </w:tcBorders>
            <w:shd w:val="clear" w:color="auto" w:fill="auto"/>
            <w:noWrap/>
            <w:vAlign w:val="bottom"/>
            <w:hideMark/>
          </w:tcPr>
          <w:p w14:paraId="6A0E0315" w14:textId="77777777" w:rsidR="00A6095B" w:rsidRPr="00B370EC" w:rsidRDefault="00A6095B" w:rsidP="00A6095B">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 xml:space="preserve">Processing </w:t>
            </w:r>
          </w:p>
        </w:tc>
        <w:tc>
          <w:tcPr>
            <w:tcW w:w="2521" w:type="dxa"/>
            <w:tcBorders>
              <w:top w:val="nil"/>
              <w:left w:val="nil"/>
              <w:bottom w:val="single" w:sz="4" w:space="0" w:color="auto"/>
              <w:right w:val="single" w:sz="4" w:space="0" w:color="auto"/>
            </w:tcBorders>
            <w:shd w:val="clear" w:color="auto" w:fill="auto"/>
            <w:noWrap/>
            <w:vAlign w:val="bottom"/>
            <w:hideMark/>
          </w:tcPr>
          <w:p w14:paraId="3699303F" w14:textId="77777777" w:rsidR="00A6095B" w:rsidRPr="00B370EC" w:rsidRDefault="00A6095B" w:rsidP="00A6095B">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0</w:t>
            </w:r>
          </w:p>
        </w:tc>
        <w:tc>
          <w:tcPr>
            <w:tcW w:w="2275" w:type="dxa"/>
            <w:tcBorders>
              <w:top w:val="nil"/>
              <w:left w:val="nil"/>
              <w:bottom w:val="single" w:sz="4" w:space="0" w:color="auto"/>
              <w:right w:val="single" w:sz="4" w:space="0" w:color="auto"/>
            </w:tcBorders>
            <w:shd w:val="clear" w:color="auto" w:fill="auto"/>
            <w:noWrap/>
            <w:vAlign w:val="bottom"/>
            <w:hideMark/>
          </w:tcPr>
          <w:p w14:paraId="2DDC9EC7" w14:textId="77777777" w:rsidR="00A6095B" w:rsidRPr="00B370EC" w:rsidRDefault="00A6095B" w:rsidP="00A6095B">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30</w:t>
            </w:r>
          </w:p>
        </w:tc>
        <w:tc>
          <w:tcPr>
            <w:tcW w:w="2090" w:type="dxa"/>
            <w:vMerge w:val="restart"/>
            <w:tcBorders>
              <w:top w:val="nil"/>
              <w:left w:val="single" w:sz="4" w:space="0" w:color="auto"/>
              <w:bottom w:val="single" w:sz="4" w:space="0" w:color="auto"/>
              <w:right w:val="single" w:sz="4" w:space="0" w:color="auto"/>
            </w:tcBorders>
            <w:shd w:val="clear" w:color="auto" w:fill="auto"/>
            <w:vAlign w:val="center"/>
            <w:hideMark/>
          </w:tcPr>
          <w:p w14:paraId="03C4137C" w14:textId="77777777" w:rsidR="00A6095B" w:rsidRPr="00B370EC" w:rsidRDefault="00A6095B" w:rsidP="00A6095B">
            <w:pPr>
              <w:spacing w:after="0" w:line="240" w:lineRule="auto"/>
              <w:jc w:val="center"/>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To Primary ETP followed by Evaporation</w:t>
            </w:r>
          </w:p>
        </w:tc>
      </w:tr>
      <w:tr w:rsidR="00A6095B" w:rsidRPr="00B370EC" w14:paraId="7B50F137" w14:textId="77777777" w:rsidTr="00A6095B">
        <w:trPr>
          <w:trHeight w:val="265"/>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7E7B5599" w14:textId="6DC2CBA1" w:rsidR="00A6095B" w:rsidRPr="00B370EC" w:rsidRDefault="00A6095B" w:rsidP="00A6095B">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2.</w:t>
            </w:r>
          </w:p>
        </w:tc>
        <w:tc>
          <w:tcPr>
            <w:tcW w:w="1794" w:type="dxa"/>
            <w:tcBorders>
              <w:top w:val="nil"/>
              <w:left w:val="nil"/>
              <w:bottom w:val="single" w:sz="4" w:space="0" w:color="auto"/>
              <w:right w:val="single" w:sz="4" w:space="0" w:color="auto"/>
            </w:tcBorders>
            <w:shd w:val="clear" w:color="auto" w:fill="auto"/>
            <w:noWrap/>
            <w:vAlign w:val="bottom"/>
            <w:hideMark/>
          </w:tcPr>
          <w:p w14:paraId="5C8FC9EA" w14:textId="77777777" w:rsidR="00A6095B" w:rsidRPr="00B370EC" w:rsidRDefault="00A6095B" w:rsidP="00A6095B">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Cooling</w:t>
            </w:r>
          </w:p>
        </w:tc>
        <w:tc>
          <w:tcPr>
            <w:tcW w:w="2521" w:type="dxa"/>
            <w:tcBorders>
              <w:top w:val="nil"/>
              <w:left w:val="nil"/>
              <w:bottom w:val="single" w:sz="4" w:space="0" w:color="auto"/>
              <w:right w:val="single" w:sz="4" w:space="0" w:color="auto"/>
            </w:tcBorders>
            <w:shd w:val="clear" w:color="auto" w:fill="auto"/>
            <w:noWrap/>
            <w:vAlign w:val="bottom"/>
            <w:hideMark/>
          </w:tcPr>
          <w:p w14:paraId="1341EF40" w14:textId="77777777" w:rsidR="00A6095B" w:rsidRPr="00B370EC" w:rsidRDefault="00A6095B" w:rsidP="00A6095B">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5</w:t>
            </w:r>
          </w:p>
        </w:tc>
        <w:tc>
          <w:tcPr>
            <w:tcW w:w="2275" w:type="dxa"/>
            <w:tcBorders>
              <w:top w:val="nil"/>
              <w:left w:val="nil"/>
              <w:bottom w:val="single" w:sz="4" w:space="0" w:color="auto"/>
              <w:right w:val="single" w:sz="4" w:space="0" w:color="auto"/>
            </w:tcBorders>
            <w:shd w:val="clear" w:color="auto" w:fill="auto"/>
            <w:noWrap/>
            <w:vAlign w:val="bottom"/>
            <w:hideMark/>
          </w:tcPr>
          <w:p w14:paraId="63842A89" w14:textId="77777777" w:rsidR="00A6095B" w:rsidRPr="00B370EC" w:rsidRDefault="00A6095B" w:rsidP="00A6095B">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0</w:t>
            </w:r>
          </w:p>
        </w:tc>
        <w:tc>
          <w:tcPr>
            <w:tcW w:w="2090" w:type="dxa"/>
            <w:vMerge/>
            <w:tcBorders>
              <w:top w:val="nil"/>
              <w:left w:val="single" w:sz="4" w:space="0" w:color="auto"/>
              <w:bottom w:val="single" w:sz="4" w:space="0" w:color="auto"/>
              <w:right w:val="single" w:sz="4" w:space="0" w:color="auto"/>
            </w:tcBorders>
            <w:vAlign w:val="center"/>
            <w:hideMark/>
          </w:tcPr>
          <w:p w14:paraId="6060C420" w14:textId="77777777" w:rsidR="00A6095B" w:rsidRPr="00B370EC" w:rsidRDefault="00A6095B" w:rsidP="00A6095B">
            <w:pPr>
              <w:spacing w:after="0" w:line="240" w:lineRule="auto"/>
              <w:rPr>
                <w:rFonts w:ascii="Arial" w:eastAsia="Times New Roman" w:hAnsi="Arial" w:cs="Arial"/>
                <w:color w:val="000000"/>
                <w:sz w:val="20"/>
                <w:szCs w:val="20"/>
                <w:lang w:val="en-US"/>
              </w:rPr>
            </w:pPr>
          </w:p>
        </w:tc>
      </w:tr>
      <w:tr w:rsidR="00A6095B" w:rsidRPr="00B370EC" w14:paraId="1721774B" w14:textId="77777777" w:rsidTr="00A6095B">
        <w:trPr>
          <w:trHeight w:val="265"/>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6B42B2E7" w14:textId="77777777" w:rsidR="00A6095B" w:rsidRPr="00B370EC" w:rsidRDefault="00A6095B" w:rsidP="00A6095B">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 </w:t>
            </w:r>
          </w:p>
        </w:tc>
        <w:tc>
          <w:tcPr>
            <w:tcW w:w="1794" w:type="dxa"/>
            <w:tcBorders>
              <w:top w:val="nil"/>
              <w:left w:val="nil"/>
              <w:bottom w:val="single" w:sz="4" w:space="0" w:color="auto"/>
              <w:right w:val="single" w:sz="4" w:space="0" w:color="auto"/>
            </w:tcBorders>
            <w:shd w:val="clear" w:color="auto" w:fill="auto"/>
            <w:noWrap/>
            <w:vAlign w:val="bottom"/>
            <w:hideMark/>
          </w:tcPr>
          <w:p w14:paraId="78D645B8" w14:textId="77777777" w:rsidR="00A6095B" w:rsidRPr="00B370EC" w:rsidRDefault="00A6095B" w:rsidP="00A6095B">
            <w:pPr>
              <w:spacing w:after="0" w:line="240" w:lineRule="auto"/>
              <w:rPr>
                <w:rFonts w:ascii="Arial" w:eastAsia="Times New Roman" w:hAnsi="Arial" w:cs="Arial"/>
                <w:b/>
                <w:bCs/>
                <w:color w:val="000000"/>
                <w:sz w:val="20"/>
                <w:szCs w:val="20"/>
                <w:lang w:val="en-US"/>
              </w:rPr>
            </w:pPr>
            <w:r w:rsidRPr="00B370EC">
              <w:rPr>
                <w:rFonts w:ascii="Arial" w:eastAsia="Times New Roman" w:hAnsi="Arial" w:cs="Arial"/>
                <w:b/>
                <w:bCs/>
                <w:color w:val="000000"/>
                <w:sz w:val="20"/>
                <w:szCs w:val="20"/>
                <w:lang w:val="en-US"/>
              </w:rPr>
              <w:t xml:space="preserve">Total </w:t>
            </w:r>
          </w:p>
        </w:tc>
        <w:tc>
          <w:tcPr>
            <w:tcW w:w="2521" w:type="dxa"/>
            <w:tcBorders>
              <w:top w:val="nil"/>
              <w:left w:val="nil"/>
              <w:bottom w:val="single" w:sz="4" w:space="0" w:color="auto"/>
              <w:right w:val="single" w:sz="4" w:space="0" w:color="auto"/>
            </w:tcBorders>
            <w:shd w:val="clear" w:color="auto" w:fill="auto"/>
            <w:noWrap/>
            <w:vAlign w:val="bottom"/>
            <w:hideMark/>
          </w:tcPr>
          <w:p w14:paraId="4F3DA325" w14:textId="77777777" w:rsidR="00A6095B" w:rsidRPr="00B370EC" w:rsidRDefault="00A6095B" w:rsidP="00A6095B">
            <w:pPr>
              <w:spacing w:after="0" w:line="240" w:lineRule="auto"/>
              <w:rPr>
                <w:rFonts w:ascii="Arial" w:eastAsia="Times New Roman" w:hAnsi="Arial" w:cs="Arial"/>
                <w:b/>
                <w:bCs/>
                <w:color w:val="000000"/>
                <w:sz w:val="20"/>
                <w:szCs w:val="20"/>
                <w:lang w:val="en-US"/>
              </w:rPr>
            </w:pPr>
            <w:r w:rsidRPr="00B370EC">
              <w:rPr>
                <w:rFonts w:ascii="Arial" w:eastAsia="Times New Roman" w:hAnsi="Arial" w:cs="Arial"/>
                <w:b/>
                <w:bCs/>
                <w:color w:val="000000"/>
                <w:sz w:val="20"/>
                <w:szCs w:val="20"/>
                <w:lang w:val="en-US"/>
              </w:rPr>
              <w:t>5</w:t>
            </w:r>
          </w:p>
        </w:tc>
        <w:tc>
          <w:tcPr>
            <w:tcW w:w="2275" w:type="dxa"/>
            <w:tcBorders>
              <w:top w:val="nil"/>
              <w:left w:val="nil"/>
              <w:bottom w:val="single" w:sz="4" w:space="0" w:color="auto"/>
              <w:right w:val="single" w:sz="4" w:space="0" w:color="auto"/>
            </w:tcBorders>
            <w:shd w:val="clear" w:color="auto" w:fill="auto"/>
            <w:noWrap/>
            <w:vAlign w:val="bottom"/>
            <w:hideMark/>
          </w:tcPr>
          <w:p w14:paraId="0AA8B3A9" w14:textId="77777777" w:rsidR="00A6095B" w:rsidRPr="00B370EC" w:rsidRDefault="00A6095B" w:rsidP="00A6095B">
            <w:pPr>
              <w:spacing w:after="0" w:line="240" w:lineRule="auto"/>
              <w:rPr>
                <w:rFonts w:ascii="Arial" w:eastAsia="Times New Roman" w:hAnsi="Arial" w:cs="Arial"/>
                <w:b/>
                <w:bCs/>
                <w:color w:val="000000"/>
                <w:sz w:val="20"/>
                <w:szCs w:val="20"/>
                <w:lang w:val="en-US"/>
              </w:rPr>
            </w:pPr>
            <w:r w:rsidRPr="00B370EC">
              <w:rPr>
                <w:rFonts w:ascii="Arial" w:eastAsia="Times New Roman" w:hAnsi="Arial" w:cs="Arial"/>
                <w:b/>
                <w:bCs/>
                <w:color w:val="000000"/>
                <w:sz w:val="20"/>
                <w:szCs w:val="20"/>
                <w:lang w:val="en-US"/>
              </w:rPr>
              <w:t>30</w:t>
            </w:r>
          </w:p>
        </w:tc>
        <w:tc>
          <w:tcPr>
            <w:tcW w:w="2090" w:type="dxa"/>
            <w:tcBorders>
              <w:top w:val="nil"/>
              <w:left w:val="nil"/>
              <w:bottom w:val="single" w:sz="4" w:space="0" w:color="auto"/>
              <w:right w:val="single" w:sz="4" w:space="0" w:color="auto"/>
            </w:tcBorders>
            <w:shd w:val="clear" w:color="auto" w:fill="auto"/>
            <w:noWrap/>
            <w:vAlign w:val="bottom"/>
            <w:hideMark/>
          </w:tcPr>
          <w:p w14:paraId="05011F7B" w14:textId="77777777" w:rsidR="00A6095B" w:rsidRPr="00B370EC" w:rsidRDefault="00A6095B" w:rsidP="00A6095B">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 </w:t>
            </w:r>
          </w:p>
        </w:tc>
      </w:tr>
    </w:tbl>
    <w:p w14:paraId="24941813" w14:textId="381576BC" w:rsidR="00142026" w:rsidRDefault="00142026" w:rsidP="00B66C11">
      <w:pPr>
        <w:tabs>
          <w:tab w:val="left" w:pos="1365"/>
        </w:tabs>
        <w:spacing w:line="360" w:lineRule="auto"/>
        <w:jc w:val="both"/>
        <w:rPr>
          <w:b/>
          <w:bCs/>
          <w:sz w:val="24"/>
          <w:szCs w:val="24"/>
        </w:rPr>
      </w:pPr>
    </w:p>
    <w:p w14:paraId="2A78EAA8" w14:textId="6B177162" w:rsidR="00142026" w:rsidRDefault="00142026" w:rsidP="00B66C11">
      <w:pPr>
        <w:tabs>
          <w:tab w:val="left" w:pos="1365"/>
        </w:tabs>
        <w:spacing w:line="360" w:lineRule="auto"/>
        <w:jc w:val="both"/>
        <w:rPr>
          <w:rFonts w:ascii="Arial" w:hAnsi="Arial" w:cs="Arial"/>
          <w:b/>
          <w:bCs/>
          <w:sz w:val="24"/>
          <w:szCs w:val="24"/>
        </w:rPr>
      </w:pPr>
      <w:r>
        <w:rPr>
          <w:rFonts w:ascii="Arial" w:hAnsi="Arial" w:cs="Arial"/>
          <w:b/>
          <w:bCs/>
          <w:sz w:val="24"/>
          <w:szCs w:val="24"/>
        </w:rPr>
        <w:t>Effluent Processing Details</w:t>
      </w:r>
    </w:p>
    <w:p w14:paraId="7B1F3708" w14:textId="6D229F26" w:rsidR="00142026" w:rsidRPr="00B370EC" w:rsidRDefault="00041EFA" w:rsidP="00041EFA">
      <w:pPr>
        <w:pStyle w:val="ListParagraph"/>
        <w:numPr>
          <w:ilvl w:val="0"/>
          <w:numId w:val="28"/>
        </w:numPr>
        <w:tabs>
          <w:tab w:val="left" w:pos="1365"/>
        </w:tabs>
        <w:spacing w:line="360" w:lineRule="auto"/>
        <w:jc w:val="both"/>
        <w:rPr>
          <w:b/>
          <w:bCs/>
          <w:sz w:val="24"/>
          <w:szCs w:val="24"/>
        </w:rPr>
      </w:pPr>
      <w:r>
        <w:rPr>
          <w:sz w:val="24"/>
          <w:szCs w:val="24"/>
        </w:rPr>
        <w:t xml:space="preserve">3.5 KL/day of effluent will generate from processing. The effluent will be treated in ETP having various treatment units like </w:t>
      </w:r>
      <w:r w:rsidRPr="00041EFA">
        <w:rPr>
          <w:sz w:val="24"/>
          <w:szCs w:val="24"/>
        </w:rPr>
        <w:t>collection cum neutralization tank and finally evaporated in evaporator</w:t>
      </w:r>
      <w:r w:rsidR="00E1792D">
        <w:rPr>
          <w:sz w:val="24"/>
          <w:szCs w:val="24"/>
        </w:rPr>
        <w:t>.</w:t>
      </w:r>
    </w:p>
    <w:p w14:paraId="64406F50" w14:textId="1CC92B8D" w:rsidR="00B370EC" w:rsidRDefault="00B370EC" w:rsidP="00B370EC">
      <w:pPr>
        <w:tabs>
          <w:tab w:val="left" w:pos="1365"/>
        </w:tabs>
        <w:spacing w:line="360" w:lineRule="auto"/>
        <w:jc w:val="both"/>
        <w:rPr>
          <w:b/>
          <w:bCs/>
          <w:sz w:val="24"/>
          <w:szCs w:val="24"/>
        </w:rPr>
      </w:pPr>
    </w:p>
    <w:p w14:paraId="6C9887ED" w14:textId="32A388C8" w:rsidR="004731D5" w:rsidRDefault="004731D5" w:rsidP="00B370EC">
      <w:pPr>
        <w:tabs>
          <w:tab w:val="left" w:pos="1365"/>
        </w:tabs>
        <w:spacing w:line="360" w:lineRule="auto"/>
        <w:jc w:val="both"/>
        <w:rPr>
          <w:b/>
          <w:bCs/>
          <w:sz w:val="24"/>
          <w:szCs w:val="24"/>
        </w:rPr>
      </w:pPr>
    </w:p>
    <w:p w14:paraId="46C339E5" w14:textId="77777777" w:rsidR="004731D5" w:rsidRPr="00B370EC" w:rsidRDefault="004731D5" w:rsidP="00B370EC">
      <w:pPr>
        <w:tabs>
          <w:tab w:val="left" w:pos="1365"/>
        </w:tabs>
        <w:spacing w:line="360" w:lineRule="auto"/>
        <w:jc w:val="both"/>
        <w:rPr>
          <w:b/>
          <w:bCs/>
          <w:sz w:val="24"/>
          <w:szCs w:val="24"/>
        </w:rPr>
      </w:pPr>
    </w:p>
    <w:p w14:paraId="0F97426B" w14:textId="4C420A8D" w:rsidR="004E2C59" w:rsidRDefault="0056070F" w:rsidP="00B66C11">
      <w:pPr>
        <w:tabs>
          <w:tab w:val="left" w:pos="1365"/>
        </w:tabs>
        <w:spacing w:line="360" w:lineRule="auto"/>
        <w:jc w:val="both"/>
        <w:rPr>
          <w:rFonts w:ascii="Arial" w:hAnsi="Arial" w:cs="Arial"/>
          <w:b/>
          <w:bCs/>
          <w:sz w:val="24"/>
          <w:szCs w:val="24"/>
        </w:rPr>
      </w:pPr>
      <w:r>
        <w:rPr>
          <w:rFonts w:ascii="Arial" w:hAnsi="Arial" w:cs="Arial"/>
          <w:b/>
          <w:bCs/>
          <w:sz w:val="24"/>
          <w:szCs w:val="24"/>
        </w:rPr>
        <w:lastRenderedPageBreak/>
        <w:t>Estimated cost towards Environment Management Proposals</w:t>
      </w:r>
    </w:p>
    <w:p w14:paraId="1C9B9D4A" w14:textId="46AA3F24" w:rsidR="0056070F" w:rsidRPr="0056070F" w:rsidRDefault="0056070F" w:rsidP="00B66C11">
      <w:pPr>
        <w:tabs>
          <w:tab w:val="left" w:pos="1365"/>
        </w:tabs>
        <w:spacing w:line="360" w:lineRule="auto"/>
        <w:jc w:val="both"/>
        <w:rPr>
          <w:rFonts w:ascii="Arial" w:hAnsi="Arial" w:cs="Arial"/>
          <w:sz w:val="24"/>
          <w:szCs w:val="24"/>
        </w:rPr>
      </w:pPr>
      <w:r>
        <w:rPr>
          <w:rFonts w:ascii="Arial" w:hAnsi="Arial" w:cs="Arial"/>
          <w:sz w:val="24"/>
          <w:szCs w:val="24"/>
        </w:rPr>
        <w:t xml:space="preserve">The proposed environmental protection, control and mitigation measures will incur a capital investment of about ₹ 80 lakhs which will include APC </w:t>
      </w:r>
      <w:r w:rsidR="00066891">
        <w:rPr>
          <w:rFonts w:ascii="Arial" w:hAnsi="Arial" w:cs="Arial"/>
          <w:sz w:val="24"/>
          <w:szCs w:val="24"/>
        </w:rPr>
        <w:t>(Air</w:t>
      </w:r>
      <w:r>
        <w:rPr>
          <w:rFonts w:ascii="Arial" w:hAnsi="Arial" w:cs="Arial"/>
          <w:sz w:val="24"/>
          <w:szCs w:val="24"/>
        </w:rPr>
        <w:t xml:space="preserve"> Pollution </w:t>
      </w:r>
      <w:r w:rsidR="00066891">
        <w:rPr>
          <w:rFonts w:ascii="Arial" w:hAnsi="Arial" w:cs="Arial"/>
          <w:sz w:val="24"/>
          <w:szCs w:val="24"/>
        </w:rPr>
        <w:t>Control)</w:t>
      </w:r>
      <w:r>
        <w:rPr>
          <w:rFonts w:ascii="Arial" w:hAnsi="Arial" w:cs="Arial"/>
          <w:sz w:val="24"/>
          <w:szCs w:val="24"/>
        </w:rPr>
        <w:t xml:space="preserve"> system, water pollution control system, environmental monitoring, statutory compliance, disposal of solid waste etc. </w:t>
      </w:r>
      <w:r w:rsidR="00066891">
        <w:rPr>
          <w:rFonts w:ascii="Arial" w:hAnsi="Arial" w:cs="Arial"/>
          <w:sz w:val="24"/>
          <w:szCs w:val="24"/>
        </w:rPr>
        <w:t>and an additional of about ₹ 35 lakhs will be utilized for maintenance.</w:t>
      </w:r>
    </w:p>
    <w:p w14:paraId="7B7A4580" w14:textId="77777777" w:rsidR="004731D5" w:rsidRDefault="004731D5" w:rsidP="00B66C11">
      <w:pPr>
        <w:tabs>
          <w:tab w:val="left" w:pos="1365"/>
        </w:tabs>
        <w:spacing w:line="360" w:lineRule="auto"/>
        <w:jc w:val="both"/>
        <w:rPr>
          <w:rFonts w:ascii="Arial" w:hAnsi="Arial" w:cs="Arial"/>
          <w:b/>
          <w:bCs/>
          <w:color w:val="000000" w:themeColor="text1"/>
          <w:sz w:val="24"/>
          <w:szCs w:val="24"/>
        </w:rPr>
      </w:pPr>
    </w:p>
    <w:p w14:paraId="37035254" w14:textId="02DD3656" w:rsidR="00142026" w:rsidRPr="001F2D3B" w:rsidRDefault="00142026" w:rsidP="00B66C11">
      <w:pPr>
        <w:tabs>
          <w:tab w:val="left" w:pos="1365"/>
        </w:tabs>
        <w:spacing w:line="360" w:lineRule="auto"/>
        <w:jc w:val="both"/>
        <w:rPr>
          <w:rFonts w:ascii="Arial" w:hAnsi="Arial" w:cs="Arial"/>
          <w:b/>
          <w:bCs/>
          <w:sz w:val="24"/>
          <w:szCs w:val="24"/>
        </w:rPr>
      </w:pPr>
      <w:r w:rsidRPr="00B370EC">
        <w:rPr>
          <w:rFonts w:ascii="Arial" w:hAnsi="Arial" w:cs="Arial"/>
          <w:b/>
          <w:bCs/>
          <w:color w:val="000000" w:themeColor="text1"/>
          <w:sz w:val="24"/>
          <w:szCs w:val="24"/>
        </w:rPr>
        <w:t>4.3.7. Waste Generation, Management, and Disposal</w:t>
      </w:r>
      <w:r w:rsidRPr="001F2D3B">
        <w:rPr>
          <w:rFonts w:ascii="Arial" w:hAnsi="Arial" w:cs="Arial"/>
          <w:b/>
          <w:bCs/>
          <w:sz w:val="24"/>
          <w:szCs w:val="24"/>
        </w:rPr>
        <w:t xml:space="preserve"> </w:t>
      </w:r>
    </w:p>
    <w:p w14:paraId="4B95C57B" w14:textId="1BDA7535" w:rsidR="00A6095B" w:rsidRDefault="00041EFA" w:rsidP="00B66C11">
      <w:pPr>
        <w:tabs>
          <w:tab w:val="left" w:pos="1365"/>
        </w:tabs>
        <w:spacing w:line="360" w:lineRule="auto"/>
        <w:jc w:val="both"/>
        <w:rPr>
          <w:rFonts w:ascii="Arial" w:hAnsi="Arial" w:cs="Arial"/>
          <w:b/>
          <w:bCs/>
          <w:sz w:val="24"/>
          <w:szCs w:val="24"/>
        </w:rPr>
      </w:pPr>
      <w:r w:rsidRPr="00041EFA">
        <w:rPr>
          <w:rFonts w:ascii="Arial" w:hAnsi="Arial" w:cs="Arial"/>
          <w:b/>
          <w:bCs/>
          <w:sz w:val="24"/>
          <w:szCs w:val="24"/>
        </w:rPr>
        <w:t>Hazardous Waste Management</w:t>
      </w:r>
    </w:p>
    <w:p w14:paraId="26CF2EF3" w14:textId="35244B5E" w:rsidR="00041EFA" w:rsidRDefault="00041EFA" w:rsidP="00B66C11">
      <w:pPr>
        <w:tabs>
          <w:tab w:val="left" w:pos="1365"/>
        </w:tabs>
        <w:spacing w:line="360" w:lineRule="auto"/>
        <w:jc w:val="both"/>
        <w:rPr>
          <w:rFonts w:ascii="Arial" w:eastAsia="Arial" w:hAnsi="Arial" w:cs="Arial"/>
          <w:sz w:val="24"/>
          <w:szCs w:val="24"/>
          <w:lang w:val="en-US"/>
        </w:rPr>
      </w:pPr>
      <w:r w:rsidRPr="00041EFA">
        <w:rPr>
          <w:rFonts w:ascii="Arial" w:eastAsia="Arial" w:hAnsi="Arial" w:cs="Arial"/>
          <w:sz w:val="24"/>
          <w:szCs w:val="24"/>
          <w:lang w:val="en-US"/>
        </w:rPr>
        <w:t>The proposed plant will generate the following hazardous wastes</w:t>
      </w:r>
    </w:p>
    <w:tbl>
      <w:tblPr>
        <w:tblW w:w="10241" w:type="dxa"/>
        <w:tblLook w:val="04A0" w:firstRow="1" w:lastRow="0" w:firstColumn="1" w:lastColumn="0" w:noHBand="0" w:noVBand="1"/>
      </w:tblPr>
      <w:tblGrid>
        <w:gridCol w:w="910"/>
        <w:gridCol w:w="3015"/>
        <w:gridCol w:w="1877"/>
        <w:gridCol w:w="4439"/>
      </w:tblGrid>
      <w:tr w:rsidR="00041EFA" w:rsidRPr="00041EFA" w14:paraId="78394424" w14:textId="77777777" w:rsidTr="008943B3">
        <w:trPr>
          <w:trHeight w:val="570"/>
        </w:trPr>
        <w:tc>
          <w:tcPr>
            <w:tcW w:w="91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06C582C" w14:textId="77777777" w:rsidR="00041EFA" w:rsidRPr="00041EFA" w:rsidRDefault="00041EFA" w:rsidP="00041EFA">
            <w:pPr>
              <w:spacing w:after="0" w:line="240" w:lineRule="auto"/>
              <w:rPr>
                <w:rFonts w:ascii="Arial" w:eastAsia="Times New Roman" w:hAnsi="Arial" w:cs="Arial"/>
                <w:b/>
                <w:bCs/>
                <w:color w:val="FFFFFF" w:themeColor="background1"/>
                <w:sz w:val="20"/>
                <w:szCs w:val="20"/>
                <w:lang w:val="en-US"/>
              </w:rPr>
            </w:pPr>
            <w:r w:rsidRPr="00041EFA">
              <w:rPr>
                <w:rFonts w:ascii="Arial" w:eastAsia="Times New Roman" w:hAnsi="Arial" w:cs="Arial"/>
                <w:b/>
                <w:bCs/>
                <w:color w:val="FFFFFF" w:themeColor="background1"/>
                <w:sz w:val="20"/>
                <w:szCs w:val="20"/>
                <w:lang w:val="en-US"/>
              </w:rPr>
              <w:t xml:space="preserve">Sr. No. </w:t>
            </w:r>
          </w:p>
        </w:tc>
        <w:tc>
          <w:tcPr>
            <w:tcW w:w="3015" w:type="dxa"/>
            <w:tcBorders>
              <w:top w:val="single" w:sz="4" w:space="0" w:color="auto"/>
              <w:left w:val="nil"/>
              <w:bottom w:val="single" w:sz="4" w:space="0" w:color="auto"/>
              <w:right w:val="single" w:sz="4" w:space="0" w:color="auto"/>
            </w:tcBorders>
            <w:shd w:val="clear" w:color="auto" w:fill="C00000"/>
            <w:noWrap/>
            <w:vAlign w:val="center"/>
            <w:hideMark/>
          </w:tcPr>
          <w:p w14:paraId="077F7D9C" w14:textId="77777777" w:rsidR="00041EFA" w:rsidRPr="00041EFA" w:rsidRDefault="00041EFA" w:rsidP="00041EFA">
            <w:pPr>
              <w:spacing w:after="0" w:line="240" w:lineRule="auto"/>
              <w:rPr>
                <w:rFonts w:ascii="Arial" w:eastAsia="Times New Roman" w:hAnsi="Arial" w:cs="Arial"/>
                <w:b/>
                <w:bCs/>
                <w:color w:val="FFFFFF" w:themeColor="background1"/>
                <w:sz w:val="20"/>
                <w:szCs w:val="20"/>
                <w:lang w:val="en-US"/>
              </w:rPr>
            </w:pPr>
            <w:r w:rsidRPr="00041EFA">
              <w:rPr>
                <w:rFonts w:ascii="Arial" w:eastAsia="Times New Roman" w:hAnsi="Arial" w:cs="Arial"/>
                <w:b/>
                <w:bCs/>
                <w:color w:val="FFFFFF" w:themeColor="background1"/>
                <w:sz w:val="20"/>
                <w:szCs w:val="20"/>
                <w:lang w:val="en-US"/>
              </w:rPr>
              <w:t xml:space="preserve">Name of the Waste </w:t>
            </w:r>
          </w:p>
        </w:tc>
        <w:tc>
          <w:tcPr>
            <w:tcW w:w="1877" w:type="dxa"/>
            <w:tcBorders>
              <w:top w:val="single" w:sz="4" w:space="0" w:color="auto"/>
              <w:left w:val="nil"/>
              <w:bottom w:val="single" w:sz="4" w:space="0" w:color="auto"/>
              <w:right w:val="single" w:sz="4" w:space="0" w:color="auto"/>
            </w:tcBorders>
            <w:shd w:val="clear" w:color="auto" w:fill="C00000"/>
            <w:noWrap/>
            <w:vAlign w:val="center"/>
            <w:hideMark/>
          </w:tcPr>
          <w:p w14:paraId="41027342" w14:textId="77777777" w:rsidR="00041EFA" w:rsidRPr="00041EFA" w:rsidRDefault="00041EFA" w:rsidP="00041EFA">
            <w:pPr>
              <w:spacing w:after="0" w:line="240" w:lineRule="auto"/>
              <w:rPr>
                <w:rFonts w:ascii="Arial" w:eastAsia="Times New Roman" w:hAnsi="Arial" w:cs="Arial"/>
                <w:b/>
                <w:bCs/>
                <w:color w:val="FFFFFF" w:themeColor="background1"/>
                <w:sz w:val="20"/>
                <w:szCs w:val="20"/>
                <w:lang w:val="en-US"/>
              </w:rPr>
            </w:pPr>
            <w:r w:rsidRPr="00041EFA">
              <w:rPr>
                <w:rFonts w:ascii="Arial" w:eastAsia="Times New Roman" w:hAnsi="Arial" w:cs="Arial"/>
                <w:b/>
                <w:bCs/>
                <w:color w:val="FFFFFF" w:themeColor="background1"/>
                <w:sz w:val="20"/>
                <w:szCs w:val="20"/>
                <w:lang w:val="en-US"/>
              </w:rPr>
              <w:t xml:space="preserve">Source </w:t>
            </w:r>
          </w:p>
        </w:tc>
        <w:tc>
          <w:tcPr>
            <w:tcW w:w="4439" w:type="dxa"/>
            <w:tcBorders>
              <w:top w:val="single" w:sz="4" w:space="0" w:color="auto"/>
              <w:left w:val="nil"/>
              <w:bottom w:val="single" w:sz="4" w:space="0" w:color="auto"/>
              <w:right w:val="single" w:sz="4" w:space="0" w:color="auto"/>
            </w:tcBorders>
            <w:shd w:val="clear" w:color="auto" w:fill="C00000"/>
            <w:noWrap/>
            <w:vAlign w:val="center"/>
            <w:hideMark/>
          </w:tcPr>
          <w:p w14:paraId="160C7D8D" w14:textId="77777777" w:rsidR="00041EFA" w:rsidRPr="00041EFA" w:rsidRDefault="00041EFA" w:rsidP="00041EFA">
            <w:pPr>
              <w:spacing w:after="0" w:line="240" w:lineRule="auto"/>
              <w:rPr>
                <w:rFonts w:ascii="Arial" w:eastAsia="Times New Roman" w:hAnsi="Arial" w:cs="Arial"/>
                <w:b/>
                <w:bCs/>
                <w:color w:val="FFFFFF" w:themeColor="background1"/>
                <w:sz w:val="20"/>
                <w:szCs w:val="20"/>
                <w:lang w:val="en-US"/>
              </w:rPr>
            </w:pPr>
            <w:r w:rsidRPr="00041EFA">
              <w:rPr>
                <w:rFonts w:ascii="Arial" w:eastAsia="Times New Roman" w:hAnsi="Arial" w:cs="Arial"/>
                <w:b/>
                <w:bCs/>
                <w:color w:val="FFFFFF" w:themeColor="background1"/>
                <w:sz w:val="20"/>
                <w:szCs w:val="20"/>
                <w:lang w:val="en-US"/>
              </w:rPr>
              <w:t>Mode of Disposal</w:t>
            </w:r>
          </w:p>
        </w:tc>
      </w:tr>
      <w:tr w:rsidR="00041EFA" w:rsidRPr="00041EFA" w14:paraId="68AE01AC" w14:textId="77777777" w:rsidTr="008943B3">
        <w:trPr>
          <w:trHeight w:val="570"/>
        </w:trPr>
        <w:tc>
          <w:tcPr>
            <w:tcW w:w="910" w:type="dxa"/>
            <w:tcBorders>
              <w:top w:val="nil"/>
              <w:left w:val="single" w:sz="4" w:space="0" w:color="auto"/>
              <w:bottom w:val="single" w:sz="4" w:space="0" w:color="auto"/>
              <w:right w:val="single" w:sz="4" w:space="0" w:color="auto"/>
            </w:tcBorders>
            <w:shd w:val="clear" w:color="auto" w:fill="auto"/>
            <w:noWrap/>
            <w:vAlign w:val="center"/>
            <w:hideMark/>
          </w:tcPr>
          <w:p w14:paraId="47F80294" w14:textId="77777777" w:rsidR="00041EFA" w:rsidRPr="00041EFA" w:rsidRDefault="00041EFA" w:rsidP="00041EFA">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1</w:t>
            </w:r>
          </w:p>
        </w:tc>
        <w:tc>
          <w:tcPr>
            <w:tcW w:w="3015" w:type="dxa"/>
            <w:tcBorders>
              <w:top w:val="nil"/>
              <w:left w:val="nil"/>
              <w:bottom w:val="single" w:sz="4" w:space="0" w:color="auto"/>
              <w:right w:val="single" w:sz="4" w:space="0" w:color="auto"/>
            </w:tcBorders>
            <w:shd w:val="clear" w:color="auto" w:fill="auto"/>
            <w:noWrap/>
            <w:vAlign w:val="center"/>
            <w:hideMark/>
          </w:tcPr>
          <w:p w14:paraId="1087B804" w14:textId="77777777" w:rsidR="00041EFA" w:rsidRPr="00041EFA" w:rsidRDefault="00041EFA" w:rsidP="00041EFA">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Process Waste/Residue</w:t>
            </w:r>
          </w:p>
        </w:tc>
        <w:tc>
          <w:tcPr>
            <w:tcW w:w="1877" w:type="dxa"/>
            <w:tcBorders>
              <w:top w:val="nil"/>
              <w:left w:val="nil"/>
              <w:bottom w:val="single" w:sz="4" w:space="0" w:color="auto"/>
              <w:right w:val="single" w:sz="4" w:space="0" w:color="auto"/>
            </w:tcBorders>
            <w:shd w:val="clear" w:color="auto" w:fill="auto"/>
            <w:noWrap/>
            <w:vAlign w:val="center"/>
            <w:hideMark/>
          </w:tcPr>
          <w:p w14:paraId="41AB3989" w14:textId="77777777" w:rsidR="00041EFA" w:rsidRPr="00041EFA" w:rsidRDefault="00041EFA" w:rsidP="00041EFA">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Process</w:t>
            </w:r>
          </w:p>
        </w:tc>
        <w:tc>
          <w:tcPr>
            <w:tcW w:w="4439" w:type="dxa"/>
            <w:tcBorders>
              <w:top w:val="nil"/>
              <w:left w:val="nil"/>
              <w:bottom w:val="single" w:sz="4" w:space="0" w:color="auto"/>
              <w:right w:val="single" w:sz="4" w:space="0" w:color="auto"/>
            </w:tcBorders>
            <w:shd w:val="clear" w:color="auto" w:fill="auto"/>
            <w:noWrap/>
            <w:vAlign w:val="center"/>
            <w:hideMark/>
          </w:tcPr>
          <w:p w14:paraId="60CB0C91" w14:textId="77777777" w:rsidR="00041EFA" w:rsidRPr="00041EFA" w:rsidRDefault="00041EFA" w:rsidP="00041EFA">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Reuse and Nonreusable disposed to CHWIF Site.</w:t>
            </w:r>
          </w:p>
        </w:tc>
      </w:tr>
      <w:tr w:rsidR="00041EFA" w:rsidRPr="00041EFA" w14:paraId="20C33C91" w14:textId="77777777" w:rsidTr="008943B3">
        <w:trPr>
          <w:trHeight w:val="570"/>
        </w:trPr>
        <w:tc>
          <w:tcPr>
            <w:tcW w:w="910" w:type="dxa"/>
            <w:tcBorders>
              <w:top w:val="nil"/>
              <w:left w:val="single" w:sz="4" w:space="0" w:color="auto"/>
              <w:bottom w:val="single" w:sz="4" w:space="0" w:color="auto"/>
              <w:right w:val="single" w:sz="4" w:space="0" w:color="auto"/>
            </w:tcBorders>
            <w:shd w:val="clear" w:color="auto" w:fill="auto"/>
            <w:noWrap/>
            <w:vAlign w:val="center"/>
            <w:hideMark/>
          </w:tcPr>
          <w:p w14:paraId="76830C02" w14:textId="77777777" w:rsidR="00041EFA" w:rsidRPr="00041EFA" w:rsidRDefault="00041EFA" w:rsidP="00041EFA">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2</w:t>
            </w:r>
          </w:p>
        </w:tc>
        <w:tc>
          <w:tcPr>
            <w:tcW w:w="3015" w:type="dxa"/>
            <w:tcBorders>
              <w:top w:val="nil"/>
              <w:left w:val="nil"/>
              <w:bottom w:val="single" w:sz="4" w:space="0" w:color="auto"/>
              <w:right w:val="single" w:sz="4" w:space="0" w:color="auto"/>
            </w:tcBorders>
            <w:shd w:val="clear" w:color="auto" w:fill="auto"/>
            <w:noWrap/>
            <w:vAlign w:val="center"/>
            <w:hideMark/>
          </w:tcPr>
          <w:p w14:paraId="1C70917B" w14:textId="77777777" w:rsidR="00041EFA" w:rsidRPr="00041EFA" w:rsidRDefault="00041EFA" w:rsidP="00041EFA">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ETP Sludge/Evaporation Residue</w:t>
            </w:r>
          </w:p>
        </w:tc>
        <w:tc>
          <w:tcPr>
            <w:tcW w:w="1877" w:type="dxa"/>
            <w:tcBorders>
              <w:top w:val="nil"/>
              <w:left w:val="nil"/>
              <w:bottom w:val="single" w:sz="4" w:space="0" w:color="auto"/>
              <w:right w:val="single" w:sz="4" w:space="0" w:color="auto"/>
            </w:tcBorders>
            <w:shd w:val="clear" w:color="auto" w:fill="auto"/>
            <w:noWrap/>
            <w:vAlign w:val="center"/>
            <w:hideMark/>
          </w:tcPr>
          <w:p w14:paraId="2589CCC3" w14:textId="77777777" w:rsidR="00041EFA" w:rsidRPr="00041EFA" w:rsidRDefault="00041EFA" w:rsidP="00041EFA">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ETP/ Evaporator</w:t>
            </w:r>
          </w:p>
        </w:tc>
        <w:tc>
          <w:tcPr>
            <w:tcW w:w="4439" w:type="dxa"/>
            <w:tcBorders>
              <w:top w:val="nil"/>
              <w:left w:val="nil"/>
              <w:bottom w:val="single" w:sz="4" w:space="0" w:color="auto"/>
              <w:right w:val="single" w:sz="4" w:space="0" w:color="auto"/>
            </w:tcBorders>
            <w:shd w:val="clear" w:color="auto" w:fill="auto"/>
            <w:noWrap/>
            <w:vAlign w:val="center"/>
            <w:hideMark/>
          </w:tcPr>
          <w:p w14:paraId="32812DB5" w14:textId="77777777" w:rsidR="00041EFA" w:rsidRPr="00041EFA" w:rsidRDefault="00041EFA" w:rsidP="00041EFA">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TSDF Site</w:t>
            </w:r>
          </w:p>
        </w:tc>
      </w:tr>
      <w:tr w:rsidR="00041EFA" w:rsidRPr="00041EFA" w14:paraId="26FC9F46" w14:textId="77777777" w:rsidTr="008943B3">
        <w:trPr>
          <w:trHeight w:val="570"/>
        </w:trPr>
        <w:tc>
          <w:tcPr>
            <w:tcW w:w="910" w:type="dxa"/>
            <w:tcBorders>
              <w:top w:val="nil"/>
              <w:left w:val="single" w:sz="4" w:space="0" w:color="auto"/>
              <w:bottom w:val="single" w:sz="4" w:space="0" w:color="auto"/>
              <w:right w:val="single" w:sz="4" w:space="0" w:color="auto"/>
            </w:tcBorders>
            <w:shd w:val="clear" w:color="auto" w:fill="auto"/>
            <w:noWrap/>
            <w:vAlign w:val="center"/>
            <w:hideMark/>
          </w:tcPr>
          <w:p w14:paraId="7CF748E9" w14:textId="77777777" w:rsidR="00041EFA" w:rsidRPr="00041EFA" w:rsidRDefault="00041EFA" w:rsidP="00041EFA">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3</w:t>
            </w:r>
          </w:p>
        </w:tc>
        <w:tc>
          <w:tcPr>
            <w:tcW w:w="3015" w:type="dxa"/>
            <w:tcBorders>
              <w:top w:val="nil"/>
              <w:left w:val="nil"/>
              <w:bottom w:val="single" w:sz="4" w:space="0" w:color="auto"/>
              <w:right w:val="single" w:sz="4" w:space="0" w:color="auto"/>
            </w:tcBorders>
            <w:shd w:val="clear" w:color="auto" w:fill="auto"/>
            <w:noWrap/>
            <w:vAlign w:val="center"/>
            <w:hideMark/>
          </w:tcPr>
          <w:p w14:paraId="35B5025D" w14:textId="77777777" w:rsidR="00041EFA" w:rsidRPr="00041EFA" w:rsidRDefault="00041EFA" w:rsidP="00041EFA">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Used Oil</w:t>
            </w:r>
          </w:p>
        </w:tc>
        <w:tc>
          <w:tcPr>
            <w:tcW w:w="1877" w:type="dxa"/>
            <w:tcBorders>
              <w:top w:val="nil"/>
              <w:left w:val="nil"/>
              <w:bottom w:val="single" w:sz="4" w:space="0" w:color="auto"/>
              <w:right w:val="single" w:sz="4" w:space="0" w:color="auto"/>
            </w:tcBorders>
            <w:shd w:val="clear" w:color="auto" w:fill="auto"/>
            <w:noWrap/>
            <w:vAlign w:val="center"/>
            <w:hideMark/>
          </w:tcPr>
          <w:p w14:paraId="7C287D07" w14:textId="77777777" w:rsidR="00041EFA" w:rsidRPr="00041EFA" w:rsidRDefault="00041EFA" w:rsidP="00041EFA">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 xml:space="preserve">Lubrication/ </w:t>
            </w:r>
            <w:proofErr w:type="spellStart"/>
            <w:r w:rsidRPr="00041EFA">
              <w:rPr>
                <w:rFonts w:ascii="Arial" w:eastAsia="Times New Roman" w:hAnsi="Arial" w:cs="Arial"/>
                <w:color w:val="000000"/>
                <w:sz w:val="20"/>
                <w:szCs w:val="20"/>
                <w:lang w:val="en-US"/>
              </w:rPr>
              <w:t>D.G.set</w:t>
            </w:r>
            <w:proofErr w:type="spellEnd"/>
          </w:p>
        </w:tc>
        <w:tc>
          <w:tcPr>
            <w:tcW w:w="4439" w:type="dxa"/>
            <w:tcBorders>
              <w:top w:val="nil"/>
              <w:left w:val="nil"/>
              <w:bottom w:val="single" w:sz="4" w:space="0" w:color="auto"/>
              <w:right w:val="single" w:sz="4" w:space="0" w:color="auto"/>
            </w:tcBorders>
            <w:shd w:val="clear" w:color="auto" w:fill="auto"/>
            <w:noWrap/>
            <w:vAlign w:val="center"/>
            <w:hideMark/>
          </w:tcPr>
          <w:p w14:paraId="38516E2E" w14:textId="77777777" w:rsidR="00041EFA" w:rsidRPr="00041EFA" w:rsidRDefault="00041EFA" w:rsidP="00041EFA">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Reuse as Lubricant within premises.</w:t>
            </w:r>
          </w:p>
        </w:tc>
      </w:tr>
      <w:tr w:rsidR="00041EFA" w:rsidRPr="00041EFA" w14:paraId="3D4A6E1C" w14:textId="77777777" w:rsidTr="008943B3">
        <w:trPr>
          <w:trHeight w:val="570"/>
        </w:trPr>
        <w:tc>
          <w:tcPr>
            <w:tcW w:w="910" w:type="dxa"/>
            <w:tcBorders>
              <w:top w:val="nil"/>
              <w:left w:val="single" w:sz="4" w:space="0" w:color="auto"/>
              <w:bottom w:val="single" w:sz="4" w:space="0" w:color="auto"/>
              <w:right w:val="single" w:sz="4" w:space="0" w:color="auto"/>
            </w:tcBorders>
            <w:shd w:val="clear" w:color="auto" w:fill="auto"/>
            <w:noWrap/>
            <w:vAlign w:val="center"/>
            <w:hideMark/>
          </w:tcPr>
          <w:p w14:paraId="4476FBA0" w14:textId="77777777" w:rsidR="00041EFA" w:rsidRPr="00041EFA" w:rsidRDefault="00041EFA" w:rsidP="00041EFA">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4</w:t>
            </w:r>
          </w:p>
        </w:tc>
        <w:tc>
          <w:tcPr>
            <w:tcW w:w="3015" w:type="dxa"/>
            <w:tcBorders>
              <w:top w:val="nil"/>
              <w:left w:val="nil"/>
              <w:bottom w:val="single" w:sz="4" w:space="0" w:color="auto"/>
              <w:right w:val="single" w:sz="4" w:space="0" w:color="auto"/>
            </w:tcBorders>
            <w:shd w:val="clear" w:color="auto" w:fill="auto"/>
            <w:noWrap/>
            <w:vAlign w:val="center"/>
            <w:hideMark/>
          </w:tcPr>
          <w:p w14:paraId="239FEFA2" w14:textId="77777777" w:rsidR="00041EFA" w:rsidRPr="00041EFA" w:rsidRDefault="00041EFA" w:rsidP="00041EFA">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Discarded drums/bags</w:t>
            </w:r>
          </w:p>
        </w:tc>
        <w:tc>
          <w:tcPr>
            <w:tcW w:w="1877" w:type="dxa"/>
            <w:tcBorders>
              <w:top w:val="nil"/>
              <w:left w:val="nil"/>
              <w:bottom w:val="single" w:sz="4" w:space="0" w:color="auto"/>
              <w:right w:val="single" w:sz="4" w:space="0" w:color="auto"/>
            </w:tcBorders>
            <w:shd w:val="clear" w:color="auto" w:fill="auto"/>
            <w:noWrap/>
            <w:vAlign w:val="center"/>
            <w:hideMark/>
          </w:tcPr>
          <w:p w14:paraId="49B8F0C5" w14:textId="77777777" w:rsidR="00041EFA" w:rsidRPr="00041EFA" w:rsidRDefault="00041EFA" w:rsidP="00041EFA">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Stores</w:t>
            </w:r>
          </w:p>
        </w:tc>
        <w:tc>
          <w:tcPr>
            <w:tcW w:w="4439" w:type="dxa"/>
            <w:tcBorders>
              <w:top w:val="nil"/>
              <w:left w:val="nil"/>
              <w:bottom w:val="single" w:sz="4" w:space="0" w:color="auto"/>
              <w:right w:val="single" w:sz="4" w:space="0" w:color="auto"/>
            </w:tcBorders>
            <w:shd w:val="clear" w:color="auto" w:fill="auto"/>
            <w:noWrap/>
            <w:vAlign w:val="center"/>
            <w:hideMark/>
          </w:tcPr>
          <w:p w14:paraId="56F98404" w14:textId="77777777" w:rsidR="00041EFA" w:rsidRPr="00041EFA" w:rsidRDefault="00041EFA" w:rsidP="00041EFA">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Sold To Recycler</w:t>
            </w:r>
          </w:p>
        </w:tc>
      </w:tr>
    </w:tbl>
    <w:p w14:paraId="4C6C136A" w14:textId="77777777" w:rsidR="00041EFA" w:rsidRDefault="00041EFA" w:rsidP="00B66C11">
      <w:pPr>
        <w:tabs>
          <w:tab w:val="left" w:pos="1365"/>
        </w:tabs>
        <w:spacing w:line="360" w:lineRule="auto"/>
        <w:jc w:val="both"/>
        <w:rPr>
          <w:rFonts w:ascii="Arial" w:eastAsia="Arial" w:hAnsi="Arial" w:cs="Arial"/>
          <w:sz w:val="24"/>
          <w:szCs w:val="24"/>
          <w:lang w:val="en-US"/>
        </w:rPr>
      </w:pPr>
    </w:p>
    <w:p w14:paraId="10447E2E" w14:textId="6681A51A" w:rsidR="00041EFA" w:rsidRDefault="00066891" w:rsidP="00B66C11">
      <w:pPr>
        <w:tabs>
          <w:tab w:val="left" w:pos="1365"/>
        </w:tabs>
        <w:spacing w:line="360" w:lineRule="auto"/>
        <w:jc w:val="both"/>
        <w:rPr>
          <w:rFonts w:ascii="Arial" w:eastAsia="Arial" w:hAnsi="Arial" w:cs="Arial"/>
          <w:sz w:val="24"/>
          <w:szCs w:val="24"/>
          <w:lang w:val="en-US"/>
        </w:rPr>
      </w:pPr>
      <w:r>
        <w:rPr>
          <w:rFonts w:ascii="Arial" w:eastAsia="Arial" w:hAnsi="Arial" w:cs="Arial"/>
          <w:sz w:val="24"/>
          <w:szCs w:val="24"/>
          <w:lang w:val="en-US"/>
        </w:rPr>
        <w:t xml:space="preserve">ETP (Effluent Treatment Plant) sludge serves as the main source of hazardous waste generation from proposed activity. </w:t>
      </w:r>
      <w:r w:rsidR="0047296A">
        <w:rPr>
          <w:rFonts w:ascii="Arial" w:eastAsia="Arial" w:hAnsi="Arial" w:cs="Arial"/>
          <w:sz w:val="24"/>
          <w:szCs w:val="24"/>
          <w:lang w:val="en-US"/>
        </w:rPr>
        <w:t xml:space="preserve">The other sources </w:t>
      </w:r>
      <w:r w:rsidR="00C8238A">
        <w:rPr>
          <w:rFonts w:ascii="Arial" w:eastAsia="Arial" w:hAnsi="Arial" w:cs="Arial"/>
          <w:sz w:val="24"/>
          <w:szCs w:val="24"/>
          <w:lang w:val="en-US"/>
        </w:rPr>
        <w:t>of hazardous</w:t>
      </w:r>
      <w:r w:rsidR="0047296A">
        <w:rPr>
          <w:rFonts w:ascii="Arial" w:eastAsia="Arial" w:hAnsi="Arial" w:cs="Arial"/>
          <w:sz w:val="24"/>
          <w:szCs w:val="24"/>
          <w:lang w:val="en-US"/>
        </w:rPr>
        <w:t xml:space="preserve"> waste generation from proposed activity includes </w:t>
      </w:r>
      <w:r w:rsidR="00C8238A">
        <w:rPr>
          <w:rFonts w:ascii="Arial" w:eastAsia="Arial" w:hAnsi="Arial" w:cs="Arial"/>
          <w:sz w:val="24"/>
          <w:szCs w:val="24"/>
          <w:lang w:val="en-US"/>
        </w:rPr>
        <w:t xml:space="preserve">spent or used oil generation from plant machinery and discarded barrel or containers from handling and storage of raw materials. </w:t>
      </w:r>
    </w:p>
    <w:p w14:paraId="16A7C604" w14:textId="0A8475A0" w:rsidR="00B370EC" w:rsidRDefault="00B370EC" w:rsidP="00B66C11">
      <w:pPr>
        <w:tabs>
          <w:tab w:val="left" w:pos="1365"/>
        </w:tabs>
        <w:spacing w:line="360" w:lineRule="auto"/>
        <w:jc w:val="both"/>
        <w:rPr>
          <w:rFonts w:ascii="Arial" w:eastAsia="Arial" w:hAnsi="Arial" w:cs="Arial"/>
          <w:sz w:val="24"/>
          <w:szCs w:val="24"/>
          <w:lang w:val="en-US"/>
        </w:rPr>
      </w:pPr>
      <w:r>
        <w:rPr>
          <w:rFonts w:ascii="Arial" w:eastAsia="Arial" w:hAnsi="Arial" w:cs="Arial"/>
          <w:sz w:val="24"/>
          <w:szCs w:val="24"/>
          <w:lang w:val="en-US"/>
        </w:rPr>
        <w:t>A dedicated storage area will be provided in the unit for the hazardous storage within premises</w:t>
      </w:r>
      <w:r w:rsidRPr="00B370EC">
        <w:rPr>
          <w:rFonts w:ascii="Arial" w:eastAsia="Arial" w:hAnsi="Arial" w:cs="Arial"/>
          <w:sz w:val="24"/>
          <w:szCs w:val="24"/>
          <w:lang w:val="en-US"/>
        </w:rPr>
        <w:t xml:space="preserve"> having waterproof floor and roof cover.</w:t>
      </w:r>
      <w:r>
        <w:rPr>
          <w:rFonts w:ascii="Arial" w:eastAsia="Arial" w:hAnsi="Arial" w:cs="Arial"/>
          <w:sz w:val="24"/>
          <w:szCs w:val="24"/>
          <w:lang w:val="en-US"/>
        </w:rPr>
        <w:t xml:space="preserve"> </w:t>
      </w:r>
    </w:p>
    <w:p w14:paraId="3897DE46" w14:textId="77777777" w:rsidR="00C8238A" w:rsidRPr="00041EFA" w:rsidRDefault="00C8238A" w:rsidP="00B66C11">
      <w:pPr>
        <w:tabs>
          <w:tab w:val="left" w:pos="1365"/>
        </w:tabs>
        <w:spacing w:line="360" w:lineRule="auto"/>
        <w:jc w:val="both"/>
        <w:rPr>
          <w:rFonts w:ascii="Arial" w:eastAsia="Arial" w:hAnsi="Arial" w:cs="Arial"/>
          <w:sz w:val="24"/>
          <w:szCs w:val="24"/>
          <w:lang w:val="en-US"/>
        </w:rPr>
      </w:pPr>
    </w:p>
    <w:p w14:paraId="5525E4CF" w14:textId="77777777" w:rsidR="00F80A4F" w:rsidRPr="00B31E3A" w:rsidRDefault="00F80A4F" w:rsidP="005B76D3">
      <w:pPr>
        <w:tabs>
          <w:tab w:val="left" w:pos="1365"/>
        </w:tabs>
        <w:spacing w:line="360" w:lineRule="auto"/>
        <w:jc w:val="both"/>
        <w:rPr>
          <w:rFonts w:ascii="Arial" w:hAnsi="Arial" w:cs="Arial"/>
          <w:b/>
          <w:bCs/>
          <w:sz w:val="24"/>
          <w:szCs w:val="24"/>
        </w:rPr>
      </w:pPr>
    </w:p>
    <w:p w14:paraId="2742DA75" w14:textId="77777777" w:rsidR="005B76D3" w:rsidRPr="000B521B" w:rsidRDefault="005B76D3" w:rsidP="00460753">
      <w:pPr>
        <w:spacing w:line="360" w:lineRule="auto"/>
        <w:jc w:val="both"/>
        <w:rPr>
          <w:rFonts w:ascii="Arial" w:eastAsia="Arial" w:hAnsi="Arial" w:cs="Arial"/>
          <w:b/>
          <w:bCs/>
          <w:sz w:val="24"/>
          <w:szCs w:val="24"/>
        </w:rPr>
      </w:pPr>
    </w:p>
    <w:sectPr w:rsidR="005B76D3" w:rsidRPr="000B521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mna Kapoor" w:date="2021-10-04T18:54:00Z" w:initials="KK">
    <w:p w14:paraId="7AEE8848" w14:textId="77777777" w:rsidR="00B03E75" w:rsidRDefault="00B03E75" w:rsidP="00B03E75">
      <w:pPr>
        <w:pStyle w:val="CommentText"/>
      </w:pPr>
      <w:r>
        <w:rPr>
          <w:rStyle w:val="CommentReference"/>
        </w:rPr>
        <w:annotationRef/>
      </w:r>
      <w:r>
        <w:t>Financial or calendar?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AEE884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5CC7A" w16cex:dateUtc="2021-10-04T13: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AEE8848" w16cid:durableId="2505CC7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7CC0E1" w14:textId="77777777" w:rsidR="00C63036" w:rsidRDefault="00C63036" w:rsidP="008D05CC">
      <w:pPr>
        <w:spacing w:after="0" w:line="240" w:lineRule="auto"/>
      </w:pPr>
      <w:r>
        <w:separator/>
      </w:r>
    </w:p>
  </w:endnote>
  <w:endnote w:type="continuationSeparator" w:id="0">
    <w:p w14:paraId="60264B54" w14:textId="77777777" w:rsidR="00C63036" w:rsidRDefault="00C63036" w:rsidP="008D0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NDBJG+TimesNewRoman">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3853288"/>
      <w:docPartObj>
        <w:docPartGallery w:val="Page Numbers (Bottom of Page)"/>
        <w:docPartUnique/>
      </w:docPartObj>
    </w:sdtPr>
    <w:sdtEndPr>
      <w:rPr>
        <w:noProof/>
      </w:rPr>
    </w:sdtEndPr>
    <w:sdtContent>
      <w:p w14:paraId="20A951D3" w14:textId="26765FBC" w:rsidR="002C67EF" w:rsidRDefault="002C67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D0E329" w14:textId="77777777" w:rsidR="002C67EF" w:rsidRDefault="002C67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6436C6" w14:textId="77777777" w:rsidR="00C63036" w:rsidRDefault="00C63036" w:rsidP="008D05CC">
      <w:pPr>
        <w:spacing w:after="0" w:line="240" w:lineRule="auto"/>
      </w:pPr>
      <w:r>
        <w:separator/>
      </w:r>
    </w:p>
  </w:footnote>
  <w:footnote w:type="continuationSeparator" w:id="0">
    <w:p w14:paraId="1D5F9D4D" w14:textId="77777777" w:rsidR="00C63036" w:rsidRDefault="00C63036" w:rsidP="008D05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8EE23" w14:textId="66F7AB34" w:rsidR="008D05CC" w:rsidRDefault="00693833">
    <w:pPr>
      <w:pStyle w:val="Header"/>
    </w:pPr>
    <w:r>
      <w:rPr>
        <w:noProof/>
      </w:rPr>
      <w:drawing>
        <wp:anchor distT="0" distB="0" distL="114300" distR="114300" simplePos="0" relativeHeight="251659264" behindDoc="1" locked="0" layoutInCell="1" allowOverlap="1" wp14:anchorId="466FD9FC" wp14:editId="764F6BCB">
          <wp:simplePos x="0" y="0"/>
          <wp:positionH relativeFrom="page">
            <wp:posOffset>0</wp:posOffset>
          </wp:positionH>
          <wp:positionV relativeFrom="paragraph">
            <wp:posOffset>-430368</wp:posOffset>
          </wp:positionV>
          <wp:extent cx="7538484" cy="10666547"/>
          <wp:effectExtent l="0" t="0" r="5715" b="1905"/>
          <wp:wrapNone/>
          <wp:docPr id="129" name="Picture 1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Background pattern&#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38484" cy="106665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5CC">
      <w:t xml:space="preserve">                                                                                                                                                                                                                                </w:t>
    </w:r>
    <w:r w:rsidR="008D05CC" w:rsidRPr="00CA025E">
      <w:rPr>
        <w:noProof/>
      </w:rPr>
      <w:drawing>
        <wp:inline distT="0" distB="0" distL="0" distR="0" wp14:anchorId="549E6418" wp14:editId="031E713E">
          <wp:extent cx="1938740" cy="481771"/>
          <wp:effectExtent l="0" t="0" r="4445" b="0"/>
          <wp:docPr id="2049" name="Picture 2049" descr="A picture containing food&#10;&#10;Description automatically generated">
            <a:extLst xmlns:a="http://schemas.openxmlformats.org/drawingml/2006/main">
              <a:ext uri="{FF2B5EF4-FFF2-40B4-BE49-F238E27FC236}">
                <a16:creationId xmlns:a16="http://schemas.microsoft.com/office/drawing/2014/main" id="{C389C2F3-3A7C-4677-AE60-D60724A54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food&#10;&#10;Description automatically generated">
                    <a:extLst>
                      <a:ext uri="{FF2B5EF4-FFF2-40B4-BE49-F238E27FC236}">
                        <a16:creationId xmlns:a16="http://schemas.microsoft.com/office/drawing/2014/main" id="{C389C2F3-3A7C-4677-AE60-D60724A54FAC}"/>
                      </a:ext>
                    </a:extLst>
                  </pic:cNvPr>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980924" cy="49225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87690"/>
    <w:multiLevelType w:val="hybridMultilevel"/>
    <w:tmpl w:val="AD16D2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C36EF1"/>
    <w:multiLevelType w:val="hybridMultilevel"/>
    <w:tmpl w:val="D35E3E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357A5D"/>
    <w:multiLevelType w:val="hybridMultilevel"/>
    <w:tmpl w:val="24EA97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15F62E8E"/>
    <w:multiLevelType w:val="hybridMultilevel"/>
    <w:tmpl w:val="8D2425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4C189E"/>
    <w:multiLevelType w:val="hybridMultilevel"/>
    <w:tmpl w:val="5A3ACB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E16F5A"/>
    <w:multiLevelType w:val="hybridMultilevel"/>
    <w:tmpl w:val="279294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857B6B"/>
    <w:multiLevelType w:val="hybridMultilevel"/>
    <w:tmpl w:val="E2149A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85206E"/>
    <w:multiLevelType w:val="hybridMultilevel"/>
    <w:tmpl w:val="5C2465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265504"/>
    <w:multiLevelType w:val="hybridMultilevel"/>
    <w:tmpl w:val="63B20E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8055F5"/>
    <w:multiLevelType w:val="hybridMultilevel"/>
    <w:tmpl w:val="C85057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890F59"/>
    <w:multiLevelType w:val="hybridMultilevel"/>
    <w:tmpl w:val="FFFAE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E34876"/>
    <w:multiLevelType w:val="hybridMultilevel"/>
    <w:tmpl w:val="1BB2F2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C37EE5"/>
    <w:multiLevelType w:val="hybridMultilevel"/>
    <w:tmpl w:val="CD1EB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F07695"/>
    <w:multiLevelType w:val="multilevel"/>
    <w:tmpl w:val="51FCBC40"/>
    <w:lvl w:ilvl="0">
      <w:start w:val="1"/>
      <w:numFmt w:val="decimal"/>
      <w:lvlText w:val="%1."/>
      <w:lvlJc w:val="left"/>
      <w:pPr>
        <w:ind w:left="360" w:hanging="360"/>
      </w:pPr>
      <w:rPr>
        <w:rFonts w:ascii="Arial" w:eastAsia="Arial" w:hAnsi="Arial" w:cs="Arial"/>
      </w:rPr>
    </w:lvl>
    <w:lvl w:ilvl="1">
      <w:start w:val="1"/>
      <w:numFmt w:val="decimal"/>
      <w:isLgl/>
      <w:lvlText w:val="%1.%2"/>
      <w:lvlJc w:val="left"/>
      <w:pPr>
        <w:ind w:left="1080" w:hanging="720"/>
      </w:pPr>
      <w:rPr>
        <w:rFonts w:ascii="Arial" w:hAnsi="Arial" w:hint="default"/>
      </w:rPr>
    </w:lvl>
    <w:lvl w:ilvl="2">
      <w:start w:val="1"/>
      <w:numFmt w:val="decimal"/>
      <w:isLgl/>
      <w:lvlText w:val="%1.%2.%3"/>
      <w:lvlJc w:val="left"/>
      <w:pPr>
        <w:ind w:left="1440" w:hanging="1080"/>
      </w:pPr>
      <w:rPr>
        <w:rFonts w:ascii="Arial" w:hAnsi="Arial" w:hint="default"/>
      </w:rPr>
    </w:lvl>
    <w:lvl w:ilvl="3">
      <w:start w:val="1"/>
      <w:numFmt w:val="decimal"/>
      <w:isLgl/>
      <w:lvlText w:val="%1.%2.%3.%4"/>
      <w:lvlJc w:val="left"/>
      <w:pPr>
        <w:ind w:left="1800" w:hanging="1440"/>
      </w:pPr>
      <w:rPr>
        <w:rFonts w:ascii="Arial" w:hAnsi="Arial" w:hint="default"/>
      </w:rPr>
    </w:lvl>
    <w:lvl w:ilvl="4">
      <w:start w:val="1"/>
      <w:numFmt w:val="decimal"/>
      <w:isLgl/>
      <w:lvlText w:val="%1.%2.%3.%4.%5"/>
      <w:lvlJc w:val="left"/>
      <w:pPr>
        <w:ind w:left="1800" w:hanging="1440"/>
      </w:pPr>
      <w:rPr>
        <w:rFonts w:ascii="Arial" w:hAnsi="Arial" w:hint="default"/>
      </w:rPr>
    </w:lvl>
    <w:lvl w:ilvl="5">
      <w:start w:val="1"/>
      <w:numFmt w:val="decimal"/>
      <w:isLgl/>
      <w:lvlText w:val="%1.%2.%3.%4.%5.%6"/>
      <w:lvlJc w:val="left"/>
      <w:pPr>
        <w:ind w:left="2160" w:hanging="1800"/>
      </w:pPr>
      <w:rPr>
        <w:rFonts w:ascii="Arial" w:hAnsi="Arial" w:hint="default"/>
      </w:rPr>
    </w:lvl>
    <w:lvl w:ilvl="6">
      <w:start w:val="1"/>
      <w:numFmt w:val="decimal"/>
      <w:isLgl/>
      <w:lvlText w:val="%1.%2.%3.%4.%5.%6.%7"/>
      <w:lvlJc w:val="left"/>
      <w:pPr>
        <w:ind w:left="2520" w:hanging="2160"/>
      </w:pPr>
      <w:rPr>
        <w:rFonts w:ascii="Arial" w:hAnsi="Arial" w:hint="default"/>
      </w:rPr>
    </w:lvl>
    <w:lvl w:ilvl="7">
      <w:start w:val="1"/>
      <w:numFmt w:val="decimal"/>
      <w:isLgl/>
      <w:lvlText w:val="%1.%2.%3.%4.%5.%6.%7.%8"/>
      <w:lvlJc w:val="left"/>
      <w:pPr>
        <w:ind w:left="2880" w:hanging="2520"/>
      </w:pPr>
      <w:rPr>
        <w:rFonts w:ascii="Arial" w:hAnsi="Arial" w:hint="default"/>
      </w:rPr>
    </w:lvl>
    <w:lvl w:ilvl="8">
      <w:start w:val="1"/>
      <w:numFmt w:val="decimal"/>
      <w:isLgl/>
      <w:lvlText w:val="%1.%2.%3.%4.%5.%6.%7.%8.%9"/>
      <w:lvlJc w:val="left"/>
      <w:pPr>
        <w:ind w:left="3240" w:hanging="2880"/>
      </w:pPr>
      <w:rPr>
        <w:rFonts w:ascii="Arial" w:hAnsi="Arial" w:hint="default"/>
      </w:rPr>
    </w:lvl>
  </w:abstractNum>
  <w:abstractNum w:abstractNumId="14" w15:restartNumberingAfterBreak="0">
    <w:nsid w:val="625D577B"/>
    <w:multiLevelType w:val="multilevel"/>
    <w:tmpl w:val="33D2517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3DD6A76"/>
    <w:multiLevelType w:val="hybridMultilevel"/>
    <w:tmpl w:val="FC2CDA3A"/>
    <w:lvl w:ilvl="0" w:tplc="679AFDCA">
      <w:start w:val="1"/>
      <w:numFmt w:val="bullet"/>
      <w:lvlText w:val="•"/>
      <w:lvlJc w:val="left"/>
      <w:pPr>
        <w:tabs>
          <w:tab w:val="num" w:pos="720"/>
        </w:tabs>
        <w:ind w:left="720" w:hanging="360"/>
      </w:pPr>
      <w:rPr>
        <w:rFonts w:ascii="Verdana" w:hAnsi="Verdana" w:hint="default"/>
      </w:rPr>
    </w:lvl>
    <w:lvl w:ilvl="1" w:tplc="E7A4219E">
      <w:start w:val="1"/>
      <w:numFmt w:val="bullet"/>
      <w:lvlText w:val="•"/>
      <w:lvlJc w:val="left"/>
      <w:pPr>
        <w:tabs>
          <w:tab w:val="num" w:pos="1440"/>
        </w:tabs>
        <w:ind w:left="1440" w:hanging="360"/>
      </w:pPr>
      <w:rPr>
        <w:rFonts w:ascii="Verdana" w:hAnsi="Verdana" w:hint="default"/>
      </w:rPr>
    </w:lvl>
    <w:lvl w:ilvl="2" w:tplc="F5DA7088">
      <w:start w:val="1"/>
      <w:numFmt w:val="bullet"/>
      <w:lvlText w:val="•"/>
      <w:lvlJc w:val="left"/>
      <w:pPr>
        <w:tabs>
          <w:tab w:val="num" w:pos="2160"/>
        </w:tabs>
        <w:ind w:left="2160" w:hanging="360"/>
      </w:pPr>
      <w:rPr>
        <w:rFonts w:ascii="Verdana" w:hAnsi="Verdana" w:hint="default"/>
      </w:rPr>
    </w:lvl>
    <w:lvl w:ilvl="3" w:tplc="826CE7A0">
      <w:start w:val="1"/>
      <w:numFmt w:val="bullet"/>
      <w:lvlText w:val="•"/>
      <w:lvlJc w:val="left"/>
      <w:pPr>
        <w:tabs>
          <w:tab w:val="num" w:pos="2880"/>
        </w:tabs>
        <w:ind w:left="2880" w:hanging="360"/>
      </w:pPr>
      <w:rPr>
        <w:rFonts w:ascii="Verdana" w:hAnsi="Verdana" w:hint="default"/>
      </w:rPr>
    </w:lvl>
    <w:lvl w:ilvl="4" w:tplc="7B92344A">
      <w:start w:val="1"/>
      <w:numFmt w:val="bullet"/>
      <w:lvlText w:val="•"/>
      <w:lvlJc w:val="left"/>
      <w:pPr>
        <w:tabs>
          <w:tab w:val="num" w:pos="3600"/>
        </w:tabs>
        <w:ind w:left="3600" w:hanging="360"/>
      </w:pPr>
      <w:rPr>
        <w:rFonts w:ascii="Verdana" w:hAnsi="Verdana" w:hint="default"/>
      </w:rPr>
    </w:lvl>
    <w:lvl w:ilvl="5" w:tplc="76E0CA80">
      <w:start w:val="1"/>
      <w:numFmt w:val="bullet"/>
      <w:lvlText w:val="•"/>
      <w:lvlJc w:val="left"/>
      <w:pPr>
        <w:tabs>
          <w:tab w:val="num" w:pos="4320"/>
        </w:tabs>
        <w:ind w:left="4320" w:hanging="360"/>
      </w:pPr>
      <w:rPr>
        <w:rFonts w:ascii="Verdana" w:hAnsi="Verdana" w:hint="default"/>
      </w:rPr>
    </w:lvl>
    <w:lvl w:ilvl="6" w:tplc="0BB6A6AA">
      <w:start w:val="1"/>
      <w:numFmt w:val="bullet"/>
      <w:lvlText w:val="•"/>
      <w:lvlJc w:val="left"/>
      <w:pPr>
        <w:tabs>
          <w:tab w:val="num" w:pos="5040"/>
        </w:tabs>
        <w:ind w:left="5040" w:hanging="360"/>
      </w:pPr>
      <w:rPr>
        <w:rFonts w:ascii="Verdana" w:hAnsi="Verdana" w:hint="default"/>
      </w:rPr>
    </w:lvl>
    <w:lvl w:ilvl="7" w:tplc="52B20866">
      <w:start w:val="1"/>
      <w:numFmt w:val="bullet"/>
      <w:lvlText w:val="•"/>
      <w:lvlJc w:val="left"/>
      <w:pPr>
        <w:tabs>
          <w:tab w:val="num" w:pos="5760"/>
        </w:tabs>
        <w:ind w:left="5760" w:hanging="360"/>
      </w:pPr>
      <w:rPr>
        <w:rFonts w:ascii="Verdana" w:hAnsi="Verdana" w:hint="default"/>
      </w:rPr>
    </w:lvl>
    <w:lvl w:ilvl="8" w:tplc="817E5A3C">
      <w:start w:val="1"/>
      <w:numFmt w:val="bullet"/>
      <w:lvlText w:val="•"/>
      <w:lvlJc w:val="left"/>
      <w:pPr>
        <w:tabs>
          <w:tab w:val="num" w:pos="6480"/>
        </w:tabs>
        <w:ind w:left="6480" w:hanging="360"/>
      </w:pPr>
      <w:rPr>
        <w:rFonts w:ascii="Verdana" w:hAnsi="Verdana" w:hint="default"/>
      </w:rPr>
    </w:lvl>
  </w:abstractNum>
  <w:abstractNum w:abstractNumId="16" w15:restartNumberingAfterBreak="0">
    <w:nsid w:val="67F03C7E"/>
    <w:multiLevelType w:val="hybridMultilevel"/>
    <w:tmpl w:val="A42012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DD7EE5"/>
    <w:multiLevelType w:val="hybridMultilevel"/>
    <w:tmpl w:val="E53608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254275"/>
    <w:multiLevelType w:val="multilevel"/>
    <w:tmpl w:val="7B54B2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6E87753C"/>
    <w:multiLevelType w:val="hybridMultilevel"/>
    <w:tmpl w:val="8E18A370"/>
    <w:lvl w:ilvl="0" w:tplc="0E9CBE64">
      <w:start w:val="1"/>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1B03790"/>
    <w:multiLevelType w:val="hybridMultilevel"/>
    <w:tmpl w:val="A5AC6B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984CFB"/>
    <w:multiLevelType w:val="hybridMultilevel"/>
    <w:tmpl w:val="0EB0E6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047415"/>
    <w:multiLevelType w:val="hybridMultilevel"/>
    <w:tmpl w:val="3BF45296"/>
    <w:lvl w:ilvl="0" w:tplc="0409000B">
      <w:start w:val="1"/>
      <w:numFmt w:val="bullet"/>
      <w:lvlText w:val=""/>
      <w:lvlJc w:val="left"/>
      <w:pPr>
        <w:tabs>
          <w:tab w:val="num" w:pos="720"/>
        </w:tabs>
        <w:ind w:left="720" w:hanging="360"/>
      </w:pPr>
      <w:rPr>
        <w:rFonts w:ascii="Wingdings" w:hAnsi="Wingdings" w:hint="default"/>
      </w:rPr>
    </w:lvl>
    <w:lvl w:ilvl="1" w:tplc="38E2A574" w:tentative="1">
      <w:start w:val="1"/>
      <w:numFmt w:val="bullet"/>
      <w:lvlText w:val=""/>
      <w:lvlJc w:val="left"/>
      <w:pPr>
        <w:tabs>
          <w:tab w:val="num" w:pos="1440"/>
        </w:tabs>
        <w:ind w:left="1440" w:hanging="360"/>
      </w:pPr>
      <w:rPr>
        <w:rFonts w:ascii="Wingdings" w:hAnsi="Wingdings" w:hint="default"/>
      </w:rPr>
    </w:lvl>
    <w:lvl w:ilvl="2" w:tplc="ED823E72" w:tentative="1">
      <w:start w:val="1"/>
      <w:numFmt w:val="bullet"/>
      <w:lvlText w:val=""/>
      <w:lvlJc w:val="left"/>
      <w:pPr>
        <w:tabs>
          <w:tab w:val="num" w:pos="2160"/>
        </w:tabs>
        <w:ind w:left="2160" w:hanging="360"/>
      </w:pPr>
      <w:rPr>
        <w:rFonts w:ascii="Wingdings" w:hAnsi="Wingdings" w:hint="default"/>
      </w:rPr>
    </w:lvl>
    <w:lvl w:ilvl="3" w:tplc="F42CDACE" w:tentative="1">
      <w:start w:val="1"/>
      <w:numFmt w:val="bullet"/>
      <w:lvlText w:val=""/>
      <w:lvlJc w:val="left"/>
      <w:pPr>
        <w:tabs>
          <w:tab w:val="num" w:pos="2880"/>
        </w:tabs>
        <w:ind w:left="2880" w:hanging="360"/>
      </w:pPr>
      <w:rPr>
        <w:rFonts w:ascii="Wingdings" w:hAnsi="Wingdings" w:hint="default"/>
      </w:rPr>
    </w:lvl>
    <w:lvl w:ilvl="4" w:tplc="A634B6DE" w:tentative="1">
      <w:start w:val="1"/>
      <w:numFmt w:val="bullet"/>
      <w:lvlText w:val=""/>
      <w:lvlJc w:val="left"/>
      <w:pPr>
        <w:tabs>
          <w:tab w:val="num" w:pos="3600"/>
        </w:tabs>
        <w:ind w:left="3600" w:hanging="360"/>
      </w:pPr>
      <w:rPr>
        <w:rFonts w:ascii="Wingdings" w:hAnsi="Wingdings" w:hint="default"/>
      </w:rPr>
    </w:lvl>
    <w:lvl w:ilvl="5" w:tplc="0B0404EC" w:tentative="1">
      <w:start w:val="1"/>
      <w:numFmt w:val="bullet"/>
      <w:lvlText w:val=""/>
      <w:lvlJc w:val="left"/>
      <w:pPr>
        <w:tabs>
          <w:tab w:val="num" w:pos="4320"/>
        </w:tabs>
        <w:ind w:left="4320" w:hanging="360"/>
      </w:pPr>
      <w:rPr>
        <w:rFonts w:ascii="Wingdings" w:hAnsi="Wingdings" w:hint="default"/>
      </w:rPr>
    </w:lvl>
    <w:lvl w:ilvl="6" w:tplc="1012DD2A" w:tentative="1">
      <w:start w:val="1"/>
      <w:numFmt w:val="bullet"/>
      <w:lvlText w:val=""/>
      <w:lvlJc w:val="left"/>
      <w:pPr>
        <w:tabs>
          <w:tab w:val="num" w:pos="5040"/>
        </w:tabs>
        <w:ind w:left="5040" w:hanging="360"/>
      </w:pPr>
      <w:rPr>
        <w:rFonts w:ascii="Wingdings" w:hAnsi="Wingdings" w:hint="default"/>
      </w:rPr>
    </w:lvl>
    <w:lvl w:ilvl="7" w:tplc="3AE8640C" w:tentative="1">
      <w:start w:val="1"/>
      <w:numFmt w:val="bullet"/>
      <w:lvlText w:val=""/>
      <w:lvlJc w:val="left"/>
      <w:pPr>
        <w:tabs>
          <w:tab w:val="num" w:pos="5760"/>
        </w:tabs>
        <w:ind w:left="5760" w:hanging="360"/>
      </w:pPr>
      <w:rPr>
        <w:rFonts w:ascii="Wingdings" w:hAnsi="Wingdings" w:hint="default"/>
      </w:rPr>
    </w:lvl>
    <w:lvl w:ilvl="8" w:tplc="97227748"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C20285A"/>
    <w:multiLevelType w:val="hybridMultilevel"/>
    <w:tmpl w:val="6C0C7E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99434F"/>
    <w:multiLevelType w:val="hybridMultilevel"/>
    <w:tmpl w:val="CE7057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050C76"/>
    <w:multiLevelType w:val="hybridMultilevel"/>
    <w:tmpl w:val="97E835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2A157B"/>
    <w:multiLevelType w:val="hybridMultilevel"/>
    <w:tmpl w:val="7BF4A66A"/>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7" w15:restartNumberingAfterBreak="0">
    <w:nsid w:val="7F4F5FEF"/>
    <w:multiLevelType w:val="hybridMultilevel"/>
    <w:tmpl w:val="092E82CA"/>
    <w:lvl w:ilvl="0" w:tplc="988E1884">
      <w:start w:val="6"/>
      <w:numFmt w:val="bullet"/>
      <w:lvlText w:val=""/>
      <w:lvlJc w:val="left"/>
      <w:pPr>
        <w:tabs>
          <w:tab w:val="num" w:pos="2160"/>
        </w:tabs>
        <w:ind w:left="2160" w:hanging="720"/>
      </w:pPr>
      <w:rPr>
        <w:rFonts w:ascii="Symbol" w:eastAsia="Times New Roman" w:hAnsi="Symbol" w:cs="Times New Roman" w:hint="default"/>
      </w:rPr>
    </w:lvl>
    <w:lvl w:ilvl="1" w:tplc="04090001">
      <w:start w:val="1"/>
      <w:numFmt w:val="bullet"/>
      <w:lvlText w:val=""/>
      <w:lvlJc w:val="left"/>
      <w:pPr>
        <w:tabs>
          <w:tab w:val="num" w:pos="2520"/>
        </w:tabs>
        <w:ind w:left="2520" w:hanging="360"/>
      </w:pPr>
      <w:rPr>
        <w:rFonts w:ascii="Symbol" w:hAnsi="Symbol" w:hint="default"/>
      </w:rPr>
    </w:lvl>
    <w:lvl w:ilvl="2" w:tplc="291C7226">
      <w:start w:val="4"/>
      <w:numFmt w:val="bullet"/>
      <w:lvlText w:val="-"/>
      <w:lvlJc w:val="left"/>
      <w:pPr>
        <w:tabs>
          <w:tab w:val="num" w:pos="3240"/>
        </w:tabs>
        <w:ind w:left="3240" w:hanging="360"/>
      </w:pPr>
      <w:rPr>
        <w:rFonts w:ascii="Times New Roman" w:eastAsia="Franklin Gothic Book" w:hAnsi="Times New Roman" w:cs="Times New Roman"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hint="default"/>
      </w:rPr>
    </w:lvl>
    <w:lvl w:ilvl="6" w:tplc="0409000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hint="default"/>
      </w:rPr>
    </w:lvl>
  </w:abstractNum>
  <w:num w:numId="1">
    <w:abstractNumId w:val="15"/>
  </w:num>
  <w:num w:numId="2">
    <w:abstractNumId w:val="13"/>
  </w:num>
  <w:num w:numId="3">
    <w:abstractNumId w:val="26"/>
  </w:num>
  <w:num w:numId="4">
    <w:abstractNumId w:val="0"/>
  </w:num>
  <w:num w:numId="5">
    <w:abstractNumId w:val="20"/>
  </w:num>
  <w:num w:numId="6">
    <w:abstractNumId w:val="11"/>
  </w:num>
  <w:num w:numId="7">
    <w:abstractNumId w:val="3"/>
  </w:num>
  <w:num w:numId="8">
    <w:abstractNumId w:val="2"/>
  </w:num>
  <w:num w:numId="9">
    <w:abstractNumId w:val="5"/>
  </w:num>
  <w:num w:numId="10">
    <w:abstractNumId w:val="4"/>
  </w:num>
  <w:num w:numId="11">
    <w:abstractNumId w:val="1"/>
  </w:num>
  <w:num w:numId="12">
    <w:abstractNumId w:val="24"/>
  </w:num>
  <w:num w:numId="13">
    <w:abstractNumId w:val="6"/>
  </w:num>
  <w:num w:numId="14">
    <w:abstractNumId w:val="8"/>
  </w:num>
  <w:num w:numId="15">
    <w:abstractNumId w:val="17"/>
  </w:num>
  <w:num w:numId="16">
    <w:abstractNumId w:val="21"/>
  </w:num>
  <w:num w:numId="17">
    <w:abstractNumId w:val="23"/>
  </w:num>
  <w:num w:numId="18">
    <w:abstractNumId w:val="22"/>
  </w:num>
  <w:num w:numId="19">
    <w:abstractNumId w:val="9"/>
  </w:num>
  <w:num w:numId="20">
    <w:abstractNumId w:val="19"/>
  </w:num>
  <w:num w:numId="21">
    <w:abstractNumId w:val="27"/>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14"/>
  </w:num>
  <w:num w:numId="25">
    <w:abstractNumId w:val="25"/>
  </w:num>
  <w:num w:numId="26">
    <w:abstractNumId w:val="12"/>
  </w:num>
  <w:num w:numId="27">
    <w:abstractNumId w:val="7"/>
  </w:num>
  <w:num w:numId="28">
    <w:abstractNumId w:val="16"/>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mna Kapoor">
    <w15:presenceInfo w15:providerId="AD" w15:userId="S-1-5-21-1964979238-429942662-834490965-1515"/>
  </w15:person>
  <w15:person w15:author="Hardik Malhotra">
    <w15:presenceInfo w15:providerId="AD" w15:userId="S-1-5-21-1964979238-429942662-834490965-16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5CC"/>
    <w:rsid w:val="000005D5"/>
    <w:rsid w:val="0000268C"/>
    <w:rsid w:val="00003B6A"/>
    <w:rsid w:val="000048DF"/>
    <w:rsid w:val="00005343"/>
    <w:rsid w:val="00006856"/>
    <w:rsid w:val="00006986"/>
    <w:rsid w:val="00011781"/>
    <w:rsid w:val="00011DDF"/>
    <w:rsid w:val="00013A57"/>
    <w:rsid w:val="00023038"/>
    <w:rsid w:val="00026D43"/>
    <w:rsid w:val="0003030A"/>
    <w:rsid w:val="000304B9"/>
    <w:rsid w:val="000308F6"/>
    <w:rsid w:val="000322CD"/>
    <w:rsid w:val="00033723"/>
    <w:rsid w:val="00034F3C"/>
    <w:rsid w:val="00035944"/>
    <w:rsid w:val="000361EF"/>
    <w:rsid w:val="0003629E"/>
    <w:rsid w:val="000376C4"/>
    <w:rsid w:val="00040724"/>
    <w:rsid w:val="00041EFA"/>
    <w:rsid w:val="00050359"/>
    <w:rsid w:val="000513DF"/>
    <w:rsid w:val="00051677"/>
    <w:rsid w:val="00055EEA"/>
    <w:rsid w:val="000627CD"/>
    <w:rsid w:val="00064CBC"/>
    <w:rsid w:val="00066891"/>
    <w:rsid w:val="00066D13"/>
    <w:rsid w:val="00073ECE"/>
    <w:rsid w:val="00075068"/>
    <w:rsid w:val="00077181"/>
    <w:rsid w:val="000810D4"/>
    <w:rsid w:val="000810D5"/>
    <w:rsid w:val="00084DAB"/>
    <w:rsid w:val="00085DEA"/>
    <w:rsid w:val="000861AD"/>
    <w:rsid w:val="000867E6"/>
    <w:rsid w:val="00095264"/>
    <w:rsid w:val="000A0B5F"/>
    <w:rsid w:val="000A14D1"/>
    <w:rsid w:val="000A1623"/>
    <w:rsid w:val="000B2D47"/>
    <w:rsid w:val="000B2D97"/>
    <w:rsid w:val="000B3091"/>
    <w:rsid w:val="000B49B1"/>
    <w:rsid w:val="000B49EB"/>
    <w:rsid w:val="000B521B"/>
    <w:rsid w:val="000B58BF"/>
    <w:rsid w:val="000B7482"/>
    <w:rsid w:val="000B7D58"/>
    <w:rsid w:val="000C0CB4"/>
    <w:rsid w:val="000C17B5"/>
    <w:rsid w:val="000C43F2"/>
    <w:rsid w:val="000D1A88"/>
    <w:rsid w:val="000D5CE6"/>
    <w:rsid w:val="000E0C76"/>
    <w:rsid w:val="000E17ED"/>
    <w:rsid w:val="000E1F6F"/>
    <w:rsid w:val="000E593E"/>
    <w:rsid w:val="000F070A"/>
    <w:rsid w:val="000F47A0"/>
    <w:rsid w:val="000F51D6"/>
    <w:rsid w:val="000F635C"/>
    <w:rsid w:val="000F7639"/>
    <w:rsid w:val="001000E3"/>
    <w:rsid w:val="00103896"/>
    <w:rsid w:val="001039EA"/>
    <w:rsid w:val="00106F9C"/>
    <w:rsid w:val="001104D9"/>
    <w:rsid w:val="00110D27"/>
    <w:rsid w:val="00110D4F"/>
    <w:rsid w:val="00112845"/>
    <w:rsid w:val="00113835"/>
    <w:rsid w:val="0011489A"/>
    <w:rsid w:val="00115B2E"/>
    <w:rsid w:val="00117792"/>
    <w:rsid w:val="001211F4"/>
    <w:rsid w:val="00126361"/>
    <w:rsid w:val="00130FFB"/>
    <w:rsid w:val="00131045"/>
    <w:rsid w:val="00132F25"/>
    <w:rsid w:val="001332E1"/>
    <w:rsid w:val="001363CA"/>
    <w:rsid w:val="0013644D"/>
    <w:rsid w:val="00137284"/>
    <w:rsid w:val="00140705"/>
    <w:rsid w:val="00140B3B"/>
    <w:rsid w:val="00142026"/>
    <w:rsid w:val="001452BB"/>
    <w:rsid w:val="001503A6"/>
    <w:rsid w:val="001520D8"/>
    <w:rsid w:val="00153834"/>
    <w:rsid w:val="0015661D"/>
    <w:rsid w:val="0016073A"/>
    <w:rsid w:val="00160783"/>
    <w:rsid w:val="001644A2"/>
    <w:rsid w:val="0016779F"/>
    <w:rsid w:val="001704DC"/>
    <w:rsid w:val="001711D5"/>
    <w:rsid w:val="001720E4"/>
    <w:rsid w:val="00172598"/>
    <w:rsid w:val="0018132F"/>
    <w:rsid w:val="0018497E"/>
    <w:rsid w:val="00190BD1"/>
    <w:rsid w:val="00191273"/>
    <w:rsid w:val="001912FF"/>
    <w:rsid w:val="00191481"/>
    <w:rsid w:val="00192F97"/>
    <w:rsid w:val="001941A4"/>
    <w:rsid w:val="00195BC7"/>
    <w:rsid w:val="001A371C"/>
    <w:rsid w:val="001A39CB"/>
    <w:rsid w:val="001A52E4"/>
    <w:rsid w:val="001B02CD"/>
    <w:rsid w:val="001B0748"/>
    <w:rsid w:val="001B0BD3"/>
    <w:rsid w:val="001B6E29"/>
    <w:rsid w:val="001B754E"/>
    <w:rsid w:val="001C16C1"/>
    <w:rsid w:val="001C2535"/>
    <w:rsid w:val="001C6629"/>
    <w:rsid w:val="001C74F9"/>
    <w:rsid w:val="001D1DD8"/>
    <w:rsid w:val="001D2CE0"/>
    <w:rsid w:val="001D619B"/>
    <w:rsid w:val="001D62DB"/>
    <w:rsid w:val="001D658E"/>
    <w:rsid w:val="001D6E1B"/>
    <w:rsid w:val="001E04BE"/>
    <w:rsid w:val="001E3098"/>
    <w:rsid w:val="001E434A"/>
    <w:rsid w:val="001F0937"/>
    <w:rsid w:val="001F26D3"/>
    <w:rsid w:val="001F2D3B"/>
    <w:rsid w:val="001F4365"/>
    <w:rsid w:val="001F77E8"/>
    <w:rsid w:val="002007FC"/>
    <w:rsid w:val="00201F2A"/>
    <w:rsid w:val="00202D42"/>
    <w:rsid w:val="00203DE5"/>
    <w:rsid w:val="002064A9"/>
    <w:rsid w:val="00207EE0"/>
    <w:rsid w:val="00212600"/>
    <w:rsid w:val="00214A75"/>
    <w:rsid w:val="00214D2B"/>
    <w:rsid w:val="002163E7"/>
    <w:rsid w:val="0021697F"/>
    <w:rsid w:val="002213E9"/>
    <w:rsid w:val="002246A9"/>
    <w:rsid w:val="0022576D"/>
    <w:rsid w:val="00231F71"/>
    <w:rsid w:val="0023238C"/>
    <w:rsid w:val="0024100F"/>
    <w:rsid w:val="00243E52"/>
    <w:rsid w:val="00250604"/>
    <w:rsid w:val="00250F12"/>
    <w:rsid w:val="002524A3"/>
    <w:rsid w:val="00257384"/>
    <w:rsid w:val="00260328"/>
    <w:rsid w:val="0026043C"/>
    <w:rsid w:val="00260AC8"/>
    <w:rsid w:val="0026260F"/>
    <w:rsid w:val="00262A94"/>
    <w:rsid w:val="00262FD4"/>
    <w:rsid w:val="002656A0"/>
    <w:rsid w:val="002659CE"/>
    <w:rsid w:val="0026738B"/>
    <w:rsid w:val="00271700"/>
    <w:rsid w:val="002721FD"/>
    <w:rsid w:val="002729FD"/>
    <w:rsid w:val="00273BEB"/>
    <w:rsid w:val="00274195"/>
    <w:rsid w:val="002741D6"/>
    <w:rsid w:val="00274F09"/>
    <w:rsid w:val="002758F0"/>
    <w:rsid w:val="00275FDE"/>
    <w:rsid w:val="00276685"/>
    <w:rsid w:val="00280B0E"/>
    <w:rsid w:val="00282464"/>
    <w:rsid w:val="00282F0B"/>
    <w:rsid w:val="002854AF"/>
    <w:rsid w:val="0028688C"/>
    <w:rsid w:val="002A0D03"/>
    <w:rsid w:val="002A3B4A"/>
    <w:rsid w:val="002A5D60"/>
    <w:rsid w:val="002B05D4"/>
    <w:rsid w:val="002B1111"/>
    <w:rsid w:val="002B1115"/>
    <w:rsid w:val="002B30BC"/>
    <w:rsid w:val="002B3EE0"/>
    <w:rsid w:val="002B5226"/>
    <w:rsid w:val="002B5730"/>
    <w:rsid w:val="002B5C26"/>
    <w:rsid w:val="002B5F3D"/>
    <w:rsid w:val="002B6ED5"/>
    <w:rsid w:val="002B7084"/>
    <w:rsid w:val="002C00DE"/>
    <w:rsid w:val="002C1239"/>
    <w:rsid w:val="002C3C4F"/>
    <w:rsid w:val="002C67EF"/>
    <w:rsid w:val="002D2A76"/>
    <w:rsid w:val="002D4881"/>
    <w:rsid w:val="002D73BF"/>
    <w:rsid w:val="002E02DE"/>
    <w:rsid w:val="002E58BF"/>
    <w:rsid w:val="002E71B5"/>
    <w:rsid w:val="002F3659"/>
    <w:rsid w:val="002F41BC"/>
    <w:rsid w:val="002F55F5"/>
    <w:rsid w:val="002F716C"/>
    <w:rsid w:val="00300302"/>
    <w:rsid w:val="003008F2"/>
    <w:rsid w:val="0030317B"/>
    <w:rsid w:val="00306C8D"/>
    <w:rsid w:val="0031035C"/>
    <w:rsid w:val="003108A6"/>
    <w:rsid w:val="00310C85"/>
    <w:rsid w:val="003115EC"/>
    <w:rsid w:val="00320BDD"/>
    <w:rsid w:val="003221BA"/>
    <w:rsid w:val="00326B72"/>
    <w:rsid w:val="003348F6"/>
    <w:rsid w:val="003353D1"/>
    <w:rsid w:val="0033724A"/>
    <w:rsid w:val="00340D03"/>
    <w:rsid w:val="00341154"/>
    <w:rsid w:val="00341873"/>
    <w:rsid w:val="0034703B"/>
    <w:rsid w:val="00360EFB"/>
    <w:rsid w:val="0036107B"/>
    <w:rsid w:val="003633BE"/>
    <w:rsid w:val="00363B4C"/>
    <w:rsid w:val="003723C4"/>
    <w:rsid w:val="0037280E"/>
    <w:rsid w:val="00373149"/>
    <w:rsid w:val="00374738"/>
    <w:rsid w:val="00375B9D"/>
    <w:rsid w:val="00376389"/>
    <w:rsid w:val="00380A1A"/>
    <w:rsid w:val="00380E89"/>
    <w:rsid w:val="003832D4"/>
    <w:rsid w:val="00385CB4"/>
    <w:rsid w:val="00386584"/>
    <w:rsid w:val="003868E2"/>
    <w:rsid w:val="00391905"/>
    <w:rsid w:val="00395063"/>
    <w:rsid w:val="00395309"/>
    <w:rsid w:val="003A073B"/>
    <w:rsid w:val="003A22C7"/>
    <w:rsid w:val="003A572C"/>
    <w:rsid w:val="003A664E"/>
    <w:rsid w:val="003B1BF5"/>
    <w:rsid w:val="003B264E"/>
    <w:rsid w:val="003B6E86"/>
    <w:rsid w:val="003C3DA7"/>
    <w:rsid w:val="003C4453"/>
    <w:rsid w:val="003C5EBA"/>
    <w:rsid w:val="003C5FBA"/>
    <w:rsid w:val="003C663E"/>
    <w:rsid w:val="003C6DF1"/>
    <w:rsid w:val="003D084E"/>
    <w:rsid w:val="003D08D6"/>
    <w:rsid w:val="003D0E53"/>
    <w:rsid w:val="003D3AD1"/>
    <w:rsid w:val="003D57F0"/>
    <w:rsid w:val="003D6C91"/>
    <w:rsid w:val="003D7438"/>
    <w:rsid w:val="003E0428"/>
    <w:rsid w:val="003E10B2"/>
    <w:rsid w:val="003E25D8"/>
    <w:rsid w:val="003E56A7"/>
    <w:rsid w:val="003E7320"/>
    <w:rsid w:val="003F1B4C"/>
    <w:rsid w:val="003F5DC8"/>
    <w:rsid w:val="003F6723"/>
    <w:rsid w:val="004001C6"/>
    <w:rsid w:val="00400E6B"/>
    <w:rsid w:val="004041BE"/>
    <w:rsid w:val="00404BB7"/>
    <w:rsid w:val="00406FAD"/>
    <w:rsid w:val="00410F8C"/>
    <w:rsid w:val="0041115A"/>
    <w:rsid w:val="00412782"/>
    <w:rsid w:val="00415705"/>
    <w:rsid w:val="00420375"/>
    <w:rsid w:val="004208B1"/>
    <w:rsid w:val="0042190E"/>
    <w:rsid w:val="00422A17"/>
    <w:rsid w:val="0042562F"/>
    <w:rsid w:val="00425C5B"/>
    <w:rsid w:val="00430014"/>
    <w:rsid w:val="00434420"/>
    <w:rsid w:val="00436950"/>
    <w:rsid w:val="00437890"/>
    <w:rsid w:val="0044631B"/>
    <w:rsid w:val="00447C32"/>
    <w:rsid w:val="00447DD2"/>
    <w:rsid w:val="00451AB0"/>
    <w:rsid w:val="004540F1"/>
    <w:rsid w:val="00455D6D"/>
    <w:rsid w:val="004565D8"/>
    <w:rsid w:val="00457808"/>
    <w:rsid w:val="00460753"/>
    <w:rsid w:val="004644A7"/>
    <w:rsid w:val="00467D8A"/>
    <w:rsid w:val="00471D9E"/>
    <w:rsid w:val="00472725"/>
    <w:rsid w:val="0047275D"/>
    <w:rsid w:val="0047296A"/>
    <w:rsid w:val="004731D5"/>
    <w:rsid w:val="00473435"/>
    <w:rsid w:val="00473C99"/>
    <w:rsid w:val="004742D1"/>
    <w:rsid w:val="00474607"/>
    <w:rsid w:val="0047652D"/>
    <w:rsid w:val="00477360"/>
    <w:rsid w:val="00477A6D"/>
    <w:rsid w:val="00477C5A"/>
    <w:rsid w:val="004831A7"/>
    <w:rsid w:val="004835F4"/>
    <w:rsid w:val="00494982"/>
    <w:rsid w:val="004A7989"/>
    <w:rsid w:val="004B3126"/>
    <w:rsid w:val="004B3EB4"/>
    <w:rsid w:val="004B55BB"/>
    <w:rsid w:val="004B573B"/>
    <w:rsid w:val="004B57A6"/>
    <w:rsid w:val="004B6025"/>
    <w:rsid w:val="004C04FE"/>
    <w:rsid w:val="004C0566"/>
    <w:rsid w:val="004C1B69"/>
    <w:rsid w:val="004C3B4B"/>
    <w:rsid w:val="004C40D2"/>
    <w:rsid w:val="004C5239"/>
    <w:rsid w:val="004C7FEF"/>
    <w:rsid w:val="004D1280"/>
    <w:rsid w:val="004D184B"/>
    <w:rsid w:val="004D76CF"/>
    <w:rsid w:val="004E148A"/>
    <w:rsid w:val="004E288D"/>
    <w:rsid w:val="004E2C59"/>
    <w:rsid w:val="004E4AE3"/>
    <w:rsid w:val="004E793B"/>
    <w:rsid w:val="004E7D07"/>
    <w:rsid w:val="004F0E69"/>
    <w:rsid w:val="004F2F72"/>
    <w:rsid w:val="004F4F10"/>
    <w:rsid w:val="004F5800"/>
    <w:rsid w:val="004F6C61"/>
    <w:rsid w:val="00501D71"/>
    <w:rsid w:val="005024CD"/>
    <w:rsid w:val="00504354"/>
    <w:rsid w:val="00506B9C"/>
    <w:rsid w:val="00516229"/>
    <w:rsid w:val="00517E12"/>
    <w:rsid w:val="00520763"/>
    <w:rsid w:val="00520FFA"/>
    <w:rsid w:val="005227FA"/>
    <w:rsid w:val="00522867"/>
    <w:rsid w:val="00523848"/>
    <w:rsid w:val="00524229"/>
    <w:rsid w:val="00524A3E"/>
    <w:rsid w:val="00531524"/>
    <w:rsid w:val="0053262B"/>
    <w:rsid w:val="00532E31"/>
    <w:rsid w:val="005360C4"/>
    <w:rsid w:val="0054043B"/>
    <w:rsid w:val="00540F53"/>
    <w:rsid w:val="00542947"/>
    <w:rsid w:val="0054390A"/>
    <w:rsid w:val="00545715"/>
    <w:rsid w:val="00547E79"/>
    <w:rsid w:val="00554D7E"/>
    <w:rsid w:val="00555BDB"/>
    <w:rsid w:val="00556419"/>
    <w:rsid w:val="0056070F"/>
    <w:rsid w:val="00560A96"/>
    <w:rsid w:val="00566275"/>
    <w:rsid w:val="00567621"/>
    <w:rsid w:val="00570FF1"/>
    <w:rsid w:val="005739CD"/>
    <w:rsid w:val="00577755"/>
    <w:rsid w:val="005807B3"/>
    <w:rsid w:val="00583EFC"/>
    <w:rsid w:val="005923B3"/>
    <w:rsid w:val="005A2D4F"/>
    <w:rsid w:val="005A3002"/>
    <w:rsid w:val="005A421B"/>
    <w:rsid w:val="005A543F"/>
    <w:rsid w:val="005A65C8"/>
    <w:rsid w:val="005A6B39"/>
    <w:rsid w:val="005B0E7E"/>
    <w:rsid w:val="005B2B5E"/>
    <w:rsid w:val="005B3A39"/>
    <w:rsid w:val="005B3E2E"/>
    <w:rsid w:val="005B4E93"/>
    <w:rsid w:val="005B6140"/>
    <w:rsid w:val="005B76D3"/>
    <w:rsid w:val="005C125A"/>
    <w:rsid w:val="005C1BF1"/>
    <w:rsid w:val="005C4570"/>
    <w:rsid w:val="005C62B5"/>
    <w:rsid w:val="005C7951"/>
    <w:rsid w:val="005C7CD6"/>
    <w:rsid w:val="005D037B"/>
    <w:rsid w:val="005D1814"/>
    <w:rsid w:val="005D2A6A"/>
    <w:rsid w:val="005D6C39"/>
    <w:rsid w:val="005D7137"/>
    <w:rsid w:val="005E0302"/>
    <w:rsid w:val="005E1EB5"/>
    <w:rsid w:val="005E4DF3"/>
    <w:rsid w:val="005E717D"/>
    <w:rsid w:val="005F14DC"/>
    <w:rsid w:val="005F220B"/>
    <w:rsid w:val="005F2F9F"/>
    <w:rsid w:val="005F33B4"/>
    <w:rsid w:val="005F3916"/>
    <w:rsid w:val="005F5C58"/>
    <w:rsid w:val="005F6285"/>
    <w:rsid w:val="005F7076"/>
    <w:rsid w:val="00600A5E"/>
    <w:rsid w:val="0060224E"/>
    <w:rsid w:val="0060300B"/>
    <w:rsid w:val="006054B6"/>
    <w:rsid w:val="00607804"/>
    <w:rsid w:val="00611154"/>
    <w:rsid w:val="006111A4"/>
    <w:rsid w:val="0061645E"/>
    <w:rsid w:val="0062149D"/>
    <w:rsid w:val="00623980"/>
    <w:rsid w:val="006245E6"/>
    <w:rsid w:val="00624766"/>
    <w:rsid w:val="0062593B"/>
    <w:rsid w:val="0063324A"/>
    <w:rsid w:val="00633590"/>
    <w:rsid w:val="00635D8F"/>
    <w:rsid w:val="006363BB"/>
    <w:rsid w:val="00636524"/>
    <w:rsid w:val="00637D98"/>
    <w:rsid w:val="006439A1"/>
    <w:rsid w:val="00652522"/>
    <w:rsid w:val="006533A8"/>
    <w:rsid w:val="00653B9A"/>
    <w:rsid w:val="00654A4E"/>
    <w:rsid w:val="00657CB7"/>
    <w:rsid w:val="00661514"/>
    <w:rsid w:val="00666636"/>
    <w:rsid w:val="006721C8"/>
    <w:rsid w:val="00672544"/>
    <w:rsid w:val="00674114"/>
    <w:rsid w:val="00676954"/>
    <w:rsid w:val="00676DE5"/>
    <w:rsid w:val="00676FC6"/>
    <w:rsid w:val="006771F8"/>
    <w:rsid w:val="006774BD"/>
    <w:rsid w:val="006821B8"/>
    <w:rsid w:val="00683029"/>
    <w:rsid w:val="0068383C"/>
    <w:rsid w:val="00684347"/>
    <w:rsid w:val="0068477D"/>
    <w:rsid w:val="00686E33"/>
    <w:rsid w:val="00687E98"/>
    <w:rsid w:val="006903B5"/>
    <w:rsid w:val="0069198A"/>
    <w:rsid w:val="00693833"/>
    <w:rsid w:val="0069572C"/>
    <w:rsid w:val="006A37C3"/>
    <w:rsid w:val="006A5316"/>
    <w:rsid w:val="006A5A76"/>
    <w:rsid w:val="006A5AAF"/>
    <w:rsid w:val="006B261A"/>
    <w:rsid w:val="006B748E"/>
    <w:rsid w:val="006C46AD"/>
    <w:rsid w:val="006C64FF"/>
    <w:rsid w:val="006D0D46"/>
    <w:rsid w:val="006D0FD0"/>
    <w:rsid w:val="006D1674"/>
    <w:rsid w:val="006D3F31"/>
    <w:rsid w:val="006D4425"/>
    <w:rsid w:val="006D6C42"/>
    <w:rsid w:val="006E64C2"/>
    <w:rsid w:val="006E66C6"/>
    <w:rsid w:val="006F0A18"/>
    <w:rsid w:val="006F1463"/>
    <w:rsid w:val="006F31E7"/>
    <w:rsid w:val="006F32F3"/>
    <w:rsid w:val="006F382A"/>
    <w:rsid w:val="006F5566"/>
    <w:rsid w:val="006F6D2F"/>
    <w:rsid w:val="007040EB"/>
    <w:rsid w:val="00705161"/>
    <w:rsid w:val="007127FF"/>
    <w:rsid w:val="007131CD"/>
    <w:rsid w:val="00714564"/>
    <w:rsid w:val="0072688E"/>
    <w:rsid w:val="00726D91"/>
    <w:rsid w:val="00730CCA"/>
    <w:rsid w:val="0073325C"/>
    <w:rsid w:val="0074313D"/>
    <w:rsid w:val="00745A65"/>
    <w:rsid w:val="00746F9C"/>
    <w:rsid w:val="00755D0C"/>
    <w:rsid w:val="00756FA1"/>
    <w:rsid w:val="00757242"/>
    <w:rsid w:val="00761A1F"/>
    <w:rsid w:val="007659F1"/>
    <w:rsid w:val="0077196C"/>
    <w:rsid w:val="00776D57"/>
    <w:rsid w:val="00777686"/>
    <w:rsid w:val="00777BEB"/>
    <w:rsid w:val="007878E5"/>
    <w:rsid w:val="007922EB"/>
    <w:rsid w:val="00792B2F"/>
    <w:rsid w:val="00793CDD"/>
    <w:rsid w:val="00794B26"/>
    <w:rsid w:val="00795374"/>
    <w:rsid w:val="007A223E"/>
    <w:rsid w:val="007A3424"/>
    <w:rsid w:val="007A359D"/>
    <w:rsid w:val="007A41B5"/>
    <w:rsid w:val="007A7901"/>
    <w:rsid w:val="007B275C"/>
    <w:rsid w:val="007B6490"/>
    <w:rsid w:val="007B79AE"/>
    <w:rsid w:val="007C1ABD"/>
    <w:rsid w:val="007C1CD8"/>
    <w:rsid w:val="007C3E62"/>
    <w:rsid w:val="007C40BA"/>
    <w:rsid w:val="007C5B32"/>
    <w:rsid w:val="007D259E"/>
    <w:rsid w:val="007D30E7"/>
    <w:rsid w:val="007D3596"/>
    <w:rsid w:val="007D6BEA"/>
    <w:rsid w:val="007E06F4"/>
    <w:rsid w:val="007E26B0"/>
    <w:rsid w:val="007E5542"/>
    <w:rsid w:val="007E56E8"/>
    <w:rsid w:val="007E5877"/>
    <w:rsid w:val="007E6AFF"/>
    <w:rsid w:val="007E7092"/>
    <w:rsid w:val="007F0449"/>
    <w:rsid w:val="007F31F5"/>
    <w:rsid w:val="008008F9"/>
    <w:rsid w:val="0080147B"/>
    <w:rsid w:val="0080313C"/>
    <w:rsid w:val="00803ACD"/>
    <w:rsid w:val="00812BE4"/>
    <w:rsid w:val="00812E3E"/>
    <w:rsid w:val="0081433A"/>
    <w:rsid w:val="008159BE"/>
    <w:rsid w:val="008178B0"/>
    <w:rsid w:val="00820CA1"/>
    <w:rsid w:val="008218A0"/>
    <w:rsid w:val="008272A7"/>
    <w:rsid w:val="008304CE"/>
    <w:rsid w:val="00831834"/>
    <w:rsid w:val="00833605"/>
    <w:rsid w:val="008434C2"/>
    <w:rsid w:val="008444C6"/>
    <w:rsid w:val="00845DA8"/>
    <w:rsid w:val="00846D5B"/>
    <w:rsid w:val="00846E30"/>
    <w:rsid w:val="00851D83"/>
    <w:rsid w:val="00851DFB"/>
    <w:rsid w:val="00852969"/>
    <w:rsid w:val="0085544B"/>
    <w:rsid w:val="008558BA"/>
    <w:rsid w:val="00855E27"/>
    <w:rsid w:val="00860A5E"/>
    <w:rsid w:val="008664DB"/>
    <w:rsid w:val="00866C93"/>
    <w:rsid w:val="00866D72"/>
    <w:rsid w:val="00871383"/>
    <w:rsid w:val="0087593C"/>
    <w:rsid w:val="008807FB"/>
    <w:rsid w:val="00881A72"/>
    <w:rsid w:val="00882459"/>
    <w:rsid w:val="00882C2E"/>
    <w:rsid w:val="00884E69"/>
    <w:rsid w:val="00887CB9"/>
    <w:rsid w:val="00891982"/>
    <w:rsid w:val="008943B3"/>
    <w:rsid w:val="00895648"/>
    <w:rsid w:val="008A09AD"/>
    <w:rsid w:val="008A0D0C"/>
    <w:rsid w:val="008A26A6"/>
    <w:rsid w:val="008A2EA8"/>
    <w:rsid w:val="008A783A"/>
    <w:rsid w:val="008B1A2B"/>
    <w:rsid w:val="008B478A"/>
    <w:rsid w:val="008C5BBD"/>
    <w:rsid w:val="008C5DB0"/>
    <w:rsid w:val="008D05CC"/>
    <w:rsid w:val="008D064F"/>
    <w:rsid w:val="008D1421"/>
    <w:rsid w:val="008D2E5D"/>
    <w:rsid w:val="008D3909"/>
    <w:rsid w:val="008D4784"/>
    <w:rsid w:val="008D4A61"/>
    <w:rsid w:val="008D6F84"/>
    <w:rsid w:val="008D6F90"/>
    <w:rsid w:val="008E1F6E"/>
    <w:rsid w:val="008E3A24"/>
    <w:rsid w:val="008F0CA7"/>
    <w:rsid w:val="008F19F8"/>
    <w:rsid w:val="008F1ADA"/>
    <w:rsid w:val="008F2C22"/>
    <w:rsid w:val="008F6745"/>
    <w:rsid w:val="008F79CD"/>
    <w:rsid w:val="009006A2"/>
    <w:rsid w:val="009011DB"/>
    <w:rsid w:val="009014E6"/>
    <w:rsid w:val="00902C17"/>
    <w:rsid w:val="00905DCB"/>
    <w:rsid w:val="0090657B"/>
    <w:rsid w:val="00912B14"/>
    <w:rsid w:val="00913ABB"/>
    <w:rsid w:val="00914804"/>
    <w:rsid w:val="009154B9"/>
    <w:rsid w:val="009207A5"/>
    <w:rsid w:val="0092156D"/>
    <w:rsid w:val="00921D1A"/>
    <w:rsid w:val="00923038"/>
    <w:rsid w:val="009230A7"/>
    <w:rsid w:val="00924CE7"/>
    <w:rsid w:val="00927B06"/>
    <w:rsid w:val="00927B78"/>
    <w:rsid w:val="00927F9E"/>
    <w:rsid w:val="009306AD"/>
    <w:rsid w:val="00932517"/>
    <w:rsid w:val="0093326E"/>
    <w:rsid w:val="00934B72"/>
    <w:rsid w:val="009417AD"/>
    <w:rsid w:val="009417B8"/>
    <w:rsid w:val="00942B7D"/>
    <w:rsid w:val="009531BD"/>
    <w:rsid w:val="00954ADE"/>
    <w:rsid w:val="009563D3"/>
    <w:rsid w:val="00960770"/>
    <w:rsid w:val="0096196D"/>
    <w:rsid w:val="00964856"/>
    <w:rsid w:val="00967807"/>
    <w:rsid w:val="00971028"/>
    <w:rsid w:val="00974A90"/>
    <w:rsid w:val="009779AC"/>
    <w:rsid w:val="00981C62"/>
    <w:rsid w:val="00981DF2"/>
    <w:rsid w:val="00984D26"/>
    <w:rsid w:val="0098764C"/>
    <w:rsid w:val="009878FF"/>
    <w:rsid w:val="00990C86"/>
    <w:rsid w:val="00991017"/>
    <w:rsid w:val="00991C7E"/>
    <w:rsid w:val="00991F87"/>
    <w:rsid w:val="0099214A"/>
    <w:rsid w:val="0099232B"/>
    <w:rsid w:val="009923D2"/>
    <w:rsid w:val="00993983"/>
    <w:rsid w:val="00996BE9"/>
    <w:rsid w:val="009A19E3"/>
    <w:rsid w:val="009A19EE"/>
    <w:rsid w:val="009A269E"/>
    <w:rsid w:val="009A663C"/>
    <w:rsid w:val="009B289C"/>
    <w:rsid w:val="009B2A94"/>
    <w:rsid w:val="009B4D35"/>
    <w:rsid w:val="009B5E8F"/>
    <w:rsid w:val="009C12B0"/>
    <w:rsid w:val="009C13CA"/>
    <w:rsid w:val="009C41AE"/>
    <w:rsid w:val="009C7781"/>
    <w:rsid w:val="009D1165"/>
    <w:rsid w:val="009D1168"/>
    <w:rsid w:val="009D1AF1"/>
    <w:rsid w:val="009D4FDA"/>
    <w:rsid w:val="009D5865"/>
    <w:rsid w:val="009D7B5D"/>
    <w:rsid w:val="009E0698"/>
    <w:rsid w:val="009E10C0"/>
    <w:rsid w:val="009E126D"/>
    <w:rsid w:val="009E2A18"/>
    <w:rsid w:val="009E2ACE"/>
    <w:rsid w:val="009E39D2"/>
    <w:rsid w:val="009E4278"/>
    <w:rsid w:val="009E6FDD"/>
    <w:rsid w:val="009F2529"/>
    <w:rsid w:val="009F4C84"/>
    <w:rsid w:val="009F5B91"/>
    <w:rsid w:val="009F5EE3"/>
    <w:rsid w:val="00A03ADD"/>
    <w:rsid w:val="00A05810"/>
    <w:rsid w:val="00A05C8F"/>
    <w:rsid w:val="00A07604"/>
    <w:rsid w:val="00A10B97"/>
    <w:rsid w:val="00A118A8"/>
    <w:rsid w:val="00A14586"/>
    <w:rsid w:val="00A234C7"/>
    <w:rsid w:val="00A2687E"/>
    <w:rsid w:val="00A27E11"/>
    <w:rsid w:val="00A33042"/>
    <w:rsid w:val="00A34168"/>
    <w:rsid w:val="00A347BA"/>
    <w:rsid w:val="00A34917"/>
    <w:rsid w:val="00A37795"/>
    <w:rsid w:val="00A41706"/>
    <w:rsid w:val="00A425CB"/>
    <w:rsid w:val="00A42B03"/>
    <w:rsid w:val="00A46582"/>
    <w:rsid w:val="00A47E7A"/>
    <w:rsid w:val="00A52274"/>
    <w:rsid w:val="00A5253A"/>
    <w:rsid w:val="00A562D7"/>
    <w:rsid w:val="00A566E5"/>
    <w:rsid w:val="00A5682A"/>
    <w:rsid w:val="00A6095B"/>
    <w:rsid w:val="00A63DF1"/>
    <w:rsid w:val="00A67ACD"/>
    <w:rsid w:val="00A67E99"/>
    <w:rsid w:val="00A70070"/>
    <w:rsid w:val="00A72FE3"/>
    <w:rsid w:val="00A73525"/>
    <w:rsid w:val="00A75AB8"/>
    <w:rsid w:val="00A812E2"/>
    <w:rsid w:val="00A83FEB"/>
    <w:rsid w:val="00A85AA2"/>
    <w:rsid w:val="00A869E3"/>
    <w:rsid w:val="00A92347"/>
    <w:rsid w:val="00A92852"/>
    <w:rsid w:val="00A93F5E"/>
    <w:rsid w:val="00AA13F9"/>
    <w:rsid w:val="00AA4CCC"/>
    <w:rsid w:val="00AA5794"/>
    <w:rsid w:val="00AA7B1B"/>
    <w:rsid w:val="00AB03C0"/>
    <w:rsid w:val="00AB11CA"/>
    <w:rsid w:val="00AB2271"/>
    <w:rsid w:val="00AB3E23"/>
    <w:rsid w:val="00AB624B"/>
    <w:rsid w:val="00AB7B64"/>
    <w:rsid w:val="00AC40D7"/>
    <w:rsid w:val="00AC531E"/>
    <w:rsid w:val="00AC64CB"/>
    <w:rsid w:val="00AD561E"/>
    <w:rsid w:val="00AE05DC"/>
    <w:rsid w:val="00AE2605"/>
    <w:rsid w:val="00AE4C63"/>
    <w:rsid w:val="00AF0610"/>
    <w:rsid w:val="00AF13FC"/>
    <w:rsid w:val="00AF20A2"/>
    <w:rsid w:val="00AF644B"/>
    <w:rsid w:val="00AF70FD"/>
    <w:rsid w:val="00B0208F"/>
    <w:rsid w:val="00B02181"/>
    <w:rsid w:val="00B02DA9"/>
    <w:rsid w:val="00B02DE3"/>
    <w:rsid w:val="00B03E75"/>
    <w:rsid w:val="00B04B17"/>
    <w:rsid w:val="00B05718"/>
    <w:rsid w:val="00B058B8"/>
    <w:rsid w:val="00B074E7"/>
    <w:rsid w:val="00B07577"/>
    <w:rsid w:val="00B10C42"/>
    <w:rsid w:val="00B12947"/>
    <w:rsid w:val="00B13F8D"/>
    <w:rsid w:val="00B20C6E"/>
    <w:rsid w:val="00B21209"/>
    <w:rsid w:val="00B304B2"/>
    <w:rsid w:val="00B31E3A"/>
    <w:rsid w:val="00B332DE"/>
    <w:rsid w:val="00B338F6"/>
    <w:rsid w:val="00B34B47"/>
    <w:rsid w:val="00B360A2"/>
    <w:rsid w:val="00B370EC"/>
    <w:rsid w:val="00B40595"/>
    <w:rsid w:val="00B40829"/>
    <w:rsid w:val="00B41941"/>
    <w:rsid w:val="00B42407"/>
    <w:rsid w:val="00B45234"/>
    <w:rsid w:val="00B45899"/>
    <w:rsid w:val="00B46732"/>
    <w:rsid w:val="00B46B4C"/>
    <w:rsid w:val="00B52178"/>
    <w:rsid w:val="00B5218A"/>
    <w:rsid w:val="00B5444A"/>
    <w:rsid w:val="00B567F2"/>
    <w:rsid w:val="00B57E9B"/>
    <w:rsid w:val="00B60EF0"/>
    <w:rsid w:val="00B64BC9"/>
    <w:rsid w:val="00B66C11"/>
    <w:rsid w:val="00B67897"/>
    <w:rsid w:val="00B74A97"/>
    <w:rsid w:val="00B75573"/>
    <w:rsid w:val="00B8558D"/>
    <w:rsid w:val="00B912CD"/>
    <w:rsid w:val="00B91FFE"/>
    <w:rsid w:val="00B937AF"/>
    <w:rsid w:val="00B96BC7"/>
    <w:rsid w:val="00BA0AC9"/>
    <w:rsid w:val="00BA0EE1"/>
    <w:rsid w:val="00BA1709"/>
    <w:rsid w:val="00BA2998"/>
    <w:rsid w:val="00BA335B"/>
    <w:rsid w:val="00BA38F3"/>
    <w:rsid w:val="00BA3B42"/>
    <w:rsid w:val="00BA50D4"/>
    <w:rsid w:val="00BB22ED"/>
    <w:rsid w:val="00BB2DD7"/>
    <w:rsid w:val="00BB31D2"/>
    <w:rsid w:val="00BB3259"/>
    <w:rsid w:val="00BB3C6A"/>
    <w:rsid w:val="00BB5C2A"/>
    <w:rsid w:val="00BB69B9"/>
    <w:rsid w:val="00BC0708"/>
    <w:rsid w:val="00BC081C"/>
    <w:rsid w:val="00BC0A6A"/>
    <w:rsid w:val="00BC25DF"/>
    <w:rsid w:val="00BC462E"/>
    <w:rsid w:val="00BC5C96"/>
    <w:rsid w:val="00BC6ABB"/>
    <w:rsid w:val="00BC7DE4"/>
    <w:rsid w:val="00BD1A4A"/>
    <w:rsid w:val="00BD21DA"/>
    <w:rsid w:val="00BD5150"/>
    <w:rsid w:val="00BE0DAB"/>
    <w:rsid w:val="00BE0FEB"/>
    <w:rsid w:val="00BE4C06"/>
    <w:rsid w:val="00BE5605"/>
    <w:rsid w:val="00BE6BBA"/>
    <w:rsid w:val="00BF1726"/>
    <w:rsid w:val="00BF5D32"/>
    <w:rsid w:val="00BF7CF2"/>
    <w:rsid w:val="00BF7D58"/>
    <w:rsid w:val="00C005DB"/>
    <w:rsid w:val="00C0308C"/>
    <w:rsid w:val="00C04F5A"/>
    <w:rsid w:val="00C07E16"/>
    <w:rsid w:val="00C12C88"/>
    <w:rsid w:val="00C14303"/>
    <w:rsid w:val="00C16E46"/>
    <w:rsid w:val="00C1766E"/>
    <w:rsid w:val="00C22FCF"/>
    <w:rsid w:val="00C317E6"/>
    <w:rsid w:val="00C33BD8"/>
    <w:rsid w:val="00C343D0"/>
    <w:rsid w:val="00C34663"/>
    <w:rsid w:val="00C34E60"/>
    <w:rsid w:val="00C363DD"/>
    <w:rsid w:val="00C427F6"/>
    <w:rsid w:val="00C4357C"/>
    <w:rsid w:val="00C44BB9"/>
    <w:rsid w:val="00C45C7D"/>
    <w:rsid w:val="00C52EDF"/>
    <w:rsid w:val="00C52F8D"/>
    <w:rsid w:val="00C538BF"/>
    <w:rsid w:val="00C55288"/>
    <w:rsid w:val="00C556F0"/>
    <w:rsid w:val="00C55DE8"/>
    <w:rsid w:val="00C57F9F"/>
    <w:rsid w:val="00C601EB"/>
    <w:rsid w:val="00C63036"/>
    <w:rsid w:val="00C64C55"/>
    <w:rsid w:val="00C6654F"/>
    <w:rsid w:val="00C739E7"/>
    <w:rsid w:val="00C75EB9"/>
    <w:rsid w:val="00C77616"/>
    <w:rsid w:val="00C8238A"/>
    <w:rsid w:val="00C83772"/>
    <w:rsid w:val="00C8794A"/>
    <w:rsid w:val="00C9427C"/>
    <w:rsid w:val="00CB0FBC"/>
    <w:rsid w:val="00CB12E3"/>
    <w:rsid w:val="00CB1994"/>
    <w:rsid w:val="00CB1A69"/>
    <w:rsid w:val="00CB399B"/>
    <w:rsid w:val="00CB52BC"/>
    <w:rsid w:val="00CB55FA"/>
    <w:rsid w:val="00CB5690"/>
    <w:rsid w:val="00CC0286"/>
    <w:rsid w:val="00CC48BA"/>
    <w:rsid w:val="00CC6E76"/>
    <w:rsid w:val="00CD0007"/>
    <w:rsid w:val="00CD072A"/>
    <w:rsid w:val="00CD6836"/>
    <w:rsid w:val="00CD684E"/>
    <w:rsid w:val="00CE21BE"/>
    <w:rsid w:val="00CE35EB"/>
    <w:rsid w:val="00CE5DDF"/>
    <w:rsid w:val="00CE6237"/>
    <w:rsid w:val="00CE6E4D"/>
    <w:rsid w:val="00CF274D"/>
    <w:rsid w:val="00CF3CF3"/>
    <w:rsid w:val="00CF60F6"/>
    <w:rsid w:val="00CF7EA4"/>
    <w:rsid w:val="00D01A04"/>
    <w:rsid w:val="00D020B8"/>
    <w:rsid w:val="00D023D4"/>
    <w:rsid w:val="00D02841"/>
    <w:rsid w:val="00D03E35"/>
    <w:rsid w:val="00D0516D"/>
    <w:rsid w:val="00D05FD1"/>
    <w:rsid w:val="00D11984"/>
    <w:rsid w:val="00D15115"/>
    <w:rsid w:val="00D16AB7"/>
    <w:rsid w:val="00D179B7"/>
    <w:rsid w:val="00D17F3B"/>
    <w:rsid w:val="00D2017D"/>
    <w:rsid w:val="00D21B54"/>
    <w:rsid w:val="00D229AA"/>
    <w:rsid w:val="00D2413C"/>
    <w:rsid w:val="00D268E8"/>
    <w:rsid w:val="00D301C6"/>
    <w:rsid w:val="00D30B6C"/>
    <w:rsid w:val="00D339E5"/>
    <w:rsid w:val="00D33AA9"/>
    <w:rsid w:val="00D34477"/>
    <w:rsid w:val="00D34863"/>
    <w:rsid w:val="00D35B4E"/>
    <w:rsid w:val="00D36E76"/>
    <w:rsid w:val="00D36FE7"/>
    <w:rsid w:val="00D439E8"/>
    <w:rsid w:val="00D4440C"/>
    <w:rsid w:val="00D47A79"/>
    <w:rsid w:val="00D5063A"/>
    <w:rsid w:val="00D507AE"/>
    <w:rsid w:val="00D50BB5"/>
    <w:rsid w:val="00D51608"/>
    <w:rsid w:val="00D532F5"/>
    <w:rsid w:val="00D53C24"/>
    <w:rsid w:val="00D5446C"/>
    <w:rsid w:val="00D55339"/>
    <w:rsid w:val="00D5774F"/>
    <w:rsid w:val="00D612DA"/>
    <w:rsid w:val="00D61BEB"/>
    <w:rsid w:val="00D73C02"/>
    <w:rsid w:val="00D8123B"/>
    <w:rsid w:val="00D81746"/>
    <w:rsid w:val="00D81B09"/>
    <w:rsid w:val="00D820E2"/>
    <w:rsid w:val="00D86735"/>
    <w:rsid w:val="00D87BF7"/>
    <w:rsid w:val="00D907FC"/>
    <w:rsid w:val="00D916CF"/>
    <w:rsid w:val="00D925E4"/>
    <w:rsid w:val="00D9326E"/>
    <w:rsid w:val="00D9344F"/>
    <w:rsid w:val="00D97B15"/>
    <w:rsid w:val="00D97FAB"/>
    <w:rsid w:val="00DA27D1"/>
    <w:rsid w:val="00DA5DFB"/>
    <w:rsid w:val="00DA79BC"/>
    <w:rsid w:val="00DB016C"/>
    <w:rsid w:val="00DB283B"/>
    <w:rsid w:val="00DB326C"/>
    <w:rsid w:val="00DB41C2"/>
    <w:rsid w:val="00DC18DC"/>
    <w:rsid w:val="00DC29DC"/>
    <w:rsid w:val="00DD017A"/>
    <w:rsid w:val="00DD60F0"/>
    <w:rsid w:val="00DD678C"/>
    <w:rsid w:val="00DD708E"/>
    <w:rsid w:val="00DD75C7"/>
    <w:rsid w:val="00DE1E8C"/>
    <w:rsid w:val="00DE31A8"/>
    <w:rsid w:val="00DE5285"/>
    <w:rsid w:val="00DE5FFC"/>
    <w:rsid w:val="00DE6FBA"/>
    <w:rsid w:val="00DF0C76"/>
    <w:rsid w:val="00DF0E95"/>
    <w:rsid w:val="00DF1D63"/>
    <w:rsid w:val="00DF49E0"/>
    <w:rsid w:val="00DF53D3"/>
    <w:rsid w:val="00DF6A2C"/>
    <w:rsid w:val="00DF7A10"/>
    <w:rsid w:val="00E03735"/>
    <w:rsid w:val="00E04951"/>
    <w:rsid w:val="00E04E77"/>
    <w:rsid w:val="00E062C4"/>
    <w:rsid w:val="00E07721"/>
    <w:rsid w:val="00E077DA"/>
    <w:rsid w:val="00E1022E"/>
    <w:rsid w:val="00E17330"/>
    <w:rsid w:val="00E1792D"/>
    <w:rsid w:val="00E20B48"/>
    <w:rsid w:val="00E23B7C"/>
    <w:rsid w:val="00E248D4"/>
    <w:rsid w:val="00E24CB8"/>
    <w:rsid w:val="00E2530D"/>
    <w:rsid w:val="00E25B32"/>
    <w:rsid w:val="00E2790D"/>
    <w:rsid w:val="00E30398"/>
    <w:rsid w:val="00E3120D"/>
    <w:rsid w:val="00E32EDF"/>
    <w:rsid w:val="00E33B0C"/>
    <w:rsid w:val="00E40A88"/>
    <w:rsid w:val="00E433FC"/>
    <w:rsid w:val="00E45E28"/>
    <w:rsid w:val="00E46286"/>
    <w:rsid w:val="00E46A4A"/>
    <w:rsid w:val="00E5040D"/>
    <w:rsid w:val="00E50A39"/>
    <w:rsid w:val="00E544BF"/>
    <w:rsid w:val="00E56BA1"/>
    <w:rsid w:val="00E6073A"/>
    <w:rsid w:val="00E623F8"/>
    <w:rsid w:val="00E66BA4"/>
    <w:rsid w:val="00E72579"/>
    <w:rsid w:val="00E76080"/>
    <w:rsid w:val="00E772FA"/>
    <w:rsid w:val="00E77961"/>
    <w:rsid w:val="00E83C61"/>
    <w:rsid w:val="00E84733"/>
    <w:rsid w:val="00E860C0"/>
    <w:rsid w:val="00E90FAE"/>
    <w:rsid w:val="00E913AE"/>
    <w:rsid w:val="00E92D9E"/>
    <w:rsid w:val="00E946DB"/>
    <w:rsid w:val="00E9548B"/>
    <w:rsid w:val="00E9582F"/>
    <w:rsid w:val="00E97C7D"/>
    <w:rsid w:val="00EA1388"/>
    <w:rsid w:val="00EA5994"/>
    <w:rsid w:val="00EA61E7"/>
    <w:rsid w:val="00EA7D69"/>
    <w:rsid w:val="00EB2651"/>
    <w:rsid w:val="00EB2CC0"/>
    <w:rsid w:val="00EB2D44"/>
    <w:rsid w:val="00EB381E"/>
    <w:rsid w:val="00EB3B65"/>
    <w:rsid w:val="00EB6A78"/>
    <w:rsid w:val="00EC0757"/>
    <w:rsid w:val="00EC330F"/>
    <w:rsid w:val="00EC338D"/>
    <w:rsid w:val="00EC35BB"/>
    <w:rsid w:val="00EC5402"/>
    <w:rsid w:val="00EC6B81"/>
    <w:rsid w:val="00ED1720"/>
    <w:rsid w:val="00ED4546"/>
    <w:rsid w:val="00ED6669"/>
    <w:rsid w:val="00ED7D30"/>
    <w:rsid w:val="00EE0950"/>
    <w:rsid w:val="00EE26FC"/>
    <w:rsid w:val="00EE280F"/>
    <w:rsid w:val="00EE4063"/>
    <w:rsid w:val="00EE74F9"/>
    <w:rsid w:val="00EF0061"/>
    <w:rsid w:val="00EF09E0"/>
    <w:rsid w:val="00EF635A"/>
    <w:rsid w:val="00F00943"/>
    <w:rsid w:val="00F02B2A"/>
    <w:rsid w:val="00F030C5"/>
    <w:rsid w:val="00F067DA"/>
    <w:rsid w:val="00F07638"/>
    <w:rsid w:val="00F07DE6"/>
    <w:rsid w:val="00F112AA"/>
    <w:rsid w:val="00F15D68"/>
    <w:rsid w:val="00F16695"/>
    <w:rsid w:val="00F16CBC"/>
    <w:rsid w:val="00F2178B"/>
    <w:rsid w:val="00F25B3D"/>
    <w:rsid w:val="00F266E3"/>
    <w:rsid w:val="00F32CBC"/>
    <w:rsid w:val="00F33054"/>
    <w:rsid w:val="00F3599D"/>
    <w:rsid w:val="00F40C84"/>
    <w:rsid w:val="00F42DBE"/>
    <w:rsid w:val="00F51AA5"/>
    <w:rsid w:val="00F523EC"/>
    <w:rsid w:val="00F56807"/>
    <w:rsid w:val="00F56843"/>
    <w:rsid w:val="00F6018B"/>
    <w:rsid w:val="00F62A9F"/>
    <w:rsid w:val="00F62FF5"/>
    <w:rsid w:val="00F6403D"/>
    <w:rsid w:val="00F651EB"/>
    <w:rsid w:val="00F6544D"/>
    <w:rsid w:val="00F65635"/>
    <w:rsid w:val="00F70BDA"/>
    <w:rsid w:val="00F710B8"/>
    <w:rsid w:val="00F722F7"/>
    <w:rsid w:val="00F7544A"/>
    <w:rsid w:val="00F76285"/>
    <w:rsid w:val="00F76DA0"/>
    <w:rsid w:val="00F806CE"/>
    <w:rsid w:val="00F80A4F"/>
    <w:rsid w:val="00F81E3C"/>
    <w:rsid w:val="00F867EA"/>
    <w:rsid w:val="00F87930"/>
    <w:rsid w:val="00F9062E"/>
    <w:rsid w:val="00F91C91"/>
    <w:rsid w:val="00F92D0A"/>
    <w:rsid w:val="00F942B9"/>
    <w:rsid w:val="00F96927"/>
    <w:rsid w:val="00FA13A7"/>
    <w:rsid w:val="00FB4AAE"/>
    <w:rsid w:val="00FB55CD"/>
    <w:rsid w:val="00FB7540"/>
    <w:rsid w:val="00FB7C5A"/>
    <w:rsid w:val="00FC0117"/>
    <w:rsid w:val="00FC24ED"/>
    <w:rsid w:val="00FC68EF"/>
    <w:rsid w:val="00FD0C1D"/>
    <w:rsid w:val="00FD25B6"/>
    <w:rsid w:val="00FD46C6"/>
    <w:rsid w:val="00FD4CCD"/>
    <w:rsid w:val="00FD7DD8"/>
    <w:rsid w:val="00FE7172"/>
    <w:rsid w:val="00FF01E4"/>
    <w:rsid w:val="00FF0389"/>
    <w:rsid w:val="00FF2061"/>
    <w:rsid w:val="00FF25DD"/>
    <w:rsid w:val="00FF55A8"/>
    <w:rsid w:val="00FF56B1"/>
    <w:rsid w:val="00FF5BD6"/>
    <w:rsid w:val="00FF65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69B162"/>
  <w15:chartTrackingRefBased/>
  <w15:docId w15:val="{290A2DC2-93FC-4CBC-B761-F39FE7D9C7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27B7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next w:val="Normal"/>
    <w:link w:val="Heading3Char"/>
    <w:uiPriority w:val="9"/>
    <w:semiHidden/>
    <w:unhideWhenUsed/>
    <w:qFormat/>
    <w:rsid w:val="005C45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D05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05CC"/>
  </w:style>
  <w:style w:type="paragraph" w:styleId="Footer">
    <w:name w:val="footer"/>
    <w:basedOn w:val="Normal"/>
    <w:link w:val="FooterChar"/>
    <w:uiPriority w:val="99"/>
    <w:unhideWhenUsed/>
    <w:rsid w:val="008D05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05CC"/>
  </w:style>
  <w:style w:type="paragraph" w:styleId="BodyText">
    <w:name w:val="Body Text"/>
    <w:basedOn w:val="Normal"/>
    <w:link w:val="BodyTextChar"/>
    <w:uiPriority w:val="1"/>
    <w:qFormat/>
    <w:rsid w:val="0068477D"/>
    <w:pPr>
      <w:widowControl w:val="0"/>
      <w:autoSpaceDE w:val="0"/>
      <w:autoSpaceDN w:val="0"/>
      <w:spacing w:after="0" w:line="240" w:lineRule="auto"/>
    </w:pPr>
    <w:rPr>
      <w:rFonts w:ascii="Arial" w:eastAsia="Arial" w:hAnsi="Arial" w:cs="Arial"/>
      <w:sz w:val="24"/>
      <w:szCs w:val="24"/>
      <w:lang w:val="en-US"/>
    </w:rPr>
  </w:style>
  <w:style w:type="character" w:customStyle="1" w:styleId="BodyTextChar">
    <w:name w:val="Body Text Char"/>
    <w:basedOn w:val="DefaultParagraphFont"/>
    <w:link w:val="BodyText"/>
    <w:uiPriority w:val="1"/>
    <w:rsid w:val="0068477D"/>
    <w:rPr>
      <w:rFonts w:ascii="Arial" w:eastAsia="Arial" w:hAnsi="Arial" w:cs="Arial"/>
      <w:sz w:val="24"/>
      <w:szCs w:val="24"/>
      <w:lang w:val="en-US"/>
    </w:rPr>
  </w:style>
  <w:style w:type="paragraph" w:styleId="ListParagraph">
    <w:name w:val="List Paragraph"/>
    <w:basedOn w:val="Normal"/>
    <w:uiPriority w:val="34"/>
    <w:qFormat/>
    <w:rsid w:val="00A14586"/>
    <w:pPr>
      <w:widowControl w:val="0"/>
      <w:autoSpaceDE w:val="0"/>
      <w:autoSpaceDN w:val="0"/>
      <w:spacing w:after="0" w:line="240" w:lineRule="auto"/>
      <w:ind w:left="2080" w:hanging="361"/>
    </w:pPr>
    <w:rPr>
      <w:rFonts w:ascii="Arial" w:eastAsia="Arial" w:hAnsi="Arial" w:cs="Arial"/>
      <w:lang w:val="en-US"/>
    </w:rPr>
  </w:style>
  <w:style w:type="paragraph" w:styleId="NoSpacing">
    <w:name w:val="No Spacing"/>
    <w:uiPriority w:val="1"/>
    <w:qFormat/>
    <w:rsid w:val="00812BE4"/>
    <w:pPr>
      <w:spacing w:after="0" w:line="240" w:lineRule="auto"/>
    </w:pPr>
  </w:style>
  <w:style w:type="character" w:styleId="CommentReference">
    <w:name w:val="annotation reference"/>
    <w:basedOn w:val="DefaultParagraphFont"/>
    <w:uiPriority w:val="99"/>
    <w:semiHidden/>
    <w:unhideWhenUsed/>
    <w:rsid w:val="00991C7E"/>
    <w:rPr>
      <w:sz w:val="16"/>
      <w:szCs w:val="16"/>
    </w:rPr>
  </w:style>
  <w:style w:type="paragraph" w:styleId="CommentText">
    <w:name w:val="annotation text"/>
    <w:basedOn w:val="Normal"/>
    <w:link w:val="CommentTextChar"/>
    <w:uiPriority w:val="99"/>
    <w:semiHidden/>
    <w:unhideWhenUsed/>
    <w:rsid w:val="00991C7E"/>
    <w:pPr>
      <w:spacing w:line="240" w:lineRule="auto"/>
    </w:pPr>
    <w:rPr>
      <w:sz w:val="20"/>
      <w:szCs w:val="20"/>
    </w:rPr>
  </w:style>
  <w:style w:type="character" w:customStyle="1" w:styleId="CommentTextChar">
    <w:name w:val="Comment Text Char"/>
    <w:basedOn w:val="DefaultParagraphFont"/>
    <w:link w:val="CommentText"/>
    <w:uiPriority w:val="99"/>
    <w:semiHidden/>
    <w:rsid w:val="00991C7E"/>
    <w:rPr>
      <w:sz w:val="20"/>
      <w:szCs w:val="20"/>
    </w:rPr>
  </w:style>
  <w:style w:type="paragraph" w:styleId="CommentSubject">
    <w:name w:val="annotation subject"/>
    <w:basedOn w:val="CommentText"/>
    <w:next w:val="CommentText"/>
    <w:link w:val="CommentSubjectChar"/>
    <w:uiPriority w:val="99"/>
    <w:semiHidden/>
    <w:unhideWhenUsed/>
    <w:rsid w:val="00991C7E"/>
    <w:rPr>
      <w:b/>
      <w:bCs/>
    </w:rPr>
  </w:style>
  <w:style w:type="character" w:customStyle="1" w:styleId="CommentSubjectChar">
    <w:name w:val="Comment Subject Char"/>
    <w:basedOn w:val="CommentTextChar"/>
    <w:link w:val="CommentSubject"/>
    <w:uiPriority w:val="99"/>
    <w:semiHidden/>
    <w:rsid w:val="00991C7E"/>
    <w:rPr>
      <w:b/>
      <w:bCs/>
      <w:sz w:val="20"/>
      <w:szCs w:val="20"/>
    </w:rPr>
  </w:style>
  <w:style w:type="paragraph" w:styleId="Revision">
    <w:name w:val="Revision"/>
    <w:hidden/>
    <w:uiPriority w:val="99"/>
    <w:semiHidden/>
    <w:rsid w:val="00050359"/>
    <w:pPr>
      <w:spacing w:after="0" w:line="240" w:lineRule="auto"/>
    </w:pPr>
  </w:style>
  <w:style w:type="table" w:styleId="TableGrid">
    <w:name w:val="Table Grid"/>
    <w:basedOn w:val="TableNormal"/>
    <w:uiPriority w:val="39"/>
    <w:rsid w:val="00984D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84D26"/>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CF60F6"/>
    <w:pPr>
      <w:widowControl w:val="0"/>
      <w:autoSpaceDE w:val="0"/>
      <w:autoSpaceDN w:val="0"/>
      <w:spacing w:after="0" w:line="240" w:lineRule="auto"/>
      <w:jc w:val="center"/>
    </w:pPr>
    <w:rPr>
      <w:rFonts w:ascii="Arial" w:eastAsia="Arial" w:hAnsi="Arial" w:cs="Arial"/>
      <w:lang w:val="en-US"/>
    </w:rPr>
  </w:style>
  <w:style w:type="character" w:customStyle="1" w:styleId="Heading1Char">
    <w:name w:val="Heading 1 Char"/>
    <w:basedOn w:val="DefaultParagraphFont"/>
    <w:link w:val="Heading1"/>
    <w:uiPriority w:val="9"/>
    <w:rsid w:val="00927B78"/>
    <w:rPr>
      <w:rFonts w:ascii="Times New Roman" w:eastAsia="Times New Roman" w:hAnsi="Times New Roman" w:cs="Times New Roman"/>
      <w:b/>
      <w:bCs/>
      <w:kern w:val="36"/>
      <w:sz w:val="48"/>
      <w:szCs w:val="48"/>
      <w:lang w:eastAsia="en-IN"/>
    </w:rPr>
  </w:style>
  <w:style w:type="paragraph" w:customStyle="1" w:styleId="Default">
    <w:name w:val="Default"/>
    <w:rsid w:val="00B03E75"/>
    <w:pPr>
      <w:autoSpaceDE w:val="0"/>
      <w:autoSpaceDN w:val="0"/>
      <w:adjustRightInd w:val="0"/>
      <w:spacing w:after="0" w:line="240" w:lineRule="auto"/>
    </w:pPr>
    <w:rPr>
      <w:rFonts w:ascii="CNDBJG+TimesNewRoman" w:eastAsia="Times New Roman" w:hAnsi="CNDBJG+TimesNewRoman" w:cs="CNDBJG+TimesNewRoman"/>
      <w:color w:val="000000"/>
      <w:sz w:val="24"/>
      <w:szCs w:val="24"/>
      <w:lang w:val="en-US"/>
    </w:rPr>
  </w:style>
  <w:style w:type="character" w:customStyle="1" w:styleId="Heading3Char">
    <w:name w:val="Heading 3 Char"/>
    <w:basedOn w:val="DefaultParagraphFont"/>
    <w:link w:val="Heading3"/>
    <w:uiPriority w:val="9"/>
    <w:semiHidden/>
    <w:rsid w:val="005C457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1F2D3B"/>
    <w:rPr>
      <w:color w:val="0563C1" w:themeColor="hyperlink"/>
      <w:u w:val="single"/>
    </w:rPr>
  </w:style>
  <w:style w:type="character" w:styleId="UnresolvedMention">
    <w:name w:val="Unresolved Mention"/>
    <w:basedOn w:val="DefaultParagraphFont"/>
    <w:uiPriority w:val="99"/>
    <w:semiHidden/>
    <w:unhideWhenUsed/>
    <w:rsid w:val="001F2D3B"/>
    <w:rPr>
      <w:color w:val="605E5C"/>
      <w:shd w:val="clear" w:color="auto" w:fill="E1DFDD"/>
    </w:rPr>
  </w:style>
  <w:style w:type="character" w:styleId="FollowedHyperlink">
    <w:name w:val="FollowedHyperlink"/>
    <w:basedOn w:val="DefaultParagraphFont"/>
    <w:uiPriority w:val="99"/>
    <w:semiHidden/>
    <w:unhideWhenUsed/>
    <w:rsid w:val="00A347B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841">
      <w:bodyDiv w:val="1"/>
      <w:marLeft w:val="0"/>
      <w:marRight w:val="0"/>
      <w:marTop w:val="0"/>
      <w:marBottom w:val="0"/>
      <w:divBdr>
        <w:top w:val="none" w:sz="0" w:space="0" w:color="auto"/>
        <w:left w:val="none" w:sz="0" w:space="0" w:color="auto"/>
        <w:bottom w:val="none" w:sz="0" w:space="0" w:color="auto"/>
        <w:right w:val="none" w:sz="0" w:space="0" w:color="auto"/>
      </w:divBdr>
    </w:div>
    <w:div w:id="2560808">
      <w:bodyDiv w:val="1"/>
      <w:marLeft w:val="0"/>
      <w:marRight w:val="0"/>
      <w:marTop w:val="0"/>
      <w:marBottom w:val="0"/>
      <w:divBdr>
        <w:top w:val="none" w:sz="0" w:space="0" w:color="auto"/>
        <w:left w:val="none" w:sz="0" w:space="0" w:color="auto"/>
        <w:bottom w:val="none" w:sz="0" w:space="0" w:color="auto"/>
        <w:right w:val="none" w:sz="0" w:space="0" w:color="auto"/>
      </w:divBdr>
    </w:div>
    <w:div w:id="20397553">
      <w:bodyDiv w:val="1"/>
      <w:marLeft w:val="0"/>
      <w:marRight w:val="0"/>
      <w:marTop w:val="0"/>
      <w:marBottom w:val="0"/>
      <w:divBdr>
        <w:top w:val="none" w:sz="0" w:space="0" w:color="auto"/>
        <w:left w:val="none" w:sz="0" w:space="0" w:color="auto"/>
        <w:bottom w:val="none" w:sz="0" w:space="0" w:color="auto"/>
        <w:right w:val="none" w:sz="0" w:space="0" w:color="auto"/>
      </w:divBdr>
    </w:div>
    <w:div w:id="75829525">
      <w:bodyDiv w:val="1"/>
      <w:marLeft w:val="0"/>
      <w:marRight w:val="0"/>
      <w:marTop w:val="0"/>
      <w:marBottom w:val="0"/>
      <w:divBdr>
        <w:top w:val="none" w:sz="0" w:space="0" w:color="auto"/>
        <w:left w:val="none" w:sz="0" w:space="0" w:color="auto"/>
        <w:bottom w:val="none" w:sz="0" w:space="0" w:color="auto"/>
        <w:right w:val="none" w:sz="0" w:space="0" w:color="auto"/>
      </w:divBdr>
    </w:div>
    <w:div w:id="78798350">
      <w:bodyDiv w:val="1"/>
      <w:marLeft w:val="0"/>
      <w:marRight w:val="0"/>
      <w:marTop w:val="0"/>
      <w:marBottom w:val="0"/>
      <w:divBdr>
        <w:top w:val="none" w:sz="0" w:space="0" w:color="auto"/>
        <w:left w:val="none" w:sz="0" w:space="0" w:color="auto"/>
        <w:bottom w:val="none" w:sz="0" w:space="0" w:color="auto"/>
        <w:right w:val="none" w:sz="0" w:space="0" w:color="auto"/>
      </w:divBdr>
    </w:div>
    <w:div w:id="79913231">
      <w:bodyDiv w:val="1"/>
      <w:marLeft w:val="0"/>
      <w:marRight w:val="0"/>
      <w:marTop w:val="0"/>
      <w:marBottom w:val="0"/>
      <w:divBdr>
        <w:top w:val="none" w:sz="0" w:space="0" w:color="auto"/>
        <w:left w:val="none" w:sz="0" w:space="0" w:color="auto"/>
        <w:bottom w:val="none" w:sz="0" w:space="0" w:color="auto"/>
        <w:right w:val="none" w:sz="0" w:space="0" w:color="auto"/>
      </w:divBdr>
    </w:div>
    <w:div w:id="84113029">
      <w:bodyDiv w:val="1"/>
      <w:marLeft w:val="0"/>
      <w:marRight w:val="0"/>
      <w:marTop w:val="0"/>
      <w:marBottom w:val="0"/>
      <w:divBdr>
        <w:top w:val="none" w:sz="0" w:space="0" w:color="auto"/>
        <w:left w:val="none" w:sz="0" w:space="0" w:color="auto"/>
        <w:bottom w:val="none" w:sz="0" w:space="0" w:color="auto"/>
        <w:right w:val="none" w:sz="0" w:space="0" w:color="auto"/>
      </w:divBdr>
    </w:div>
    <w:div w:id="90708492">
      <w:bodyDiv w:val="1"/>
      <w:marLeft w:val="0"/>
      <w:marRight w:val="0"/>
      <w:marTop w:val="0"/>
      <w:marBottom w:val="0"/>
      <w:divBdr>
        <w:top w:val="none" w:sz="0" w:space="0" w:color="auto"/>
        <w:left w:val="none" w:sz="0" w:space="0" w:color="auto"/>
        <w:bottom w:val="none" w:sz="0" w:space="0" w:color="auto"/>
        <w:right w:val="none" w:sz="0" w:space="0" w:color="auto"/>
      </w:divBdr>
    </w:div>
    <w:div w:id="90975077">
      <w:bodyDiv w:val="1"/>
      <w:marLeft w:val="0"/>
      <w:marRight w:val="0"/>
      <w:marTop w:val="0"/>
      <w:marBottom w:val="0"/>
      <w:divBdr>
        <w:top w:val="none" w:sz="0" w:space="0" w:color="auto"/>
        <w:left w:val="none" w:sz="0" w:space="0" w:color="auto"/>
        <w:bottom w:val="none" w:sz="0" w:space="0" w:color="auto"/>
        <w:right w:val="none" w:sz="0" w:space="0" w:color="auto"/>
      </w:divBdr>
    </w:div>
    <w:div w:id="125898946">
      <w:bodyDiv w:val="1"/>
      <w:marLeft w:val="0"/>
      <w:marRight w:val="0"/>
      <w:marTop w:val="0"/>
      <w:marBottom w:val="0"/>
      <w:divBdr>
        <w:top w:val="none" w:sz="0" w:space="0" w:color="auto"/>
        <w:left w:val="none" w:sz="0" w:space="0" w:color="auto"/>
        <w:bottom w:val="none" w:sz="0" w:space="0" w:color="auto"/>
        <w:right w:val="none" w:sz="0" w:space="0" w:color="auto"/>
      </w:divBdr>
    </w:div>
    <w:div w:id="128327523">
      <w:bodyDiv w:val="1"/>
      <w:marLeft w:val="0"/>
      <w:marRight w:val="0"/>
      <w:marTop w:val="0"/>
      <w:marBottom w:val="0"/>
      <w:divBdr>
        <w:top w:val="none" w:sz="0" w:space="0" w:color="auto"/>
        <w:left w:val="none" w:sz="0" w:space="0" w:color="auto"/>
        <w:bottom w:val="none" w:sz="0" w:space="0" w:color="auto"/>
        <w:right w:val="none" w:sz="0" w:space="0" w:color="auto"/>
      </w:divBdr>
    </w:div>
    <w:div w:id="161359106">
      <w:bodyDiv w:val="1"/>
      <w:marLeft w:val="0"/>
      <w:marRight w:val="0"/>
      <w:marTop w:val="0"/>
      <w:marBottom w:val="0"/>
      <w:divBdr>
        <w:top w:val="none" w:sz="0" w:space="0" w:color="auto"/>
        <w:left w:val="none" w:sz="0" w:space="0" w:color="auto"/>
        <w:bottom w:val="none" w:sz="0" w:space="0" w:color="auto"/>
        <w:right w:val="none" w:sz="0" w:space="0" w:color="auto"/>
      </w:divBdr>
      <w:divsChild>
        <w:div w:id="1557814969">
          <w:marLeft w:val="274"/>
          <w:marRight w:val="0"/>
          <w:marTop w:val="0"/>
          <w:marBottom w:val="0"/>
          <w:divBdr>
            <w:top w:val="none" w:sz="0" w:space="0" w:color="auto"/>
            <w:left w:val="none" w:sz="0" w:space="0" w:color="auto"/>
            <w:bottom w:val="none" w:sz="0" w:space="0" w:color="auto"/>
            <w:right w:val="none" w:sz="0" w:space="0" w:color="auto"/>
          </w:divBdr>
        </w:div>
      </w:divsChild>
    </w:div>
    <w:div w:id="168181821">
      <w:bodyDiv w:val="1"/>
      <w:marLeft w:val="0"/>
      <w:marRight w:val="0"/>
      <w:marTop w:val="0"/>
      <w:marBottom w:val="0"/>
      <w:divBdr>
        <w:top w:val="none" w:sz="0" w:space="0" w:color="auto"/>
        <w:left w:val="none" w:sz="0" w:space="0" w:color="auto"/>
        <w:bottom w:val="none" w:sz="0" w:space="0" w:color="auto"/>
        <w:right w:val="none" w:sz="0" w:space="0" w:color="auto"/>
      </w:divBdr>
    </w:div>
    <w:div w:id="188883601">
      <w:bodyDiv w:val="1"/>
      <w:marLeft w:val="0"/>
      <w:marRight w:val="0"/>
      <w:marTop w:val="0"/>
      <w:marBottom w:val="0"/>
      <w:divBdr>
        <w:top w:val="none" w:sz="0" w:space="0" w:color="auto"/>
        <w:left w:val="none" w:sz="0" w:space="0" w:color="auto"/>
        <w:bottom w:val="none" w:sz="0" w:space="0" w:color="auto"/>
        <w:right w:val="none" w:sz="0" w:space="0" w:color="auto"/>
      </w:divBdr>
    </w:div>
    <w:div w:id="192966000">
      <w:bodyDiv w:val="1"/>
      <w:marLeft w:val="0"/>
      <w:marRight w:val="0"/>
      <w:marTop w:val="0"/>
      <w:marBottom w:val="0"/>
      <w:divBdr>
        <w:top w:val="none" w:sz="0" w:space="0" w:color="auto"/>
        <w:left w:val="none" w:sz="0" w:space="0" w:color="auto"/>
        <w:bottom w:val="none" w:sz="0" w:space="0" w:color="auto"/>
        <w:right w:val="none" w:sz="0" w:space="0" w:color="auto"/>
      </w:divBdr>
    </w:div>
    <w:div w:id="196898501">
      <w:bodyDiv w:val="1"/>
      <w:marLeft w:val="0"/>
      <w:marRight w:val="0"/>
      <w:marTop w:val="0"/>
      <w:marBottom w:val="0"/>
      <w:divBdr>
        <w:top w:val="none" w:sz="0" w:space="0" w:color="auto"/>
        <w:left w:val="none" w:sz="0" w:space="0" w:color="auto"/>
        <w:bottom w:val="none" w:sz="0" w:space="0" w:color="auto"/>
        <w:right w:val="none" w:sz="0" w:space="0" w:color="auto"/>
      </w:divBdr>
    </w:div>
    <w:div w:id="206919243">
      <w:bodyDiv w:val="1"/>
      <w:marLeft w:val="0"/>
      <w:marRight w:val="0"/>
      <w:marTop w:val="0"/>
      <w:marBottom w:val="0"/>
      <w:divBdr>
        <w:top w:val="none" w:sz="0" w:space="0" w:color="auto"/>
        <w:left w:val="none" w:sz="0" w:space="0" w:color="auto"/>
        <w:bottom w:val="none" w:sz="0" w:space="0" w:color="auto"/>
        <w:right w:val="none" w:sz="0" w:space="0" w:color="auto"/>
      </w:divBdr>
    </w:div>
    <w:div w:id="211118665">
      <w:bodyDiv w:val="1"/>
      <w:marLeft w:val="0"/>
      <w:marRight w:val="0"/>
      <w:marTop w:val="0"/>
      <w:marBottom w:val="0"/>
      <w:divBdr>
        <w:top w:val="none" w:sz="0" w:space="0" w:color="auto"/>
        <w:left w:val="none" w:sz="0" w:space="0" w:color="auto"/>
        <w:bottom w:val="none" w:sz="0" w:space="0" w:color="auto"/>
        <w:right w:val="none" w:sz="0" w:space="0" w:color="auto"/>
      </w:divBdr>
    </w:div>
    <w:div w:id="238102811">
      <w:bodyDiv w:val="1"/>
      <w:marLeft w:val="0"/>
      <w:marRight w:val="0"/>
      <w:marTop w:val="0"/>
      <w:marBottom w:val="0"/>
      <w:divBdr>
        <w:top w:val="none" w:sz="0" w:space="0" w:color="auto"/>
        <w:left w:val="none" w:sz="0" w:space="0" w:color="auto"/>
        <w:bottom w:val="none" w:sz="0" w:space="0" w:color="auto"/>
        <w:right w:val="none" w:sz="0" w:space="0" w:color="auto"/>
      </w:divBdr>
    </w:div>
    <w:div w:id="242692051">
      <w:bodyDiv w:val="1"/>
      <w:marLeft w:val="0"/>
      <w:marRight w:val="0"/>
      <w:marTop w:val="0"/>
      <w:marBottom w:val="0"/>
      <w:divBdr>
        <w:top w:val="none" w:sz="0" w:space="0" w:color="auto"/>
        <w:left w:val="none" w:sz="0" w:space="0" w:color="auto"/>
        <w:bottom w:val="none" w:sz="0" w:space="0" w:color="auto"/>
        <w:right w:val="none" w:sz="0" w:space="0" w:color="auto"/>
      </w:divBdr>
    </w:div>
    <w:div w:id="273636322">
      <w:bodyDiv w:val="1"/>
      <w:marLeft w:val="0"/>
      <w:marRight w:val="0"/>
      <w:marTop w:val="0"/>
      <w:marBottom w:val="0"/>
      <w:divBdr>
        <w:top w:val="none" w:sz="0" w:space="0" w:color="auto"/>
        <w:left w:val="none" w:sz="0" w:space="0" w:color="auto"/>
        <w:bottom w:val="none" w:sz="0" w:space="0" w:color="auto"/>
        <w:right w:val="none" w:sz="0" w:space="0" w:color="auto"/>
      </w:divBdr>
    </w:div>
    <w:div w:id="314070392">
      <w:bodyDiv w:val="1"/>
      <w:marLeft w:val="0"/>
      <w:marRight w:val="0"/>
      <w:marTop w:val="0"/>
      <w:marBottom w:val="0"/>
      <w:divBdr>
        <w:top w:val="none" w:sz="0" w:space="0" w:color="auto"/>
        <w:left w:val="none" w:sz="0" w:space="0" w:color="auto"/>
        <w:bottom w:val="none" w:sz="0" w:space="0" w:color="auto"/>
        <w:right w:val="none" w:sz="0" w:space="0" w:color="auto"/>
      </w:divBdr>
    </w:div>
    <w:div w:id="358824197">
      <w:bodyDiv w:val="1"/>
      <w:marLeft w:val="0"/>
      <w:marRight w:val="0"/>
      <w:marTop w:val="0"/>
      <w:marBottom w:val="0"/>
      <w:divBdr>
        <w:top w:val="none" w:sz="0" w:space="0" w:color="auto"/>
        <w:left w:val="none" w:sz="0" w:space="0" w:color="auto"/>
        <w:bottom w:val="none" w:sz="0" w:space="0" w:color="auto"/>
        <w:right w:val="none" w:sz="0" w:space="0" w:color="auto"/>
      </w:divBdr>
    </w:div>
    <w:div w:id="386299716">
      <w:bodyDiv w:val="1"/>
      <w:marLeft w:val="0"/>
      <w:marRight w:val="0"/>
      <w:marTop w:val="0"/>
      <w:marBottom w:val="0"/>
      <w:divBdr>
        <w:top w:val="none" w:sz="0" w:space="0" w:color="auto"/>
        <w:left w:val="none" w:sz="0" w:space="0" w:color="auto"/>
        <w:bottom w:val="none" w:sz="0" w:space="0" w:color="auto"/>
        <w:right w:val="none" w:sz="0" w:space="0" w:color="auto"/>
      </w:divBdr>
    </w:div>
    <w:div w:id="402988645">
      <w:bodyDiv w:val="1"/>
      <w:marLeft w:val="0"/>
      <w:marRight w:val="0"/>
      <w:marTop w:val="0"/>
      <w:marBottom w:val="0"/>
      <w:divBdr>
        <w:top w:val="none" w:sz="0" w:space="0" w:color="auto"/>
        <w:left w:val="none" w:sz="0" w:space="0" w:color="auto"/>
        <w:bottom w:val="none" w:sz="0" w:space="0" w:color="auto"/>
        <w:right w:val="none" w:sz="0" w:space="0" w:color="auto"/>
      </w:divBdr>
    </w:div>
    <w:div w:id="417406790">
      <w:bodyDiv w:val="1"/>
      <w:marLeft w:val="0"/>
      <w:marRight w:val="0"/>
      <w:marTop w:val="0"/>
      <w:marBottom w:val="0"/>
      <w:divBdr>
        <w:top w:val="none" w:sz="0" w:space="0" w:color="auto"/>
        <w:left w:val="none" w:sz="0" w:space="0" w:color="auto"/>
        <w:bottom w:val="none" w:sz="0" w:space="0" w:color="auto"/>
        <w:right w:val="none" w:sz="0" w:space="0" w:color="auto"/>
      </w:divBdr>
    </w:div>
    <w:div w:id="495148451">
      <w:bodyDiv w:val="1"/>
      <w:marLeft w:val="0"/>
      <w:marRight w:val="0"/>
      <w:marTop w:val="0"/>
      <w:marBottom w:val="0"/>
      <w:divBdr>
        <w:top w:val="none" w:sz="0" w:space="0" w:color="auto"/>
        <w:left w:val="none" w:sz="0" w:space="0" w:color="auto"/>
        <w:bottom w:val="none" w:sz="0" w:space="0" w:color="auto"/>
        <w:right w:val="none" w:sz="0" w:space="0" w:color="auto"/>
      </w:divBdr>
    </w:div>
    <w:div w:id="505023588">
      <w:bodyDiv w:val="1"/>
      <w:marLeft w:val="0"/>
      <w:marRight w:val="0"/>
      <w:marTop w:val="0"/>
      <w:marBottom w:val="0"/>
      <w:divBdr>
        <w:top w:val="none" w:sz="0" w:space="0" w:color="auto"/>
        <w:left w:val="none" w:sz="0" w:space="0" w:color="auto"/>
        <w:bottom w:val="none" w:sz="0" w:space="0" w:color="auto"/>
        <w:right w:val="none" w:sz="0" w:space="0" w:color="auto"/>
      </w:divBdr>
    </w:div>
    <w:div w:id="525682157">
      <w:bodyDiv w:val="1"/>
      <w:marLeft w:val="0"/>
      <w:marRight w:val="0"/>
      <w:marTop w:val="0"/>
      <w:marBottom w:val="0"/>
      <w:divBdr>
        <w:top w:val="none" w:sz="0" w:space="0" w:color="auto"/>
        <w:left w:val="none" w:sz="0" w:space="0" w:color="auto"/>
        <w:bottom w:val="none" w:sz="0" w:space="0" w:color="auto"/>
        <w:right w:val="none" w:sz="0" w:space="0" w:color="auto"/>
      </w:divBdr>
    </w:div>
    <w:div w:id="540946566">
      <w:bodyDiv w:val="1"/>
      <w:marLeft w:val="0"/>
      <w:marRight w:val="0"/>
      <w:marTop w:val="0"/>
      <w:marBottom w:val="0"/>
      <w:divBdr>
        <w:top w:val="none" w:sz="0" w:space="0" w:color="auto"/>
        <w:left w:val="none" w:sz="0" w:space="0" w:color="auto"/>
        <w:bottom w:val="none" w:sz="0" w:space="0" w:color="auto"/>
        <w:right w:val="none" w:sz="0" w:space="0" w:color="auto"/>
      </w:divBdr>
    </w:div>
    <w:div w:id="546183238">
      <w:bodyDiv w:val="1"/>
      <w:marLeft w:val="0"/>
      <w:marRight w:val="0"/>
      <w:marTop w:val="0"/>
      <w:marBottom w:val="0"/>
      <w:divBdr>
        <w:top w:val="none" w:sz="0" w:space="0" w:color="auto"/>
        <w:left w:val="none" w:sz="0" w:space="0" w:color="auto"/>
        <w:bottom w:val="none" w:sz="0" w:space="0" w:color="auto"/>
        <w:right w:val="none" w:sz="0" w:space="0" w:color="auto"/>
      </w:divBdr>
    </w:div>
    <w:div w:id="575021362">
      <w:bodyDiv w:val="1"/>
      <w:marLeft w:val="0"/>
      <w:marRight w:val="0"/>
      <w:marTop w:val="0"/>
      <w:marBottom w:val="0"/>
      <w:divBdr>
        <w:top w:val="none" w:sz="0" w:space="0" w:color="auto"/>
        <w:left w:val="none" w:sz="0" w:space="0" w:color="auto"/>
        <w:bottom w:val="none" w:sz="0" w:space="0" w:color="auto"/>
        <w:right w:val="none" w:sz="0" w:space="0" w:color="auto"/>
      </w:divBdr>
    </w:div>
    <w:div w:id="625934373">
      <w:bodyDiv w:val="1"/>
      <w:marLeft w:val="0"/>
      <w:marRight w:val="0"/>
      <w:marTop w:val="0"/>
      <w:marBottom w:val="0"/>
      <w:divBdr>
        <w:top w:val="none" w:sz="0" w:space="0" w:color="auto"/>
        <w:left w:val="none" w:sz="0" w:space="0" w:color="auto"/>
        <w:bottom w:val="none" w:sz="0" w:space="0" w:color="auto"/>
        <w:right w:val="none" w:sz="0" w:space="0" w:color="auto"/>
      </w:divBdr>
    </w:div>
    <w:div w:id="639261647">
      <w:bodyDiv w:val="1"/>
      <w:marLeft w:val="0"/>
      <w:marRight w:val="0"/>
      <w:marTop w:val="0"/>
      <w:marBottom w:val="0"/>
      <w:divBdr>
        <w:top w:val="none" w:sz="0" w:space="0" w:color="auto"/>
        <w:left w:val="none" w:sz="0" w:space="0" w:color="auto"/>
        <w:bottom w:val="none" w:sz="0" w:space="0" w:color="auto"/>
        <w:right w:val="none" w:sz="0" w:space="0" w:color="auto"/>
      </w:divBdr>
    </w:div>
    <w:div w:id="687173826">
      <w:bodyDiv w:val="1"/>
      <w:marLeft w:val="0"/>
      <w:marRight w:val="0"/>
      <w:marTop w:val="0"/>
      <w:marBottom w:val="0"/>
      <w:divBdr>
        <w:top w:val="none" w:sz="0" w:space="0" w:color="auto"/>
        <w:left w:val="none" w:sz="0" w:space="0" w:color="auto"/>
        <w:bottom w:val="none" w:sz="0" w:space="0" w:color="auto"/>
        <w:right w:val="none" w:sz="0" w:space="0" w:color="auto"/>
      </w:divBdr>
    </w:div>
    <w:div w:id="699478018">
      <w:bodyDiv w:val="1"/>
      <w:marLeft w:val="0"/>
      <w:marRight w:val="0"/>
      <w:marTop w:val="0"/>
      <w:marBottom w:val="0"/>
      <w:divBdr>
        <w:top w:val="none" w:sz="0" w:space="0" w:color="auto"/>
        <w:left w:val="none" w:sz="0" w:space="0" w:color="auto"/>
        <w:bottom w:val="none" w:sz="0" w:space="0" w:color="auto"/>
        <w:right w:val="none" w:sz="0" w:space="0" w:color="auto"/>
      </w:divBdr>
    </w:div>
    <w:div w:id="704989708">
      <w:bodyDiv w:val="1"/>
      <w:marLeft w:val="0"/>
      <w:marRight w:val="0"/>
      <w:marTop w:val="0"/>
      <w:marBottom w:val="0"/>
      <w:divBdr>
        <w:top w:val="none" w:sz="0" w:space="0" w:color="auto"/>
        <w:left w:val="none" w:sz="0" w:space="0" w:color="auto"/>
        <w:bottom w:val="none" w:sz="0" w:space="0" w:color="auto"/>
        <w:right w:val="none" w:sz="0" w:space="0" w:color="auto"/>
      </w:divBdr>
      <w:divsChild>
        <w:div w:id="1013922305">
          <w:marLeft w:val="0"/>
          <w:marRight w:val="0"/>
          <w:marTop w:val="0"/>
          <w:marBottom w:val="0"/>
          <w:divBdr>
            <w:top w:val="none" w:sz="0" w:space="0" w:color="auto"/>
            <w:left w:val="none" w:sz="0" w:space="0" w:color="auto"/>
            <w:bottom w:val="none" w:sz="0" w:space="0" w:color="auto"/>
            <w:right w:val="none" w:sz="0" w:space="0" w:color="auto"/>
          </w:divBdr>
        </w:div>
        <w:div w:id="1270352724">
          <w:marLeft w:val="0"/>
          <w:marRight w:val="0"/>
          <w:marTop w:val="0"/>
          <w:marBottom w:val="0"/>
          <w:divBdr>
            <w:top w:val="none" w:sz="0" w:space="0" w:color="auto"/>
            <w:left w:val="none" w:sz="0" w:space="0" w:color="auto"/>
            <w:bottom w:val="none" w:sz="0" w:space="0" w:color="auto"/>
            <w:right w:val="none" w:sz="0" w:space="0" w:color="auto"/>
          </w:divBdr>
        </w:div>
      </w:divsChild>
    </w:div>
    <w:div w:id="723215162">
      <w:bodyDiv w:val="1"/>
      <w:marLeft w:val="0"/>
      <w:marRight w:val="0"/>
      <w:marTop w:val="0"/>
      <w:marBottom w:val="0"/>
      <w:divBdr>
        <w:top w:val="none" w:sz="0" w:space="0" w:color="auto"/>
        <w:left w:val="none" w:sz="0" w:space="0" w:color="auto"/>
        <w:bottom w:val="none" w:sz="0" w:space="0" w:color="auto"/>
        <w:right w:val="none" w:sz="0" w:space="0" w:color="auto"/>
      </w:divBdr>
    </w:div>
    <w:div w:id="797726447">
      <w:bodyDiv w:val="1"/>
      <w:marLeft w:val="0"/>
      <w:marRight w:val="0"/>
      <w:marTop w:val="0"/>
      <w:marBottom w:val="0"/>
      <w:divBdr>
        <w:top w:val="none" w:sz="0" w:space="0" w:color="auto"/>
        <w:left w:val="none" w:sz="0" w:space="0" w:color="auto"/>
        <w:bottom w:val="none" w:sz="0" w:space="0" w:color="auto"/>
        <w:right w:val="none" w:sz="0" w:space="0" w:color="auto"/>
      </w:divBdr>
    </w:div>
    <w:div w:id="805123184">
      <w:bodyDiv w:val="1"/>
      <w:marLeft w:val="0"/>
      <w:marRight w:val="0"/>
      <w:marTop w:val="0"/>
      <w:marBottom w:val="0"/>
      <w:divBdr>
        <w:top w:val="none" w:sz="0" w:space="0" w:color="auto"/>
        <w:left w:val="none" w:sz="0" w:space="0" w:color="auto"/>
        <w:bottom w:val="none" w:sz="0" w:space="0" w:color="auto"/>
        <w:right w:val="none" w:sz="0" w:space="0" w:color="auto"/>
      </w:divBdr>
    </w:div>
    <w:div w:id="828448633">
      <w:bodyDiv w:val="1"/>
      <w:marLeft w:val="0"/>
      <w:marRight w:val="0"/>
      <w:marTop w:val="0"/>
      <w:marBottom w:val="0"/>
      <w:divBdr>
        <w:top w:val="none" w:sz="0" w:space="0" w:color="auto"/>
        <w:left w:val="none" w:sz="0" w:space="0" w:color="auto"/>
        <w:bottom w:val="none" w:sz="0" w:space="0" w:color="auto"/>
        <w:right w:val="none" w:sz="0" w:space="0" w:color="auto"/>
      </w:divBdr>
    </w:div>
    <w:div w:id="837773093">
      <w:bodyDiv w:val="1"/>
      <w:marLeft w:val="0"/>
      <w:marRight w:val="0"/>
      <w:marTop w:val="0"/>
      <w:marBottom w:val="0"/>
      <w:divBdr>
        <w:top w:val="none" w:sz="0" w:space="0" w:color="auto"/>
        <w:left w:val="none" w:sz="0" w:space="0" w:color="auto"/>
        <w:bottom w:val="none" w:sz="0" w:space="0" w:color="auto"/>
        <w:right w:val="none" w:sz="0" w:space="0" w:color="auto"/>
      </w:divBdr>
    </w:div>
    <w:div w:id="862981839">
      <w:bodyDiv w:val="1"/>
      <w:marLeft w:val="0"/>
      <w:marRight w:val="0"/>
      <w:marTop w:val="0"/>
      <w:marBottom w:val="0"/>
      <w:divBdr>
        <w:top w:val="none" w:sz="0" w:space="0" w:color="auto"/>
        <w:left w:val="none" w:sz="0" w:space="0" w:color="auto"/>
        <w:bottom w:val="none" w:sz="0" w:space="0" w:color="auto"/>
        <w:right w:val="none" w:sz="0" w:space="0" w:color="auto"/>
      </w:divBdr>
    </w:div>
    <w:div w:id="877009355">
      <w:bodyDiv w:val="1"/>
      <w:marLeft w:val="0"/>
      <w:marRight w:val="0"/>
      <w:marTop w:val="0"/>
      <w:marBottom w:val="0"/>
      <w:divBdr>
        <w:top w:val="none" w:sz="0" w:space="0" w:color="auto"/>
        <w:left w:val="none" w:sz="0" w:space="0" w:color="auto"/>
        <w:bottom w:val="none" w:sz="0" w:space="0" w:color="auto"/>
        <w:right w:val="none" w:sz="0" w:space="0" w:color="auto"/>
      </w:divBdr>
    </w:div>
    <w:div w:id="895896097">
      <w:bodyDiv w:val="1"/>
      <w:marLeft w:val="0"/>
      <w:marRight w:val="0"/>
      <w:marTop w:val="0"/>
      <w:marBottom w:val="0"/>
      <w:divBdr>
        <w:top w:val="none" w:sz="0" w:space="0" w:color="auto"/>
        <w:left w:val="none" w:sz="0" w:space="0" w:color="auto"/>
        <w:bottom w:val="none" w:sz="0" w:space="0" w:color="auto"/>
        <w:right w:val="none" w:sz="0" w:space="0" w:color="auto"/>
      </w:divBdr>
    </w:div>
    <w:div w:id="925656115">
      <w:bodyDiv w:val="1"/>
      <w:marLeft w:val="0"/>
      <w:marRight w:val="0"/>
      <w:marTop w:val="0"/>
      <w:marBottom w:val="0"/>
      <w:divBdr>
        <w:top w:val="none" w:sz="0" w:space="0" w:color="auto"/>
        <w:left w:val="none" w:sz="0" w:space="0" w:color="auto"/>
        <w:bottom w:val="none" w:sz="0" w:space="0" w:color="auto"/>
        <w:right w:val="none" w:sz="0" w:space="0" w:color="auto"/>
      </w:divBdr>
    </w:div>
    <w:div w:id="949167211">
      <w:bodyDiv w:val="1"/>
      <w:marLeft w:val="0"/>
      <w:marRight w:val="0"/>
      <w:marTop w:val="0"/>
      <w:marBottom w:val="0"/>
      <w:divBdr>
        <w:top w:val="none" w:sz="0" w:space="0" w:color="auto"/>
        <w:left w:val="none" w:sz="0" w:space="0" w:color="auto"/>
        <w:bottom w:val="none" w:sz="0" w:space="0" w:color="auto"/>
        <w:right w:val="none" w:sz="0" w:space="0" w:color="auto"/>
      </w:divBdr>
    </w:div>
    <w:div w:id="958678657">
      <w:bodyDiv w:val="1"/>
      <w:marLeft w:val="0"/>
      <w:marRight w:val="0"/>
      <w:marTop w:val="0"/>
      <w:marBottom w:val="0"/>
      <w:divBdr>
        <w:top w:val="none" w:sz="0" w:space="0" w:color="auto"/>
        <w:left w:val="none" w:sz="0" w:space="0" w:color="auto"/>
        <w:bottom w:val="none" w:sz="0" w:space="0" w:color="auto"/>
        <w:right w:val="none" w:sz="0" w:space="0" w:color="auto"/>
      </w:divBdr>
    </w:div>
    <w:div w:id="990014960">
      <w:bodyDiv w:val="1"/>
      <w:marLeft w:val="0"/>
      <w:marRight w:val="0"/>
      <w:marTop w:val="0"/>
      <w:marBottom w:val="0"/>
      <w:divBdr>
        <w:top w:val="none" w:sz="0" w:space="0" w:color="auto"/>
        <w:left w:val="none" w:sz="0" w:space="0" w:color="auto"/>
        <w:bottom w:val="none" w:sz="0" w:space="0" w:color="auto"/>
        <w:right w:val="none" w:sz="0" w:space="0" w:color="auto"/>
      </w:divBdr>
    </w:div>
    <w:div w:id="994987439">
      <w:bodyDiv w:val="1"/>
      <w:marLeft w:val="0"/>
      <w:marRight w:val="0"/>
      <w:marTop w:val="0"/>
      <w:marBottom w:val="0"/>
      <w:divBdr>
        <w:top w:val="none" w:sz="0" w:space="0" w:color="auto"/>
        <w:left w:val="none" w:sz="0" w:space="0" w:color="auto"/>
        <w:bottom w:val="none" w:sz="0" w:space="0" w:color="auto"/>
        <w:right w:val="none" w:sz="0" w:space="0" w:color="auto"/>
      </w:divBdr>
    </w:div>
    <w:div w:id="998844634">
      <w:bodyDiv w:val="1"/>
      <w:marLeft w:val="0"/>
      <w:marRight w:val="0"/>
      <w:marTop w:val="0"/>
      <w:marBottom w:val="0"/>
      <w:divBdr>
        <w:top w:val="none" w:sz="0" w:space="0" w:color="auto"/>
        <w:left w:val="none" w:sz="0" w:space="0" w:color="auto"/>
        <w:bottom w:val="none" w:sz="0" w:space="0" w:color="auto"/>
        <w:right w:val="none" w:sz="0" w:space="0" w:color="auto"/>
      </w:divBdr>
    </w:div>
    <w:div w:id="1033843214">
      <w:bodyDiv w:val="1"/>
      <w:marLeft w:val="0"/>
      <w:marRight w:val="0"/>
      <w:marTop w:val="0"/>
      <w:marBottom w:val="0"/>
      <w:divBdr>
        <w:top w:val="none" w:sz="0" w:space="0" w:color="auto"/>
        <w:left w:val="none" w:sz="0" w:space="0" w:color="auto"/>
        <w:bottom w:val="none" w:sz="0" w:space="0" w:color="auto"/>
        <w:right w:val="none" w:sz="0" w:space="0" w:color="auto"/>
      </w:divBdr>
    </w:div>
    <w:div w:id="1064718516">
      <w:bodyDiv w:val="1"/>
      <w:marLeft w:val="0"/>
      <w:marRight w:val="0"/>
      <w:marTop w:val="0"/>
      <w:marBottom w:val="0"/>
      <w:divBdr>
        <w:top w:val="none" w:sz="0" w:space="0" w:color="auto"/>
        <w:left w:val="none" w:sz="0" w:space="0" w:color="auto"/>
        <w:bottom w:val="none" w:sz="0" w:space="0" w:color="auto"/>
        <w:right w:val="none" w:sz="0" w:space="0" w:color="auto"/>
      </w:divBdr>
    </w:div>
    <w:div w:id="1071390701">
      <w:bodyDiv w:val="1"/>
      <w:marLeft w:val="0"/>
      <w:marRight w:val="0"/>
      <w:marTop w:val="0"/>
      <w:marBottom w:val="0"/>
      <w:divBdr>
        <w:top w:val="none" w:sz="0" w:space="0" w:color="auto"/>
        <w:left w:val="none" w:sz="0" w:space="0" w:color="auto"/>
        <w:bottom w:val="none" w:sz="0" w:space="0" w:color="auto"/>
        <w:right w:val="none" w:sz="0" w:space="0" w:color="auto"/>
      </w:divBdr>
    </w:div>
    <w:div w:id="1091924952">
      <w:bodyDiv w:val="1"/>
      <w:marLeft w:val="0"/>
      <w:marRight w:val="0"/>
      <w:marTop w:val="0"/>
      <w:marBottom w:val="0"/>
      <w:divBdr>
        <w:top w:val="none" w:sz="0" w:space="0" w:color="auto"/>
        <w:left w:val="none" w:sz="0" w:space="0" w:color="auto"/>
        <w:bottom w:val="none" w:sz="0" w:space="0" w:color="auto"/>
        <w:right w:val="none" w:sz="0" w:space="0" w:color="auto"/>
      </w:divBdr>
    </w:div>
    <w:div w:id="1095204657">
      <w:bodyDiv w:val="1"/>
      <w:marLeft w:val="0"/>
      <w:marRight w:val="0"/>
      <w:marTop w:val="0"/>
      <w:marBottom w:val="0"/>
      <w:divBdr>
        <w:top w:val="none" w:sz="0" w:space="0" w:color="auto"/>
        <w:left w:val="none" w:sz="0" w:space="0" w:color="auto"/>
        <w:bottom w:val="none" w:sz="0" w:space="0" w:color="auto"/>
        <w:right w:val="none" w:sz="0" w:space="0" w:color="auto"/>
      </w:divBdr>
    </w:div>
    <w:div w:id="1096907567">
      <w:bodyDiv w:val="1"/>
      <w:marLeft w:val="0"/>
      <w:marRight w:val="0"/>
      <w:marTop w:val="0"/>
      <w:marBottom w:val="0"/>
      <w:divBdr>
        <w:top w:val="none" w:sz="0" w:space="0" w:color="auto"/>
        <w:left w:val="none" w:sz="0" w:space="0" w:color="auto"/>
        <w:bottom w:val="none" w:sz="0" w:space="0" w:color="auto"/>
        <w:right w:val="none" w:sz="0" w:space="0" w:color="auto"/>
      </w:divBdr>
      <w:divsChild>
        <w:div w:id="266233817">
          <w:marLeft w:val="0"/>
          <w:marRight w:val="0"/>
          <w:marTop w:val="0"/>
          <w:marBottom w:val="0"/>
          <w:divBdr>
            <w:top w:val="none" w:sz="0" w:space="0" w:color="auto"/>
            <w:left w:val="none" w:sz="0" w:space="0" w:color="auto"/>
            <w:bottom w:val="none" w:sz="0" w:space="0" w:color="auto"/>
            <w:right w:val="none" w:sz="0" w:space="0" w:color="auto"/>
          </w:divBdr>
        </w:div>
        <w:div w:id="208230851">
          <w:marLeft w:val="0"/>
          <w:marRight w:val="0"/>
          <w:marTop w:val="0"/>
          <w:marBottom w:val="0"/>
          <w:divBdr>
            <w:top w:val="none" w:sz="0" w:space="0" w:color="auto"/>
            <w:left w:val="none" w:sz="0" w:space="0" w:color="auto"/>
            <w:bottom w:val="none" w:sz="0" w:space="0" w:color="auto"/>
            <w:right w:val="none" w:sz="0" w:space="0" w:color="auto"/>
          </w:divBdr>
        </w:div>
      </w:divsChild>
    </w:div>
    <w:div w:id="1115439571">
      <w:bodyDiv w:val="1"/>
      <w:marLeft w:val="0"/>
      <w:marRight w:val="0"/>
      <w:marTop w:val="0"/>
      <w:marBottom w:val="0"/>
      <w:divBdr>
        <w:top w:val="none" w:sz="0" w:space="0" w:color="auto"/>
        <w:left w:val="none" w:sz="0" w:space="0" w:color="auto"/>
        <w:bottom w:val="none" w:sz="0" w:space="0" w:color="auto"/>
        <w:right w:val="none" w:sz="0" w:space="0" w:color="auto"/>
      </w:divBdr>
    </w:div>
    <w:div w:id="1122843822">
      <w:bodyDiv w:val="1"/>
      <w:marLeft w:val="0"/>
      <w:marRight w:val="0"/>
      <w:marTop w:val="0"/>
      <w:marBottom w:val="0"/>
      <w:divBdr>
        <w:top w:val="none" w:sz="0" w:space="0" w:color="auto"/>
        <w:left w:val="none" w:sz="0" w:space="0" w:color="auto"/>
        <w:bottom w:val="none" w:sz="0" w:space="0" w:color="auto"/>
        <w:right w:val="none" w:sz="0" w:space="0" w:color="auto"/>
      </w:divBdr>
    </w:div>
    <w:div w:id="1156921006">
      <w:bodyDiv w:val="1"/>
      <w:marLeft w:val="0"/>
      <w:marRight w:val="0"/>
      <w:marTop w:val="0"/>
      <w:marBottom w:val="0"/>
      <w:divBdr>
        <w:top w:val="none" w:sz="0" w:space="0" w:color="auto"/>
        <w:left w:val="none" w:sz="0" w:space="0" w:color="auto"/>
        <w:bottom w:val="none" w:sz="0" w:space="0" w:color="auto"/>
        <w:right w:val="none" w:sz="0" w:space="0" w:color="auto"/>
      </w:divBdr>
    </w:div>
    <w:div w:id="1175270859">
      <w:bodyDiv w:val="1"/>
      <w:marLeft w:val="0"/>
      <w:marRight w:val="0"/>
      <w:marTop w:val="0"/>
      <w:marBottom w:val="0"/>
      <w:divBdr>
        <w:top w:val="none" w:sz="0" w:space="0" w:color="auto"/>
        <w:left w:val="none" w:sz="0" w:space="0" w:color="auto"/>
        <w:bottom w:val="none" w:sz="0" w:space="0" w:color="auto"/>
        <w:right w:val="none" w:sz="0" w:space="0" w:color="auto"/>
      </w:divBdr>
    </w:div>
    <w:div w:id="1182010362">
      <w:bodyDiv w:val="1"/>
      <w:marLeft w:val="0"/>
      <w:marRight w:val="0"/>
      <w:marTop w:val="0"/>
      <w:marBottom w:val="0"/>
      <w:divBdr>
        <w:top w:val="none" w:sz="0" w:space="0" w:color="auto"/>
        <w:left w:val="none" w:sz="0" w:space="0" w:color="auto"/>
        <w:bottom w:val="none" w:sz="0" w:space="0" w:color="auto"/>
        <w:right w:val="none" w:sz="0" w:space="0" w:color="auto"/>
      </w:divBdr>
    </w:div>
    <w:div w:id="1183863125">
      <w:bodyDiv w:val="1"/>
      <w:marLeft w:val="0"/>
      <w:marRight w:val="0"/>
      <w:marTop w:val="0"/>
      <w:marBottom w:val="0"/>
      <w:divBdr>
        <w:top w:val="none" w:sz="0" w:space="0" w:color="auto"/>
        <w:left w:val="none" w:sz="0" w:space="0" w:color="auto"/>
        <w:bottom w:val="none" w:sz="0" w:space="0" w:color="auto"/>
        <w:right w:val="none" w:sz="0" w:space="0" w:color="auto"/>
      </w:divBdr>
    </w:div>
    <w:div w:id="1198005206">
      <w:bodyDiv w:val="1"/>
      <w:marLeft w:val="0"/>
      <w:marRight w:val="0"/>
      <w:marTop w:val="0"/>
      <w:marBottom w:val="0"/>
      <w:divBdr>
        <w:top w:val="none" w:sz="0" w:space="0" w:color="auto"/>
        <w:left w:val="none" w:sz="0" w:space="0" w:color="auto"/>
        <w:bottom w:val="none" w:sz="0" w:space="0" w:color="auto"/>
        <w:right w:val="none" w:sz="0" w:space="0" w:color="auto"/>
      </w:divBdr>
    </w:div>
    <w:div w:id="1210920642">
      <w:bodyDiv w:val="1"/>
      <w:marLeft w:val="0"/>
      <w:marRight w:val="0"/>
      <w:marTop w:val="0"/>
      <w:marBottom w:val="0"/>
      <w:divBdr>
        <w:top w:val="none" w:sz="0" w:space="0" w:color="auto"/>
        <w:left w:val="none" w:sz="0" w:space="0" w:color="auto"/>
        <w:bottom w:val="none" w:sz="0" w:space="0" w:color="auto"/>
        <w:right w:val="none" w:sz="0" w:space="0" w:color="auto"/>
      </w:divBdr>
    </w:div>
    <w:div w:id="1232275297">
      <w:bodyDiv w:val="1"/>
      <w:marLeft w:val="0"/>
      <w:marRight w:val="0"/>
      <w:marTop w:val="0"/>
      <w:marBottom w:val="0"/>
      <w:divBdr>
        <w:top w:val="none" w:sz="0" w:space="0" w:color="auto"/>
        <w:left w:val="none" w:sz="0" w:space="0" w:color="auto"/>
        <w:bottom w:val="none" w:sz="0" w:space="0" w:color="auto"/>
        <w:right w:val="none" w:sz="0" w:space="0" w:color="auto"/>
      </w:divBdr>
    </w:div>
    <w:div w:id="1247881903">
      <w:bodyDiv w:val="1"/>
      <w:marLeft w:val="0"/>
      <w:marRight w:val="0"/>
      <w:marTop w:val="0"/>
      <w:marBottom w:val="0"/>
      <w:divBdr>
        <w:top w:val="none" w:sz="0" w:space="0" w:color="auto"/>
        <w:left w:val="none" w:sz="0" w:space="0" w:color="auto"/>
        <w:bottom w:val="none" w:sz="0" w:space="0" w:color="auto"/>
        <w:right w:val="none" w:sz="0" w:space="0" w:color="auto"/>
      </w:divBdr>
    </w:div>
    <w:div w:id="1259630736">
      <w:bodyDiv w:val="1"/>
      <w:marLeft w:val="0"/>
      <w:marRight w:val="0"/>
      <w:marTop w:val="0"/>
      <w:marBottom w:val="0"/>
      <w:divBdr>
        <w:top w:val="none" w:sz="0" w:space="0" w:color="auto"/>
        <w:left w:val="none" w:sz="0" w:space="0" w:color="auto"/>
        <w:bottom w:val="none" w:sz="0" w:space="0" w:color="auto"/>
        <w:right w:val="none" w:sz="0" w:space="0" w:color="auto"/>
      </w:divBdr>
    </w:div>
    <w:div w:id="1264024392">
      <w:bodyDiv w:val="1"/>
      <w:marLeft w:val="0"/>
      <w:marRight w:val="0"/>
      <w:marTop w:val="0"/>
      <w:marBottom w:val="0"/>
      <w:divBdr>
        <w:top w:val="none" w:sz="0" w:space="0" w:color="auto"/>
        <w:left w:val="none" w:sz="0" w:space="0" w:color="auto"/>
        <w:bottom w:val="none" w:sz="0" w:space="0" w:color="auto"/>
        <w:right w:val="none" w:sz="0" w:space="0" w:color="auto"/>
      </w:divBdr>
    </w:div>
    <w:div w:id="1264803593">
      <w:bodyDiv w:val="1"/>
      <w:marLeft w:val="0"/>
      <w:marRight w:val="0"/>
      <w:marTop w:val="0"/>
      <w:marBottom w:val="0"/>
      <w:divBdr>
        <w:top w:val="none" w:sz="0" w:space="0" w:color="auto"/>
        <w:left w:val="none" w:sz="0" w:space="0" w:color="auto"/>
        <w:bottom w:val="none" w:sz="0" w:space="0" w:color="auto"/>
        <w:right w:val="none" w:sz="0" w:space="0" w:color="auto"/>
      </w:divBdr>
    </w:div>
    <w:div w:id="1271746104">
      <w:bodyDiv w:val="1"/>
      <w:marLeft w:val="0"/>
      <w:marRight w:val="0"/>
      <w:marTop w:val="0"/>
      <w:marBottom w:val="0"/>
      <w:divBdr>
        <w:top w:val="none" w:sz="0" w:space="0" w:color="auto"/>
        <w:left w:val="none" w:sz="0" w:space="0" w:color="auto"/>
        <w:bottom w:val="none" w:sz="0" w:space="0" w:color="auto"/>
        <w:right w:val="none" w:sz="0" w:space="0" w:color="auto"/>
      </w:divBdr>
    </w:div>
    <w:div w:id="1283070383">
      <w:bodyDiv w:val="1"/>
      <w:marLeft w:val="0"/>
      <w:marRight w:val="0"/>
      <w:marTop w:val="0"/>
      <w:marBottom w:val="0"/>
      <w:divBdr>
        <w:top w:val="none" w:sz="0" w:space="0" w:color="auto"/>
        <w:left w:val="none" w:sz="0" w:space="0" w:color="auto"/>
        <w:bottom w:val="none" w:sz="0" w:space="0" w:color="auto"/>
        <w:right w:val="none" w:sz="0" w:space="0" w:color="auto"/>
      </w:divBdr>
    </w:div>
    <w:div w:id="1286692612">
      <w:bodyDiv w:val="1"/>
      <w:marLeft w:val="0"/>
      <w:marRight w:val="0"/>
      <w:marTop w:val="0"/>
      <w:marBottom w:val="0"/>
      <w:divBdr>
        <w:top w:val="none" w:sz="0" w:space="0" w:color="auto"/>
        <w:left w:val="none" w:sz="0" w:space="0" w:color="auto"/>
        <w:bottom w:val="none" w:sz="0" w:space="0" w:color="auto"/>
        <w:right w:val="none" w:sz="0" w:space="0" w:color="auto"/>
      </w:divBdr>
    </w:div>
    <w:div w:id="1303923360">
      <w:bodyDiv w:val="1"/>
      <w:marLeft w:val="0"/>
      <w:marRight w:val="0"/>
      <w:marTop w:val="0"/>
      <w:marBottom w:val="0"/>
      <w:divBdr>
        <w:top w:val="none" w:sz="0" w:space="0" w:color="auto"/>
        <w:left w:val="none" w:sz="0" w:space="0" w:color="auto"/>
        <w:bottom w:val="none" w:sz="0" w:space="0" w:color="auto"/>
        <w:right w:val="none" w:sz="0" w:space="0" w:color="auto"/>
      </w:divBdr>
    </w:div>
    <w:div w:id="1306275269">
      <w:bodyDiv w:val="1"/>
      <w:marLeft w:val="0"/>
      <w:marRight w:val="0"/>
      <w:marTop w:val="0"/>
      <w:marBottom w:val="0"/>
      <w:divBdr>
        <w:top w:val="none" w:sz="0" w:space="0" w:color="auto"/>
        <w:left w:val="none" w:sz="0" w:space="0" w:color="auto"/>
        <w:bottom w:val="none" w:sz="0" w:space="0" w:color="auto"/>
        <w:right w:val="none" w:sz="0" w:space="0" w:color="auto"/>
      </w:divBdr>
    </w:div>
    <w:div w:id="1309632643">
      <w:bodyDiv w:val="1"/>
      <w:marLeft w:val="0"/>
      <w:marRight w:val="0"/>
      <w:marTop w:val="0"/>
      <w:marBottom w:val="0"/>
      <w:divBdr>
        <w:top w:val="none" w:sz="0" w:space="0" w:color="auto"/>
        <w:left w:val="none" w:sz="0" w:space="0" w:color="auto"/>
        <w:bottom w:val="none" w:sz="0" w:space="0" w:color="auto"/>
        <w:right w:val="none" w:sz="0" w:space="0" w:color="auto"/>
      </w:divBdr>
    </w:div>
    <w:div w:id="1333293424">
      <w:bodyDiv w:val="1"/>
      <w:marLeft w:val="0"/>
      <w:marRight w:val="0"/>
      <w:marTop w:val="0"/>
      <w:marBottom w:val="0"/>
      <w:divBdr>
        <w:top w:val="none" w:sz="0" w:space="0" w:color="auto"/>
        <w:left w:val="none" w:sz="0" w:space="0" w:color="auto"/>
        <w:bottom w:val="none" w:sz="0" w:space="0" w:color="auto"/>
        <w:right w:val="none" w:sz="0" w:space="0" w:color="auto"/>
      </w:divBdr>
    </w:div>
    <w:div w:id="1337000575">
      <w:bodyDiv w:val="1"/>
      <w:marLeft w:val="0"/>
      <w:marRight w:val="0"/>
      <w:marTop w:val="0"/>
      <w:marBottom w:val="0"/>
      <w:divBdr>
        <w:top w:val="none" w:sz="0" w:space="0" w:color="auto"/>
        <w:left w:val="none" w:sz="0" w:space="0" w:color="auto"/>
        <w:bottom w:val="none" w:sz="0" w:space="0" w:color="auto"/>
        <w:right w:val="none" w:sz="0" w:space="0" w:color="auto"/>
      </w:divBdr>
    </w:div>
    <w:div w:id="1360428098">
      <w:bodyDiv w:val="1"/>
      <w:marLeft w:val="0"/>
      <w:marRight w:val="0"/>
      <w:marTop w:val="0"/>
      <w:marBottom w:val="0"/>
      <w:divBdr>
        <w:top w:val="none" w:sz="0" w:space="0" w:color="auto"/>
        <w:left w:val="none" w:sz="0" w:space="0" w:color="auto"/>
        <w:bottom w:val="none" w:sz="0" w:space="0" w:color="auto"/>
        <w:right w:val="none" w:sz="0" w:space="0" w:color="auto"/>
      </w:divBdr>
    </w:div>
    <w:div w:id="1372344067">
      <w:bodyDiv w:val="1"/>
      <w:marLeft w:val="0"/>
      <w:marRight w:val="0"/>
      <w:marTop w:val="0"/>
      <w:marBottom w:val="0"/>
      <w:divBdr>
        <w:top w:val="none" w:sz="0" w:space="0" w:color="auto"/>
        <w:left w:val="none" w:sz="0" w:space="0" w:color="auto"/>
        <w:bottom w:val="none" w:sz="0" w:space="0" w:color="auto"/>
        <w:right w:val="none" w:sz="0" w:space="0" w:color="auto"/>
      </w:divBdr>
    </w:div>
    <w:div w:id="1384057618">
      <w:bodyDiv w:val="1"/>
      <w:marLeft w:val="0"/>
      <w:marRight w:val="0"/>
      <w:marTop w:val="0"/>
      <w:marBottom w:val="0"/>
      <w:divBdr>
        <w:top w:val="none" w:sz="0" w:space="0" w:color="auto"/>
        <w:left w:val="none" w:sz="0" w:space="0" w:color="auto"/>
        <w:bottom w:val="none" w:sz="0" w:space="0" w:color="auto"/>
        <w:right w:val="none" w:sz="0" w:space="0" w:color="auto"/>
      </w:divBdr>
    </w:div>
    <w:div w:id="1431658651">
      <w:bodyDiv w:val="1"/>
      <w:marLeft w:val="0"/>
      <w:marRight w:val="0"/>
      <w:marTop w:val="0"/>
      <w:marBottom w:val="0"/>
      <w:divBdr>
        <w:top w:val="none" w:sz="0" w:space="0" w:color="auto"/>
        <w:left w:val="none" w:sz="0" w:space="0" w:color="auto"/>
        <w:bottom w:val="none" w:sz="0" w:space="0" w:color="auto"/>
        <w:right w:val="none" w:sz="0" w:space="0" w:color="auto"/>
      </w:divBdr>
    </w:div>
    <w:div w:id="1445881479">
      <w:bodyDiv w:val="1"/>
      <w:marLeft w:val="0"/>
      <w:marRight w:val="0"/>
      <w:marTop w:val="0"/>
      <w:marBottom w:val="0"/>
      <w:divBdr>
        <w:top w:val="none" w:sz="0" w:space="0" w:color="auto"/>
        <w:left w:val="none" w:sz="0" w:space="0" w:color="auto"/>
        <w:bottom w:val="none" w:sz="0" w:space="0" w:color="auto"/>
        <w:right w:val="none" w:sz="0" w:space="0" w:color="auto"/>
      </w:divBdr>
    </w:div>
    <w:div w:id="1447503272">
      <w:bodyDiv w:val="1"/>
      <w:marLeft w:val="0"/>
      <w:marRight w:val="0"/>
      <w:marTop w:val="0"/>
      <w:marBottom w:val="0"/>
      <w:divBdr>
        <w:top w:val="none" w:sz="0" w:space="0" w:color="auto"/>
        <w:left w:val="none" w:sz="0" w:space="0" w:color="auto"/>
        <w:bottom w:val="none" w:sz="0" w:space="0" w:color="auto"/>
        <w:right w:val="none" w:sz="0" w:space="0" w:color="auto"/>
      </w:divBdr>
    </w:div>
    <w:div w:id="1465736078">
      <w:bodyDiv w:val="1"/>
      <w:marLeft w:val="0"/>
      <w:marRight w:val="0"/>
      <w:marTop w:val="0"/>
      <w:marBottom w:val="0"/>
      <w:divBdr>
        <w:top w:val="none" w:sz="0" w:space="0" w:color="auto"/>
        <w:left w:val="none" w:sz="0" w:space="0" w:color="auto"/>
        <w:bottom w:val="none" w:sz="0" w:space="0" w:color="auto"/>
        <w:right w:val="none" w:sz="0" w:space="0" w:color="auto"/>
      </w:divBdr>
    </w:div>
    <w:div w:id="1477719542">
      <w:bodyDiv w:val="1"/>
      <w:marLeft w:val="0"/>
      <w:marRight w:val="0"/>
      <w:marTop w:val="0"/>
      <w:marBottom w:val="0"/>
      <w:divBdr>
        <w:top w:val="none" w:sz="0" w:space="0" w:color="auto"/>
        <w:left w:val="none" w:sz="0" w:space="0" w:color="auto"/>
        <w:bottom w:val="none" w:sz="0" w:space="0" w:color="auto"/>
        <w:right w:val="none" w:sz="0" w:space="0" w:color="auto"/>
      </w:divBdr>
    </w:div>
    <w:div w:id="1524782862">
      <w:bodyDiv w:val="1"/>
      <w:marLeft w:val="0"/>
      <w:marRight w:val="0"/>
      <w:marTop w:val="0"/>
      <w:marBottom w:val="0"/>
      <w:divBdr>
        <w:top w:val="none" w:sz="0" w:space="0" w:color="auto"/>
        <w:left w:val="none" w:sz="0" w:space="0" w:color="auto"/>
        <w:bottom w:val="none" w:sz="0" w:space="0" w:color="auto"/>
        <w:right w:val="none" w:sz="0" w:space="0" w:color="auto"/>
      </w:divBdr>
    </w:div>
    <w:div w:id="1526090933">
      <w:bodyDiv w:val="1"/>
      <w:marLeft w:val="0"/>
      <w:marRight w:val="0"/>
      <w:marTop w:val="0"/>
      <w:marBottom w:val="0"/>
      <w:divBdr>
        <w:top w:val="none" w:sz="0" w:space="0" w:color="auto"/>
        <w:left w:val="none" w:sz="0" w:space="0" w:color="auto"/>
        <w:bottom w:val="none" w:sz="0" w:space="0" w:color="auto"/>
        <w:right w:val="none" w:sz="0" w:space="0" w:color="auto"/>
      </w:divBdr>
    </w:div>
    <w:div w:id="1565019979">
      <w:bodyDiv w:val="1"/>
      <w:marLeft w:val="0"/>
      <w:marRight w:val="0"/>
      <w:marTop w:val="0"/>
      <w:marBottom w:val="0"/>
      <w:divBdr>
        <w:top w:val="none" w:sz="0" w:space="0" w:color="auto"/>
        <w:left w:val="none" w:sz="0" w:space="0" w:color="auto"/>
        <w:bottom w:val="none" w:sz="0" w:space="0" w:color="auto"/>
        <w:right w:val="none" w:sz="0" w:space="0" w:color="auto"/>
      </w:divBdr>
    </w:div>
    <w:div w:id="1589734891">
      <w:bodyDiv w:val="1"/>
      <w:marLeft w:val="0"/>
      <w:marRight w:val="0"/>
      <w:marTop w:val="0"/>
      <w:marBottom w:val="0"/>
      <w:divBdr>
        <w:top w:val="none" w:sz="0" w:space="0" w:color="auto"/>
        <w:left w:val="none" w:sz="0" w:space="0" w:color="auto"/>
        <w:bottom w:val="none" w:sz="0" w:space="0" w:color="auto"/>
        <w:right w:val="none" w:sz="0" w:space="0" w:color="auto"/>
      </w:divBdr>
    </w:div>
    <w:div w:id="1606034340">
      <w:bodyDiv w:val="1"/>
      <w:marLeft w:val="0"/>
      <w:marRight w:val="0"/>
      <w:marTop w:val="0"/>
      <w:marBottom w:val="0"/>
      <w:divBdr>
        <w:top w:val="none" w:sz="0" w:space="0" w:color="auto"/>
        <w:left w:val="none" w:sz="0" w:space="0" w:color="auto"/>
        <w:bottom w:val="none" w:sz="0" w:space="0" w:color="auto"/>
        <w:right w:val="none" w:sz="0" w:space="0" w:color="auto"/>
      </w:divBdr>
    </w:div>
    <w:div w:id="1606770589">
      <w:bodyDiv w:val="1"/>
      <w:marLeft w:val="0"/>
      <w:marRight w:val="0"/>
      <w:marTop w:val="0"/>
      <w:marBottom w:val="0"/>
      <w:divBdr>
        <w:top w:val="none" w:sz="0" w:space="0" w:color="auto"/>
        <w:left w:val="none" w:sz="0" w:space="0" w:color="auto"/>
        <w:bottom w:val="none" w:sz="0" w:space="0" w:color="auto"/>
        <w:right w:val="none" w:sz="0" w:space="0" w:color="auto"/>
      </w:divBdr>
    </w:div>
    <w:div w:id="1608661496">
      <w:bodyDiv w:val="1"/>
      <w:marLeft w:val="0"/>
      <w:marRight w:val="0"/>
      <w:marTop w:val="0"/>
      <w:marBottom w:val="0"/>
      <w:divBdr>
        <w:top w:val="none" w:sz="0" w:space="0" w:color="auto"/>
        <w:left w:val="none" w:sz="0" w:space="0" w:color="auto"/>
        <w:bottom w:val="none" w:sz="0" w:space="0" w:color="auto"/>
        <w:right w:val="none" w:sz="0" w:space="0" w:color="auto"/>
      </w:divBdr>
    </w:div>
    <w:div w:id="1632174523">
      <w:bodyDiv w:val="1"/>
      <w:marLeft w:val="0"/>
      <w:marRight w:val="0"/>
      <w:marTop w:val="0"/>
      <w:marBottom w:val="0"/>
      <w:divBdr>
        <w:top w:val="none" w:sz="0" w:space="0" w:color="auto"/>
        <w:left w:val="none" w:sz="0" w:space="0" w:color="auto"/>
        <w:bottom w:val="none" w:sz="0" w:space="0" w:color="auto"/>
        <w:right w:val="none" w:sz="0" w:space="0" w:color="auto"/>
      </w:divBdr>
    </w:div>
    <w:div w:id="1634287098">
      <w:bodyDiv w:val="1"/>
      <w:marLeft w:val="0"/>
      <w:marRight w:val="0"/>
      <w:marTop w:val="0"/>
      <w:marBottom w:val="0"/>
      <w:divBdr>
        <w:top w:val="none" w:sz="0" w:space="0" w:color="auto"/>
        <w:left w:val="none" w:sz="0" w:space="0" w:color="auto"/>
        <w:bottom w:val="none" w:sz="0" w:space="0" w:color="auto"/>
        <w:right w:val="none" w:sz="0" w:space="0" w:color="auto"/>
      </w:divBdr>
    </w:div>
    <w:div w:id="1643344175">
      <w:bodyDiv w:val="1"/>
      <w:marLeft w:val="0"/>
      <w:marRight w:val="0"/>
      <w:marTop w:val="0"/>
      <w:marBottom w:val="0"/>
      <w:divBdr>
        <w:top w:val="none" w:sz="0" w:space="0" w:color="auto"/>
        <w:left w:val="none" w:sz="0" w:space="0" w:color="auto"/>
        <w:bottom w:val="none" w:sz="0" w:space="0" w:color="auto"/>
        <w:right w:val="none" w:sz="0" w:space="0" w:color="auto"/>
      </w:divBdr>
    </w:div>
    <w:div w:id="1658148293">
      <w:bodyDiv w:val="1"/>
      <w:marLeft w:val="0"/>
      <w:marRight w:val="0"/>
      <w:marTop w:val="0"/>
      <w:marBottom w:val="0"/>
      <w:divBdr>
        <w:top w:val="none" w:sz="0" w:space="0" w:color="auto"/>
        <w:left w:val="none" w:sz="0" w:space="0" w:color="auto"/>
        <w:bottom w:val="none" w:sz="0" w:space="0" w:color="auto"/>
        <w:right w:val="none" w:sz="0" w:space="0" w:color="auto"/>
      </w:divBdr>
    </w:div>
    <w:div w:id="1664049427">
      <w:bodyDiv w:val="1"/>
      <w:marLeft w:val="0"/>
      <w:marRight w:val="0"/>
      <w:marTop w:val="0"/>
      <w:marBottom w:val="0"/>
      <w:divBdr>
        <w:top w:val="none" w:sz="0" w:space="0" w:color="auto"/>
        <w:left w:val="none" w:sz="0" w:space="0" w:color="auto"/>
        <w:bottom w:val="none" w:sz="0" w:space="0" w:color="auto"/>
        <w:right w:val="none" w:sz="0" w:space="0" w:color="auto"/>
      </w:divBdr>
    </w:div>
    <w:div w:id="1677539053">
      <w:bodyDiv w:val="1"/>
      <w:marLeft w:val="0"/>
      <w:marRight w:val="0"/>
      <w:marTop w:val="0"/>
      <w:marBottom w:val="0"/>
      <w:divBdr>
        <w:top w:val="none" w:sz="0" w:space="0" w:color="auto"/>
        <w:left w:val="none" w:sz="0" w:space="0" w:color="auto"/>
        <w:bottom w:val="none" w:sz="0" w:space="0" w:color="auto"/>
        <w:right w:val="none" w:sz="0" w:space="0" w:color="auto"/>
      </w:divBdr>
    </w:div>
    <w:div w:id="1704287270">
      <w:bodyDiv w:val="1"/>
      <w:marLeft w:val="0"/>
      <w:marRight w:val="0"/>
      <w:marTop w:val="0"/>
      <w:marBottom w:val="0"/>
      <w:divBdr>
        <w:top w:val="none" w:sz="0" w:space="0" w:color="auto"/>
        <w:left w:val="none" w:sz="0" w:space="0" w:color="auto"/>
        <w:bottom w:val="none" w:sz="0" w:space="0" w:color="auto"/>
        <w:right w:val="none" w:sz="0" w:space="0" w:color="auto"/>
      </w:divBdr>
    </w:div>
    <w:div w:id="1741706287">
      <w:bodyDiv w:val="1"/>
      <w:marLeft w:val="0"/>
      <w:marRight w:val="0"/>
      <w:marTop w:val="0"/>
      <w:marBottom w:val="0"/>
      <w:divBdr>
        <w:top w:val="none" w:sz="0" w:space="0" w:color="auto"/>
        <w:left w:val="none" w:sz="0" w:space="0" w:color="auto"/>
        <w:bottom w:val="none" w:sz="0" w:space="0" w:color="auto"/>
        <w:right w:val="none" w:sz="0" w:space="0" w:color="auto"/>
      </w:divBdr>
    </w:div>
    <w:div w:id="1745444668">
      <w:bodyDiv w:val="1"/>
      <w:marLeft w:val="0"/>
      <w:marRight w:val="0"/>
      <w:marTop w:val="0"/>
      <w:marBottom w:val="0"/>
      <w:divBdr>
        <w:top w:val="none" w:sz="0" w:space="0" w:color="auto"/>
        <w:left w:val="none" w:sz="0" w:space="0" w:color="auto"/>
        <w:bottom w:val="none" w:sz="0" w:space="0" w:color="auto"/>
        <w:right w:val="none" w:sz="0" w:space="0" w:color="auto"/>
      </w:divBdr>
    </w:div>
    <w:div w:id="1795364706">
      <w:bodyDiv w:val="1"/>
      <w:marLeft w:val="0"/>
      <w:marRight w:val="0"/>
      <w:marTop w:val="0"/>
      <w:marBottom w:val="0"/>
      <w:divBdr>
        <w:top w:val="none" w:sz="0" w:space="0" w:color="auto"/>
        <w:left w:val="none" w:sz="0" w:space="0" w:color="auto"/>
        <w:bottom w:val="none" w:sz="0" w:space="0" w:color="auto"/>
        <w:right w:val="none" w:sz="0" w:space="0" w:color="auto"/>
      </w:divBdr>
    </w:div>
    <w:div w:id="1811631100">
      <w:bodyDiv w:val="1"/>
      <w:marLeft w:val="0"/>
      <w:marRight w:val="0"/>
      <w:marTop w:val="0"/>
      <w:marBottom w:val="0"/>
      <w:divBdr>
        <w:top w:val="none" w:sz="0" w:space="0" w:color="auto"/>
        <w:left w:val="none" w:sz="0" w:space="0" w:color="auto"/>
        <w:bottom w:val="none" w:sz="0" w:space="0" w:color="auto"/>
        <w:right w:val="none" w:sz="0" w:space="0" w:color="auto"/>
      </w:divBdr>
    </w:div>
    <w:div w:id="1832597202">
      <w:bodyDiv w:val="1"/>
      <w:marLeft w:val="0"/>
      <w:marRight w:val="0"/>
      <w:marTop w:val="0"/>
      <w:marBottom w:val="0"/>
      <w:divBdr>
        <w:top w:val="none" w:sz="0" w:space="0" w:color="auto"/>
        <w:left w:val="none" w:sz="0" w:space="0" w:color="auto"/>
        <w:bottom w:val="none" w:sz="0" w:space="0" w:color="auto"/>
        <w:right w:val="none" w:sz="0" w:space="0" w:color="auto"/>
      </w:divBdr>
    </w:div>
    <w:div w:id="1840849137">
      <w:bodyDiv w:val="1"/>
      <w:marLeft w:val="0"/>
      <w:marRight w:val="0"/>
      <w:marTop w:val="0"/>
      <w:marBottom w:val="0"/>
      <w:divBdr>
        <w:top w:val="none" w:sz="0" w:space="0" w:color="auto"/>
        <w:left w:val="none" w:sz="0" w:space="0" w:color="auto"/>
        <w:bottom w:val="none" w:sz="0" w:space="0" w:color="auto"/>
        <w:right w:val="none" w:sz="0" w:space="0" w:color="auto"/>
      </w:divBdr>
    </w:div>
    <w:div w:id="1855486670">
      <w:bodyDiv w:val="1"/>
      <w:marLeft w:val="0"/>
      <w:marRight w:val="0"/>
      <w:marTop w:val="0"/>
      <w:marBottom w:val="0"/>
      <w:divBdr>
        <w:top w:val="none" w:sz="0" w:space="0" w:color="auto"/>
        <w:left w:val="none" w:sz="0" w:space="0" w:color="auto"/>
        <w:bottom w:val="none" w:sz="0" w:space="0" w:color="auto"/>
        <w:right w:val="none" w:sz="0" w:space="0" w:color="auto"/>
      </w:divBdr>
    </w:div>
    <w:div w:id="1867979329">
      <w:bodyDiv w:val="1"/>
      <w:marLeft w:val="0"/>
      <w:marRight w:val="0"/>
      <w:marTop w:val="0"/>
      <w:marBottom w:val="0"/>
      <w:divBdr>
        <w:top w:val="none" w:sz="0" w:space="0" w:color="auto"/>
        <w:left w:val="none" w:sz="0" w:space="0" w:color="auto"/>
        <w:bottom w:val="none" w:sz="0" w:space="0" w:color="auto"/>
        <w:right w:val="none" w:sz="0" w:space="0" w:color="auto"/>
      </w:divBdr>
    </w:div>
    <w:div w:id="1886018256">
      <w:bodyDiv w:val="1"/>
      <w:marLeft w:val="0"/>
      <w:marRight w:val="0"/>
      <w:marTop w:val="0"/>
      <w:marBottom w:val="0"/>
      <w:divBdr>
        <w:top w:val="none" w:sz="0" w:space="0" w:color="auto"/>
        <w:left w:val="none" w:sz="0" w:space="0" w:color="auto"/>
        <w:bottom w:val="none" w:sz="0" w:space="0" w:color="auto"/>
        <w:right w:val="none" w:sz="0" w:space="0" w:color="auto"/>
      </w:divBdr>
    </w:div>
    <w:div w:id="1900898618">
      <w:bodyDiv w:val="1"/>
      <w:marLeft w:val="0"/>
      <w:marRight w:val="0"/>
      <w:marTop w:val="0"/>
      <w:marBottom w:val="0"/>
      <w:divBdr>
        <w:top w:val="none" w:sz="0" w:space="0" w:color="auto"/>
        <w:left w:val="none" w:sz="0" w:space="0" w:color="auto"/>
        <w:bottom w:val="none" w:sz="0" w:space="0" w:color="auto"/>
        <w:right w:val="none" w:sz="0" w:space="0" w:color="auto"/>
      </w:divBdr>
    </w:div>
    <w:div w:id="1908497452">
      <w:bodyDiv w:val="1"/>
      <w:marLeft w:val="0"/>
      <w:marRight w:val="0"/>
      <w:marTop w:val="0"/>
      <w:marBottom w:val="0"/>
      <w:divBdr>
        <w:top w:val="none" w:sz="0" w:space="0" w:color="auto"/>
        <w:left w:val="none" w:sz="0" w:space="0" w:color="auto"/>
        <w:bottom w:val="none" w:sz="0" w:space="0" w:color="auto"/>
        <w:right w:val="none" w:sz="0" w:space="0" w:color="auto"/>
      </w:divBdr>
    </w:div>
    <w:div w:id="1911495506">
      <w:bodyDiv w:val="1"/>
      <w:marLeft w:val="0"/>
      <w:marRight w:val="0"/>
      <w:marTop w:val="0"/>
      <w:marBottom w:val="0"/>
      <w:divBdr>
        <w:top w:val="none" w:sz="0" w:space="0" w:color="auto"/>
        <w:left w:val="none" w:sz="0" w:space="0" w:color="auto"/>
        <w:bottom w:val="none" w:sz="0" w:space="0" w:color="auto"/>
        <w:right w:val="none" w:sz="0" w:space="0" w:color="auto"/>
      </w:divBdr>
    </w:div>
    <w:div w:id="1931113197">
      <w:bodyDiv w:val="1"/>
      <w:marLeft w:val="0"/>
      <w:marRight w:val="0"/>
      <w:marTop w:val="0"/>
      <w:marBottom w:val="0"/>
      <w:divBdr>
        <w:top w:val="none" w:sz="0" w:space="0" w:color="auto"/>
        <w:left w:val="none" w:sz="0" w:space="0" w:color="auto"/>
        <w:bottom w:val="none" w:sz="0" w:space="0" w:color="auto"/>
        <w:right w:val="none" w:sz="0" w:space="0" w:color="auto"/>
      </w:divBdr>
    </w:div>
    <w:div w:id="1968318417">
      <w:bodyDiv w:val="1"/>
      <w:marLeft w:val="0"/>
      <w:marRight w:val="0"/>
      <w:marTop w:val="0"/>
      <w:marBottom w:val="0"/>
      <w:divBdr>
        <w:top w:val="none" w:sz="0" w:space="0" w:color="auto"/>
        <w:left w:val="none" w:sz="0" w:space="0" w:color="auto"/>
        <w:bottom w:val="none" w:sz="0" w:space="0" w:color="auto"/>
        <w:right w:val="none" w:sz="0" w:space="0" w:color="auto"/>
      </w:divBdr>
    </w:div>
    <w:div w:id="1968925466">
      <w:bodyDiv w:val="1"/>
      <w:marLeft w:val="0"/>
      <w:marRight w:val="0"/>
      <w:marTop w:val="0"/>
      <w:marBottom w:val="0"/>
      <w:divBdr>
        <w:top w:val="none" w:sz="0" w:space="0" w:color="auto"/>
        <w:left w:val="none" w:sz="0" w:space="0" w:color="auto"/>
        <w:bottom w:val="none" w:sz="0" w:space="0" w:color="auto"/>
        <w:right w:val="none" w:sz="0" w:space="0" w:color="auto"/>
      </w:divBdr>
    </w:div>
    <w:div w:id="2004700655">
      <w:bodyDiv w:val="1"/>
      <w:marLeft w:val="0"/>
      <w:marRight w:val="0"/>
      <w:marTop w:val="0"/>
      <w:marBottom w:val="0"/>
      <w:divBdr>
        <w:top w:val="none" w:sz="0" w:space="0" w:color="auto"/>
        <w:left w:val="none" w:sz="0" w:space="0" w:color="auto"/>
        <w:bottom w:val="none" w:sz="0" w:space="0" w:color="auto"/>
        <w:right w:val="none" w:sz="0" w:space="0" w:color="auto"/>
      </w:divBdr>
    </w:div>
    <w:div w:id="2027369536">
      <w:bodyDiv w:val="1"/>
      <w:marLeft w:val="0"/>
      <w:marRight w:val="0"/>
      <w:marTop w:val="0"/>
      <w:marBottom w:val="0"/>
      <w:divBdr>
        <w:top w:val="none" w:sz="0" w:space="0" w:color="auto"/>
        <w:left w:val="none" w:sz="0" w:space="0" w:color="auto"/>
        <w:bottom w:val="none" w:sz="0" w:space="0" w:color="auto"/>
        <w:right w:val="none" w:sz="0" w:space="0" w:color="auto"/>
      </w:divBdr>
    </w:div>
    <w:div w:id="2042393049">
      <w:bodyDiv w:val="1"/>
      <w:marLeft w:val="0"/>
      <w:marRight w:val="0"/>
      <w:marTop w:val="0"/>
      <w:marBottom w:val="0"/>
      <w:divBdr>
        <w:top w:val="none" w:sz="0" w:space="0" w:color="auto"/>
        <w:left w:val="none" w:sz="0" w:space="0" w:color="auto"/>
        <w:bottom w:val="none" w:sz="0" w:space="0" w:color="auto"/>
        <w:right w:val="none" w:sz="0" w:space="0" w:color="auto"/>
      </w:divBdr>
    </w:div>
    <w:div w:id="2046903204">
      <w:bodyDiv w:val="1"/>
      <w:marLeft w:val="0"/>
      <w:marRight w:val="0"/>
      <w:marTop w:val="0"/>
      <w:marBottom w:val="0"/>
      <w:divBdr>
        <w:top w:val="none" w:sz="0" w:space="0" w:color="auto"/>
        <w:left w:val="none" w:sz="0" w:space="0" w:color="auto"/>
        <w:bottom w:val="none" w:sz="0" w:space="0" w:color="auto"/>
        <w:right w:val="none" w:sz="0" w:space="0" w:color="auto"/>
      </w:divBdr>
    </w:div>
    <w:div w:id="2079786418">
      <w:bodyDiv w:val="1"/>
      <w:marLeft w:val="0"/>
      <w:marRight w:val="0"/>
      <w:marTop w:val="0"/>
      <w:marBottom w:val="0"/>
      <w:divBdr>
        <w:top w:val="none" w:sz="0" w:space="0" w:color="auto"/>
        <w:left w:val="none" w:sz="0" w:space="0" w:color="auto"/>
        <w:bottom w:val="none" w:sz="0" w:space="0" w:color="auto"/>
        <w:right w:val="none" w:sz="0" w:space="0" w:color="auto"/>
      </w:divBdr>
    </w:div>
    <w:div w:id="2096856661">
      <w:bodyDiv w:val="1"/>
      <w:marLeft w:val="0"/>
      <w:marRight w:val="0"/>
      <w:marTop w:val="0"/>
      <w:marBottom w:val="0"/>
      <w:divBdr>
        <w:top w:val="none" w:sz="0" w:space="0" w:color="auto"/>
        <w:left w:val="none" w:sz="0" w:space="0" w:color="auto"/>
        <w:bottom w:val="none" w:sz="0" w:space="0" w:color="auto"/>
        <w:right w:val="none" w:sz="0" w:space="0" w:color="auto"/>
      </w:divBdr>
    </w:div>
    <w:div w:id="2106654744">
      <w:bodyDiv w:val="1"/>
      <w:marLeft w:val="0"/>
      <w:marRight w:val="0"/>
      <w:marTop w:val="0"/>
      <w:marBottom w:val="0"/>
      <w:divBdr>
        <w:top w:val="none" w:sz="0" w:space="0" w:color="auto"/>
        <w:left w:val="none" w:sz="0" w:space="0" w:color="auto"/>
        <w:bottom w:val="none" w:sz="0" w:space="0" w:color="auto"/>
        <w:right w:val="none" w:sz="0" w:space="0" w:color="auto"/>
      </w:divBdr>
    </w:div>
    <w:div w:id="2115199245">
      <w:bodyDiv w:val="1"/>
      <w:marLeft w:val="0"/>
      <w:marRight w:val="0"/>
      <w:marTop w:val="0"/>
      <w:marBottom w:val="0"/>
      <w:divBdr>
        <w:top w:val="none" w:sz="0" w:space="0" w:color="auto"/>
        <w:left w:val="none" w:sz="0" w:space="0" w:color="auto"/>
        <w:bottom w:val="none" w:sz="0" w:space="0" w:color="auto"/>
        <w:right w:val="none" w:sz="0" w:space="0" w:color="auto"/>
      </w:divBdr>
    </w:div>
    <w:div w:id="2128348484">
      <w:bodyDiv w:val="1"/>
      <w:marLeft w:val="0"/>
      <w:marRight w:val="0"/>
      <w:marTop w:val="0"/>
      <w:marBottom w:val="0"/>
      <w:divBdr>
        <w:top w:val="none" w:sz="0" w:space="0" w:color="auto"/>
        <w:left w:val="none" w:sz="0" w:space="0" w:color="auto"/>
        <w:bottom w:val="none" w:sz="0" w:space="0" w:color="auto"/>
        <w:right w:val="none" w:sz="0" w:space="0" w:color="auto"/>
      </w:divBdr>
    </w:div>
    <w:div w:id="2138329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6.xml"/><Relationship Id="rId21" Type="http://schemas.openxmlformats.org/officeDocument/2006/relationships/chart" Target="charts/chart1.xml"/><Relationship Id="rId42" Type="http://schemas.openxmlformats.org/officeDocument/2006/relationships/chart" Target="charts/chart20.xml"/><Relationship Id="rId47" Type="http://schemas.openxmlformats.org/officeDocument/2006/relationships/chart" Target="charts/chart24.xml"/><Relationship Id="rId63" Type="http://schemas.openxmlformats.org/officeDocument/2006/relationships/image" Target="media/image13.png"/><Relationship Id="rId68" Type="http://schemas.openxmlformats.org/officeDocument/2006/relationships/chart" Target="charts/chart42.xml"/><Relationship Id="rId84" Type="http://schemas.openxmlformats.org/officeDocument/2006/relationships/image" Target="media/image18.png"/><Relationship Id="rId89" Type="http://schemas.openxmlformats.org/officeDocument/2006/relationships/image" Target="media/image23.png"/><Relationship Id="rId16"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chart" Target="charts/chart12.xml"/><Relationship Id="rId37" Type="http://schemas.openxmlformats.org/officeDocument/2006/relationships/chart" Target="charts/chart15.xml"/><Relationship Id="rId53" Type="http://schemas.openxmlformats.org/officeDocument/2006/relationships/chart" Target="charts/chart30.xml"/><Relationship Id="rId58" Type="http://schemas.openxmlformats.org/officeDocument/2006/relationships/chart" Target="charts/chart34.xml"/><Relationship Id="rId74" Type="http://schemas.openxmlformats.org/officeDocument/2006/relationships/chart" Target="charts/chart47.xml"/><Relationship Id="rId79" Type="http://schemas.openxmlformats.org/officeDocument/2006/relationships/image" Target="media/image15.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24.png"/><Relationship Id="rId95" Type="http://schemas.openxmlformats.org/officeDocument/2006/relationships/image" Target="media/image28.png"/><Relationship Id="rId22" Type="http://schemas.openxmlformats.org/officeDocument/2006/relationships/chart" Target="charts/chart2.xml"/><Relationship Id="rId27" Type="http://schemas.openxmlformats.org/officeDocument/2006/relationships/chart" Target="charts/chart7.xml"/><Relationship Id="rId43" Type="http://schemas.openxmlformats.org/officeDocument/2006/relationships/chart" Target="charts/chart21.xml"/><Relationship Id="rId48" Type="http://schemas.openxmlformats.org/officeDocument/2006/relationships/chart" Target="charts/chart25.xml"/><Relationship Id="rId64" Type="http://schemas.openxmlformats.org/officeDocument/2006/relationships/chart" Target="charts/chart38.xml"/><Relationship Id="rId69" Type="http://schemas.openxmlformats.org/officeDocument/2006/relationships/chart" Target="charts/chart43.xml"/><Relationship Id="rId80" Type="http://schemas.openxmlformats.org/officeDocument/2006/relationships/chart" Target="charts/chart52.xml"/><Relationship Id="rId85" Type="http://schemas.openxmlformats.org/officeDocument/2006/relationships/image" Target="media/image19.png"/><Relationship Id="rId12" Type="http://schemas.openxmlformats.org/officeDocument/2006/relationships/comments" Target="comments.xml"/><Relationship Id="rId17" Type="http://schemas.openxmlformats.org/officeDocument/2006/relationships/footer" Target="footer1.xml"/><Relationship Id="rId25" Type="http://schemas.openxmlformats.org/officeDocument/2006/relationships/chart" Target="charts/chart5.xml"/><Relationship Id="rId33" Type="http://schemas.openxmlformats.org/officeDocument/2006/relationships/chart" Target="charts/chart13.xml"/><Relationship Id="rId38" Type="http://schemas.openxmlformats.org/officeDocument/2006/relationships/chart" Target="charts/chart16.xml"/><Relationship Id="rId46" Type="http://schemas.openxmlformats.org/officeDocument/2006/relationships/image" Target="media/image11.png"/><Relationship Id="rId59" Type="http://schemas.openxmlformats.org/officeDocument/2006/relationships/chart" Target="charts/chart35.xml"/><Relationship Id="rId67" Type="http://schemas.openxmlformats.org/officeDocument/2006/relationships/chart" Target="charts/chart41.xml"/><Relationship Id="rId103" Type="http://schemas.microsoft.com/office/2011/relationships/people" Target="people.xml"/><Relationship Id="rId20" Type="http://schemas.openxmlformats.org/officeDocument/2006/relationships/image" Target="media/image9.png"/><Relationship Id="rId41" Type="http://schemas.openxmlformats.org/officeDocument/2006/relationships/chart" Target="charts/chart19.xml"/><Relationship Id="rId54" Type="http://schemas.openxmlformats.org/officeDocument/2006/relationships/image" Target="media/image12.png"/><Relationship Id="rId62" Type="http://schemas.openxmlformats.org/officeDocument/2006/relationships/chart" Target="charts/chart37.xml"/><Relationship Id="rId70" Type="http://schemas.openxmlformats.org/officeDocument/2006/relationships/chart" Target="charts/chart44.xml"/><Relationship Id="rId75" Type="http://schemas.openxmlformats.org/officeDocument/2006/relationships/chart" Target="charts/chart48.xml"/><Relationship Id="rId83" Type="http://schemas.openxmlformats.org/officeDocument/2006/relationships/image" Target="media/image17.jpeg"/><Relationship Id="rId88" Type="http://schemas.openxmlformats.org/officeDocument/2006/relationships/image" Target="media/image22.png"/><Relationship Id="rId91" Type="http://schemas.openxmlformats.org/officeDocument/2006/relationships/chart" Target="charts/chart54.xml"/><Relationship Id="rId96" Type="http://schemas.openxmlformats.org/officeDocument/2006/relationships/image" Target="media/image280.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chart" Target="charts/chart3.xml"/><Relationship Id="rId28" Type="http://schemas.openxmlformats.org/officeDocument/2006/relationships/chart" Target="charts/chart8.xml"/><Relationship Id="rId36" Type="http://schemas.openxmlformats.org/officeDocument/2006/relationships/image" Target="media/image10.png"/><Relationship Id="rId49" Type="http://schemas.openxmlformats.org/officeDocument/2006/relationships/chart" Target="charts/chart26.xml"/><Relationship Id="rId57" Type="http://schemas.openxmlformats.org/officeDocument/2006/relationships/chart" Target="charts/chart33.xml"/><Relationship Id="rId10" Type="http://schemas.openxmlformats.org/officeDocument/2006/relationships/image" Target="media/image3.png"/><Relationship Id="rId31" Type="http://schemas.openxmlformats.org/officeDocument/2006/relationships/chart" Target="charts/chart11.xml"/><Relationship Id="rId44" Type="http://schemas.openxmlformats.org/officeDocument/2006/relationships/chart" Target="charts/chart22.xml"/><Relationship Id="rId52" Type="http://schemas.openxmlformats.org/officeDocument/2006/relationships/chart" Target="charts/chart29.xml"/><Relationship Id="rId60" Type="http://schemas.openxmlformats.org/officeDocument/2006/relationships/chart" Target="charts/chart350.xml"/><Relationship Id="rId65" Type="http://schemas.openxmlformats.org/officeDocument/2006/relationships/chart" Target="charts/chart39.xml"/><Relationship Id="rId73" Type="http://schemas.openxmlformats.org/officeDocument/2006/relationships/chart" Target="charts/chart46.xml"/><Relationship Id="rId78" Type="http://schemas.openxmlformats.org/officeDocument/2006/relationships/chart" Target="charts/chart51.xml"/><Relationship Id="rId81" Type="http://schemas.openxmlformats.org/officeDocument/2006/relationships/chart" Target="charts/chart53.xml"/><Relationship Id="rId86" Type="http://schemas.openxmlformats.org/officeDocument/2006/relationships/image" Target="media/image20.png"/><Relationship Id="rId94" Type="http://schemas.openxmlformats.org/officeDocument/2006/relationships/image" Target="media/image27.png"/><Relationship Id="rId99" Type="http://schemas.openxmlformats.org/officeDocument/2006/relationships/diagramQuickStyle" Target="diagrams/quickStyle1.xml"/><Relationship Id="rId101" Type="http://schemas.microsoft.com/office/2007/relationships/diagramDrawing" Target="diagrams/drawing1.xml"/><Relationship Id="rId4" Type="http://schemas.openxmlformats.org/officeDocument/2006/relationships/settings" Target="settings.xml"/><Relationship Id="rId9" Type="http://schemas.openxmlformats.org/officeDocument/2006/relationships/image" Target="media/image2.png"/><Relationship Id="rId13" Type="http://schemas.microsoft.com/office/2011/relationships/commentsExtended" Target="commentsExtended.xml"/><Relationship Id="rId18" Type="http://schemas.openxmlformats.org/officeDocument/2006/relationships/image" Target="media/image7.png"/><Relationship Id="rId39" Type="http://schemas.openxmlformats.org/officeDocument/2006/relationships/chart" Target="charts/chart17.xml"/><Relationship Id="rId34" Type="http://schemas.openxmlformats.org/officeDocument/2006/relationships/chart" Target="charts/chart14.xml"/><Relationship Id="rId50" Type="http://schemas.openxmlformats.org/officeDocument/2006/relationships/chart" Target="charts/chart27.xml"/><Relationship Id="rId55" Type="http://schemas.openxmlformats.org/officeDocument/2006/relationships/chart" Target="charts/chart31.xml"/><Relationship Id="rId76" Type="http://schemas.openxmlformats.org/officeDocument/2006/relationships/chart" Target="charts/chart49.xml"/><Relationship Id="rId97" Type="http://schemas.openxmlformats.org/officeDocument/2006/relationships/diagramData" Target="diagrams/data1.xm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chart" Target="charts/chart9.xml"/><Relationship Id="rId24" Type="http://schemas.openxmlformats.org/officeDocument/2006/relationships/chart" Target="charts/chart4.xml"/><Relationship Id="rId40" Type="http://schemas.openxmlformats.org/officeDocument/2006/relationships/chart" Target="charts/chart18.xml"/><Relationship Id="rId45" Type="http://schemas.openxmlformats.org/officeDocument/2006/relationships/chart" Target="charts/chart23.xml"/><Relationship Id="rId66" Type="http://schemas.openxmlformats.org/officeDocument/2006/relationships/chart" Target="charts/chart40.xml"/><Relationship Id="rId87" Type="http://schemas.openxmlformats.org/officeDocument/2006/relationships/image" Target="media/image21.png"/><Relationship Id="rId61" Type="http://schemas.openxmlformats.org/officeDocument/2006/relationships/chart" Target="charts/chart36.xml"/><Relationship Id="rId82" Type="http://schemas.openxmlformats.org/officeDocument/2006/relationships/image" Target="media/image16.jpeg"/><Relationship Id="rId19" Type="http://schemas.openxmlformats.org/officeDocument/2006/relationships/image" Target="media/image8.svg"/><Relationship Id="rId14" Type="http://schemas.microsoft.com/office/2016/09/relationships/commentsIds" Target="commentsIds.xml"/><Relationship Id="rId30" Type="http://schemas.openxmlformats.org/officeDocument/2006/relationships/chart" Target="charts/chart10.xml"/><Relationship Id="rId35" Type="http://schemas.openxmlformats.org/officeDocument/2006/relationships/image" Target="media/image9.jpeg"/><Relationship Id="rId56" Type="http://schemas.openxmlformats.org/officeDocument/2006/relationships/chart" Target="charts/chart32.xml"/><Relationship Id="rId77" Type="http://schemas.openxmlformats.org/officeDocument/2006/relationships/chart" Target="charts/chart50.xml"/><Relationship Id="rId100" Type="http://schemas.openxmlformats.org/officeDocument/2006/relationships/diagramColors" Target="diagrams/colors1.xml"/><Relationship Id="rId8" Type="http://schemas.openxmlformats.org/officeDocument/2006/relationships/image" Target="media/image1.jpeg"/><Relationship Id="rId51" Type="http://schemas.openxmlformats.org/officeDocument/2006/relationships/chart" Target="charts/chart28.xml"/><Relationship Id="rId72" Type="http://schemas.openxmlformats.org/officeDocument/2006/relationships/chart" Target="charts/chart45.xml"/><Relationship Id="rId93" Type="http://schemas.openxmlformats.org/officeDocument/2006/relationships/image" Target="media/image26.png"/><Relationship Id="rId98" Type="http://schemas.openxmlformats.org/officeDocument/2006/relationships/diagramLayout" Target="diagrams/layout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chartUserShapes" Target="../drawings/drawing2.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package" Target="../embeddings/Microsoft_Excel_Worksheet22.xlsx"/><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package" Target="../embeddings/Microsoft_Excel_Worksheet23.xlsx"/><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package" Target="../embeddings/Microsoft_Excel_Worksheet26.xlsx"/><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package" Target="../embeddings/Microsoft_Excel_Worksheet27.xlsx"/><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package" Target="../embeddings/Microsoft_Excel_Worksheet28.xlsx"/><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package" Target="../embeddings/Microsoft_Excel_Worksheet29.xlsx"/><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package" Target="../embeddings/Microsoft_Excel_Worksheet30.xlsx"/><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package" Target="../embeddings/Microsoft_Excel_Worksheet31.xlsx"/><Relationship Id="rId2" Type="http://schemas.microsoft.com/office/2011/relationships/chartColorStyle" Target="colors32.xml"/><Relationship Id="rId1" Type="http://schemas.microsoft.com/office/2011/relationships/chartStyle" Target="style32.xml"/><Relationship Id="rId4" Type="http://schemas.openxmlformats.org/officeDocument/2006/relationships/chartUserShapes" Target="../drawings/drawing4.xml"/></Relationships>
</file>

<file path=word/charts/_rels/chart33.xml.rels><?xml version="1.0" encoding="UTF-8" standalone="yes"?>
<Relationships xmlns="http://schemas.openxmlformats.org/package/2006/relationships"><Relationship Id="rId3" Type="http://schemas.openxmlformats.org/officeDocument/2006/relationships/package" Target="../embeddings/Microsoft_Excel_Worksheet32.xlsx"/><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package" Target="../embeddings/Microsoft_Excel_Worksheet33.xlsx"/><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package" Target="../embeddings/Microsoft_Excel_Worksheet34.xlsx"/><Relationship Id="rId2" Type="http://schemas.microsoft.com/office/2011/relationships/chartColorStyle" Target="colors35.xml"/><Relationship Id="rId1" Type="http://schemas.microsoft.com/office/2011/relationships/chartStyle" Target="style35.xml"/></Relationships>
</file>

<file path=word/charts/_rels/chart350.xml.rels><?xml version="1.0" encoding="UTF-8" standalone="yes"?>
<Relationships xmlns="http://schemas.openxmlformats.org/package/2006/relationships"><Relationship Id="rId3" Type="http://schemas.openxmlformats.org/officeDocument/2006/relationships/package" Target="../embeddings/Microsoft_Excel_Worksheet340.xlsx"/><Relationship Id="rId2" Type="http://schemas.microsoft.com/office/2011/relationships/chartColorStyle" Target="colors350.xml"/><Relationship Id="rId1" Type="http://schemas.microsoft.com/office/2011/relationships/chartStyle" Target="style350.xml"/></Relationships>
</file>

<file path=word/charts/_rels/chart36.xml.rels><?xml version="1.0" encoding="UTF-8" standalone="yes"?>
<Relationships xmlns="http://schemas.openxmlformats.org/package/2006/relationships"><Relationship Id="rId3" Type="http://schemas.openxmlformats.org/officeDocument/2006/relationships/package" Target="../embeddings/Microsoft_Excel_Worksheet35.xlsx"/><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package" Target="../embeddings/Microsoft_Excel_Worksheet36.xlsx"/><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package" Target="../embeddings/Microsoft_Excel_Worksheet37.xlsx"/><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package" Target="../embeddings/Microsoft_Excel_Worksheet38.xlsx"/><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package" Target="../embeddings/Microsoft_Excel_Worksheet39.xlsx"/><Relationship Id="rId2" Type="http://schemas.microsoft.com/office/2011/relationships/chartColorStyle" Target="colors40.xml"/><Relationship Id="rId1" Type="http://schemas.microsoft.com/office/2011/relationships/chartStyle" Target="style40.xml"/></Relationships>
</file>

<file path=word/charts/_rels/chart41.xml.rels><?xml version="1.0" encoding="UTF-8" standalone="yes"?>
<Relationships xmlns="http://schemas.openxmlformats.org/package/2006/relationships"><Relationship Id="rId3" Type="http://schemas.openxmlformats.org/officeDocument/2006/relationships/package" Target="../embeddings/Microsoft_Excel_Worksheet40.xlsx"/><Relationship Id="rId2" Type="http://schemas.microsoft.com/office/2011/relationships/chartColorStyle" Target="colors41.xml"/><Relationship Id="rId1" Type="http://schemas.microsoft.com/office/2011/relationships/chartStyle" Target="style41.xml"/></Relationships>
</file>

<file path=word/charts/_rels/chart42.xml.rels><?xml version="1.0" encoding="UTF-8" standalone="yes"?>
<Relationships xmlns="http://schemas.openxmlformats.org/package/2006/relationships"><Relationship Id="rId3" Type="http://schemas.openxmlformats.org/officeDocument/2006/relationships/package" Target="../embeddings/Microsoft_Excel_Worksheet41.xlsx"/><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package" Target="../embeddings/Microsoft_Excel_Worksheet42.xlsx"/><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package" Target="../embeddings/Microsoft_Excel_Worksheet43.xlsx"/><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package" Target="../embeddings/Microsoft_Excel_Worksheet44.xlsx"/><Relationship Id="rId2" Type="http://schemas.microsoft.com/office/2011/relationships/chartColorStyle" Target="colors45.xml"/><Relationship Id="rId1" Type="http://schemas.microsoft.com/office/2011/relationships/chartStyle" Target="style45.xml"/></Relationships>
</file>

<file path=word/charts/_rels/chart46.xml.rels><?xml version="1.0" encoding="UTF-8" standalone="yes"?>
<Relationships xmlns="http://schemas.openxmlformats.org/package/2006/relationships"><Relationship Id="rId3" Type="http://schemas.openxmlformats.org/officeDocument/2006/relationships/package" Target="../embeddings/Microsoft_Excel_Worksheet45.xlsx"/><Relationship Id="rId2" Type="http://schemas.microsoft.com/office/2011/relationships/chartColorStyle" Target="colors46.xml"/><Relationship Id="rId1" Type="http://schemas.microsoft.com/office/2011/relationships/chartStyle" Target="style46.xml"/></Relationships>
</file>

<file path=word/charts/_rels/chart47.xml.rels><?xml version="1.0" encoding="UTF-8" standalone="yes"?>
<Relationships xmlns="http://schemas.openxmlformats.org/package/2006/relationships"><Relationship Id="rId3" Type="http://schemas.openxmlformats.org/officeDocument/2006/relationships/package" Target="../embeddings/Microsoft_Excel_Worksheet46.xlsx"/><Relationship Id="rId2" Type="http://schemas.microsoft.com/office/2011/relationships/chartColorStyle" Target="colors47.xml"/><Relationship Id="rId1" Type="http://schemas.microsoft.com/office/2011/relationships/chartStyle" Target="style47.xml"/></Relationships>
</file>

<file path=word/charts/_rels/chart48.xml.rels><?xml version="1.0" encoding="UTF-8" standalone="yes"?>
<Relationships xmlns="http://schemas.openxmlformats.org/package/2006/relationships"><Relationship Id="rId3" Type="http://schemas.openxmlformats.org/officeDocument/2006/relationships/package" Target="../embeddings/Microsoft_Excel_Worksheet47.xlsx"/><Relationship Id="rId2" Type="http://schemas.microsoft.com/office/2011/relationships/chartColorStyle" Target="colors48.xml"/><Relationship Id="rId1" Type="http://schemas.microsoft.com/office/2011/relationships/chartStyle" Target="style48.xml"/></Relationships>
</file>

<file path=word/charts/_rels/chart49.xml.rels><?xml version="1.0" encoding="UTF-8" standalone="yes"?>
<Relationships xmlns="http://schemas.openxmlformats.org/package/2006/relationships"><Relationship Id="rId3" Type="http://schemas.openxmlformats.org/officeDocument/2006/relationships/package" Target="../embeddings/Microsoft_Excel_Worksheet48.xlsx"/><Relationship Id="rId2" Type="http://schemas.microsoft.com/office/2011/relationships/chartColorStyle" Target="colors49.xml"/><Relationship Id="rId1" Type="http://schemas.microsoft.com/office/2011/relationships/chartStyle" Target="style49.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package" Target="../embeddings/Microsoft_Excel_Worksheet49.xlsx"/><Relationship Id="rId2" Type="http://schemas.microsoft.com/office/2011/relationships/chartColorStyle" Target="colors50.xml"/><Relationship Id="rId1" Type="http://schemas.microsoft.com/office/2011/relationships/chartStyle" Target="style50.xml"/></Relationships>
</file>

<file path=word/charts/_rels/chart51.xml.rels><?xml version="1.0" encoding="UTF-8" standalone="yes"?>
<Relationships xmlns="http://schemas.openxmlformats.org/package/2006/relationships"><Relationship Id="rId3" Type="http://schemas.openxmlformats.org/officeDocument/2006/relationships/package" Target="../embeddings/Microsoft_Excel_Worksheet50.xlsx"/><Relationship Id="rId2" Type="http://schemas.microsoft.com/office/2011/relationships/chartColorStyle" Target="colors51.xml"/><Relationship Id="rId1" Type="http://schemas.microsoft.com/office/2011/relationships/chartStyle" Target="style51.xml"/></Relationships>
</file>

<file path=word/charts/_rels/chart52.xml.rels><?xml version="1.0" encoding="UTF-8" standalone="yes"?>
<Relationships xmlns="http://schemas.openxmlformats.org/package/2006/relationships"><Relationship Id="rId3" Type="http://schemas.openxmlformats.org/officeDocument/2006/relationships/package" Target="../embeddings/Microsoft_Excel_Worksheet51.xlsx"/><Relationship Id="rId2" Type="http://schemas.microsoft.com/office/2011/relationships/chartColorStyle" Target="colors52.xml"/><Relationship Id="rId1" Type="http://schemas.microsoft.com/office/2011/relationships/chartStyle" Target="style52.xml"/></Relationships>
</file>

<file path=word/charts/_rels/chart53.xml.rels><?xml version="1.0" encoding="UTF-8" standalone="yes"?>
<Relationships xmlns="http://schemas.openxmlformats.org/package/2006/relationships"><Relationship Id="rId3" Type="http://schemas.openxmlformats.org/officeDocument/2006/relationships/package" Target="../embeddings/Microsoft_Excel_Worksheet52.xlsx"/><Relationship Id="rId2" Type="http://schemas.microsoft.com/office/2011/relationships/chartColorStyle" Target="colors53.xml"/><Relationship Id="rId1" Type="http://schemas.microsoft.com/office/2011/relationships/chartStyle" Target="style53.xml"/><Relationship Id="rId4" Type="http://schemas.openxmlformats.org/officeDocument/2006/relationships/chartUserShapes" Target="../drawings/drawing5.xml"/></Relationships>
</file>

<file path=word/charts/_rels/chart54.xml.rels><?xml version="1.0" encoding="UTF-8" standalone="yes"?>
<Relationships xmlns="http://schemas.openxmlformats.org/package/2006/relationships"><Relationship Id="rId3" Type="http://schemas.openxmlformats.org/officeDocument/2006/relationships/package" Target="../embeddings/Microsoft_Excel_Worksheet53.xlsx"/><Relationship Id="rId2" Type="http://schemas.microsoft.com/office/2011/relationships/chartColorStyle" Target="colors54.xml"/><Relationship Id="rId1" Type="http://schemas.microsoft.com/office/2011/relationships/chartStyle" Target="style54.xml"/><Relationship Id="rId4" Type="http://schemas.openxmlformats.org/officeDocument/2006/relationships/chartUserShapes" Target="../drawings/drawing6.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1.8670319682426519E-2"/>
          <c:w val="1"/>
          <c:h val="0.63138259056797796"/>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E0E-4D7B-B34B-DF5E31CEE08E}"/>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E0E-4D7B-B34B-DF5E31CEE08E}"/>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E0E-4D7B-B34B-DF5E31CEE08E}"/>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E0E-4D7B-B34B-DF5E31CEE08E}"/>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8E0E-4D7B-B34B-DF5E31CEE08E}"/>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E0E-4D7B-B34B-DF5E31CEE08E}"/>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8E0E-4D7B-B34B-DF5E31CEE08E}"/>
                </c:ext>
              </c:extLst>
            </c:dLbl>
            <c:spPr>
              <a:noFill/>
              <a:ln>
                <a:noFill/>
              </a:ln>
              <a:effectLst/>
            </c:spPr>
            <c:txPr>
              <a:bodyPr rot="0" spcFirstLastPara="1" vertOverflow="ellipsis" vert="horz" wrap="square" anchor="ctr" anchorCtr="1"/>
              <a:lstStyle/>
              <a:p>
                <a:pPr>
                  <a:defRPr sz="7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677.49456105411764</c:v>
                </c:pt>
                <c:pt idx="1">
                  <c:v>707.78517724705875</c:v>
                </c:pt>
                <c:pt idx="2">
                  <c:v>734.68758624000009</c:v>
                </c:pt>
                <c:pt idx="3">
                  <c:v>767.43537523294117</c:v>
                </c:pt>
                <c:pt idx="4">
                  <c:v>796.32484146803279</c:v>
                </c:pt>
                <c:pt idx="5">
                  <c:v>739.48918205065149</c:v>
                </c:pt>
                <c:pt idx="6">
                  <c:v>789.09417055501353</c:v>
                </c:pt>
                <c:pt idx="7">
                  <c:v>845.25995640062752</c:v>
                </c:pt>
                <c:pt idx="8">
                  <c:v>903.65583837973259</c:v>
                </c:pt>
                <c:pt idx="9">
                  <c:v>964.30619292522942</c:v>
                </c:pt>
                <c:pt idx="10">
                  <c:v>1026.2451519544643</c:v>
                </c:pt>
                <c:pt idx="11">
                  <c:v>1090.0765587755718</c:v>
                </c:pt>
                <c:pt idx="12">
                  <c:v>1156.5391819147492</c:v>
                </c:pt>
                <c:pt idx="13">
                  <c:v>1224.5714728671014</c:v>
                </c:pt>
                <c:pt idx="14">
                  <c:v>1295.0841415514938</c:v>
                </c:pt>
                <c:pt idx="15">
                  <c:v>1367.3349493354222</c:v>
                </c:pt>
              </c:numCache>
            </c:numRef>
          </c:val>
          <c:extLst>
            <c:ext xmlns:c16="http://schemas.microsoft.com/office/drawing/2014/chart" uri="{C3380CC4-5D6E-409C-BE32-E72D297353CC}">
              <c16:uniqueId val="{0000000C-8E0E-4D7B-B34B-DF5E31CEE08E}"/>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2000"/>
          <c:min val="200"/>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Capacity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4.84</c:v>
                </c:pt>
                <c:pt idx="1">
                  <c:v>4.84</c:v>
                </c:pt>
                <c:pt idx="2">
                  <c:v>4.84</c:v>
                </c:pt>
                <c:pt idx="3">
                  <c:v>4.84</c:v>
                </c:pt>
                <c:pt idx="4">
                  <c:v>4.84</c:v>
                </c:pt>
                <c:pt idx="5">
                  <c:v>4.84</c:v>
                </c:pt>
                <c:pt idx="6">
                  <c:v>4.84</c:v>
                </c:pt>
                <c:pt idx="7">
                  <c:v>4.84</c:v>
                </c:pt>
                <c:pt idx="8">
                  <c:v>4.84</c:v>
                </c:pt>
                <c:pt idx="9">
                  <c:v>4.84</c:v>
                </c:pt>
                <c:pt idx="10">
                  <c:v>4.84</c:v>
                </c:pt>
                <c:pt idx="11">
                  <c:v>4.84</c:v>
                </c:pt>
                <c:pt idx="12">
                  <c:v>4.84</c:v>
                </c:pt>
                <c:pt idx="13">
                  <c:v>4.84</c:v>
                </c:pt>
                <c:pt idx="14">
                  <c:v>4.84</c:v>
                </c:pt>
                <c:pt idx="15">
                  <c:v>4.84</c:v>
                </c:pt>
              </c:numCache>
            </c:numRef>
          </c:val>
          <c:extLst>
            <c:ext xmlns:c16="http://schemas.microsoft.com/office/drawing/2014/chart" uri="{C3380CC4-5D6E-409C-BE32-E72D297353CC}">
              <c16:uniqueId val="{00000000-4BD9-43A0-9F77-EF78A987748E}"/>
            </c:ext>
          </c:extLst>
        </c:ser>
        <c:ser>
          <c:idx val="1"/>
          <c:order val="1"/>
          <c:tx>
            <c:strRef>
              <c:f>Sheet1!$C$1</c:f>
              <c:strCache>
                <c:ptCount val="1"/>
                <c:pt idx="0">
                  <c:v>Production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3.7396079999999996</c:v>
                </c:pt>
                <c:pt idx="1">
                  <c:v>3.7724880000000005</c:v>
                </c:pt>
                <c:pt idx="2">
                  <c:v>3.904992</c:v>
                </c:pt>
                <c:pt idx="3">
                  <c:v>4.0173759999999996</c:v>
                </c:pt>
                <c:pt idx="4">
                  <c:v>4.1268440000000002</c:v>
                </c:pt>
                <c:pt idx="5">
                  <c:v>3.8650160000000002</c:v>
                </c:pt>
                <c:pt idx="6">
                  <c:v>3.6154919999999997</c:v>
                </c:pt>
                <c:pt idx="7">
                  <c:v>3.7826199999999996</c:v>
                </c:pt>
                <c:pt idx="8">
                  <c:v>3.9475399999999996</c:v>
                </c:pt>
                <c:pt idx="9">
                  <c:v>3.9952800000000002</c:v>
                </c:pt>
                <c:pt idx="10">
                  <c:v>4.057188</c:v>
                </c:pt>
                <c:pt idx="11">
                  <c:v>4.1079280000000002</c:v>
                </c:pt>
                <c:pt idx="12">
                  <c:v>4.1566600000000005</c:v>
                </c:pt>
                <c:pt idx="13">
                  <c:v>4.1954560000000001</c:v>
                </c:pt>
                <c:pt idx="14">
                  <c:v>4.3001240000000003</c:v>
                </c:pt>
                <c:pt idx="15">
                  <c:v>4.4466199999999994</c:v>
                </c:pt>
              </c:numCache>
            </c:numRef>
          </c:val>
          <c:extLst>
            <c:ext xmlns:c16="http://schemas.microsoft.com/office/drawing/2014/chart" uri="{C3380CC4-5D6E-409C-BE32-E72D297353CC}">
              <c16:uniqueId val="{00000001-4BD9-43A0-9F77-EF78A987748E}"/>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Volume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1-E3A2-44B2-8848-BC8FC905E22E}"/>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3-E3A2-44B2-8848-BC8FC905E22E}"/>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5-E3A2-44B2-8848-BC8FC905E22E}"/>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7-E3A2-44B2-8848-BC8FC905E22E}"/>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9-E3A2-44B2-8848-BC8FC905E22E}"/>
              </c:ext>
            </c:extLst>
          </c:dPt>
          <c:dLbls>
            <c:dLbl>
              <c:idx val="0"/>
              <c:layout>
                <c:manualLayout>
                  <c:x val="0"/>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E3A2-44B2-8848-BC8FC905E22E}"/>
                </c:ext>
              </c:extLst>
            </c:dLbl>
            <c:dLbl>
              <c:idx val="1"/>
              <c:layout>
                <c:manualLayout>
                  <c:x val="3.061301723344137E-3"/>
                  <c:y val="4.665016891401669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E3A2-44B2-8848-BC8FC905E22E}"/>
                </c:ext>
              </c:extLst>
            </c:dLbl>
            <c:dLbl>
              <c:idx val="2"/>
              <c:layout>
                <c:manualLayout>
                  <c:x val="6.1226034466882739E-3"/>
                  <c:y val="-4.6650168914017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E3A2-44B2-8848-BC8FC905E22E}"/>
                </c:ext>
              </c:extLst>
            </c:dLbl>
            <c:spPr>
              <a:noFill/>
              <a:ln>
                <a:noFill/>
              </a:ln>
              <a:effectLst/>
            </c:spPr>
            <c:txPr>
              <a:bodyPr rot="0" spcFirstLastPara="1" vertOverflow="ellipsis" vert="horz" wrap="square" lIns="38100" tIns="19050" rIns="38100" bIns="19050" anchor="ctr" anchorCtr="1">
                <a:spAutoFit/>
              </a:bodyPr>
              <a:lstStyle/>
              <a:p>
                <a:pPr>
                  <a:defRPr sz="600" b="1"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c:v>
                </c:pt>
                <c:pt idx="7">
                  <c:v>2022E</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8.6803395599999984</c:v>
                </c:pt>
                <c:pt idx="1">
                  <c:v>9.2897018200000012</c:v>
                </c:pt>
                <c:pt idx="2">
                  <c:v>10.033237160000001</c:v>
                </c:pt>
                <c:pt idx="3">
                  <c:v>10.570856599999999</c:v>
                </c:pt>
                <c:pt idx="4">
                  <c:v>11.325868160000002</c:v>
                </c:pt>
                <c:pt idx="5">
                  <c:v>10.113055679999999</c:v>
                </c:pt>
                <c:pt idx="6">
                  <c:v>11.078852497439998</c:v>
                </c:pt>
                <c:pt idx="7">
                  <c:v>12.236592583422478</c:v>
                </c:pt>
                <c:pt idx="8">
                  <c:v>13.637682434224352</c:v>
                </c:pt>
                <c:pt idx="9">
                  <c:v>15.166466635100903</c:v>
                </c:pt>
                <c:pt idx="10">
                  <c:v>16.81354491167286</c:v>
                </c:pt>
                <c:pt idx="11">
                  <c:v>18.923644798087803</c:v>
                </c:pt>
                <c:pt idx="12">
                  <c:v>21.521861228865259</c:v>
                </c:pt>
                <c:pt idx="13">
                  <c:v>24.212093882473415</c:v>
                </c:pt>
                <c:pt idx="14">
                  <c:v>26.972272585075384</c:v>
                </c:pt>
                <c:pt idx="15">
                  <c:v>29.995864341862333</c:v>
                </c:pt>
              </c:numCache>
            </c:numRef>
          </c:val>
          <c:extLst>
            <c:ext xmlns:c16="http://schemas.microsoft.com/office/drawing/2014/chart" uri="{C3380CC4-5D6E-409C-BE32-E72D297353CC}">
              <c16:uniqueId val="{0000000D-E3A2-44B2-8848-BC8FC905E22E}"/>
            </c:ext>
          </c:extLst>
        </c:ser>
        <c:dLbls>
          <c:showLegendKey val="0"/>
          <c:showVal val="1"/>
          <c:showCatName val="0"/>
          <c:showSerName val="0"/>
          <c:showPercent val="0"/>
          <c:showBubbleSize val="0"/>
        </c:dLbls>
        <c:gapWidth val="181"/>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lang="en-US" sz="800" b="1"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0"/>
        <c:axPos val="l"/>
        <c:numFmt formatCode="0.0" sourceLinked="1"/>
        <c:majorTickMark val="out"/>
        <c:minorTickMark val="none"/>
        <c:tickLblPos val="none"/>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Capacity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4.84</c:v>
                </c:pt>
                <c:pt idx="1">
                  <c:v>4.84</c:v>
                </c:pt>
                <c:pt idx="2">
                  <c:v>4.84</c:v>
                </c:pt>
                <c:pt idx="3">
                  <c:v>4.84</c:v>
                </c:pt>
                <c:pt idx="4">
                  <c:v>4.84</c:v>
                </c:pt>
                <c:pt idx="5">
                  <c:v>4.84</c:v>
                </c:pt>
                <c:pt idx="6">
                  <c:v>4.84</c:v>
                </c:pt>
                <c:pt idx="7">
                  <c:v>4.84</c:v>
                </c:pt>
                <c:pt idx="8">
                  <c:v>4.84</c:v>
                </c:pt>
                <c:pt idx="9">
                  <c:v>4.84</c:v>
                </c:pt>
                <c:pt idx="10">
                  <c:v>4.84</c:v>
                </c:pt>
                <c:pt idx="11">
                  <c:v>4.84</c:v>
                </c:pt>
                <c:pt idx="12">
                  <c:v>4.84</c:v>
                </c:pt>
                <c:pt idx="13">
                  <c:v>4.84</c:v>
                </c:pt>
                <c:pt idx="14">
                  <c:v>4.84</c:v>
                </c:pt>
                <c:pt idx="15">
                  <c:v>4.84</c:v>
                </c:pt>
              </c:numCache>
            </c:numRef>
          </c:val>
          <c:extLst>
            <c:ext xmlns:c16="http://schemas.microsoft.com/office/drawing/2014/chart" uri="{C3380CC4-5D6E-409C-BE32-E72D297353CC}">
              <c16:uniqueId val="{00000000-A697-419D-867C-3A8CFCC0C4D1}"/>
            </c:ext>
          </c:extLst>
        </c:ser>
        <c:ser>
          <c:idx val="1"/>
          <c:order val="1"/>
          <c:tx>
            <c:strRef>
              <c:f>Sheet1!$C$1</c:f>
              <c:strCache>
                <c:ptCount val="1"/>
                <c:pt idx="0">
                  <c:v>Production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3.7396079999999996</c:v>
                </c:pt>
                <c:pt idx="1">
                  <c:v>3.7724880000000005</c:v>
                </c:pt>
                <c:pt idx="2">
                  <c:v>3.904992</c:v>
                </c:pt>
                <c:pt idx="3">
                  <c:v>4.0173759999999996</c:v>
                </c:pt>
                <c:pt idx="4">
                  <c:v>4.1268440000000002</c:v>
                </c:pt>
                <c:pt idx="5">
                  <c:v>3.8650160000000002</c:v>
                </c:pt>
                <c:pt idx="6">
                  <c:v>3.6154919999999997</c:v>
                </c:pt>
                <c:pt idx="7">
                  <c:v>3.7826199999999996</c:v>
                </c:pt>
                <c:pt idx="8">
                  <c:v>3.9475399999999996</c:v>
                </c:pt>
                <c:pt idx="9">
                  <c:v>3.9952800000000002</c:v>
                </c:pt>
                <c:pt idx="10">
                  <c:v>4.057188</c:v>
                </c:pt>
                <c:pt idx="11">
                  <c:v>4.1079280000000002</c:v>
                </c:pt>
                <c:pt idx="12">
                  <c:v>4.1566600000000005</c:v>
                </c:pt>
                <c:pt idx="13">
                  <c:v>4.1954560000000001</c:v>
                </c:pt>
                <c:pt idx="14">
                  <c:v>4.3001240000000003</c:v>
                </c:pt>
                <c:pt idx="15">
                  <c:v>4.4466199999999994</c:v>
                </c:pt>
              </c:numCache>
            </c:numRef>
          </c:val>
          <c:extLst>
            <c:ext xmlns:c16="http://schemas.microsoft.com/office/drawing/2014/chart" uri="{C3380CC4-5D6E-409C-BE32-E72D297353CC}">
              <c16:uniqueId val="{00000001-A697-419D-867C-3A8CFCC0C4D1}"/>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0.10839999999999983</c:v>
                </c:pt>
                <c:pt idx="1">
                  <c:v>0.10789999999999988</c:v>
                </c:pt>
                <c:pt idx="2">
                  <c:v>0.10839999999999983</c:v>
                </c:pt>
                <c:pt idx="3">
                  <c:v>0.10770000000000002</c:v>
                </c:pt>
                <c:pt idx="4">
                  <c:v>0.10719999999999985</c:v>
                </c:pt>
                <c:pt idx="5">
                  <c:v>0.11664545454545439</c:v>
                </c:pt>
                <c:pt idx="6">
                  <c:v>0.11531090909090902</c:v>
                </c:pt>
                <c:pt idx="7">
                  <c:v>0.11560969696969692</c:v>
                </c:pt>
                <c:pt idx="8">
                  <c:v>0.11570848484848484</c:v>
                </c:pt>
                <c:pt idx="9">
                  <c:v>0.11540727272727269</c:v>
                </c:pt>
                <c:pt idx="10">
                  <c:v>0.1136060606060606</c:v>
                </c:pt>
                <c:pt idx="11">
                  <c:v>0.11240484848484855</c:v>
                </c:pt>
                <c:pt idx="12">
                  <c:v>0.11199363636363624</c:v>
                </c:pt>
                <c:pt idx="13">
                  <c:v>0.11114242424242415</c:v>
                </c:pt>
                <c:pt idx="14">
                  <c:v>0.1099498787878791</c:v>
                </c:pt>
                <c:pt idx="15">
                  <c:v>0.10897066666666699</c:v>
                </c:pt>
              </c:numCache>
            </c:numRef>
          </c:val>
          <c:extLst>
            <c:ext xmlns:c16="http://schemas.microsoft.com/office/drawing/2014/chart" uri="{C3380CC4-5D6E-409C-BE32-E72D297353CC}">
              <c16:uniqueId val="{00000000-8172-4951-B534-DA6071891CE9}"/>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7.4099999999999999E-2</c:v>
                </c:pt>
                <c:pt idx="1">
                  <c:v>7.46E-2</c:v>
                </c:pt>
                <c:pt idx="2">
                  <c:v>7.4099999999999999E-2</c:v>
                </c:pt>
                <c:pt idx="3">
                  <c:v>7.4800000000000005E-2</c:v>
                </c:pt>
                <c:pt idx="4">
                  <c:v>7.5300000000000006E-2</c:v>
                </c:pt>
                <c:pt idx="5">
                  <c:v>7.5600000000000001E-2</c:v>
                </c:pt>
                <c:pt idx="6">
                  <c:v>7.5780000000000014E-2</c:v>
                </c:pt>
                <c:pt idx="7">
                  <c:v>7.5882222222222226E-2</c:v>
                </c:pt>
                <c:pt idx="8">
                  <c:v>7.5984444444444452E-2</c:v>
                </c:pt>
                <c:pt idx="9">
                  <c:v>7.6086666666666677E-2</c:v>
                </c:pt>
                <c:pt idx="10">
                  <c:v>7.6188888888888889E-2</c:v>
                </c:pt>
                <c:pt idx="11">
                  <c:v>7.6291111111111115E-2</c:v>
                </c:pt>
                <c:pt idx="12">
                  <c:v>7.6393333333333341E-2</c:v>
                </c:pt>
                <c:pt idx="13">
                  <c:v>7.6495555555555553E-2</c:v>
                </c:pt>
                <c:pt idx="14">
                  <c:v>7.6597777777777779E-2</c:v>
                </c:pt>
                <c:pt idx="15">
                  <c:v>7.6700000000000004E-2</c:v>
                </c:pt>
              </c:numCache>
            </c:numRef>
          </c:val>
          <c:extLst>
            <c:ext xmlns:c16="http://schemas.microsoft.com/office/drawing/2014/chart" uri="{C3380CC4-5D6E-409C-BE32-E72D297353CC}">
              <c16:uniqueId val="{00000001-8172-4951-B534-DA6071891CE9}"/>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0.2999</c:v>
                </c:pt>
                <c:pt idx="1">
                  <c:v>0.2979</c:v>
                </c:pt>
                <c:pt idx="2">
                  <c:v>0.29910000000000003</c:v>
                </c:pt>
                <c:pt idx="3">
                  <c:v>0.29949999999999999</c:v>
                </c:pt>
                <c:pt idx="4">
                  <c:v>0.30210000000000004</c:v>
                </c:pt>
                <c:pt idx="5">
                  <c:v>0.29650000000000004</c:v>
                </c:pt>
                <c:pt idx="6">
                  <c:v>0.30180000000000001</c:v>
                </c:pt>
                <c:pt idx="7">
                  <c:v>0.30070000000000002</c:v>
                </c:pt>
                <c:pt idx="8">
                  <c:v>0.29980000000000001</c:v>
                </c:pt>
                <c:pt idx="9">
                  <c:v>0.29930000000000001</c:v>
                </c:pt>
                <c:pt idx="10">
                  <c:v>0.30030000000000001</c:v>
                </c:pt>
                <c:pt idx="11">
                  <c:v>0.30070000000000002</c:v>
                </c:pt>
                <c:pt idx="12">
                  <c:v>0.30031000000000002</c:v>
                </c:pt>
                <c:pt idx="13">
                  <c:v>0.30036000000000002</c:v>
                </c:pt>
                <c:pt idx="14">
                  <c:v>0.30075133333333304</c:v>
                </c:pt>
                <c:pt idx="15">
                  <c:v>0.30092933333333299</c:v>
                </c:pt>
              </c:numCache>
            </c:numRef>
          </c:val>
          <c:extLst>
            <c:ext xmlns:c16="http://schemas.microsoft.com/office/drawing/2014/chart" uri="{C3380CC4-5D6E-409C-BE32-E72D297353CC}">
              <c16:uniqueId val="{00000002-8172-4951-B534-DA6071891CE9}"/>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0.51760000000000006</c:v>
                </c:pt>
                <c:pt idx="1">
                  <c:v>0.51960000000000006</c:v>
                </c:pt>
                <c:pt idx="2">
                  <c:v>0.51840000000000008</c:v>
                </c:pt>
                <c:pt idx="3">
                  <c:v>0.51800000000000002</c:v>
                </c:pt>
                <c:pt idx="4">
                  <c:v>0.51540000000000008</c:v>
                </c:pt>
                <c:pt idx="5">
                  <c:v>0.51125454545454552</c:v>
                </c:pt>
                <c:pt idx="6">
                  <c:v>0.50710909090909095</c:v>
                </c:pt>
                <c:pt idx="7">
                  <c:v>0.50780808080808082</c:v>
                </c:pt>
                <c:pt idx="8">
                  <c:v>0.5085070707070708</c:v>
                </c:pt>
                <c:pt idx="9">
                  <c:v>0.50920606060606066</c:v>
                </c:pt>
                <c:pt idx="10">
                  <c:v>0.50990505050505053</c:v>
                </c:pt>
                <c:pt idx="11">
                  <c:v>0.51060404040404039</c:v>
                </c:pt>
                <c:pt idx="12">
                  <c:v>0.51130303030303037</c:v>
                </c:pt>
                <c:pt idx="13">
                  <c:v>0.51200202020202024</c:v>
                </c:pt>
                <c:pt idx="14">
                  <c:v>0.5127010101010101</c:v>
                </c:pt>
                <c:pt idx="15">
                  <c:v>0.51339999999999997</c:v>
                </c:pt>
              </c:numCache>
            </c:numRef>
          </c:val>
          <c:extLst>
            <c:ext xmlns:c16="http://schemas.microsoft.com/office/drawing/2014/chart" uri="{C3380CC4-5D6E-409C-BE32-E72D297353CC}">
              <c16:uniqueId val="{00000003-8172-4951-B534-DA6071891CE9}"/>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0.11570000000000003</c:v>
                </c:pt>
                <c:pt idx="1">
                  <c:v>0.11504666666666674</c:v>
                </c:pt>
                <c:pt idx="2">
                  <c:v>0.11439333333333335</c:v>
                </c:pt>
                <c:pt idx="3">
                  <c:v>0.11383999999999994</c:v>
                </c:pt>
                <c:pt idx="4">
                  <c:v>0.11318666666666677</c:v>
                </c:pt>
                <c:pt idx="5">
                  <c:v>0.11343333333333327</c:v>
                </c:pt>
                <c:pt idx="6">
                  <c:v>0.11138000000000003</c:v>
                </c:pt>
                <c:pt idx="7">
                  <c:v>0.11049333333333322</c:v>
                </c:pt>
                <c:pt idx="8">
                  <c:v>0.10920666666666667</c:v>
                </c:pt>
                <c:pt idx="9">
                  <c:v>0.1079199999999999</c:v>
                </c:pt>
                <c:pt idx="10">
                  <c:v>0.1070000000000001</c:v>
                </c:pt>
                <c:pt idx="11">
                  <c:v>0.10608000000000006</c:v>
                </c:pt>
                <c:pt idx="12">
                  <c:v>0.10515999999999992</c:v>
                </c:pt>
                <c:pt idx="13">
                  <c:v>0.10424</c:v>
                </c:pt>
                <c:pt idx="14">
                  <c:v>0.10331999999999997</c:v>
                </c:pt>
                <c:pt idx="15">
                  <c:v>0.10130000000000006</c:v>
                </c:pt>
              </c:numCache>
            </c:numRef>
          </c:val>
          <c:extLst>
            <c:ext xmlns:c16="http://schemas.microsoft.com/office/drawing/2014/chart" uri="{C3380CC4-5D6E-409C-BE32-E72D297353CC}">
              <c16:uniqueId val="{00000000-1798-41AF-BDBD-09FD1DD3EDD9}"/>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7.3499999999999982E-2</c:v>
                </c:pt>
                <c:pt idx="1">
                  <c:v>7.3253333333333323E-2</c:v>
                </c:pt>
                <c:pt idx="2">
                  <c:v>7.300666666666665E-2</c:v>
                </c:pt>
                <c:pt idx="3">
                  <c:v>7.2759999999999991E-2</c:v>
                </c:pt>
                <c:pt idx="4">
                  <c:v>7.2513333333333319E-2</c:v>
                </c:pt>
                <c:pt idx="5">
                  <c:v>7.226666666666666E-2</c:v>
                </c:pt>
                <c:pt idx="6">
                  <c:v>7.2019999999999987E-2</c:v>
                </c:pt>
                <c:pt idx="7">
                  <c:v>7.1773333333333328E-2</c:v>
                </c:pt>
                <c:pt idx="8">
                  <c:v>7.1526666666666655E-2</c:v>
                </c:pt>
                <c:pt idx="9">
                  <c:v>7.1279999999999996E-2</c:v>
                </c:pt>
                <c:pt idx="10">
                  <c:v>7.1033333333333323E-2</c:v>
                </c:pt>
                <c:pt idx="11">
                  <c:v>7.0786666666666664E-2</c:v>
                </c:pt>
                <c:pt idx="12">
                  <c:v>7.0539999999999992E-2</c:v>
                </c:pt>
                <c:pt idx="13">
                  <c:v>7.0293333333333319E-2</c:v>
                </c:pt>
                <c:pt idx="14">
                  <c:v>7.004666666666666E-2</c:v>
                </c:pt>
                <c:pt idx="15">
                  <c:v>6.9799999999999987E-2</c:v>
                </c:pt>
              </c:numCache>
            </c:numRef>
          </c:val>
          <c:extLst>
            <c:ext xmlns:c16="http://schemas.microsoft.com/office/drawing/2014/chart" uri="{C3380CC4-5D6E-409C-BE32-E72D297353CC}">
              <c16:uniqueId val="{00000001-1798-41AF-BDBD-09FD1DD3EDD9}"/>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0.20399999999999999</c:v>
                </c:pt>
                <c:pt idx="1">
                  <c:v>0.20399999999999999</c:v>
                </c:pt>
                <c:pt idx="2">
                  <c:v>0.20399999999999999</c:v>
                </c:pt>
                <c:pt idx="3">
                  <c:v>0.20399999999999999</c:v>
                </c:pt>
                <c:pt idx="4">
                  <c:v>0.20399999999999999</c:v>
                </c:pt>
                <c:pt idx="5">
                  <c:v>0.2034</c:v>
                </c:pt>
                <c:pt idx="6">
                  <c:v>0.20499999999999999</c:v>
                </c:pt>
                <c:pt idx="7">
                  <c:v>0.20519999999999999</c:v>
                </c:pt>
                <c:pt idx="8">
                  <c:v>0.20580000000000001</c:v>
                </c:pt>
                <c:pt idx="9">
                  <c:v>0.2064</c:v>
                </c:pt>
                <c:pt idx="10">
                  <c:v>0.20663333333333334</c:v>
                </c:pt>
                <c:pt idx="11">
                  <c:v>0.20686666666666667</c:v>
                </c:pt>
                <c:pt idx="12">
                  <c:v>0.20710000000000001</c:v>
                </c:pt>
                <c:pt idx="13">
                  <c:v>0.20733333333333334</c:v>
                </c:pt>
                <c:pt idx="14">
                  <c:v>0.20756666666666668</c:v>
                </c:pt>
                <c:pt idx="15">
                  <c:v>0.20780000000000001</c:v>
                </c:pt>
              </c:numCache>
            </c:numRef>
          </c:val>
          <c:extLst>
            <c:ext xmlns:c16="http://schemas.microsoft.com/office/drawing/2014/chart" uri="{C3380CC4-5D6E-409C-BE32-E72D297353CC}">
              <c16:uniqueId val="{00000002-1798-41AF-BDBD-09FD1DD3EDD9}"/>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0.60680000000000001</c:v>
                </c:pt>
                <c:pt idx="1">
                  <c:v>0.60770000000000002</c:v>
                </c:pt>
                <c:pt idx="2">
                  <c:v>0.60860000000000003</c:v>
                </c:pt>
                <c:pt idx="3">
                  <c:v>0.60940000000000005</c:v>
                </c:pt>
                <c:pt idx="4">
                  <c:v>0.61029999999999995</c:v>
                </c:pt>
                <c:pt idx="5">
                  <c:v>0.6109</c:v>
                </c:pt>
                <c:pt idx="6">
                  <c:v>0.61160000000000003</c:v>
                </c:pt>
                <c:pt idx="7">
                  <c:v>0.61253333333333337</c:v>
                </c:pt>
                <c:pt idx="8">
                  <c:v>0.61346666666666672</c:v>
                </c:pt>
                <c:pt idx="9">
                  <c:v>0.61440000000000006</c:v>
                </c:pt>
                <c:pt idx="10">
                  <c:v>0.61533333333333329</c:v>
                </c:pt>
                <c:pt idx="11">
                  <c:v>0.61626666666666663</c:v>
                </c:pt>
                <c:pt idx="12">
                  <c:v>0.61719999999999997</c:v>
                </c:pt>
                <c:pt idx="13">
                  <c:v>0.61813333333333331</c:v>
                </c:pt>
                <c:pt idx="14">
                  <c:v>0.61906666666666665</c:v>
                </c:pt>
                <c:pt idx="15">
                  <c:v>0.62109999999999999</c:v>
                </c:pt>
              </c:numCache>
            </c:numRef>
          </c:val>
          <c:extLst>
            <c:ext xmlns:c16="http://schemas.microsoft.com/office/drawing/2014/chart" uri="{C3380CC4-5D6E-409C-BE32-E72D297353CC}">
              <c16:uniqueId val="{00000003-1798-41AF-BDBD-09FD1DD3EDD9}"/>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241C-4966-9070-F125AC2EBC07}"/>
              </c:ext>
            </c:extLst>
          </c:dPt>
          <c:dPt>
            <c:idx val="5"/>
            <c:invertIfNegative val="0"/>
            <c:bubble3D val="0"/>
            <c:extLst>
              <c:ext xmlns:c16="http://schemas.microsoft.com/office/drawing/2014/chart" uri="{C3380CC4-5D6E-409C-BE32-E72D297353CC}">
                <c16:uniqueId val="{00000001-241C-4966-9070-F125AC2EBC07}"/>
              </c:ext>
            </c:extLst>
          </c:dPt>
          <c:dPt>
            <c:idx val="6"/>
            <c:invertIfNegative val="0"/>
            <c:bubble3D val="0"/>
            <c:extLst>
              <c:ext xmlns:c16="http://schemas.microsoft.com/office/drawing/2014/chart" uri="{C3380CC4-5D6E-409C-BE32-E72D297353CC}">
                <c16:uniqueId val="{00000002-241C-4966-9070-F125AC2EBC07}"/>
              </c:ext>
            </c:extLst>
          </c:dPt>
          <c:dPt>
            <c:idx val="7"/>
            <c:invertIfNegative val="0"/>
            <c:bubble3D val="0"/>
            <c:extLst>
              <c:ext xmlns:c16="http://schemas.microsoft.com/office/drawing/2014/chart" uri="{C3380CC4-5D6E-409C-BE32-E72D297353CC}">
                <c16:uniqueId val="{00000003-241C-4966-9070-F125AC2EBC07}"/>
              </c:ext>
            </c:extLst>
          </c:dPt>
          <c:dPt>
            <c:idx val="8"/>
            <c:invertIfNegative val="0"/>
            <c:bubble3D val="0"/>
            <c:extLst>
              <c:ext xmlns:c16="http://schemas.microsoft.com/office/drawing/2014/chart" uri="{C3380CC4-5D6E-409C-BE32-E72D297353CC}">
                <c16:uniqueId val="{00000004-241C-4966-9070-F125AC2EBC07}"/>
              </c:ext>
            </c:extLst>
          </c:dPt>
          <c:dPt>
            <c:idx val="9"/>
            <c:invertIfNegative val="0"/>
            <c:bubble3D val="0"/>
            <c:extLst>
              <c:ext xmlns:c16="http://schemas.microsoft.com/office/drawing/2014/chart" uri="{C3380CC4-5D6E-409C-BE32-E72D297353CC}">
                <c16:uniqueId val="{00000005-241C-4966-9070-F125AC2EBC07}"/>
              </c:ext>
            </c:extLst>
          </c:dPt>
          <c:dLbls>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427</c:v>
                </c:pt>
                <c:pt idx="1">
                  <c:v>427</c:v>
                </c:pt>
                <c:pt idx="2">
                  <c:v>427</c:v>
                </c:pt>
                <c:pt idx="3">
                  <c:v>427</c:v>
                </c:pt>
                <c:pt idx="4">
                  <c:v>442</c:v>
                </c:pt>
                <c:pt idx="5">
                  <c:v>442</c:v>
                </c:pt>
                <c:pt idx="6">
                  <c:v>477</c:v>
                </c:pt>
                <c:pt idx="7">
                  <c:v>477</c:v>
                </c:pt>
                <c:pt idx="8">
                  <c:v>482</c:v>
                </c:pt>
                <c:pt idx="9">
                  <c:v>482</c:v>
                </c:pt>
                <c:pt idx="10">
                  <c:v>482</c:v>
                </c:pt>
                <c:pt idx="11">
                  <c:v>482</c:v>
                </c:pt>
                <c:pt idx="12">
                  <c:v>487</c:v>
                </c:pt>
                <c:pt idx="13">
                  <c:v>487</c:v>
                </c:pt>
                <c:pt idx="14">
                  <c:v>487</c:v>
                </c:pt>
                <c:pt idx="15">
                  <c:v>487</c:v>
                </c:pt>
              </c:numCache>
            </c:numRef>
          </c:val>
          <c:extLst>
            <c:ext xmlns:c16="http://schemas.microsoft.com/office/drawing/2014/chart" uri="{C3380CC4-5D6E-409C-BE32-E72D297353CC}">
              <c16:uniqueId val="{00000006-241C-4966-9070-F125AC2EBC07}"/>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314.75651199999999</c:v>
                </c:pt>
                <c:pt idx="1">
                  <c:v>326.126576</c:v>
                </c:pt>
                <c:pt idx="2">
                  <c:v>336.81658000000004</c:v>
                </c:pt>
                <c:pt idx="3">
                  <c:v>340.01602400000002</c:v>
                </c:pt>
                <c:pt idx="4">
                  <c:v>356.80038804301074</c:v>
                </c:pt>
                <c:pt idx="5">
                  <c:v>327.28074223655909</c:v>
                </c:pt>
                <c:pt idx="6">
                  <c:v>369.29728339784941</c:v>
                </c:pt>
                <c:pt idx="7">
                  <c:v>377.27741466666669</c:v>
                </c:pt>
                <c:pt idx="8">
                  <c:v>387.35587488172041</c:v>
                </c:pt>
                <c:pt idx="9">
                  <c:v>386.68242993548387</c:v>
                </c:pt>
                <c:pt idx="10">
                  <c:v>399.05562800000001</c:v>
                </c:pt>
                <c:pt idx="11">
                  <c:v>412.44335509677421</c:v>
                </c:pt>
                <c:pt idx="12">
                  <c:v>421.67301015053766</c:v>
                </c:pt>
                <c:pt idx="13">
                  <c:v>430.31136520430107</c:v>
                </c:pt>
                <c:pt idx="14">
                  <c:v>435.06336025806456</c:v>
                </c:pt>
                <c:pt idx="15">
                  <c:v>441.21841531182798</c:v>
                </c:pt>
              </c:numCache>
            </c:numRef>
          </c:val>
          <c:extLst>
            <c:ext xmlns:c16="http://schemas.microsoft.com/office/drawing/2014/chart" uri="{C3380CC4-5D6E-409C-BE32-E72D297353CC}">
              <c16:uniqueId val="{00000007-241C-4966-9070-F125AC2EBC07}"/>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5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E001-4E0D-9DFD-E10A6E021072}"/>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E001-4E0D-9DFD-E10A6E021072}"/>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E001-4E0D-9DFD-E10A6E021072}"/>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E001-4E0D-9DFD-E10A6E021072}"/>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E001-4E0D-9DFD-E10A6E021072}"/>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E001-4E0D-9DFD-E10A6E021072}"/>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E001-4E0D-9DFD-E10A6E021072}"/>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E001-4E0D-9DFD-E10A6E021072}"/>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283.31138175999996</c:v>
                </c:pt>
                <c:pt idx="1">
                  <c:v>301.03404447999998</c:v>
                </c:pt>
                <c:pt idx="2">
                  <c:v>317.06640200000004</c:v>
                </c:pt>
                <c:pt idx="3">
                  <c:v>332.52570352000004</c:v>
                </c:pt>
                <c:pt idx="4">
                  <c:v>348.58438028215051</c:v>
                </c:pt>
                <c:pt idx="5">
                  <c:v>322.28512739182793</c:v>
                </c:pt>
                <c:pt idx="6">
                  <c:v>349.48599214369818</c:v>
                </c:pt>
                <c:pt idx="7">
                  <c:v>381.67365202013281</c:v>
                </c:pt>
                <c:pt idx="8">
                  <c:v>414.49758609386424</c:v>
                </c:pt>
                <c:pt idx="9">
                  <c:v>448.65218718799866</c:v>
                </c:pt>
                <c:pt idx="10">
                  <c:v>484.81355347535134</c:v>
                </c:pt>
                <c:pt idx="11">
                  <c:v>521.90179031621574</c:v>
                </c:pt>
                <c:pt idx="12">
                  <c:v>561.14880494799513</c:v>
                </c:pt>
                <c:pt idx="13">
                  <c:v>601.60763378474553</c:v>
                </c:pt>
                <c:pt idx="14">
                  <c:v>644.141293493327</c:v>
                </c:pt>
                <c:pt idx="15">
                  <c:v>688.20055796827057</c:v>
                </c:pt>
              </c:numCache>
            </c:numRef>
          </c:val>
          <c:extLst>
            <c:ext xmlns:c16="http://schemas.microsoft.com/office/drawing/2014/chart" uri="{C3380CC4-5D6E-409C-BE32-E72D297353CC}">
              <c16:uniqueId val="{0000000E-E001-4E0D-9DFD-E10A6E021072}"/>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1100"/>
          <c:min val="200"/>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2.3219163305677543E-2"/>
          <c:y val="9.749779423578564E-2"/>
          <c:w val="0.96351274337679238"/>
          <c:h val="0.74679581560085351"/>
        </c:manualLayout>
      </c:layout>
      <c:barChart>
        <c:barDir val="col"/>
        <c:grouping val="clustered"/>
        <c:varyColors val="0"/>
        <c:ser>
          <c:idx val="0"/>
          <c:order val="0"/>
          <c:tx>
            <c:strRef>
              <c:f>Sheet1!$B$1</c:f>
              <c:strCache>
                <c:ptCount val="1"/>
                <c:pt idx="0">
                  <c:v>LCD Smartphone</c:v>
                </c:pt>
              </c:strCache>
            </c:strRef>
          </c:tx>
          <c:spPr>
            <a:solidFill>
              <a:srgbClr val="00B050"/>
            </a:solidFill>
            <a:ln>
              <a:noFill/>
            </a:ln>
            <a:effectLst/>
            <a:scene3d>
              <a:camera prst="orthographicFront"/>
              <a:lightRig rig="threePt" dir="t"/>
            </a:scene3d>
            <a:sp3d>
              <a:bevelT prst="angle"/>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Sheet1!$A$2:$A$10</c:f>
              <c:strCache>
                <c:ptCount val="9"/>
                <c:pt idx="0">
                  <c:v>Novatek</c:v>
                </c:pt>
                <c:pt idx="1">
                  <c:v>llitek</c:v>
                </c:pt>
                <c:pt idx="2">
                  <c:v>FocalTech</c:v>
                </c:pt>
                <c:pt idx="3">
                  <c:v>Himax</c:v>
                </c:pt>
                <c:pt idx="4">
                  <c:v>WillSemi</c:v>
                </c:pt>
                <c:pt idx="5">
                  <c:v>JADARD</c:v>
                </c:pt>
                <c:pt idx="6">
                  <c:v>Chipone</c:v>
                </c:pt>
                <c:pt idx="7">
                  <c:v>LSI</c:v>
                </c:pt>
                <c:pt idx="8">
                  <c:v>Others</c:v>
                </c:pt>
              </c:strCache>
            </c:strRef>
          </c:cat>
          <c:val>
            <c:numRef>
              <c:f>Sheet1!$B$2:$B$10</c:f>
              <c:numCache>
                <c:formatCode>0%</c:formatCode>
                <c:ptCount val="9"/>
                <c:pt idx="0">
                  <c:v>0.31</c:v>
                </c:pt>
                <c:pt idx="1">
                  <c:v>0.22</c:v>
                </c:pt>
                <c:pt idx="2">
                  <c:v>0.18</c:v>
                </c:pt>
                <c:pt idx="3">
                  <c:v>0.11</c:v>
                </c:pt>
                <c:pt idx="4">
                  <c:v>0.06</c:v>
                </c:pt>
                <c:pt idx="5">
                  <c:v>0.04</c:v>
                </c:pt>
                <c:pt idx="6">
                  <c:v>0.02</c:v>
                </c:pt>
                <c:pt idx="7">
                  <c:v>0.01</c:v>
                </c:pt>
                <c:pt idx="8">
                  <c:v>0.06</c:v>
                </c:pt>
              </c:numCache>
            </c:numRef>
          </c:val>
          <c:extLst>
            <c:ext xmlns:c16="http://schemas.microsoft.com/office/drawing/2014/chart" uri="{C3380CC4-5D6E-409C-BE32-E72D297353CC}">
              <c16:uniqueId val="{00000000-E7D8-48D2-B6CD-04E3E3F2E1A6}"/>
            </c:ext>
          </c:extLst>
        </c:ser>
        <c:ser>
          <c:idx val="1"/>
          <c:order val="1"/>
          <c:tx>
            <c:strRef>
              <c:f>Sheet1!$C$1</c:f>
              <c:strCache>
                <c:ptCount val="1"/>
                <c:pt idx="0">
                  <c:v>Chip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Sheet1!$A$2:$A$10</c:f>
              <c:strCache>
                <c:ptCount val="9"/>
                <c:pt idx="0">
                  <c:v>Novatek</c:v>
                </c:pt>
                <c:pt idx="1">
                  <c:v>llitek</c:v>
                </c:pt>
                <c:pt idx="2">
                  <c:v>FocalTech</c:v>
                </c:pt>
                <c:pt idx="3">
                  <c:v>Himax</c:v>
                </c:pt>
                <c:pt idx="4">
                  <c:v>WillSemi</c:v>
                </c:pt>
                <c:pt idx="5">
                  <c:v>JADARD</c:v>
                </c:pt>
                <c:pt idx="6">
                  <c:v>Chipone</c:v>
                </c:pt>
                <c:pt idx="7">
                  <c:v>LSI</c:v>
                </c:pt>
                <c:pt idx="8">
                  <c:v>Others</c:v>
                </c:pt>
              </c:strCache>
            </c:strRef>
          </c:cat>
          <c:val>
            <c:numRef>
              <c:f>Sheet1!$C$2:$C$10</c:f>
              <c:numCache>
                <c:formatCode>General</c:formatCode>
                <c:ptCount val="9"/>
              </c:numCache>
            </c:numRef>
          </c:val>
          <c:extLst>
            <c:ext xmlns:c16="http://schemas.microsoft.com/office/drawing/2014/chart" uri="{C3380CC4-5D6E-409C-BE32-E72D297353CC}">
              <c16:uniqueId val="{00000001-E7D8-48D2-B6CD-04E3E3F2E1A6}"/>
            </c:ext>
          </c:extLst>
        </c:ser>
        <c:dLbls>
          <c:dLblPos val="outEnd"/>
          <c:showLegendKey val="0"/>
          <c:showVal val="1"/>
          <c:showCatName val="0"/>
          <c:showSerName val="0"/>
          <c:showPercent val="0"/>
          <c:showBubbleSize val="0"/>
        </c:dLbls>
        <c:gapWidth val="219"/>
        <c:overlap val="-27"/>
        <c:axId val="650306112"/>
        <c:axId val="650306768"/>
      </c:barChart>
      <c:catAx>
        <c:axId val="65030611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50306768"/>
        <c:crosses val="autoZero"/>
        <c:auto val="0"/>
        <c:lblAlgn val="ctr"/>
        <c:lblOffset val="100"/>
        <c:noMultiLvlLbl val="0"/>
      </c:catAx>
      <c:valAx>
        <c:axId val="650306768"/>
        <c:scaling>
          <c:orientation val="minMax"/>
        </c:scaling>
        <c:delete val="1"/>
        <c:axPos val="l"/>
        <c:numFmt formatCode="0%" sourceLinked="1"/>
        <c:majorTickMark val="out"/>
        <c:minorTickMark val="none"/>
        <c:tickLblPos val="nextTo"/>
        <c:crossAx val="6503061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3219163305677543E-2"/>
          <c:y val="9.749779423578564E-2"/>
          <c:w val="0.96351274337679238"/>
          <c:h val="0.74679581560085351"/>
        </c:manualLayout>
      </c:layout>
      <c:barChart>
        <c:barDir val="col"/>
        <c:grouping val="clustered"/>
        <c:varyColors val="0"/>
        <c:ser>
          <c:idx val="0"/>
          <c:order val="0"/>
          <c:tx>
            <c:strRef>
              <c:f>Sheet1!$B$1</c:f>
              <c:strCache>
                <c:ptCount val="1"/>
                <c:pt idx="0">
                  <c:v>Energy(In Exajoules)</c:v>
                </c:pt>
              </c:strCache>
            </c:strRef>
          </c:tx>
          <c:spPr>
            <a:solidFill>
              <a:srgbClr val="00B050"/>
            </a:solidFill>
            <a:ln>
              <a:noFill/>
            </a:ln>
            <a:effectLst/>
            <a:scene3d>
              <a:camera prst="orthographicFront"/>
              <a:lightRig rig="threePt" dir="t"/>
            </a:scene3d>
            <a:sp3d>
              <a:bevelT prst="angle"/>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Sheet1!$A$2:$A$10</c:f>
              <c:strCache>
                <c:ptCount val="9"/>
                <c:pt idx="0">
                  <c:v>China</c:v>
                </c:pt>
                <c:pt idx="1">
                  <c:v>India</c:v>
                </c:pt>
                <c:pt idx="2">
                  <c:v>Japan</c:v>
                </c:pt>
                <c:pt idx="3">
                  <c:v>Austraila</c:v>
                </c:pt>
                <c:pt idx="4">
                  <c:v>Indonesia</c:v>
                </c:pt>
                <c:pt idx="5">
                  <c:v>South Korea</c:v>
                </c:pt>
                <c:pt idx="6">
                  <c:v>Thailand</c:v>
                </c:pt>
                <c:pt idx="7">
                  <c:v>Vietnam </c:v>
                </c:pt>
                <c:pt idx="8">
                  <c:v>Malayisa</c:v>
                </c:pt>
              </c:strCache>
            </c:strRef>
          </c:cat>
          <c:val>
            <c:numRef>
              <c:f>Sheet1!$B$2:$B$10</c:f>
              <c:numCache>
                <c:formatCode>0.00</c:formatCode>
                <c:ptCount val="9"/>
                <c:pt idx="0">
                  <c:v>7.79</c:v>
                </c:pt>
                <c:pt idx="1">
                  <c:v>1.43</c:v>
                </c:pt>
                <c:pt idx="2">
                  <c:v>1.1299999999999999</c:v>
                </c:pt>
                <c:pt idx="3">
                  <c:v>0.45</c:v>
                </c:pt>
                <c:pt idx="4">
                  <c:v>0.36</c:v>
                </c:pt>
                <c:pt idx="5">
                  <c:v>0.36</c:v>
                </c:pt>
                <c:pt idx="6">
                  <c:v>0.28000000000000003</c:v>
                </c:pt>
                <c:pt idx="7">
                  <c:v>0.08</c:v>
                </c:pt>
                <c:pt idx="8">
                  <c:v>0.04</c:v>
                </c:pt>
              </c:numCache>
            </c:numRef>
          </c:val>
          <c:extLst>
            <c:ext xmlns:c16="http://schemas.microsoft.com/office/drawing/2014/chart" uri="{C3380CC4-5D6E-409C-BE32-E72D297353CC}">
              <c16:uniqueId val="{00000000-0F4B-4EC1-B63D-1D3E987AE685}"/>
            </c:ext>
          </c:extLst>
        </c:ser>
        <c:dLbls>
          <c:dLblPos val="outEnd"/>
          <c:showLegendKey val="0"/>
          <c:showVal val="1"/>
          <c:showCatName val="0"/>
          <c:showSerName val="0"/>
          <c:showPercent val="0"/>
          <c:showBubbleSize val="0"/>
        </c:dLbls>
        <c:gapWidth val="219"/>
        <c:overlap val="-27"/>
        <c:axId val="650306112"/>
        <c:axId val="650306768"/>
      </c:barChart>
      <c:catAx>
        <c:axId val="65030611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50306768"/>
        <c:crosses val="autoZero"/>
        <c:auto val="0"/>
        <c:lblAlgn val="ctr"/>
        <c:lblOffset val="100"/>
        <c:noMultiLvlLbl val="0"/>
      </c:catAx>
      <c:valAx>
        <c:axId val="650306768"/>
        <c:scaling>
          <c:orientation val="minMax"/>
        </c:scaling>
        <c:delete val="1"/>
        <c:axPos val="l"/>
        <c:numFmt formatCode="0.00" sourceLinked="1"/>
        <c:majorTickMark val="out"/>
        <c:minorTickMark val="none"/>
        <c:tickLblPos val="nextTo"/>
        <c:crossAx val="6503061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0.73546476868327415</c:v>
                </c:pt>
                <c:pt idx="1">
                  <c:v>0.76206025472935013</c:v>
                </c:pt>
                <c:pt idx="2">
                  <c:v>0.78706986327027539</c:v>
                </c:pt>
                <c:pt idx="3">
                  <c:v>0.79464933508147595</c:v>
                </c:pt>
                <c:pt idx="4">
                  <c:v>0.8056231069461024</c:v>
                </c:pt>
                <c:pt idx="5">
                  <c:v>0.73902615180620468</c:v>
                </c:pt>
                <c:pt idx="6">
                  <c:v>0.77206384689877472</c:v>
                </c:pt>
                <c:pt idx="7">
                  <c:v>0.78851227371572197</c:v>
                </c:pt>
                <c:pt idx="8">
                  <c:v>0.8007454621095752</c:v>
                </c:pt>
                <c:pt idx="9">
                  <c:v>0.80363918916726163</c:v>
                </c:pt>
                <c:pt idx="10">
                  <c:v>0.82735208752515099</c:v>
                </c:pt>
                <c:pt idx="11">
                  <c:v>0.85365391326453355</c:v>
                </c:pt>
                <c:pt idx="12">
                  <c:v>0.86272428351470842</c:v>
                </c:pt>
                <c:pt idx="13">
                  <c:v>0.88082948776890746</c:v>
                </c:pt>
                <c:pt idx="14">
                  <c:v>0.89078923595335469</c:v>
                </c:pt>
                <c:pt idx="15">
                  <c:v>0.90368966991915656</c:v>
                </c:pt>
              </c:numCache>
            </c:numRef>
          </c:val>
          <c:extLst>
            <c:ext xmlns:c16="http://schemas.microsoft.com/office/drawing/2014/chart" uri="{C3380CC4-5D6E-409C-BE32-E72D297353CC}">
              <c16:uniqueId val="{00000000-9114-49A9-8C81-2AAA6711EB1D}"/>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A59-4096-8271-7F1C15A8B6A1}"/>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A59-4096-8271-7F1C15A8B6A1}"/>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Sheet1!$A$2:$A$7</c:f>
              <c:strCache>
                <c:ptCount val="6"/>
                <c:pt idx="0">
                  <c:v>Wind  energy</c:v>
                </c:pt>
                <c:pt idx="1">
                  <c:v>Solar energy </c:v>
                </c:pt>
                <c:pt idx="2">
                  <c:v>Biomass &amp; waste  </c:v>
                </c:pt>
                <c:pt idx="3">
                  <c:v>Small  hydro</c:v>
                </c:pt>
                <c:pt idx="4">
                  <c:v>Geothermal</c:v>
                </c:pt>
                <c:pt idx="5">
                  <c:v>Biofuels</c:v>
                </c:pt>
              </c:strCache>
            </c:strRef>
          </c:cat>
          <c:val>
            <c:numRef>
              <c:f>Sheet1!$B$2:$B$7</c:f>
              <c:numCache>
                <c:formatCode>0.00</c:formatCode>
                <c:ptCount val="6"/>
                <c:pt idx="0">
                  <c:v>138.19999999999999</c:v>
                </c:pt>
                <c:pt idx="1">
                  <c:v>131.1</c:v>
                </c:pt>
                <c:pt idx="2">
                  <c:v>9.6999999999999993</c:v>
                </c:pt>
                <c:pt idx="3">
                  <c:v>1.7</c:v>
                </c:pt>
                <c:pt idx="4">
                  <c:v>1</c:v>
                </c:pt>
                <c:pt idx="5">
                  <c:v>0.5</c:v>
                </c:pt>
              </c:numCache>
            </c:numRef>
          </c:val>
          <c:extLst>
            <c:ext xmlns:c16="http://schemas.microsoft.com/office/drawing/2014/chart" uri="{C3380CC4-5D6E-409C-BE32-E72D297353CC}">
              <c16:uniqueId val="{00000002-0A59-4096-8271-7F1C15A8B6A1}"/>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0.14473138227296289</c:v>
                </c:pt>
                <c:pt idx="1">
                  <c:v>0.14032499418255284</c:v>
                </c:pt>
                <c:pt idx="2">
                  <c:v>0.13922796246669</c:v>
                </c:pt>
                <c:pt idx="3">
                  <c:v>0.13831920595444469</c:v>
                </c:pt>
                <c:pt idx="4">
                  <c:v>0.13713452808562376</c:v>
                </c:pt>
                <c:pt idx="5">
                  <c:v>0.13108199499295492</c:v>
                </c:pt>
                <c:pt idx="6">
                  <c:v>0.12786213703530169</c:v>
                </c:pt>
                <c:pt idx="7">
                  <c:v>0.12673871781413126</c:v>
                </c:pt>
                <c:pt idx="8">
                  <c:v>0.12580158689656207</c:v>
                </c:pt>
                <c:pt idx="9">
                  <c:v>0.12487085281968635</c:v>
                </c:pt>
                <c:pt idx="10">
                  <c:v>0.13413590301039668</c:v>
                </c:pt>
                <c:pt idx="11">
                  <c:v>0.13256803051231714</c:v>
                </c:pt>
                <c:pt idx="12">
                  <c:v>0.1309230006531199</c:v>
                </c:pt>
                <c:pt idx="13">
                  <c:v>0.12943961079791211</c:v>
                </c:pt>
                <c:pt idx="14">
                  <c:v>0.12796183754931234</c:v>
                </c:pt>
                <c:pt idx="15">
                  <c:v>0.11905690036860728</c:v>
                </c:pt>
              </c:numCache>
            </c:numRef>
          </c:val>
          <c:extLst>
            <c:ext xmlns:c16="http://schemas.microsoft.com/office/drawing/2014/chart" uri="{C3380CC4-5D6E-409C-BE32-E72D297353CC}">
              <c16:uniqueId val="{00000000-0421-417E-9DC3-D68AC547DCFD}"/>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6.5603659612414725E-2</c:v>
                </c:pt>
                <c:pt idx="1">
                  <c:v>6.6686175338956294E-2</c:v>
                </c:pt>
                <c:pt idx="2">
                  <c:v>6.746261819589236E-2</c:v>
                </c:pt>
                <c:pt idx="3">
                  <c:v>6.8207464640488852E-2</c:v>
                </c:pt>
                <c:pt idx="4">
                  <c:v>6.7306576213412614E-2</c:v>
                </c:pt>
                <c:pt idx="5">
                  <c:v>6.8996071031040621E-2</c:v>
                </c:pt>
                <c:pt idx="6">
                  <c:v>6.7399198370832775E-2</c:v>
                </c:pt>
                <c:pt idx="7">
                  <c:v>6.7570569088756277E-2</c:v>
                </c:pt>
                <c:pt idx="8">
                  <c:v>6.7734129288169062E-2</c:v>
                </c:pt>
                <c:pt idx="9">
                  <c:v>6.7881072351637983E-2</c:v>
                </c:pt>
                <c:pt idx="10">
                  <c:v>6.8044432326744717E-2</c:v>
                </c:pt>
                <c:pt idx="11">
                  <c:v>6.8176051280265368E-2</c:v>
                </c:pt>
                <c:pt idx="12">
                  <c:v>6.8321153266253515E-2</c:v>
                </c:pt>
                <c:pt idx="13">
                  <c:v>6.8440113214197018E-2</c:v>
                </c:pt>
                <c:pt idx="14">
                  <c:v>6.8555763647877799E-2</c:v>
                </c:pt>
                <c:pt idx="15">
                  <c:v>6.8651955247484298E-2</c:v>
                </c:pt>
              </c:numCache>
            </c:numRef>
          </c:val>
          <c:extLst>
            <c:ext xmlns:c16="http://schemas.microsoft.com/office/drawing/2014/chart" uri="{C3380CC4-5D6E-409C-BE32-E72D297353CC}">
              <c16:uniqueId val="{00000001-0421-417E-9DC3-D68AC547DCFD}"/>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0.19946495811462242</c:v>
                </c:pt>
                <c:pt idx="1">
                  <c:v>0.20230726227972701</c:v>
                </c:pt>
                <c:pt idx="2">
                  <c:v>0.20271026221398677</c:v>
                </c:pt>
                <c:pt idx="3">
                  <c:v>0.20305102483557211</c:v>
                </c:pt>
                <c:pt idx="4">
                  <c:v>0.20565556364778848</c:v>
                </c:pt>
                <c:pt idx="5">
                  <c:v>0.2054228408283551</c:v>
                </c:pt>
                <c:pt idx="6">
                  <c:v>0.2118235894305196</c:v>
                </c:pt>
                <c:pt idx="7">
                  <c:v>0.21176183914371408</c:v>
                </c:pt>
                <c:pt idx="8">
                  <c:v>0.21163536938077271</c:v>
                </c:pt>
                <c:pt idx="9">
                  <c:v>0.21148047831706579</c:v>
                </c:pt>
                <c:pt idx="10">
                  <c:v>0.20106654439207861</c:v>
                </c:pt>
                <c:pt idx="11">
                  <c:v>0.20149615838383578</c:v>
                </c:pt>
                <c:pt idx="12">
                  <c:v>0.20197835159350955</c:v>
                </c:pt>
                <c:pt idx="13">
                  <c:v>0.20233234791089885</c:v>
                </c:pt>
                <c:pt idx="14">
                  <c:v>0.20263802688029234</c:v>
                </c:pt>
                <c:pt idx="15">
                  <c:v>0.21035858745353259</c:v>
                </c:pt>
              </c:numCache>
            </c:numRef>
          </c:val>
          <c:extLst>
            <c:ext xmlns:c16="http://schemas.microsoft.com/office/drawing/2014/chart" uri="{C3380CC4-5D6E-409C-BE32-E72D297353CC}">
              <c16:uniqueId val="{00000002-0421-417E-9DC3-D68AC547DCFD}"/>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0.59019999999999995</c:v>
                </c:pt>
                <c:pt idx="1">
                  <c:v>0.59068156819876394</c:v>
                </c:pt>
                <c:pt idx="2">
                  <c:v>0.59059915712343081</c:v>
                </c:pt>
                <c:pt idx="3">
                  <c:v>0.59042230456949429</c:v>
                </c:pt>
                <c:pt idx="4">
                  <c:v>0.58990333205317513</c:v>
                </c:pt>
                <c:pt idx="5">
                  <c:v>0.59449909314764937</c:v>
                </c:pt>
                <c:pt idx="6">
                  <c:v>0.59291507516334596</c:v>
                </c:pt>
                <c:pt idx="7">
                  <c:v>0.59392887395339844</c:v>
                </c:pt>
                <c:pt idx="8">
                  <c:v>0.59482891443449615</c:v>
                </c:pt>
                <c:pt idx="9">
                  <c:v>0.59576759651160982</c:v>
                </c:pt>
                <c:pt idx="10">
                  <c:v>0.59675312027077998</c:v>
                </c:pt>
                <c:pt idx="11">
                  <c:v>0.59775975982358165</c:v>
                </c:pt>
                <c:pt idx="12">
                  <c:v>0.59877749448711703</c:v>
                </c:pt>
                <c:pt idx="13">
                  <c:v>0.59978792807699211</c:v>
                </c:pt>
                <c:pt idx="14">
                  <c:v>0.60084437192251761</c:v>
                </c:pt>
                <c:pt idx="15">
                  <c:v>0.60193255693037595</c:v>
                </c:pt>
              </c:numCache>
            </c:numRef>
          </c:val>
          <c:extLst>
            <c:ext xmlns:c16="http://schemas.microsoft.com/office/drawing/2014/chart" uri="{C3380CC4-5D6E-409C-BE32-E72D297353CC}">
              <c16:uniqueId val="{00000003-0421-417E-9DC3-D68AC547DCF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4166026121734782"/>
          <c:y val="0"/>
          <c:w val="0.76583541619183637"/>
          <c:h val="0.67386089855305031"/>
        </c:manualLayout>
      </c:layout>
      <c:barChart>
        <c:barDir val="col"/>
        <c:grouping val="stacked"/>
        <c:varyColors val="0"/>
        <c:ser>
          <c:idx val="3"/>
          <c:order val="0"/>
          <c:tx>
            <c:strRef>
              <c:f>Sheet1!$E$1</c:f>
              <c:strCache>
                <c:ptCount val="1"/>
                <c:pt idx="0">
                  <c:v>Other</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0.12430781622310974</c:v>
                </c:pt>
                <c:pt idx="1">
                  <c:v>0.12120111393631192</c:v>
                </c:pt>
                <c:pt idx="2">
                  <c:v>0.12223686136729614</c:v>
                </c:pt>
                <c:pt idx="3">
                  <c:v>0.11970811374297791</c:v>
                </c:pt>
                <c:pt idx="4">
                  <c:v>0.12247212770077739</c:v>
                </c:pt>
                <c:pt idx="5">
                  <c:v>0.11927384334084305</c:v>
                </c:pt>
                <c:pt idx="6">
                  <c:v>0.12133138080419792</c:v>
                </c:pt>
                <c:pt idx="7">
                  <c:v>0.12059740107014758</c:v>
                </c:pt>
                <c:pt idx="8">
                  <c:v>0.11985773894536393</c:v>
                </c:pt>
                <c:pt idx="9">
                  <c:v>0.11923107474779569</c:v>
                </c:pt>
                <c:pt idx="10">
                  <c:v>0.11855747183730435</c:v>
                </c:pt>
                <c:pt idx="11">
                  <c:v>0.11803438888759631</c:v>
                </c:pt>
                <c:pt idx="12">
                  <c:v>0.117445739288654</c:v>
                </c:pt>
                <c:pt idx="13">
                  <c:v>0.1169600064440775</c:v>
                </c:pt>
                <c:pt idx="14">
                  <c:v>0.1164941313015968</c:v>
                </c:pt>
                <c:pt idx="15">
                  <c:v>0.11611950668751088</c:v>
                </c:pt>
              </c:numCache>
            </c:numRef>
          </c:val>
          <c:extLst>
            <c:ext xmlns:c16="http://schemas.microsoft.com/office/drawing/2014/chart" uri="{C3380CC4-5D6E-409C-BE32-E72D297353CC}">
              <c16:uniqueId val="{00000000-FF37-4520-8D8D-AC7BDE127DE3}"/>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7.9773131523307741E-2</c:v>
                </c:pt>
                <c:pt idx="1">
                  <c:v>7.8671752028090555E-2</c:v>
                </c:pt>
                <c:pt idx="2">
                  <c:v>7.9109939979505189E-2</c:v>
                </c:pt>
                <c:pt idx="3">
                  <c:v>7.9602710372386629E-2</c:v>
                </c:pt>
                <c:pt idx="4">
                  <c:v>7.9287354413920944E-2</c:v>
                </c:pt>
                <c:pt idx="5">
                  <c:v>8.113755836353545E-2</c:v>
                </c:pt>
                <c:pt idx="6">
                  <c:v>8.0328268960888377E-2</c:v>
                </c:pt>
                <c:pt idx="7">
                  <c:v>8.0231669312635978E-2</c:v>
                </c:pt>
                <c:pt idx="8">
                  <c:v>8.0091853594331949E-2</c:v>
                </c:pt>
                <c:pt idx="9">
                  <c:v>7.9963989726480791E-2</c:v>
                </c:pt>
                <c:pt idx="10">
                  <c:v>7.9827534642607917E-2</c:v>
                </c:pt>
                <c:pt idx="11">
                  <c:v>7.9806417087414788E-2</c:v>
                </c:pt>
                <c:pt idx="12">
                  <c:v>7.9712342416496981E-2</c:v>
                </c:pt>
                <c:pt idx="13">
                  <c:v>7.962463248620566E-2</c:v>
                </c:pt>
                <c:pt idx="14">
                  <c:v>7.9597147082498737E-2</c:v>
                </c:pt>
                <c:pt idx="15">
                  <c:v>7.9537953795379548E-2</c:v>
                </c:pt>
              </c:numCache>
            </c:numRef>
          </c:val>
          <c:extLst>
            <c:ext xmlns:c16="http://schemas.microsoft.com/office/drawing/2014/chart" uri="{C3380CC4-5D6E-409C-BE32-E72D297353CC}">
              <c16:uniqueId val="{00000001-FF37-4520-8D8D-AC7BDE127DE3}"/>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0.27932342182098879</c:v>
                </c:pt>
                <c:pt idx="1">
                  <c:v>0.28163215885700449</c:v>
                </c:pt>
                <c:pt idx="2">
                  <c:v>0.28186209925340361</c:v>
                </c:pt>
                <c:pt idx="3">
                  <c:v>0.28175131754213234</c:v>
                </c:pt>
                <c:pt idx="4">
                  <c:v>0.28171079204359972</c:v>
                </c:pt>
                <c:pt idx="5">
                  <c:v>0.28226728050413036</c:v>
                </c:pt>
                <c:pt idx="6">
                  <c:v>0.28128622856794183</c:v>
                </c:pt>
                <c:pt idx="7">
                  <c:v>0.28147233492091495</c:v>
                </c:pt>
                <c:pt idx="8">
                  <c:v>0.28174969895544544</c:v>
                </c:pt>
                <c:pt idx="9">
                  <c:v>0.28180686843011094</c:v>
                </c:pt>
                <c:pt idx="10">
                  <c:v>0.28197587478815667</c:v>
                </c:pt>
                <c:pt idx="11">
                  <c:v>0.28197491798320112</c:v>
                </c:pt>
                <c:pt idx="12">
                  <c:v>0.28202573322358443</c:v>
                </c:pt>
                <c:pt idx="13">
                  <c:v>0.28200894115751751</c:v>
                </c:pt>
                <c:pt idx="14">
                  <c:v>0.28199704225088451</c:v>
                </c:pt>
                <c:pt idx="15">
                  <c:v>0.28193503560882405</c:v>
                </c:pt>
              </c:numCache>
            </c:numRef>
          </c:val>
          <c:extLst>
            <c:ext xmlns:c16="http://schemas.microsoft.com/office/drawing/2014/chart" uri="{C3380CC4-5D6E-409C-BE32-E72D297353CC}">
              <c16:uniqueId val="{00000002-FF37-4520-8D8D-AC7BDE127DE3}"/>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0.51659563043259404</c:v>
                </c:pt>
                <c:pt idx="1">
                  <c:v>0.51849497517859311</c:v>
                </c:pt>
                <c:pt idx="2">
                  <c:v>0.51679109939979506</c:v>
                </c:pt>
                <c:pt idx="3">
                  <c:v>0.51893785834250294</c:v>
                </c:pt>
                <c:pt idx="4">
                  <c:v>0.51652972584170187</c:v>
                </c:pt>
                <c:pt idx="5">
                  <c:v>0.51732131779149115</c:v>
                </c:pt>
                <c:pt idx="6">
                  <c:v>0.51705412166697173</c:v>
                </c:pt>
                <c:pt idx="7">
                  <c:v>0.51769859469630153</c:v>
                </c:pt>
                <c:pt idx="8">
                  <c:v>0.51830070850485876</c:v>
                </c:pt>
                <c:pt idx="9">
                  <c:v>0.51899806709561258</c:v>
                </c:pt>
                <c:pt idx="10">
                  <c:v>0.51963911873193092</c:v>
                </c:pt>
                <c:pt idx="11">
                  <c:v>0.52018427604178785</c:v>
                </c:pt>
                <c:pt idx="12">
                  <c:v>0.52081618507126448</c:v>
                </c:pt>
                <c:pt idx="13">
                  <c:v>0.52140641991219949</c:v>
                </c:pt>
                <c:pt idx="14">
                  <c:v>0.52191167936501992</c:v>
                </c:pt>
                <c:pt idx="15">
                  <c:v>0.52240750390828561</c:v>
                </c:pt>
              </c:numCache>
            </c:numRef>
          </c:val>
          <c:extLst>
            <c:ext xmlns:c16="http://schemas.microsoft.com/office/drawing/2014/chart" uri="{C3380CC4-5D6E-409C-BE32-E72D297353CC}">
              <c16:uniqueId val="{00000003-FF37-4520-8D8D-AC7BDE127DE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75420048758099978"/>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0.18054463406041069</c:v>
                </c:pt>
                <c:pt idx="1">
                  <c:v>0.1792588512612372</c:v>
                </c:pt>
                <c:pt idx="2">
                  <c:v>0.17620857465183098</c:v>
                </c:pt>
                <c:pt idx="3">
                  <c:v>0.15038248189847378</c:v>
                </c:pt>
                <c:pt idx="4">
                  <c:v>0.13391653872209441</c:v>
                </c:pt>
                <c:pt idx="5">
                  <c:v>0.13727701518510771</c:v>
                </c:pt>
              </c:numCache>
            </c:numRef>
          </c:val>
          <c:extLst>
            <c:ext xmlns:c16="http://schemas.microsoft.com/office/drawing/2014/chart" uri="{C3380CC4-5D6E-409C-BE32-E72D297353CC}">
              <c16:uniqueId val="{00000000-53E7-42C4-90D6-E31CBEF76566}"/>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0.81945536593958934</c:v>
                </c:pt>
                <c:pt idx="1">
                  <c:v>0.8207411487387628</c:v>
                </c:pt>
                <c:pt idx="2">
                  <c:v>0.82379142534816907</c:v>
                </c:pt>
                <c:pt idx="3">
                  <c:v>0.84961751810152641</c:v>
                </c:pt>
                <c:pt idx="4">
                  <c:v>0.8660834612779057</c:v>
                </c:pt>
                <c:pt idx="5">
                  <c:v>0.86272298481489229</c:v>
                </c:pt>
              </c:numCache>
            </c:numRef>
          </c:val>
          <c:extLst>
            <c:ext xmlns:c16="http://schemas.microsoft.com/office/drawing/2014/chart" uri="{C3380CC4-5D6E-409C-BE32-E72D297353CC}">
              <c16:uniqueId val="{00000001-53E7-42C4-90D6-E31CBEF76566}"/>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9E0-4C53-A3EB-369EA2CEA64D}"/>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9E0-4C53-A3EB-369EA2CEA64D}"/>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D9E0-4C53-A3EB-369EA2CEA64D}"/>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D9E0-4C53-A3EB-369EA2CEA64D}"/>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D9E0-4C53-A3EB-369EA2CEA64D}"/>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D9E0-4C53-A3EB-369EA2CEA64D}"/>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9E0-4C53-A3EB-369EA2CEA64D}"/>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9E0-4C53-A3EB-369EA2CEA64D}"/>
                </c:ext>
              </c:extLst>
            </c:dLbl>
            <c:dLbl>
              <c:idx val="3"/>
              <c:layout>
                <c:manualLayout>
                  <c:x val="-3.5543012875602936E-2"/>
                  <c:y val="-4.3761390682091244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9E0-4C53-A3EB-369EA2CEA64D}"/>
                </c:ext>
              </c:extLst>
            </c:dLbl>
            <c:dLbl>
              <c:idx val="4"/>
              <c:layout>
                <c:manualLayout>
                  <c:x val="-1.7023668501614291E-2"/>
                  <c:y val="-8.9484669222531371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D9E0-4C53-A3EB-369EA2CEA64D}"/>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Swancor Holding Co., Ltd.</c:v>
                </c:pt>
                <c:pt idx="1">
                  <c:v>Jinling AOC Resins Co., Ltd.</c:v>
                </c:pt>
                <c:pt idx="2">
                  <c:v>Showa Denko K.K.</c:v>
                </c:pt>
                <c:pt idx="3">
                  <c:v>Eternal Materials Co.,Ltd. </c:v>
                </c:pt>
                <c:pt idx="4">
                  <c:v>INEOS Composites</c:v>
                </c:pt>
                <c:pt idx="5">
                  <c:v>Others</c:v>
                </c:pt>
              </c:strCache>
            </c:strRef>
          </c:cat>
          <c:val>
            <c:numRef>
              <c:f>Sheet1!$B$2:$B$7</c:f>
              <c:numCache>
                <c:formatCode>0.00%</c:formatCode>
                <c:ptCount val="6"/>
                <c:pt idx="0">
                  <c:v>0.172846945966184</c:v>
                </c:pt>
                <c:pt idx="1">
                  <c:v>0.16289923281557928</c:v>
                </c:pt>
                <c:pt idx="2">
                  <c:v>0.13985131850407218</c:v>
                </c:pt>
                <c:pt idx="3">
                  <c:v>0.1062149540595524</c:v>
                </c:pt>
                <c:pt idx="4">
                  <c:v>8.8694586895429722E-2</c:v>
                </c:pt>
                <c:pt idx="5">
                  <c:v>0.32949296175918241</c:v>
                </c:pt>
              </c:numCache>
            </c:numRef>
          </c:val>
          <c:extLst>
            <c:ext xmlns:c16="http://schemas.microsoft.com/office/drawing/2014/chart" uri="{C3380CC4-5D6E-409C-BE32-E72D297353CC}">
              <c16:uniqueId val="{00000012-D9E0-4C53-A3EB-369EA2CEA64D}"/>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1B90-4061-A868-88416A3D590D}"/>
              </c:ext>
            </c:extLst>
          </c:dPt>
          <c:dPt>
            <c:idx val="5"/>
            <c:invertIfNegative val="0"/>
            <c:bubble3D val="0"/>
            <c:extLst>
              <c:ext xmlns:c16="http://schemas.microsoft.com/office/drawing/2014/chart" uri="{C3380CC4-5D6E-409C-BE32-E72D297353CC}">
                <c16:uniqueId val="{00000001-1B90-4061-A868-88416A3D590D}"/>
              </c:ext>
            </c:extLst>
          </c:dPt>
          <c:dPt>
            <c:idx val="6"/>
            <c:invertIfNegative val="0"/>
            <c:bubble3D val="0"/>
            <c:extLst>
              <c:ext xmlns:c16="http://schemas.microsoft.com/office/drawing/2014/chart" uri="{C3380CC4-5D6E-409C-BE32-E72D297353CC}">
                <c16:uniqueId val="{00000002-1B90-4061-A868-88416A3D590D}"/>
              </c:ext>
            </c:extLst>
          </c:dPt>
          <c:dPt>
            <c:idx val="7"/>
            <c:invertIfNegative val="0"/>
            <c:bubble3D val="0"/>
            <c:extLst>
              <c:ext xmlns:c16="http://schemas.microsoft.com/office/drawing/2014/chart" uri="{C3380CC4-5D6E-409C-BE32-E72D297353CC}">
                <c16:uniqueId val="{00000003-1B90-4061-A868-88416A3D590D}"/>
              </c:ext>
            </c:extLst>
          </c:dPt>
          <c:dPt>
            <c:idx val="8"/>
            <c:invertIfNegative val="0"/>
            <c:bubble3D val="0"/>
            <c:extLst>
              <c:ext xmlns:c16="http://schemas.microsoft.com/office/drawing/2014/chart" uri="{C3380CC4-5D6E-409C-BE32-E72D297353CC}">
                <c16:uniqueId val="{00000004-1B90-4061-A868-88416A3D590D}"/>
              </c:ext>
            </c:extLst>
          </c:dPt>
          <c:dPt>
            <c:idx val="9"/>
            <c:invertIfNegative val="0"/>
            <c:bubble3D val="0"/>
            <c:extLst>
              <c:ext xmlns:c16="http://schemas.microsoft.com/office/drawing/2014/chart" uri="{C3380CC4-5D6E-409C-BE32-E72D297353CC}">
                <c16:uniqueId val="{00000005-1B90-4061-A868-88416A3D590D}"/>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208</c:v>
                </c:pt>
                <c:pt idx="1">
                  <c:v>208</c:v>
                </c:pt>
                <c:pt idx="2">
                  <c:v>208</c:v>
                </c:pt>
                <c:pt idx="3">
                  <c:v>208</c:v>
                </c:pt>
                <c:pt idx="4">
                  <c:v>208</c:v>
                </c:pt>
                <c:pt idx="5">
                  <c:v>213</c:v>
                </c:pt>
                <c:pt idx="6">
                  <c:v>213</c:v>
                </c:pt>
                <c:pt idx="7">
                  <c:v>213</c:v>
                </c:pt>
                <c:pt idx="8">
                  <c:v>213</c:v>
                </c:pt>
                <c:pt idx="9">
                  <c:v>213</c:v>
                </c:pt>
                <c:pt idx="10">
                  <c:v>213</c:v>
                </c:pt>
                <c:pt idx="11">
                  <c:v>213</c:v>
                </c:pt>
                <c:pt idx="12">
                  <c:v>213</c:v>
                </c:pt>
                <c:pt idx="13">
                  <c:v>213</c:v>
                </c:pt>
                <c:pt idx="14">
                  <c:v>213</c:v>
                </c:pt>
                <c:pt idx="15">
                  <c:v>213</c:v>
                </c:pt>
              </c:numCache>
            </c:numRef>
          </c:val>
          <c:extLst>
            <c:ext xmlns:c16="http://schemas.microsoft.com/office/drawing/2014/chart" uri="{C3380CC4-5D6E-409C-BE32-E72D297353CC}">
              <c16:uniqueId val="{00000006-1B90-4061-A868-88416A3D590D}"/>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169.6</c:v>
                </c:pt>
                <c:pt idx="1">
                  <c:v>172.07</c:v>
                </c:pt>
                <c:pt idx="2">
                  <c:v>172.4</c:v>
                </c:pt>
                <c:pt idx="3">
                  <c:v>172.5</c:v>
                </c:pt>
                <c:pt idx="4">
                  <c:v>174.49</c:v>
                </c:pt>
                <c:pt idx="5">
                  <c:v>169.95</c:v>
                </c:pt>
                <c:pt idx="6">
                  <c:v>176.39</c:v>
                </c:pt>
                <c:pt idx="7">
                  <c:v>177.67</c:v>
                </c:pt>
                <c:pt idx="8">
                  <c:v>178.61</c:v>
                </c:pt>
                <c:pt idx="9">
                  <c:v>180.15</c:v>
                </c:pt>
                <c:pt idx="10">
                  <c:v>181.09</c:v>
                </c:pt>
                <c:pt idx="11">
                  <c:v>183.14</c:v>
                </c:pt>
                <c:pt idx="12">
                  <c:v>183.9</c:v>
                </c:pt>
                <c:pt idx="13">
                  <c:v>186.62</c:v>
                </c:pt>
                <c:pt idx="14">
                  <c:v>188.46</c:v>
                </c:pt>
                <c:pt idx="15">
                  <c:v>189.61</c:v>
                </c:pt>
              </c:numCache>
            </c:numRef>
          </c:val>
          <c:extLst>
            <c:ext xmlns:c16="http://schemas.microsoft.com/office/drawing/2014/chart" uri="{C3380CC4-5D6E-409C-BE32-E72D297353CC}">
              <c16:uniqueId val="{00000007-1B90-4061-A868-88416A3D590D}"/>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out"/>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E27-401B-A907-D9F11A303FFA}"/>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E27-401B-A907-D9F11A303FFA}"/>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E27-401B-A907-D9F11A303FFA}"/>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E27-401B-A907-D9F11A303FFA}"/>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E27-401B-A907-D9F11A303FFA}"/>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E27-401B-A907-D9F11A303FFA}"/>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E27-401B-A907-D9F11A303FFA}"/>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171.09030799999999</c:v>
                </c:pt>
                <c:pt idx="1">
                  <c:v>175.87741200000002</c:v>
                </c:pt>
                <c:pt idx="2">
                  <c:v>179.65761600000002</c:v>
                </c:pt>
                <c:pt idx="3">
                  <c:v>185.57750000000001</c:v>
                </c:pt>
                <c:pt idx="4">
                  <c:v>189.84914599999999</c:v>
                </c:pt>
                <c:pt idx="5">
                  <c:v>177.595924</c:v>
                </c:pt>
                <c:pt idx="6">
                  <c:v>187.09730593399999</c:v>
                </c:pt>
                <c:pt idx="7">
                  <c:v>196.545719883667</c:v>
                </c:pt>
                <c:pt idx="8">
                  <c:v>206.86437017755952</c:v>
                </c:pt>
                <c:pt idx="9">
                  <c:v>218.24191053732528</c:v>
                </c:pt>
                <c:pt idx="10">
                  <c:v>228.54292871468704</c:v>
                </c:pt>
                <c:pt idx="11">
                  <c:v>239.4444264143776</c:v>
                </c:pt>
                <c:pt idx="12">
                  <c:v>250.26731448830748</c:v>
                </c:pt>
                <c:pt idx="13">
                  <c:v>260.90367535406057</c:v>
                </c:pt>
                <c:pt idx="14">
                  <c:v>271.47027420590001</c:v>
                </c:pt>
                <c:pt idx="15">
                  <c:v>281.94902679024773</c:v>
                </c:pt>
              </c:numCache>
            </c:numRef>
          </c:val>
          <c:extLst>
            <c:ext xmlns:c16="http://schemas.microsoft.com/office/drawing/2014/chart" uri="{C3380CC4-5D6E-409C-BE32-E72D297353CC}">
              <c16:uniqueId val="{0000000C-1E27-401B-A907-D9F11A303FFA}"/>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0.81540000000000001</c:v>
                </c:pt>
                <c:pt idx="1">
                  <c:v>0.82730000000000004</c:v>
                </c:pt>
                <c:pt idx="2">
                  <c:v>0.82889999999999997</c:v>
                </c:pt>
                <c:pt idx="3">
                  <c:v>0.82930000000000004</c:v>
                </c:pt>
                <c:pt idx="4">
                  <c:v>0.83889999999999998</c:v>
                </c:pt>
                <c:pt idx="5">
                  <c:v>0.79790000000000005</c:v>
                </c:pt>
                <c:pt idx="6">
                  <c:v>0.82809999999999995</c:v>
                </c:pt>
                <c:pt idx="7">
                  <c:v>0.83409999999999995</c:v>
                </c:pt>
                <c:pt idx="8">
                  <c:v>0.83850000000000002</c:v>
                </c:pt>
                <c:pt idx="9">
                  <c:v>0.8458</c:v>
                </c:pt>
                <c:pt idx="10">
                  <c:v>0.85019999999999996</c:v>
                </c:pt>
                <c:pt idx="11">
                  <c:v>0.85980000000000001</c:v>
                </c:pt>
                <c:pt idx="12">
                  <c:v>0.86339999999999995</c:v>
                </c:pt>
                <c:pt idx="13">
                  <c:v>0.87619999999999998</c:v>
                </c:pt>
                <c:pt idx="14">
                  <c:v>0.88480000000000003</c:v>
                </c:pt>
                <c:pt idx="15">
                  <c:v>0.89019999999999999</c:v>
                </c:pt>
              </c:numCache>
            </c:numRef>
          </c:val>
          <c:extLst>
            <c:ext xmlns:c16="http://schemas.microsoft.com/office/drawing/2014/chart" uri="{C3380CC4-5D6E-409C-BE32-E72D297353CC}">
              <c16:uniqueId val="{00000000-3BB7-476D-9D25-0AA291A504C9}"/>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0.18759999999999999</c:v>
                </c:pt>
                <c:pt idx="1">
                  <c:v>0.187</c:v>
                </c:pt>
                <c:pt idx="2">
                  <c:v>0.18809999999999999</c:v>
                </c:pt>
                <c:pt idx="3">
                  <c:v>0.1883</c:v>
                </c:pt>
                <c:pt idx="4">
                  <c:v>0.1875</c:v>
                </c:pt>
                <c:pt idx="5">
                  <c:v>0.18820000000000001</c:v>
                </c:pt>
                <c:pt idx="6">
                  <c:v>0.1875</c:v>
                </c:pt>
                <c:pt idx="7">
                  <c:v>0.18740000000000001</c:v>
                </c:pt>
                <c:pt idx="8">
                  <c:v>0.18629999999999999</c:v>
                </c:pt>
                <c:pt idx="9">
                  <c:v>0.1862</c:v>
                </c:pt>
                <c:pt idx="10">
                  <c:v>0.18579999999999999</c:v>
                </c:pt>
                <c:pt idx="11">
                  <c:v>0.18579999999999999</c:v>
                </c:pt>
                <c:pt idx="12">
                  <c:v>0.18329999999999999</c:v>
                </c:pt>
                <c:pt idx="13">
                  <c:v>0.1845</c:v>
                </c:pt>
                <c:pt idx="14">
                  <c:v>0.18459999999999999</c:v>
                </c:pt>
                <c:pt idx="15">
                  <c:v>0.18340000000000001</c:v>
                </c:pt>
              </c:numCache>
            </c:numRef>
          </c:val>
          <c:extLst>
            <c:ext xmlns:c16="http://schemas.microsoft.com/office/drawing/2014/chart" uri="{C3380CC4-5D6E-409C-BE32-E72D297353CC}">
              <c16:uniqueId val="{00000000-CDF0-47A8-8E33-24E6797A96D3}"/>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5.79E-2</c:v>
                </c:pt>
                <c:pt idx="1">
                  <c:v>5.79E-2</c:v>
                </c:pt>
                <c:pt idx="2">
                  <c:v>5.79E-2</c:v>
                </c:pt>
                <c:pt idx="3">
                  <c:v>5.8000000000000003E-2</c:v>
                </c:pt>
                <c:pt idx="4">
                  <c:v>5.8000000000000003E-2</c:v>
                </c:pt>
                <c:pt idx="5">
                  <c:v>5.8099999999999999E-2</c:v>
                </c:pt>
                <c:pt idx="6">
                  <c:v>5.8099999999999999E-2</c:v>
                </c:pt>
                <c:pt idx="7">
                  <c:v>5.8099999999999999E-2</c:v>
                </c:pt>
                <c:pt idx="8">
                  <c:v>5.8099999999999999E-2</c:v>
                </c:pt>
                <c:pt idx="9">
                  <c:v>5.8099999999999999E-2</c:v>
                </c:pt>
                <c:pt idx="10">
                  <c:v>5.8099999999999999E-2</c:v>
                </c:pt>
                <c:pt idx="11">
                  <c:v>5.8200000000000002E-2</c:v>
                </c:pt>
                <c:pt idx="12">
                  <c:v>5.8200000000000002E-2</c:v>
                </c:pt>
                <c:pt idx="13">
                  <c:v>5.8200000000000002E-2</c:v>
                </c:pt>
                <c:pt idx="14">
                  <c:v>5.8200000000000002E-2</c:v>
                </c:pt>
                <c:pt idx="15">
                  <c:v>5.8200000000000002E-2</c:v>
                </c:pt>
              </c:numCache>
            </c:numRef>
          </c:val>
          <c:extLst>
            <c:ext xmlns:c16="http://schemas.microsoft.com/office/drawing/2014/chart" uri="{C3380CC4-5D6E-409C-BE32-E72D297353CC}">
              <c16:uniqueId val="{00000001-CDF0-47A8-8E33-24E6797A96D3}"/>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0.16750000000000001</c:v>
                </c:pt>
                <c:pt idx="1">
                  <c:v>0.16789999999999999</c:v>
                </c:pt>
                <c:pt idx="2">
                  <c:v>0.16739999999999999</c:v>
                </c:pt>
                <c:pt idx="3">
                  <c:v>0.16739999999999999</c:v>
                </c:pt>
                <c:pt idx="4">
                  <c:v>0.16819999999999999</c:v>
                </c:pt>
                <c:pt idx="5">
                  <c:v>0.16769999999999999</c:v>
                </c:pt>
                <c:pt idx="6">
                  <c:v>0.1686</c:v>
                </c:pt>
                <c:pt idx="7">
                  <c:v>0.16830000000000001</c:v>
                </c:pt>
                <c:pt idx="8">
                  <c:v>0.16850000000000001</c:v>
                </c:pt>
                <c:pt idx="9">
                  <c:v>0.16839999999999999</c:v>
                </c:pt>
                <c:pt idx="10">
                  <c:v>0.16900000000000001</c:v>
                </c:pt>
                <c:pt idx="11">
                  <c:v>0.16900000000000001</c:v>
                </c:pt>
                <c:pt idx="12">
                  <c:v>0.17069999999999999</c:v>
                </c:pt>
                <c:pt idx="13">
                  <c:v>0.16889999999999999</c:v>
                </c:pt>
                <c:pt idx="14">
                  <c:v>0.16900000000000001</c:v>
                </c:pt>
                <c:pt idx="15">
                  <c:v>0.1694</c:v>
                </c:pt>
              </c:numCache>
            </c:numRef>
          </c:val>
          <c:extLst>
            <c:ext xmlns:c16="http://schemas.microsoft.com/office/drawing/2014/chart" uri="{C3380CC4-5D6E-409C-BE32-E72D297353CC}">
              <c16:uniqueId val="{00000002-CDF0-47A8-8E33-24E6797A96D3}"/>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0.58699999999999997</c:v>
                </c:pt>
                <c:pt idx="1">
                  <c:v>0.58730000000000004</c:v>
                </c:pt>
                <c:pt idx="2">
                  <c:v>0.58650000000000002</c:v>
                </c:pt>
                <c:pt idx="3">
                  <c:v>0.58640000000000003</c:v>
                </c:pt>
                <c:pt idx="4">
                  <c:v>0.58620000000000005</c:v>
                </c:pt>
                <c:pt idx="5">
                  <c:v>0.58599999999999997</c:v>
                </c:pt>
                <c:pt idx="6">
                  <c:v>0.5857</c:v>
                </c:pt>
                <c:pt idx="7">
                  <c:v>0.58620000000000005</c:v>
                </c:pt>
                <c:pt idx="8">
                  <c:v>0.58709999999999996</c:v>
                </c:pt>
                <c:pt idx="9">
                  <c:v>0.58720000000000006</c:v>
                </c:pt>
                <c:pt idx="10">
                  <c:v>0.58709999999999996</c:v>
                </c:pt>
                <c:pt idx="11">
                  <c:v>0.58709999999999996</c:v>
                </c:pt>
                <c:pt idx="12">
                  <c:v>0.58789999999999998</c:v>
                </c:pt>
                <c:pt idx="13">
                  <c:v>0.58830000000000005</c:v>
                </c:pt>
                <c:pt idx="14">
                  <c:v>0.58819999999999995</c:v>
                </c:pt>
                <c:pt idx="15">
                  <c:v>0.58889999999999998</c:v>
                </c:pt>
              </c:numCache>
            </c:numRef>
          </c:val>
          <c:extLst>
            <c:ext xmlns:c16="http://schemas.microsoft.com/office/drawing/2014/chart" uri="{C3380CC4-5D6E-409C-BE32-E72D297353CC}">
              <c16:uniqueId val="{00000003-CDF0-47A8-8E33-24E6797A96D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1526374859708193"/>
          <c:w val="0.76583541619183637"/>
          <c:h val="0.52386542591267005"/>
        </c:manualLayout>
      </c:layout>
      <c:barChart>
        <c:barDir val="col"/>
        <c:grouping val="stacked"/>
        <c:varyColors val="0"/>
        <c:ser>
          <c:idx val="3"/>
          <c:order val="0"/>
          <c:tx>
            <c:strRef>
              <c:f>Sheet1!$E$1</c:f>
              <c:strCache>
                <c:ptCount val="1"/>
                <c:pt idx="0">
                  <c:v>Other</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9.6552354181480782E-2</c:v>
                </c:pt>
                <c:pt idx="1">
                  <c:v>0.10485654560914293</c:v>
                </c:pt>
                <c:pt idx="2">
                  <c:v>9.8440771377562242E-2</c:v>
                </c:pt>
                <c:pt idx="3">
                  <c:v>0.10016005545177098</c:v>
                </c:pt>
                <c:pt idx="4">
                  <c:v>0.1101571272637174</c:v>
                </c:pt>
                <c:pt idx="5">
                  <c:v>0.10222387198331195</c:v>
                </c:pt>
                <c:pt idx="6">
                  <c:v>0.1071193415422288</c:v>
                </c:pt>
                <c:pt idx="7">
                  <c:v>0.10660347773976575</c:v>
                </c:pt>
                <c:pt idx="8">
                  <c:v>0.10626147807683706</c:v>
                </c:pt>
                <c:pt idx="9">
                  <c:v>0.10574436780183505</c:v>
                </c:pt>
                <c:pt idx="10">
                  <c:v>0.10546802664308197</c:v>
                </c:pt>
                <c:pt idx="11">
                  <c:v>0.10525666276403756</c:v>
                </c:pt>
                <c:pt idx="12">
                  <c:v>0.10485236792109098</c:v>
                </c:pt>
                <c:pt idx="13">
                  <c:v>0.10449245142542618</c:v>
                </c:pt>
                <c:pt idx="14">
                  <c:v>0.10418875544207551</c:v>
                </c:pt>
                <c:pt idx="15">
                  <c:v>0.10386148365041747</c:v>
                </c:pt>
              </c:numCache>
            </c:numRef>
          </c:val>
          <c:extLst>
            <c:ext xmlns:c16="http://schemas.microsoft.com/office/drawing/2014/chart" uri="{C3380CC4-5D6E-409C-BE32-E72D297353CC}">
              <c16:uniqueId val="{00000000-704A-46C4-AF16-1C044F637AFF}"/>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9.4712083541244954E-2</c:v>
                </c:pt>
                <c:pt idx="1">
                  <c:v>9.2679040929292258E-2</c:v>
                </c:pt>
                <c:pt idx="2">
                  <c:v>9.1791306411424273E-2</c:v>
                </c:pt>
                <c:pt idx="3">
                  <c:v>8.6327444681602028E-2</c:v>
                </c:pt>
                <c:pt idx="4">
                  <c:v>8.6197488172040565E-2</c:v>
                </c:pt>
                <c:pt idx="5">
                  <c:v>9.0444265917253616E-2</c:v>
                </c:pt>
                <c:pt idx="6">
                  <c:v>8.8259552991721904E-2</c:v>
                </c:pt>
                <c:pt idx="7">
                  <c:v>8.8188557734057052E-2</c:v>
                </c:pt>
                <c:pt idx="8">
                  <c:v>8.7893642836477964E-2</c:v>
                </c:pt>
                <c:pt idx="9">
                  <c:v>8.7791629438616903E-2</c:v>
                </c:pt>
                <c:pt idx="10">
                  <c:v>8.7557173804285876E-2</c:v>
                </c:pt>
                <c:pt idx="11">
                  <c:v>8.733647878032938E-2</c:v>
                </c:pt>
                <c:pt idx="12">
                  <c:v>8.7134310237017745E-2</c:v>
                </c:pt>
                <c:pt idx="13">
                  <c:v>8.700702307522884E-2</c:v>
                </c:pt>
                <c:pt idx="14">
                  <c:v>8.6810166719191201E-2</c:v>
                </c:pt>
                <c:pt idx="15">
                  <c:v>8.6649552893469303E-2</c:v>
                </c:pt>
              </c:numCache>
            </c:numRef>
          </c:val>
          <c:extLst>
            <c:ext xmlns:c16="http://schemas.microsoft.com/office/drawing/2014/chart" uri="{C3380CC4-5D6E-409C-BE32-E72D297353CC}">
              <c16:uniqueId val="{00000001-704A-46C4-AF16-1C044F637AFF}"/>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0.27698990882447899</c:v>
                </c:pt>
                <c:pt idx="1">
                  <c:v>0.27603062075708601</c:v>
                </c:pt>
                <c:pt idx="2">
                  <c:v>0.27729780564551165</c:v>
                </c:pt>
                <c:pt idx="3">
                  <c:v>0.277190282016408</c:v>
                </c:pt>
                <c:pt idx="4">
                  <c:v>0.27227827324953102</c:v>
                </c:pt>
                <c:pt idx="5">
                  <c:v>0.27611783898375153</c:v>
                </c:pt>
                <c:pt idx="6">
                  <c:v>0.26996681438374132</c:v>
                </c:pt>
                <c:pt idx="7">
                  <c:v>0.27083831424220756</c:v>
                </c:pt>
                <c:pt idx="8">
                  <c:v>0.27168206054755106</c:v>
                </c:pt>
                <c:pt idx="9">
                  <c:v>0.27250751136610507</c:v>
                </c:pt>
                <c:pt idx="10">
                  <c:v>0.2732552548759391</c:v>
                </c:pt>
                <c:pt idx="11">
                  <c:v>0.27398601863845684</c:v>
                </c:pt>
                <c:pt idx="12">
                  <c:v>0.27485005863738193</c:v>
                </c:pt>
                <c:pt idx="13">
                  <c:v>0.27558525255339872</c:v>
                </c:pt>
                <c:pt idx="14">
                  <c:v>0.27641963815815168</c:v>
                </c:pt>
                <c:pt idx="15">
                  <c:v>0.2771660708530741</c:v>
                </c:pt>
              </c:numCache>
            </c:numRef>
          </c:val>
          <c:extLst>
            <c:ext xmlns:c16="http://schemas.microsoft.com/office/drawing/2014/chart" uri="{C3380CC4-5D6E-409C-BE32-E72D297353CC}">
              <c16:uniqueId val="{00000002-704A-46C4-AF16-1C044F637AFF}"/>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0.53174565345279523</c:v>
                </c:pt>
                <c:pt idx="1">
                  <c:v>0.52643379270447888</c:v>
                </c:pt>
                <c:pt idx="2">
                  <c:v>0.53247011656550181</c:v>
                </c:pt>
                <c:pt idx="3">
                  <c:v>0.53632221785021905</c:v>
                </c:pt>
                <c:pt idx="4">
                  <c:v>0.53136711131471104</c:v>
                </c:pt>
                <c:pt idx="5">
                  <c:v>0.53121402311568289</c:v>
                </c:pt>
                <c:pt idx="6">
                  <c:v>0.53465429108230789</c:v>
                </c:pt>
                <c:pt idx="7">
                  <c:v>0.53436965028396965</c:v>
                </c:pt>
                <c:pt idx="8">
                  <c:v>0.53416281853913394</c:v>
                </c:pt>
                <c:pt idx="9">
                  <c:v>0.53395649139344292</c:v>
                </c:pt>
                <c:pt idx="10">
                  <c:v>0.53371954467669314</c:v>
                </c:pt>
                <c:pt idx="11">
                  <c:v>0.53342083981717625</c:v>
                </c:pt>
                <c:pt idx="12">
                  <c:v>0.53316326320450924</c:v>
                </c:pt>
                <c:pt idx="13">
                  <c:v>0.53291527294594621</c:v>
                </c:pt>
                <c:pt idx="14">
                  <c:v>0.53258143968058169</c:v>
                </c:pt>
                <c:pt idx="15">
                  <c:v>0.53232289260303911</c:v>
                </c:pt>
              </c:numCache>
            </c:numRef>
          </c:val>
          <c:extLst>
            <c:ext xmlns:c16="http://schemas.microsoft.com/office/drawing/2014/chart" uri="{C3380CC4-5D6E-409C-BE32-E72D297353CC}">
              <c16:uniqueId val="{00000003-704A-46C4-AF16-1C044F637AF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70588235294118"/>
          <c:y val="0.21890547263681592"/>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0.1797</c:v>
                </c:pt>
                <c:pt idx="1">
                  <c:v>0.18060000000000001</c:v>
                </c:pt>
                <c:pt idx="2">
                  <c:v>0.17849999999999999</c:v>
                </c:pt>
                <c:pt idx="3">
                  <c:v>0.18049999999999999</c:v>
                </c:pt>
                <c:pt idx="4">
                  <c:v>0.1787</c:v>
                </c:pt>
                <c:pt idx="5">
                  <c:v>0.17760000000000001</c:v>
                </c:pt>
              </c:numCache>
            </c:numRef>
          </c:val>
          <c:extLst>
            <c:ext xmlns:c16="http://schemas.microsoft.com/office/drawing/2014/chart" uri="{C3380CC4-5D6E-409C-BE32-E72D297353CC}">
              <c16:uniqueId val="{00000000-950B-4345-98D3-6662A6729101}"/>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0.82030000000000003</c:v>
                </c:pt>
                <c:pt idx="1">
                  <c:v>0.81940000000000002</c:v>
                </c:pt>
                <c:pt idx="2">
                  <c:v>0.82150000000000001</c:v>
                </c:pt>
                <c:pt idx="3">
                  <c:v>0.81950000000000001</c:v>
                </c:pt>
                <c:pt idx="4">
                  <c:v>0.82130000000000003</c:v>
                </c:pt>
                <c:pt idx="5">
                  <c:v>0.82240000000000002</c:v>
                </c:pt>
              </c:numCache>
            </c:numRef>
          </c:val>
          <c:extLst>
            <c:ext xmlns:c16="http://schemas.microsoft.com/office/drawing/2014/chart" uri="{C3380CC4-5D6E-409C-BE32-E72D297353CC}">
              <c16:uniqueId val="{00000001-950B-4345-98D3-6662A672910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5313944728076"/>
          <c:y val="0.19805677343440123"/>
          <c:w val="0.47657186511771471"/>
          <c:h val="0.6743761279522088"/>
        </c:manualLayout>
      </c:layout>
      <c:doughnutChart>
        <c:varyColors val="1"/>
        <c:ser>
          <c:idx val="0"/>
          <c:order val="0"/>
          <c:tx>
            <c:strRef>
              <c:f>Sheet1!$B$1</c:f>
              <c:strCache>
                <c:ptCount val="1"/>
                <c:pt idx="0">
                  <c:v>2016</c:v>
                </c:pt>
              </c:strCache>
            </c:strRef>
          </c:tx>
          <c:spPr>
            <a:ln>
              <a:noFill/>
            </a:ln>
          </c:spPr>
          <c:dPt>
            <c:idx val="0"/>
            <c:bubble3D val="0"/>
            <c:spPr>
              <a:solidFill>
                <a:schemeClr val="accent2"/>
              </a:solidFill>
              <a:ln w="19050">
                <a:noFill/>
              </a:ln>
              <a:effectLst/>
            </c:spPr>
            <c:extLst>
              <c:ext xmlns:c16="http://schemas.microsoft.com/office/drawing/2014/chart" uri="{C3380CC4-5D6E-409C-BE32-E72D297353CC}">
                <c16:uniqueId val="{00000001-0669-48FF-AAE9-36860084D105}"/>
              </c:ext>
            </c:extLst>
          </c:dPt>
          <c:dPt>
            <c:idx val="1"/>
            <c:bubble3D val="0"/>
            <c:spPr>
              <a:solidFill>
                <a:schemeClr val="accent4"/>
              </a:solidFill>
              <a:ln w="19050">
                <a:noFill/>
              </a:ln>
              <a:effectLst/>
            </c:spPr>
            <c:extLst>
              <c:ext xmlns:c16="http://schemas.microsoft.com/office/drawing/2014/chart" uri="{C3380CC4-5D6E-409C-BE32-E72D297353CC}">
                <c16:uniqueId val="{00000003-0669-48FF-AAE9-36860084D105}"/>
              </c:ext>
            </c:extLst>
          </c:dPt>
          <c:dPt>
            <c:idx val="2"/>
            <c:bubble3D val="0"/>
            <c:spPr>
              <a:solidFill>
                <a:schemeClr val="accent6"/>
              </a:solidFill>
              <a:ln w="19050">
                <a:noFill/>
              </a:ln>
              <a:effectLst/>
            </c:spPr>
            <c:extLst>
              <c:ext xmlns:c16="http://schemas.microsoft.com/office/drawing/2014/chart" uri="{C3380CC4-5D6E-409C-BE32-E72D297353CC}">
                <c16:uniqueId val="{00000005-0669-48FF-AAE9-36860084D105}"/>
              </c:ext>
            </c:extLst>
          </c:dPt>
          <c:dPt>
            <c:idx val="3"/>
            <c:bubble3D val="0"/>
            <c:spPr>
              <a:solidFill>
                <a:schemeClr val="accent2">
                  <a:lumMod val="60000"/>
                </a:schemeClr>
              </a:solidFill>
              <a:ln w="19050">
                <a:noFill/>
              </a:ln>
              <a:effectLst/>
            </c:spPr>
            <c:extLst>
              <c:ext xmlns:c16="http://schemas.microsoft.com/office/drawing/2014/chart" uri="{C3380CC4-5D6E-409C-BE32-E72D297353CC}">
                <c16:uniqueId val="{00000007-0669-48FF-AAE9-36860084D105}"/>
              </c:ext>
            </c:extLst>
          </c:dPt>
          <c:dPt>
            <c:idx val="4"/>
            <c:bubble3D val="0"/>
            <c:spPr>
              <a:solidFill>
                <a:schemeClr val="accent4">
                  <a:lumMod val="60000"/>
                </a:schemeClr>
              </a:solidFill>
              <a:ln w="19050">
                <a:noFill/>
              </a:ln>
              <a:effectLst/>
            </c:spPr>
            <c:extLst>
              <c:ext xmlns:c16="http://schemas.microsoft.com/office/drawing/2014/chart" uri="{C3380CC4-5D6E-409C-BE32-E72D297353CC}">
                <c16:uniqueId val="{00000009-0669-48FF-AAE9-36860084D105}"/>
              </c:ext>
            </c:extLst>
          </c:dPt>
          <c:dLbls>
            <c:dLbl>
              <c:idx val="0"/>
              <c:layout>
                <c:manualLayout>
                  <c:x val="0.26149936616725428"/>
                  <c:y val="5.6937599030962682E-2"/>
                </c:manualLayout>
              </c:layout>
              <c:showLegendKey val="0"/>
              <c:showVal val="1"/>
              <c:showCatName val="1"/>
              <c:showSerName val="0"/>
              <c:showPercent val="0"/>
              <c:showBubbleSize val="0"/>
              <c:extLst>
                <c:ext xmlns:c15="http://schemas.microsoft.com/office/drawing/2012/chart" uri="{CE6537A1-D6FC-4f65-9D91-7224C49458BB}">
                  <c15:layout>
                    <c:manualLayout>
                      <c:w val="0.3170209588904026"/>
                      <c:h val="0.27364339761217482"/>
                    </c:manualLayout>
                  </c15:layout>
                </c:ext>
                <c:ext xmlns:c16="http://schemas.microsoft.com/office/drawing/2014/chart" uri="{C3380CC4-5D6E-409C-BE32-E72D297353CC}">
                  <c16:uniqueId val="{00000001-0669-48FF-AAE9-36860084D105}"/>
                </c:ext>
              </c:extLst>
            </c:dLbl>
            <c:dLbl>
              <c:idx val="1"/>
              <c:layout>
                <c:manualLayout>
                  <c:x val="0.10844685265369622"/>
                  <c:y val="0.14770298016341138"/>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69-48FF-AAE9-36860084D105}"/>
                </c:ext>
              </c:extLst>
            </c:dLbl>
            <c:dLbl>
              <c:idx val="2"/>
              <c:layout>
                <c:manualLayout>
                  <c:x val="-0.10465273175409849"/>
                  <c:y val="1.0844351881382707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0200529001457305"/>
                      <c:h val="0.21399059938425066"/>
                    </c:manualLayout>
                  </c15:layout>
                </c:ext>
                <c:ext xmlns:c16="http://schemas.microsoft.com/office/drawing/2014/chart" uri="{C3380CC4-5D6E-409C-BE32-E72D297353CC}">
                  <c16:uniqueId val="{00000005-0669-48FF-AAE9-36860084D105}"/>
                </c:ext>
              </c:extLst>
            </c:dLbl>
            <c:dLbl>
              <c:idx val="3"/>
              <c:layout>
                <c:manualLayout>
                  <c:x val="-0.10386762066146159"/>
                  <c:y val="-0.1084456535707866"/>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268874715538051"/>
                      <c:h val="0.17061233795593606"/>
                    </c:manualLayout>
                  </c15:layout>
                </c:ext>
                <c:ext xmlns:c16="http://schemas.microsoft.com/office/drawing/2014/chart" uri="{C3380CC4-5D6E-409C-BE32-E72D297353CC}">
                  <c16:uniqueId val="{00000007-0669-48FF-AAE9-36860084D105}"/>
                </c:ext>
              </c:extLst>
            </c:dLbl>
            <c:dLbl>
              <c:idx val="4"/>
              <c:layout>
                <c:manualLayout>
                  <c:x val="5.4774363139967419E-2"/>
                  <c:y val="-0.19675115607763172"/>
                </c:manualLayout>
              </c:layout>
              <c:showLegendKey val="0"/>
              <c:showVal val="1"/>
              <c:showCatName val="1"/>
              <c:showSerName val="0"/>
              <c:showPercent val="0"/>
              <c:showBubbleSize val="0"/>
              <c:extLst>
                <c:ext xmlns:c15="http://schemas.microsoft.com/office/drawing/2012/chart" uri="{CE6537A1-D6FC-4f65-9D91-7224C49458BB}">
                  <c15:layout>
                    <c:manualLayout>
                      <c:w val="0.30510559180904978"/>
                      <c:h val="0.1751939533436058"/>
                    </c:manualLayout>
                  </c15:layout>
                </c:ext>
                <c:ext xmlns:c16="http://schemas.microsoft.com/office/drawing/2014/chart" uri="{C3380CC4-5D6E-409C-BE32-E72D297353CC}">
                  <c16:uniqueId val="{00000009-0669-48FF-AAE9-36860084D105}"/>
                </c:ext>
              </c:extLst>
            </c:dLbl>
            <c:spPr>
              <a:noFill/>
              <a:ln>
                <a:noFill/>
              </a:ln>
              <a:effectLst/>
            </c:spPr>
            <c:txPr>
              <a:bodyPr rot="0" spcFirstLastPara="1" vertOverflow="ellipsis" vert="horz" wrap="square" anchor="ctr" anchorCtr="1"/>
              <a:lstStyle/>
              <a:p>
                <a:pPr>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North America</c:v>
                </c:pt>
                <c:pt idx="1">
                  <c:v>Europe</c:v>
                </c:pt>
                <c:pt idx="2">
                  <c:v>Asia Pacific</c:v>
                </c:pt>
                <c:pt idx="3">
                  <c:v>South America</c:v>
                </c:pt>
                <c:pt idx="4">
                  <c:v>Middle East &amp; Africa</c:v>
                </c:pt>
              </c:strCache>
            </c:strRef>
          </c:cat>
          <c:val>
            <c:numRef>
              <c:f>Sheet1!$B$2:$B$6</c:f>
              <c:numCache>
                <c:formatCode>0.00%</c:formatCode>
                <c:ptCount val="5"/>
                <c:pt idx="0">
                  <c:v>0.3</c:v>
                </c:pt>
                <c:pt idx="1">
                  <c:v>0.28000000000000003</c:v>
                </c:pt>
                <c:pt idx="2">
                  <c:v>0.23</c:v>
                </c:pt>
                <c:pt idx="3">
                  <c:v>0.11</c:v>
                </c:pt>
                <c:pt idx="4">
                  <c:v>7.9999999999999918E-2</c:v>
                </c:pt>
              </c:numCache>
            </c:numRef>
          </c:val>
          <c:extLst>
            <c:ext xmlns:c16="http://schemas.microsoft.com/office/drawing/2014/chart" uri="{C3380CC4-5D6E-409C-BE32-E72D297353CC}">
              <c16:uniqueId val="{0000000A-0669-48FF-AAE9-36860084D105}"/>
            </c:ext>
          </c:extLst>
        </c:ser>
        <c:dLbls>
          <c:showLegendKey val="0"/>
          <c:showVal val="0"/>
          <c:showCatName val="0"/>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38A-49D0-B85E-FB0A11096D9E}"/>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38A-49D0-B85E-FB0A11096D9E}"/>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38A-49D0-B85E-FB0A11096D9E}"/>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38A-49D0-B85E-FB0A11096D9E}"/>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38A-49D0-B85E-FB0A11096D9E}"/>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38A-49D0-B85E-FB0A11096D9E}"/>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38A-49D0-B85E-FB0A11096D9E}"/>
                </c:ext>
              </c:extLst>
            </c:dLbl>
            <c:dLbl>
              <c:idx val="2"/>
              <c:layout>
                <c:manualLayout>
                  <c:x val="9.4757159779806283E-2"/>
                  <c:y val="-4.9246190642551931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38A-49D0-B85E-FB0A11096D9E}"/>
                </c:ext>
              </c:extLst>
            </c:dLbl>
            <c:dLbl>
              <c:idx val="3"/>
              <c:layout>
                <c:manualLayout>
                  <c:x val="2.3454037271889685E-2"/>
                  <c:y val="1.8030313990271718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38A-49D0-B85E-FB0A11096D9E}"/>
                </c:ext>
              </c:extLst>
            </c:dLbl>
            <c:dLbl>
              <c:idx val="4"/>
              <c:layout>
                <c:manualLayout>
                  <c:x val="1.6407993248631497E-2"/>
                  <c:y val="-8.9484669222533002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38A-49D0-B85E-FB0A11096D9E}"/>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AOC - Aliancys</c:v>
                </c:pt>
                <c:pt idx="1">
                  <c:v>Poliya</c:v>
                </c:pt>
                <c:pt idx="2">
                  <c:v>Sino Polymer</c:v>
                </c:pt>
                <c:pt idx="3">
                  <c:v>Hexion Inc.</c:v>
                </c:pt>
                <c:pt idx="4">
                  <c:v>Scott Bader Company Ltd.</c:v>
                </c:pt>
                <c:pt idx="5">
                  <c:v>Others</c:v>
                </c:pt>
              </c:strCache>
            </c:strRef>
          </c:cat>
          <c:val>
            <c:numRef>
              <c:f>Sheet1!$B$2:$B$7</c:f>
              <c:numCache>
                <c:formatCode>0.00%</c:formatCode>
                <c:ptCount val="6"/>
                <c:pt idx="0">
                  <c:v>0.23649191408244258</c:v>
                </c:pt>
                <c:pt idx="1">
                  <c:v>0.21600495741107215</c:v>
                </c:pt>
                <c:pt idx="2">
                  <c:v>0.12876376599724215</c:v>
                </c:pt>
                <c:pt idx="3">
                  <c:v>0.10667812398667438</c:v>
                </c:pt>
                <c:pt idx="4">
                  <c:v>8.6336215689274493E-2</c:v>
                </c:pt>
                <c:pt idx="5">
                  <c:v>0.22786065743265582</c:v>
                </c:pt>
              </c:numCache>
            </c:numRef>
          </c:val>
          <c:extLst>
            <c:ext xmlns:c16="http://schemas.microsoft.com/office/drawing/2014/chart" uri="{C3380CC4-5D6E-409C-BE32-E72D297353CC}">
              <c16:uniqueId val="{00000012-B38A-49D0-B85E-FB0A11096D9E}"/>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80D8-4C4E-B880-CCBE84EE0DA4}"/>
              </c:ext>
            </c:extLst>
          </c:dPt>
          <c:dPt>
            <c:idx val="5"/>
            <c:invertIfNegative val="0"/>
            <c:bubble3D val="0"/>
            <c:extLst>
              <c:ext xmlns:c16="http://schemas.microsoft.com/office/drawing/2014/chart" uri="{C3380CC4-5D6E-409C-BE32-E72D297353CC}">
                <c16:uniqueId val="{00000001-80D8-4C4E-B880-CCBE84EE0DA4}"/>
              </c:ext>
            </c:extLst>
          </c:dPt>
          <c:dPt>
            <c:idx val="6"/>
            <c:invertIfNegative val="0"/>
            <c:bubble3D val="0"/>
            <c:extLst>
              <c:ext xmlns:c16="http://schemas.microsoft.com/office/drawing/2014/chart" uri="{C3380CC4-5D6E-409C-BE32-E72D297353CC}">
                <c16:uniqueId val="{00000002-80D8-4C4E-B880-CCBE84EE0DA4}"/>
              </c:ext>
            </c:extLst>
          </c:dPt>
          <c:dPt>
            <c:idx val="7"/>
            <c:invertIfNegative val="0"/>
            <c:bubble3D val="0"/>
            <c:extLst>
              <c:ext xmlns:c16="http://schemas.microsoft.com/office/drawing/2014/chart" uri="{C3380CC4-5D6E-409C-BE32-E72D297353CC}">
                <c16:uniqueId val="{00000003-80D8-4C4E-B880-CCBE84EE0DA4}"/>
              </c:ext>
            </c:extLst>
          </c:dPt>
          <c:dPt>
            <c:idx val="8"/>
            <c:invertIfNegative val="0"/>
            <c:bubble3D val="0"/>
            <c:extLst>
              <c:ext xmlns:c16="http://schemas.microsoft.com/office/drawing/2014/chart" uri="{C3380CC4-5D6E-409C-BE32-E72D297353CC}">
                <c16:uniqueId val="{00000004-80D8-4C4E-B880-CCBE84EE0DA4}"/>
              </c:ext>
            </c:extLst>
          </c:dPt>
          <c:dPt>
            <c:idx val="9"/>
            <c:invertIfNegative val="0"/>
            <c:bubble3D val="0"/>
            <c:extLst>
              <c:ext xmlns:c16="http://schemas.microsoft.com/office/drawing/2014/chart" uri="{C3380CC4-5D6E-409C-BE32-E72D297353CC}">
                <c16:uniqueId val="{00000005-80D8-4C4E-B880-CCBE84EE0DA4}"/>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200</c:v>
                </c:pt>
                <c:pt idx="1">
                  <c:v>200</c:v>
                </c:pt>
                <c:pt idx="2">
                  <c:v>215</c:v>
                </c:pt>
                <c:pt idx="3">
                  <c:v>225</c:v>
                </c:pt>
                <c:pt idx="4">
                  <c:v>225</c:v>
                </c:pt>
                <c:pt idx="5">
                  <c:v>225</c:v>
                </c:pt>
                <c:pt idx="6">
                  <c:v>225</c:v>
                </c:pt>
                <c:pt idx="7">
                  <c:v>225</c:v>
                </c:pt>
                <c:pt idx="8">
                  <c:v>225</c:v>
                </c:pt>
                <c:pt idx="9">
                  <c:v>225</c:v>
                </c:pt>
                <c:pt idx="10">
                  <c:v>225</c:v>
                </c:pt>
                <c:pt idx="11">
                  <c:v>225</c:v>
                </c:pt>
                <c:pt idx="12">
                  <c:v>225</c:v>
                </c:pt>
                <c:pt idx="13">
                  <c:v>225</c:v>
                </c:pt>
                <c:pt idx="14">
                  <c:v>225</c:v>
                </c:pt>
                <c:pt idx="15">
                  <c:v>225</c:v>
                </c:pt>
              </c:numCache>
            </c:numRef>
          </c:val>
          <c:extLst>
            <c:ext xmlns:c16="http://schemas.microsoft.com/office/drawing/2014/chart" uri="{C3380CC4-5D6E-409C-BE32-E72D297353CC}">
              <c16:uniqueId val="{00000006-80D8-4C4E-B880-CCBE84EE0DA4}"/>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169.77</c:v>
                </c:pt>
                <c:pt idx="1">
                  <c:v>170.43</c:v>
                </c:pt>
                <c:pt idx="2">
                  <c:v>182.88</c:v>
                </c:pt>
                <c:pt idx="3">
                  <c:v>192.65</c:v>
                </c:pt>
                <c:pt idx="4">
                  <c:v>194.34</c:v>
                </c:pt>
                <c:pt idx="5">
                  <c:v>181.28</c:v>
                </c:pt>
                <c:pt idx="6">
                  <c:v>179.12</c:v>
                </c:pt>
                <c:pt idx="7">
                  <c:v>195.47</c:v>
                </c:pt>
                <c:pt idx="8">
                  <c:v>195.81</c:v>
                </c:pt>
                <c:pt idx="9">
                  <c:v>196.75</c:v>
                </c:pt>
                <c:pt idx="10">
                  <c:v>197.09</c:v>
                </c:pt>
                <c:pt idx="11">
                  <c:v>197.64</c:v>
                </c:pt>
                <c:pt idx="12">
                  <c:v>198.27</c:v>
                </c:pt>
                <c:pt idx="13">
                  <c:v>198.82</c:v>
                </c:pt>
                <c:pt idx="14">
                  <c:v>199.58</c:v>
                </c:pt>
                <c:pt idx="15">
                  <c:v>200.24</c:v>
                </c:pt>
              </c:numCache>
            </c:numRef>
          </c:val>
          <c:extLst>
            <c:ext xmlns:c16="http://schemas.microsoft.com/office/drawing/2014/chart" uri="{C3380CC4-5D6E-409C-BE32-E72D297353CC}">
              <c16:uniqueId val="{00000007-80D8-4C4E-B880-CCBE84EE0DA4}"/>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331237667413435E-2"/>
          <c:y val="0.12303596360699107"/>
          <c:w val="1"/>
          <c:h val="0.52311400040719502"/>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248-4C22-9B38-D4806E31E6CE}"/>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248-4C22-9B38-D4806E31E6CE}"/>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D248-4C22-9B38-D4806E31E6CE}"/>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D248-4C22-9B38-D4806E31E6CE}"/>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D248-4C22-9B38-D4806E31E6CE}"/>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D248-4C22-9B38-D4806E31E6CE}"/>
              </c:ext>
            </c:extLst>
          </c:dPt>
          <c:dLbls>
            <c:dLbl>
              <c:idx val="0"/>
              <c:layout>
                <c:manualLayout>
                  <c:x val="-2.6726730852762955E-3"/>
                  <c:y val="-1.63275591199059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D248-4C22-9B38-D4806E31E6CE}"/>
                </c:ext>
              </c:extLst>
            </c:dLbl>
            <c:dLbl>
              <c:idx val="1"/>
              <c:layout>
                <c:manualLayout>
                  <c:x val="-4.5919525850162124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D248-4C22-9B38-D4806E31E6CE}"/>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152.58687129411766</c:v>
                </c:pt>
                <c:pt idx="1">
                  <c:v>157.31316676705882</c:v>
                </c:pt>
                <c:pt idx="2">
                  <c:v>162.11042824</c:v>
                </c:pt>
                <c:pt idx="3">
                  <c:v>169.13854171294119</c:v>
                </c:pt>
                <c:pt idx="4">
                  <c:v>174.44394318588235</c:v>
                </c:pt>
                <c:pt idx="5">
                  <c:v>163.53389265882356</c:v>
                </c:pt>
                <c:pt idx="6">
                  <c:v>172.74085081551533</c:v>
                </c:pt>
                <c:pt idx="7">
                  <c:v>182.62162748216281</c:v>
                </c:pt>
                <c:pt idx="8">
                  <c:v>193.23194403887646</c:v>
                </c:pt>
                <c:pt idx="9">
                  <c:v>203.85970096101468</c:v>
                </c:pt>
                <c:pt idx="10">
                  <c:v>214.78658093252506</c:v>
                </c:pt>
                <c:pt idx="11">
                  <c:v>226.01991911529612</c:v>
                </c:pt>
                <c:pt idx="12">
                  <c:v>237.70514893355693</c:v>
                </c:pt>
                <c:pt idx="13">
                  <c:v>249.80434101427497</c:v>
                </c:pt>
                <c:pt idx="14">
                  <c:v>262.24459719678589</c:v>
                </c:pt>
                <c:pt idx="15">
                  <c:v>274.88478678167098</c:v>
                </c:pt>
              </c:numCache>
            </c:numRef>
          </c:val>
          <c:extLst>
            <c:ext xmlns:c16="http://schemas.microsoft.com/office/drawing/2014/chart" uri="{C3380CC4-5D6E-409C-BE32-E72D297353CC}">
              <c16:uniqueId val="{0000000E-D248-4C22-9B38-D4806E31E6CE}"/>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0.84889999999999999</c:v>
                </c:pt>
                <c:pt idx="1">
                  <c:v>0.85219999999999996</c:v>
                </c:pt>
                <c:pt idx="2">
                  <c:v>0.85060000000000002</c:v>
                </c:pt>
                <c:pt idx="3">
                  <c:v>0.85619999999999996</c:v>
                </c:pt>
                <c:pt idx="4">
                  <c:v>0.86370000000000002</c:v>
                </c:pt>
                <c:pt idx="5">
                  <c:v>0.80569999999999997</c:v>
                </c:pt>
                <c:pt idx="6">
                  <c:v>0.79610000000000003</c:v>
                </c:pt>
                <c:pt idx="7">
                  <c:v>0.86880000000000002</c:v>
                </c:pt>
                <c:pt idx="8">
                  <c:v>0.87029999999999996</c:v>
                </c:pt>
                <c:pt idx="9">
                  <c:v>0.87439999999999996</c:v>
                </c:pt>
                <c:pt idx="10">
                  <c:v>0.876</c:v>
                </c:pt>
                <c:pt idx="11">
                  <c:v>0.87839999999999996</c:v>
                </c:pt>
                <c:pt idx="12">
                  <c:v>0.88119999999999998</c:v>
                </c:pt>
                <c:pt idx="13">
                  <c:v>0.88360000000000005</c:v>
                </c:pt>
                <c:pt idx="14">
                  <c:v>0.88700000000000001</c:v>
                </c:pt>
                <c:pt idx="15">
                  <c:v>0.88990000000000002</c:v>
                </c:pt>
              </c:numCache>
            </c:numRef>
          </c:val>
          <c:extLst>
            <c:ext xmlns:c16="http://schemas.microsoft.com/office/drawing/2014/chart" uri="{C3380CC4-5D6E-409C-BE32-E72D297353CC}">
              <c16:uniqueId val="{00000000-4B54-4829-B279-F400D0BC4B11}"/>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min val="2.0000000000000004E-2"/>
        </c:scaling>
        <c:delete val="1"/>
        <c:axPos val="l"/>
        <c:numFmt formatCode="0.00%" sourceLinked="1"/>
        <c:majorTickMark val="out"/>
        <c:minorTickMark val="none"/>
        <c:tickLblPos val="nextTo"/>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0.14169999999999999</c:v>
                </c:pt>
                <c:pt idx="1">
                  <c:v>0.1409</c:v>
                </c:pt>
                <c:pt idx="2">
                  <c:v>0.14019999999999999</c:v>
                </c:pt>
                <c:pt idx="3">
                  <c:v>0.13950000000000001</c:v>
                </c:pt>
                <c:pt idx="4">
                  <c:v>0.13880000000000001</c:v>
                </c:pt>
                <c:pt idx="5">
                  <c:v>0.13819999999999999</c:v>
                </c:pt>
                <c:pt idx="6">
                  <c:v>0.13739999999999999</c:v>
                </c:pt>
                <c:pt idx="7">
                  <c:v>0.13589999999999999</c:v>
                </c:pt>
                <c:pt idx="8">
                  <c:v>0.1346</c:v>
                </c:pt>
                <c:pt idx="9">
                  <c:v>0.13320000000000001</c:v>
                </c:pt>
                <c:pt idx="10">
                  <c:v>0.1318</c:v>
                </c:pt>
                <c:pt idx="11">
                  <c:v>0.1303</c:v>
                </c:pt>
                <c:pt idx="12">
                  <c:v>0.12889999999999999</c:v>
                </c:pt>
                <c:pt idx="13">
                  <c:v>0.1275</c:v>
                </c:pt>
                <c:pt idx="14">
                  <c:v>0.126</c:v>
                </c:pt>
                <c:pt idx="15">
                  <c:v>0.1246</c:v>
                </c:pt>
              </c:numCache>
            </c:numRef>
          </c:val>
          <c:extLst>
            <c:ext xmlns:c16="http://schemas.microsoft.com/office/drawing/2014/chart" uri="{C3380CC4-5D6E-409C-BE32-E72D297353CC}">
              <c16:uniqueId val="{00000000-FA6A-4996-8FD5-F46CEC763D95}"/>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6.3100000000000003E-2</c:v>
                </c:pt>
                <c:pt idx="1">
                  <c:v>6.3299999999999995E-2</c:v>
                </c:pt>
                <c:pt idx="2">
                  <c:v>6.3500000000000001E-2</c:v>
                </c:pt>
                <c:pt idx="3">
                  <c:v>6.3600000000000004E-2</c:v>
                </c:pt>
                <c:pt idx="4">
                  <c:v>6.3700000000000007E-2</c:v>
                </c:pt>
                <c:pt idx="5">
                  <c:v>6.3899999999999998E-2</c:v>
                </c:pt>
                <c:pt idx="6">
                  <c:v>6.4100000000000004E-2</c:v>
                </c:pt>
                <c:pt idx="7">
                  <c:v>6.4199999999999993E-2</c:v>
                </c:pt>
                <c:pt idx="8">
                  <c:v>6.4299999999999996E-2</c:v>
                </c:pt>
                <c:pt idx="9">
                  <c:v>6.4399999999999999E-2</c:v>
                </c:pt>
                <c:pt idx="10">
                  <c:v>6.4500000000000002E-2</c:v>
                </c:pt>
                <c:pt idx="11">
                  <c:v>6.4600000000000005E-2</c:v>
                </c:pt>
                <c:pt idx="12">
                  <c:v>6.4699999999999994E-2</c:v>
                </c:pt>
                <c:pt idx="13">
                  <c:v>6.4799999999999996E-2</c:v>
                </c:pt>
                <c:pt idx="14">
                  <c:v>6.4899999999999999E-2</c:v>
                </c:pt>
                <c:pt idx="15">
                  <c:v>6.5000000000000002E-2</c:v>
                </c:pt>
              </c:numCache>
            </c:numRef>
          </c:val>
          <c:extLst>
            <c:ext xmlns:c16="http://schemas.microsoft.com/office/drawing/2014/chart" uri="{C3380CC4-5D6E-409C-BE32-E72D297353CC}">
              <c16:uniqueId val="{00000001-FA6A-4996-8FD5-F46CEC763D95}"/>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0.2019</c:v>
                </c:pt>
                <c:pt idx="1">
                  <c:v>0.20200000000000001</c:v>
                </c:pt>
                <c:pt idx="2">
                  <c:v>0.20230000000000001</c:v>
                </c:pt>
                <c:pt idx="3">
                  <c:v>0.2024</c:v>
                </c:pt>
                <c:pt idx="4">
                  <c:v>0.20250000000000001</c:v>
                </c:pt>
                <c:pt idx="5">
                  <c:v>0.20250000000000001</c:v>
                </c:pt>
                <c:pt idx="6">
                  <c:v>0.2026</c:v>
                </c:pt>
                <c:pt idx="7">
                  <c:v>0.20280000000000001</c:v>
                </c:pt>
                <c:pt idx="8">
                  <c:v>0.2029</c:v>
                </c:pt>
                <c:pt idx="9">
                  <c:v>0.20300000000000001</c:v>
                </c:pt>
                <c:pt idx="10">
                  <c:v>0.2031</c:v>
                </c:pt>
                <c:pt idx="11">
                  <c:v>0.20330000000000001</c:v>
                </c:pt>
                <c:pt idx="12">
                  <c:v>0.2034</c:v>
                </c:pt>
                <c:pt idx="13">
                  <c:v>0.20349999999999999</c:v>
                </c:pt>
                <c:pt idx="14">
                  <c:v>0.20369999999999999</c:v>
                </c:pt>
                <c:pt idx="15">
                  <c:v>0.20380000000000001</c:v>
                </c:pt>
              </c:numCache>
            </c:numRef>
          </c:val>
          <c:extLst>
            <c:ext xmlns:c16="http://schemas.microsoft.com/office/drawing/2014/chart" uri="{C3380CC4-5D6E-409C-BE32-E72D297353CC}">
              <c16:uniqueId val="{00000002-FA6A-4996-8FD5-F46CEC763D95}"/>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0.59319999999999995</c:v>
                </c:pt>
                <c:pt idx="1">
                  <c:v>0.59370000000000001</c:v>
                </c:pt>
                <c:pt idx="2">
                  <c:v>0.59409999999999996</c:v>
                </c:pt>
                <c:pt idx="3">
                  <c:v>0.59450000000000003</c:v>
                </c:pt>
                <c:pt idx="4">
                  <c:v>0.59499999999999997</c:v>
                </c:pt>
                <c:pt idx="5">
                  <c:v>0.59540000000000004</c:v>
                </c:pt>
                <c:pt idx="6">
                  <c:v>0.59589999999999999</c:v>
                </c:pt>
                <c:pt idx="7">
                  <c:v>0.59709999999999996</c:v>
                </c:pt>
                <c:pt idx="8">
                  <c:v>0.59830000000000005</c:v>
                </c:pt>
                <c:pt idx="9">
                  <c:v>0.59940000000000004</c:v>
                </c:pt>
                <c:pt idx="10">
                  <c:v>0.60060000000000002</c:v>
                </c:pt>
                <c:pt idx="11">
                  <c:v>0.6018</c:v>
                </c:pt>
                <c:pt idx="12">
                  <c:v>0.60299999999999998</c:v>
                </c:pt>
                <c:pt idx="13">
                  <c:v>0.60419999999999996</c:v>
                </c:pt>
                <c:pt idx="14">
                  <c:v>0.60540000000000005</c:v>
                </c:pt>
                <c:pt idx="15">
                  <c:v>0.60660000000000003</c:v>
                </c:pt>
              </c:numCache>
            </c:numRef>
          </c:val>
          <c:extLst>
            <c:ext xmlns:c16="http://schemas.microsoft.com/office/drawing/2014/chart" uri="{C3380CC4-5D6E-409C-BE32-E72D297353CC}">
              <c16:uniqueId val="{00000003-FA6A-4996-8FD5-F46CEC763D9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316316592501409"/>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0.1454</c:v>
                </c:pt>
                <c:pt idx="1">
                  <c:v>0.14960000000000001</c:v>
                </c:pt>
                <c:pt idx="2">
                  <c:v>0.1575</c:v>
                </c:pt>
                <c:pt idx="3">
                  <c:v>0.14929999999999999</c:v>
                </c:pt>
                <c:pt idx="4">
                  <c:v>0.1469</c:v>
                </c:pt>
                <c:pt idx="5">
                  <c:v>0.14599999999999999</c:v>
                </c:pt>
                <c:pt idx="6">
                  <c:v>0.1449</c:v>
                </c:pt>
                <c:pt idx="7">
                  <c:v>0.1439</c:v>
                </c:pt>
                <c:pt idx="8">
                  <c:v>0.14299999999999999</c:v>
                </c:pt>
                <c:pt idx="9">
                  <c:v>0.14199999999999999</c:v>
                </c:pt>
                <c:pt idx="10">
                  <c:v>0.14050000000000001</c:v>
                </c:pt>
                <c:pt idx="11">
                  <c:v>0.1394</c:v>
                </c:pt>
                <c:pt idx="12">
                  <c:v>0.13819999999999999</c:v>
                </c:pt>
                <c:pt idx="13">
                  <c:v>0.1371</c:v>
                </c:pt>
                <c:pt idx="14">
                  <c:v>0.13600000000000001</c:v>
                </c:pt>
                <c:pt idx="15">
                  <c:v>0.1348</c:v>
                </c:pt>
              </c:numCache>
            </c:numRef>
          </c:val>
          <c:extLst>
            <c:ext xmlns:c16="http://schemas.microsoft.com/office/drawing/2014/chart" uri="{C3380CC4-5D6E-409C-BE32-E72D297353CC}">
              <c16:uniqueId val="{00000000-F682-40B1-94CD-DFF037489D3D}"/>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9.69E-2</c:v>
                </c:pt>
                <c:pt idx="1">
                  <c:v>9.6100000000000005E-2</c:v>
                </c:pt>
                <c:pt idx="2">
                  <c:v>9.0800000000000006E-2</c:v>
                </c:pt>
                <c:pt idx="3">
                  <c:v>9.2200000000000004E-2</c:v>
                </c:pt>
                <c:pt idx="4">
                  <c:v>9.11E-2</c:v>
                </c:pt>
                <c:pt idx="5">
                  <c:v>9.0800000000000006E-2</c:v>
                </c:pt>
                <c:pt idx="6">
                  <c:v>9.0499999999999997E-2</c:v>
                </c:pt>
                <c:pt idx="7">
                  <c:v>9.0200000000000002E-2</c:v>
                </c:pt>
                <c:pt idx="8">
                  <c:v>8.9899999999999994E-2</c:v>
                </c:pt>
                <c:pt idx="9">
                  <c:v>8.9599999999999999E-2</c:v>
                </c:pt>
                <c:pt idx="10">
                  <c:v>8.9099999999999999E-2</c:v>
                </c:pt>
                <c:pt idx="11">
                  <c:v>8.8700000000000001E-2</c:v>
                </c:pt>
                <c:pt idx="12">
                  <c:v>8.8300000000000003E-2</c:v>
                </c:pt>
                <c:pt idx="13">
                  <c:v>8.7800000000000003E-2</c:v>
                </c:pt>
                <c:pt idx="14">
                  <c:v>8.7499999999999994E-2</c:v>
                </c:pt>
                <c:pt idx="15">
                  <c:v>8.7099999999999997E-2</c:v>
                </c:pt>
              </c:numCache>
            </c:numRef>
          </c:val>
          <c:extLst>
            <c:ext xmlns:c16="http://schemas.microsoft.com/office/drawing/2014/chart" uri="{C3380CC4-5D6E-409C-BE32-E72D297353CC}">
              <c16:uniqueId val="{00000001-F682-40B1-94CD-DFF037489D3D}"/>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0.2505</c:v>
                </c:pt>
                <c:pt idx="1">
                  <c:v>0.25340000000000001</c:v>
                </c:pt>
                <c:pt idx="2">
                  <c:v>0.25280000000000002</c:v>
                </c:pt>
                <c:pt idx="3">
                  <c:v>0.25650000000000001</c:v>
                </c:pt>
                <c:pt idx="4">
                  <c:v>0.25740000000000002</c:v>
                </c:pt>
                <c:pt idx="5">
                  <c:v>0.25800000000000001</c:v>
                </c:pt>
                <c:pt idx="6">
                  <c:v>0.2586</c:v>
                </c:pt>
                <c:pt idx="7">
                  <c:v>0.25919999999999999</c:v>
                </c:pt>
                <c:pt idx="8">
                  <c:v>0.25979999999999998</c:v>
                </c:pt>
                <c:pt idx="9">
                  <c:v>0.26040000000000002</c:v>
                </c:pt>
                <c:pt idx="10">
                  <c:v>0.2611</c:v>
                </c:pt>
                <c:pt idx="11">
                  <c:v>0.26179999999999998</c:v>
                </c:pt>
                <c:pt idx="12">
                  <c:v>0.26250000000000001</c:v>
                </c:pt>
                <c:pt idx="13">
                  <c:v>0.2631</c:v>
                </c:pt>
                <c:pt idx="14">
                  <c:v>0.26379999999999998</c:v>
                </c:pt>
                <c:pt idx="15">
                  <c:v>0.26450000000000001</c:v>
                </c:pt>
              </c:numCache>
            </c:numRef>
          </c:val>
          <c:extLst>
            <c:ext xmlns:c16="http://schemas.microsoft.com/office/drawing/2014/chart" uri="{C3380CC4-5D6E-409C-BE32-E72D297353CC}">
              <c16:uniqueId val="{00000002-F682-40B1-94CD-DFF037489D3D}"/>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0.50729999999999997</c:v>
                </c:pt>
                <c:pt idx="1">
                  <c:v>0.50090000000000001</c:v>
                </c:pt>
                <c:pt idx="2">
                  <c:v>0.49890000000000001</c:v>
                </c:pt>
                <c:pt idx="3">
                  <c:v>0.50190000000000001</c:v>
                </c:pt>
                <c:pt idx="4">
                  <c:v>0.50460000000000005</c:v>
                </c:pt>
                <c:pt idx="5">
                  <c:v>0.50529999999999997</c:v>
                </c:pt>
                <c:pt idx="6">
                  <c:v>0.50600000000000001</c:v>
                </c:pt>
                <c:pt idx="7">
                  <c:v>0.50660000000000005</c:v>
                </c:pt>
                <c:pt idx="8">
                  <c:v>0.50729999999999997</c:v>
                </c:pt>
                <c:pt idx="9">
                  <c:v>0.50800000000000001</c:v>
                </c:pt>
                <c:pt idx="10">
                  <c:v>0.50919999999999999</c:v>
                </c:pt>
                <c:pt idx="11">
                  <c:v>0.5101</c:v>
                </c:pt>
                <c:pt idx="12">
                  <c:v>0.51100000000000001</c:v>
                </c:pt>
                <c:pt idx="13">
                  <c:v>0.51190000000000002</c:v>
                </c:pt>
                <c:pt idx="14">
                  <c:v>0.51270000000000004</c:v>
                </c:pt>
                <c:pt idx="15">
                  <c:v>0.51359999999999995</c:v>
                </c:pt>
              </c:numCache>
            </c:numRef>
          </c:val>
          <c:extLst>
            <c:ext xmlns:c16="http://schemas.microsoft.com/office/drawing/2014/chart" uri="{C3380CC4-5D6E-409C-BE32-E72D297353CC}">
              <c16:uniqueId val="{00000003-F682-40B1-94CD-DFF037489D3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316316592501409"/>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0.1454</c:v>
                </c:pt>
                <c:pt idx="1">
                  <c:v>0.14960000000000001</c:v>
                </c:pt>
                <c:pt idx="2">
                  <c:v>0.1575</c:v>
                </c:pt>
                <c:pt idx="3">
                  <c:v>0.14929999999999999</c:v>
                </c:pt>
                <c:pt idx="4">
                  <c:v>0.1469</c:v>
                </c:pt>
                <c:pt idx="5">
                  <c:v>0.14599999999999999</c:v>
                </c:pt>
                <c:pt idx="6">
                  <c:v>0.1449</c:v>
                </c:pt>
                <c:pt idx="7">
                  <c:v>0.1439</c:v>
                </c:pt>
                <c:pt idx="8">
                  <c:v>0.14299999999999999</c:v>
                </c:pt>
                <c:pt idx="9">
                  <c:v>0.14199999999999999</c:v>
                </c:pt>
                <c:pt idx="10">
                  <c:v>0.14050000000000001</c:v>
                </c:pt>
                <c:pt idx="11">
                  <c:v>0.1394</c:v>
                </c:pt>
                <c:pt idx="12">
                  <c:v>0.13819999999999999</c:v>
                </c:pt>
                <c:pt idx="13">
                  <c:v>0.1371</c:v>
                </c:pt>
                <c:pt idx="14">
                  <c:v>0.13600000000000001</c:v>
                </c:pt>
                <c:pt idx="15">
                  <c:v>0.1348</c:v>
                </c:pt>
              </c:numCache>
            </c:numRef>
          </c:val>
          <c:extLst>
            <c:ext xmlns:c16="http://schemas.microsoft.com/office/drawing/2014/chart" uri="{C3380CC4-5D6E-409C-BE32-E72D297353CC}">
              <c16:uniqueId val="{00000000-F682-40B1-94CD-DFF037489D3D}"/>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9.69E-2</c:v>
                </c:pt>
                <c:pt idx="1">
                  <c:v>9.6100000000000005E-2</c:v>
                </c:pt>
                <c:pt idx="2">
                  <c:v>9.0800000000000006E-2</c:v>
                </c:pt>
                <c:pt idx="3">
                  <c:v>9.2200000000000004E-2</c:v>
                </c:pt>
                <c:pt idx="4">
                  <c:v>9.11E-2</c:v>
                </c:pt>
                <c:pt idx="5">
                  <c:v>9.0800000000000006E-2</c:v>
                </c:pt>
                <c:pt idx="6">
                  <c:v>9.0499999999999997E-2</c:v>
                </c:pt>
                <c:pt idx="7">
                  <c:v>9.0200000000000002E-2</c:v>
                </c:pt>
                <c:pt idx="8">
                  <c:v>8.9899999999999994E-2</c:v>
                </c:pt>
                <c:pt idx="9">
                  <c:v>8.9599999999999999E-2</c:v>
                </c:pt>
                <c:pt idx="10">
                  <c:v>8.9099999999999999E-2</c:v>
                </c:pt>
                <c:pt idx="11">
                  <c:v>8.8700000000000001E-2</c:v>
                </c:pt>
                <c:pt idx="12">
                  <c:v>8.8300000000000003E-2</c:v>
                </c:pt>
                <c:pt idx="13">
                  <c:v>8.7800000000000003E-2</c:v>
                </c:pt>
                <c:pt idx="14">
                  <c:v>8.7499999999999994E-2</c:v>
                </c:pt>
                <c:pt idx="15">
                  <c:v>8.7099999999999997E-2</c:v>
                </c:pt>
              </c:numCache>
            </c:numRef>
          </c:val>
          <c:extLst>
            <c:ext xmlns:c16="http://schemas.microsoft.com/office/drawing/2014/chart" uri="{C3380CC4-5D6E-409C-BE32-E72D297353CC}">
              <c16:uniqueId val="{00000001-F682-40B1-94CD-DFF037489D3D}"/>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0.2505</c:v>
                </c:pt>
                <c:pt idx="1">
                  <c:v>0.25340000000000001</c:v>
                </c:pt>
                <c:pt idx="2">
                  <c:v>0.25280000000000002</c:v>
                </c:pt>
                <c:pt idx="3">
                  <c:v>0.25650000000000001</c:v>
                </c:pt>
                <c:pt idx="4">
                  <c:v>0.25740000000000002</c:v>
                </c:pt>
                <c:pt idx="5">
                  <c:v>0.25800000000000001</c:v>
                </c:pt>
                <c:pt idx="6">
                  <c:v>0.2586</c:v>
                </c:pt>
                <c:pt idx="7">
                  <c:v>0.25919999999999999</c:v>
                </c:pt>
                <c:pt idx="8">
                  <c:v>0.25979999999999998</c:v>
                </c:pt>
                <c:pt idx="9">
                  <c:v>0.26040000000000002</c:v>
                </c:pt>
                <c:pt idx="10">
                  <c:v>0.2611</c:v>
                </c:pt>
                <c:pt idx="11">
                  <c:v>0.26179999999999998</c:v>
                </c:pt>
                <c:pt idx="12">
                  <c:v>0.26250000000000001</c:v>
                </c:pt>
                <c:pt idx="13">
                  <c:v>0.2631</c:v>
                </c:pt>
                <c:pt idx="14">
                  <c:v>0.26379999999999998</c:v>
                </c:pt>
                <c:pt idx="15">
                  <c:v>0.26450000000000001</c:v>
                </c:pt>
              </c:numCache>
            </c:numRef>
          </c:val>
          <c:extLst>
            <c:ext xmlns:c16="http://schemas.microsoft.com/office/drawing/2014/chart" uri="{C3380CC4-5D6E-409C-BE32-E72D297353CC}">
              <c16:uniqueId val="{00000002-F682-40B1-94CD-DFF037489D3D}"/>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0.50729999999999997</c:v>
                </c:pt>
                <c:pt idx="1">
                  <c:v>0.50090000000000001</c:v>
                </c:pt>
                <c:pt idx="2">
                  <c:v>0.49890000000000001</c:v>
                </c:pt>
                <c:pt idx="3">
                  <c:v>0.50190000000000001</c:v>
                </c:pt>
                <c:pt idx="4">
                  <c:v>0.50460000000000005</c:v>
                </c:pt>
                <c:pt idx="5">
                  <c:v>0.50529999999999997</c:v>
                </c:pt>
                <c:pt idx="6">
                  <c:v>0.50600000000000001</c:v>
                </c:pt>
                <c:pt idx="7">
                  <c:v>0.50660000000000005</c:v>
                </c:pt>
                <c:pt idx="8">
                  <c:v>0.50729999999999997</c:v>
                </c:pt>
                <c:pt idx="9">
                  <c:v>0.50800000000000001</c:v>
                </c:pt>
                <c:pt idx="10">
                  <c:v>0.50919999999999999</c:v>
                </c:pt>
                <c:pt idx="11">
                  <c:v>0.5101</c:v>
                </c:pt>
                <c:pt idx="12">
                  <c:v>0.51100000000000001</c:v>
                </c:pt>
                <c:pt idx="13">
                  <c:v>0.51190000000000002</c:v>
                </c:pt>
                <c:pt idx="14">
                  <c:v>0.51270000000000004</c:v>
                </c:pt>
                <c:pt idx="15">
                  <c:v>0.51359999999999995</c:v>
                </c:pt>
              </c:numCache>
            </c:numRef>
          </c:val>
          <c:extLst>
            <c:ext xmlns:c16="http://schemas.microsoft.com/office/drawing/2014/chart" uri="{C3380CC4-5D6E-409C-BE32-E72D297353CC}">
              <c16:uniqueId val="{00000003-F682-40B1-94CD-DFF037489D3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0.20169999999999999</c:v>
                </c:pt>
                <c:pt idx="1">
                  <c:v>0.2049</c:v>
                </c:pt>
                <c:pt idx="2">
                  <c:v>0.20150000000000001</c:v>
                </c:pt>
                <c:pt idx="3">
                  <c:v>0.20430000000000001</c:v>
                </c:pt>
                <c:pt idx="4">
                  <c:v>0.1996</c:v>
                </c:pt>
                <c:pt idx="5">
                  <c:v>0.2021</c:v>
                </c:pt>
              </c:numCache>
            </c:numRef>
          </c:val>
          <c:extLst>
            <c:ext xmlns:c16="http://schemas.microsoft.com/office/drawing/2014/chart" uri="{C3380CC4-5D6E-409C-BE32-E72D297353CC}">
              <c16:uniqueId val="{00000000-5126-48C0-8172-6270946139DB}"/>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0.79830000000000001</c:v>
                </c:pt>
                <c:pt idx="1">
                  <c:v>0.79510000000000003</c:v>
                </c:pt>
                <c:pt idx="2">
                  <c:v>0.79849999999999999</c:v>
                </c:pt>
                <c:pt idx="3">
                  <c:v>0.79569999999999996</c:v>
                </c:pt>
                <c:pt idx="4">
                  <c:v>0.8004</c:v>
                </c:pt>
                <c:pt idx="5">
                  <c:v>0.79790000000000005</c:v>
                </c:pt>
              </c:numCache>
            </c:numRef>
          </c:val>
          <c:extLst>
            <c:ext xmlns:c16="http://schemas.microsoft.com/office/drawing/2014/chart" uri="{C3380CC4-5D6E-409C-BE32-E72D297353CC}">
              <c16:uniqueId val="{00000001-5126-48C0-8172-6270946139D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FDC-4EEB-A460-4CEC9811A070}"/>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FDC-4EEB-A460-4CEC9811A070}"/>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FDC-4EEB-A460-4CEC9811A070}"/>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FDC-4EEB-A460-4CEC9811A070}"/>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AFDC-4EEB-A460-4CEC9811A070}"/>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AFDC-4EEB-A460-4CEC9811A070}"/>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FDC-4EEB-A460-4CEC9811A070}"/>
                </c:ext>
              </c:extLst>
            </c:dLbl>
            <c:dLbl>
              <c:idx val="2"/>
              <c:layout>
                <c:manualLayout>
                  <c:x val="2.873917847302835E-2"/>
                  <c:y val="-1.702271623531466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FDC-4EEB-A460-4CEC9811A070}"/>
                </c:ext>
              </c:extLst>
            </c:dLbl>
            <c:dLbl>
              <c:idx val="3"/>
              <c:layout>
                <c:manualLayout>
                  <c:x val="-1.9810466169604905E-2"/>
                  <c:y val="-0.1208896949723095"/>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FDC-4EEB-A460-4CEC9811A070}"/>
                </c:ext>
              </c:extLst>
            </c:dLbl>
            <c:dLbl>
              <c:idx val="4"/>
              <c:layout>
                <c:manualLayout>
                  <c:x val="3.6073676631129037E-2"/>
                  <c:y val="8.9639926535062739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AFDC-4EEB-A460-4CEC9811A070}"/>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AOC, LLC</c:v>
                </c:pt>
                <c:pt idx="1">
                  <c:v>Polynt-Reichhold</c:v>
                </c:pt>
                <c:pt idx="2">
                  <c:v>INEOS Composites</c:v>
                </c:pt>
                <c:pt idx="3">
                  <c:v>Interplastic Corporation</c:v>
                </c:pt>
                <c:pt idx="4">
                  <c:v>Ashland Global Holdings Inc.</c:v>
                </c:pt>
                <c:pt idx="5">
                  <c:v>Others</c:v>
                </c:pt>
              </c:strCache>
            </c:strRef>
          </c:cat>
          <c:val>
            <c:numRef>
              <c:f>Sheet1!$B$2:$B$7</c:f>
              <c:numCache>
                <c:formatCode>0.00%</c:formatCode>
                <c:ptCount val="6"/>
                <c:pt idx="0">
                  <c:v>0.29450628990088684</c:v>
                </c:pt>
                <c:pt idx="1">
                  <c:v>0.17262525548080526</c:v>
                </c:pt>
                <c:pt idx="2">
                  <c:v>0.14253925972783538</c:v>
                </c:pt>
                <c:pt idx="3">
                  <c:v>7.0702897191606412E-2</c:v>
                </c:pt>
                <c:pt idx="4">
                  <c:v>0</c:v>
                </c:pt>
                <c:pt idx="5">
                  <c:v>0.31962629769886619</c:v>
                </c:pt>
              </c:numCache>
            </c:numRef>
          </c:val>
          <c:extLst>
            <c:ext xmlns:c16="http://schemas.microsoft.com/office/drawing/2014/chart" uri="{C3380CC4-5D6E-409C-BE32-E72D297353CC}">
              <c16:uniqueId val="{00000012-AFDC-4EEB-A460-4CEC9811A070}"/>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CCB4-4508-A11D-218CFB96212A}"/>
              </c:ext>
            </c:extLst>
          </c:dPt>
          <c:dPt>
            <c:idx val="5"/>
            <c:invertIfNegative val="0"/>
            <c:bubble3D val="0"/>
            <c:extLst>
              <c:ext xmlns:c16="http://schemas.microsoft.com/office/drawing/2014/chart" uri="{C3380CC4-5D6E-409C-BE32-E72D297353CC}">
                <c16:uniqueId val="{00000001-CCB4-4508-A11D-218CFB96212A}"/>
              </c:ext>
            </c:extLst>
          </c:dPt>
          <c:dPt>
            <c:idx val="6"/>
            <c:invertIfNegative val="0"/>
            <c:bubble3D val="0"/>
            <c:extLst>
              <c:ext xmlns:c16="http://schemas.microsoft.com/office/drawing/2014/chart" uri="{C3380CC4-5D6E-409C-BE32-E72D297353CC}">
                <c16:uniqueId val="{00000002-CCB4-4508-A11D-218CFB96212A}"/>
              </c:ext>
            </c:extLst>
          </c:dPt>
          <c:dPt>
            <c:idx val="7"/>
            <c:invertIfNegative val="0"/>
            <c:bubble3D val="0"/>
            <c:extLst>
              <c:ext xmlns:c16="http://schemas.microsoft.com/office/drawing/2014/chart" uri="{C3380CC4-5D6E-409C-BE32-E72D297353CC}">
                <c16:uniqueId val="{00000003-CCB4-4508-A11D-218CFB96212A}"/>
              </c:ext>
            </c:extLst>
          </c:dPt>
          <c:dPt>
            <c:idx val="8"/>
            <c:invertIfNegative val="0"/>
            <c:bubble3D val="0"/>
            <c:extLst>
              <c:ext xmlns:c16="http://schemas.microsoft.com/office/drawing/2014/chart" uri="{C3380CC4-5D6E-409C-BE32-E72D297353CC}">
                <c16:uniqueId val="{00000004-CCB4-4508-A11D-218CFB96212A}"/>
              </c:ext>
            </c:extLst>
          </c:dPt>
          <c:dPt>
            <c:idx val="9"/>
            <c:invertIfNegative val="0"/>
            <c:bubble3D val="0"/>
            <c:extLst>
              <c:ext xmlns:c16="http://schemas.microsoft.com/office/drawing/2014/chart" uri="{C3380CC4-5D6E-409C-BE32-E72D297353CC}">
                <c16:uniqueId val="{00000005-CCB4-4508-A11D-218CFB96212A}"/>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20</c:v>
                </c:pt>
                <c:pt idx="1">
                  <c:v>20</c:v>
                </c:pt>
                <c:pt idx="2">
                  <c:v>20</c:v>
                </c:pt>
                <c:pt idx="3">
                  <c:v>22</c:v>
                </c:pt>
                <c:pt idx="4">
                  <c:v>22</c:v>
                </c:pt>
                <c:pt idx="5">
                  <c:v>22</c:v>
                </c:pt>
                <c:pt idx="6">
                  <c:v>22</c:v>
                </c:pt>
                <c:pt idx="7">
                  <c:v>22</c:v>
                </c:pt>
                <c:pt idx="8">
                  <c:v>22</c:v>
                </c:pt>
                <c:pt idx="9">
                  <c:v>22</c:v>
                </c:pt>
                <c:pt idx="10">
                  <c:v>22</c:v>
                </c:pt>
                <c:pt idx="11">
                  <c:v>22</c:v>
                </c:pt>
                <c:pt idx="12">
                  <c:v>22</c:v>
                </c:pt>
                <c:pt idx="13">
                  <c:v>22</c:v>
                </c:pt>
                <c:pt idx="14">
                  <c:v>22</c:v>
                </c:pt>
                <c:pt idx="15">
                  <c:v>22</c:v>
                </c:pt>
              </c:numCache>
            </c:numRef>
          </c:val>
          <c:extLst>
            <c:ext xmlns:c16="http://schemas.microsoft.com/office/drawing/2014/chart" uri="{C3380CC4-5D6E-409C-BE32-E72D297353CC}">
              <c16:uniqueId val="{00000006-CCB4-4508-A11D-218CFB96212A}"/>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16.045500000000001</c:v>
                </c:pt>
                <c:pt idx="1">
                  <c:v>16.810500000000001</c:v>
                </c:pt>
                <c:pt idx="2">
                  <c:v>17.055999999999997</c:v>
                </c:pt>
                <c:pt idx="3">
                  <c:v>18.323</c:v>
                </c:pt>
                <c:pt idx="4">
                  <c:v>18.594899999999999</c:v>
                </c:pt>
                <c:pt idx="5">
                  <c:v>16.430700000000002</c:v>
                </c:pt>
                <c:pt idx="6">
                  <c:v>17.443200000000001</c:v>
                </c:pt>
                <c:pt idx="7">
                  <c:v>17.758900000000001</c:v>
                </c:pt>
                <c:pt idx="8">
                  <c:v>17.796399999999998</c:v>
                </c:pt>
                <c:pt idx="9">
                  <c:v>18.038399999999999</c:v>
                </c:pt>
                <c:pt idx="10">
                  <c:v>18.04</c:v>
                </c:pt>
                <c:pt idx="11">
                  <c:v>18.267400000000002</c:v>
                </c:pt>
                <c:pt idx="12">
                  <c:v>18.4604</c:v>
                </c:pt>
                <c:pt idx="13">
                  <c:v>19.0534</c:v>
                </c:pt>
                <c:pt idx="14">
                  <c:v>19.196400000000001</c:v>
                </c:pt>
                <c:pt idx="15">
                  <c:v>19.789400000000001</c:v>
                </c:pt>
              </c:numCache>
            </c:numRef>
          </c:val>
          <c:extLst>
            <c:ext xmlns:c16="http://schemas.microsoft.com/office/drawing/2014/chart" uri="{C3380CC4-5D6E-409C-BE32-E72D297353CC}">
              <c16:uniqueId val="{00000007-CCB4-4508-A11D-218CFB96212A}"/>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EAD-4793-8145-7613CDB30785}"/>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EAD-4793-8145-7613CDB30785}"/>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EAD-4793-8145-7613CDB30785}"/>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EAD-4793-8145-7613CDB30785}"/>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EAD-4793-8145-7613CDB30785}"/>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1EAD-4793-8145-7613CDB30785}"/>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EAD-4793-8145-7613CDB30785}"/>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EAD-4793-8145-7613CDB30785}"/>
                </c:ext>
              </c:extLst>
            </c:dLbl>
            <c:spPr>
              <a:noFill/>
              <a:ln>
                <a:noFill/>
              </a:ln>
              <a:effectLst/>
            </c:spPr>
            <c:txPr>
              <a:bodyPr rot="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19.61459</c:v>
                </c:pt>
                <c:pt idx="1">
                  <c:v>20.464290000000002</c:v>
                </c:pt>
                <c:pt idx="2">
                  <c:v>20.904879999999999</c:v>
                </c:pt>
                <c:pt idx="3">
                  <c:v>21.666540000000001</c:v>
                </c:pt>
                <c:pt idx="4">
                  <c:v>22.463001999999996</c:v>
                </c:pt>
                <c:pt idx="5">
                  <c:v>20.282086</c:v>
                </c:pt>
                <c:pt idx="6">
                  <c:v>20.9371973778</c:v>
                </c:pt>
                <c:pt idx="7">
                  <c:v>21.914964495343259</c:v>
                </c:pt>
                <c:pt idx="8">
                  <c:v>22.907712386982308</c:v>
                </c:pt>
                <c:pt idx="9">
                  <c:v>23.931687130680416</c:v>
                </c:pt>
                <c:pt idx="10">
                  <c:v>24.96553601472581</c:v>
                </c:pt>
                <c:pt idx="11">
                  <c:v>26.034060956156075</c:v>
                </c:pt>
                <c:pt idx="12">
                  <c:v>27.130094922410247</c:v>
                </c:pt>
                <c:pt idx="13">
                  <c:v>28.258706871182515</c:v>
                </c:pt>
                <c:pt idx="14">
                  <c:v>29.425791464962352</c:v>
                </c:pt>
                <c:pt idx="15">
                  <c:v>30.617536019293325</c:v>
                </c:pt>
              </c:numCache>
            </c:numRef>
          </c:val>
          <c:extLst>
            <c:ext xmlns:c16="http://schemas.microsoft.com/office/drawing/2014/chart" uri="{C3380CC4-5D6E-409C-BE32-E72D297353CC}">
              <c16:uniqueId val="{0000000E-1EAD-4793-8145-7613CDB30785}"/>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50"/>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5313944728076"/>
          <c:y val="0.19805677343440123"/>
          <c:w val="0.47657186511771471"/>
          <c:h val="0.6743761279522088"/>
        </c:manualLayout>
      </c:layout>
      <c:doughnutChart>
        <c:varyColors val="1"/>
        <c:ser>
          <c:idx val="0"/>
          <c:order val="0"/>
          <c:tx>
            <c:strRef>
              <c:f>Sheet1!$B$1</c:f>
              <c:strCache>
                <c:ptCount val="1"/>
                <c:pt idx="0">
                  <c:v>2016</c:v>
                </c:pt>
              </c:strCache>
            </c:strRef>
          </c:tx>
          <c:spPr>
            <a:ln>
              <a:noFill/>
            </a:ln>
          </c:spPr>
          <c:dPt>
            <c:idx val="0"/>
            <c:bubble3D val="0"/>
            <c:spPr>
              <a:solidFill>
                <a:schemeClr val="accent2"/>
              </a:solidFill>
              <a:ln w="19050">
                <a:noFill/>
              </a:ln>
              <a:effectLst/>
            </c:spPr>
            <c:extLst>
              <c:ext xmlns:c16="http://schemas.microsoft.com/office/drawing/2014/chart" uri="{C3380CC4-5D6E-409C-BE32-E72D297353CC}">
                <c16:uniqueId val="{00000001-0367-4D4F-8D07-F97F117EAEC1}"/>
              </c:ext>
            </c:extLst>
          </c:dPt>
          <c:dPt>
            <c:idx val="1"/>
            <c:bubble3D val="0"/>
            <c:spPr>
              <a:solidFill>
                <a:schemeClr val="accent4"/>
              </a:solidFill>
              <a:ln w="19050">
                <a:noFill/>
              </a:ln>
              <a:effectLst/>
            </c:spPr>
            <c:extLst>
              <c:ext xmlns:c16="http://schemas.microsoft.com/office/drawing/2014/chart" uri="{C3380CC4-5D6E-409C-BE32-E72D297353CC}">
                <c16:uniqueId val="{00000003-0367-4D4F-8D07-F97F117EAEC1}"/>
              </c:ext>
            </c:extLst>
          </c:dPt>
          <c:dPt>
            <c:idx val="2"/>
            <c:bubble3D val="0"/>
            <c:spPr>
              <a:solidFill>
                <a:schemeClr val="accent6"/>
              </a:solidFill>
              <a:ln w="19050">
                <a:noFill/>
              </a:ln>
              <a:effectLst/>
            </c:spPr>
            <c:extLst>
              <c:ext xmlns:c16="http://schemas.microsoft.com/office/drawing/2014/chart" uri="{C3380CC4-5D6E-409C-BE32-E72D297353CC}">
                <c16:uniqueId val="{00000005-0367-4D4F-8D07-F97F117EAEC1}"/>
              </c:ext>
            </c:extLst>
          </c:dPt>
          <c:dPt>
            <c:idx val="3"/>
            <c:bubble3D val="0"/>
            <c:spPr>
              <a:solidFill>
                <a:schemeClr val="accent2">
                  <a:lumMod val="60000"/>
                </a:schemeClr>
              </a:solidFill>
              <a:ln w="19050">
                <a:noFill/>
              </a:ln>
              <a:effectLst/>
            </c:spPr>
            <c:extLst>
              <c:ext xmlns:c16="http://schemas.microsoft.com/office/drawing/2014/chart" uri="{C3380CC4-5D6E-409C-BE32-E72D297353CC}">
                <c16:uniqueId val="{00000007-0367-4D4F-8D07-F97F117EAEC1}"/>
              </c:ext>
            </c:extLst>
          </c:dPt>
          <c:dPt>
            <c:idx val="4"/>
            <c:bubble3D val="0"/>
            <c:spPr>
              <a:solidFill>
                <a:schemeClr val="accent4">
                  <a:lumMod val="60000"/>
                </a:schemeClr>
              </a:solidFill>
              <a:ln w="19050">
                <a:noFill/>
              </a:ln>
              <a:effectLst/>
            </c:spPr>
            <c:extLst>
              <c:ext xmlns:c16="http://schemas.microsoft.com/office/drawing/2014/chart" uri="{C3380CC4-5D6E-409C-BE32-E72D297353CC}">
                <c16:uniqueId val="{00000009-0367-4D4F-8D07-F97F117EAEC1}"/>
              </c:ext>
            </c:extLst>
          </c:dPt>
          <c:dLbls>
            <c:dLbl>
              <c:idx val="0"/>
              <c:layout>
                <c:manualLayout>
                  <c:x val="0.25554923141885022"/>
                  <c:y val="5.422610228475877E-2"/>
                </c:manualLayout>
              </c:layout>
              <c:showLegendKey val="0"/>
              <c:showVal val="1"/>
              <c:showCatName val="1"/>
              <c:showSerName val="0"/>
              <c:showPercent val="0"/>
              <c:showBubbleSize val="0"/>
              <c:extLst>
                <c:ext xmlns:c15="http://schemas.microsoft.com/office/drawing/2012/chart" uri="{CE6537A1-D6FC-4f65-9D91-7224C49458BB}">
                  <c15:layout>
                    <c:manualLayout>
                      <c:w val="0.3051206893935946"/>
                      <c:h val="0.268220404119767"/>
                    </c:manualLayout>
                  </c15:layout>
                </c:ext>
                <c:ext xmlns:c16="http://schemas.microsoft.com/office/drawing/2014/chart" uri="{C3380CC4-5D6E-409C-BE32-E72D297353CC}">
                  <c16:uniqueId val="{00000001-0367-4D4F-8D07-F97F117EAEC1}"/>
                </c:ext>
              </c:extLst>
            </c:dLbl>
            <c:dLbl>
              <c:idx val="1"/>
              <c:layout>
                <c:manualLayout>
                  <c:x val="0.22780968852881836"/>
                  <c:y val="6.0946333714793147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367-4D4F-8D07-F97F117EAEC1}"/>
                </c:ext>
              </c:extLst>
            </c:dLbl>
            <c:dLbl>
              <c:idx val="2"/>
              <c:layout>
                <c:manualLayout>
                  <c:x val="-0.10465273175409849"/>
                  <c:y val="1.0844351881382707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0200529001457305"/>
                      <c:h val="0.21399059938425066"/>
                    </c:manualLayout>
                  </c15:layout>
                </c:ext>
                <c:ext xmlns:c16="http://schemas.microsoft.com/office/drawing/2014/chart" uri="{C3380CC4-5D6E-409C-BE32-E72D297353CC}">
                  <c16:uniqueId val="{00000005-0367-4D4F-8D07-F97F117EAEC1}"/>
                </c:ext>
              </c:extLst>
            </c:dLbl>
            <c:dLbl>
              <c:idx val="3"/>
              <c:layout>
                <c:manualLayout>
                  <c:x val="-0.10386756145261468"/>
                  <c:y val="-6.5061624929747694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2688758997149892"/>
                      <c:h val="0.25738039523801387"/>
                    </c:manualLayout>
                  </c15:layout>
                </c:ext>
                <c:ext xmlns:c16="http://schemas.microsoft.com/office/drawing/2014/chart" uri="{C3380CC4-5D6E-409C-BE32-E72D297353CC}">
                  <c16:uniqueId val="{00000007-0367-4D4F-8D07-F97F117EAEC1}"/>
                </c:ext>
              </c:extLst>
            </c:dLbl>
            <c:dLbl>
              <c:idx val="4"/>
              <c:layout>
                <c:manualLayout>
                  <c:x val="0.22103323435156921"/>
                  <c:y val="-0.20217436748602052"/>
                </c:manualLayout>
              </c:layout>
              <c:showLegendKey val="0"/>
              <c:showVal val="1"/>
              <c:showCatName val="1"/>
              <c:showSerName val="0"/>
              <c:showPercent val="0"/>
              <c:showBubbleSize val="0"/>
              <c:extLst>
                <c:ext xmlns:c15="http://schemas.microsoft.com/office/drawing/2012/chart" uri="{CE6537A1-D6FC-4f65-9D91-7224C49458BB}">
                  <c15:layout>
                    <c:manualLayout>
                      <c:w val="0.39099528203146378"/>
                      <c:h val="0.17519386134216952"/>
                    </c:manualLayout>
                  </c15:layout>
                </c:ext>
                <c:ext xmlns:c16="http://schemas.microsoft.com/office/drawing/2014/chart" uri="{C3380CC4-5D6E-409C-BE32-E72D297353CC}">
                  <c16:uniqueId val="{00000009-0367-4D4F-8D07-F97F117EAEC1}"/>
                </c:ext>
              </c:extLst>
            </c:dLbl>
            <c:spPr>
              <a:noFill/>
              <a:ln>
                <a:noFill/>
              </a:ln>
              <a:effectLst/>
            </c:spPr>
            <c:txPr>
              <a:bodyPr rot="0" spcFirstLastPara="1" vertOverflow="ellipsis" vert="horz" wrap="square" anchor="ctr" anchorCtr="1"/>
              <a:lstStyle/>
              <a:p>
                <a:pPr>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North America</c:v>
                </c:pt>
                <c:pt idx="1">
                  <c:v>Europe</c:v>
                </c:pt>
                <c:pt idx="2">
                  <c:v>Asia Pacific</c:v>
                </c:pt>
                <c:pt idx="3">
                  <c:v>South America</c:v>
                </c:pt>
                <c:pt idx="4">
                  <c:v>Middle East &amp; Africa</c:v>
                </c:pt>
              </c:strCache>
            </c:strRef>
          </c:cat>
          <c:val>
            <c:numRef>
              <c:f>Sheet1!$B$2:$B$6</c:f>
              <c:numCache>
                <c:formatCode>0.00%</c:formatCode>
                <c:ptCount val="5"/>
                <c:pt idx="0">
                  <c:v>0.29082632061999503</c:v>
                </c:pt>
                <c:pt idx="1">
                  <c:v>0.30154423458186902</c:v>
                </c:pt>
                <c:pt idx="2">
                  <c:v>0.27135110342116597</c:v>
                </c:pt>
                <c:pt idx="3">
                  <c:v>6.0337354964058003E-2</c:v>
                </c:pt>
                <c:pt idx="4">
                  <c:v>7.5940986412911915E-2</c:v>
                </c:pt>
              </c:numCache>
            </c:numRef>
          </c:val>
          <c:extLst>
            <c:ext xmlns:c16="http://schemas.microsoft.com/office/drawing/2014/chart" uri="{C3380CC4-5D6E-409C-BE32-E72D297353CC}">
              <c16:uniqueId val="{0000000A-0367-4D4F-8D07-F97F117EAEC1}"/>
            </c:ext>
          </c:extLst>
        </c:ser>
        <c:dLbls>
          <c:showLegendKey val="0"/>
          <c:showVal val="0"/>
          <c:showCatName val="0"/>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703312530004802"/>
          <c:y val="0.15440837793467418"/>
          <c:w val="0.42912133672931341"/>
          <c:h val="0.67741797908464818"/>
        </c:manualLayout>
      </c:layout>
      <c:doughnutChart>
        <c:varyColors val="1"/>
        <c:ser>
          <c:idx val="0"/>
          <c:order val="0"/>
          <c:tx>
            <c:strRef>
              <c:f>Sheet1!$B$1</c:f>
              <c:strCache>
                <c:ptCount val="1"/>
                <c:pt idx="0">
                  <c:v>2020</c:v>
                </c:pt>
              </c:strCache>
            </c:strRef>
          </c:tx>
          <c:dPt>
            <c:idx val="0"/>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0A78-4288-9DFB-4218A14AB85B}"/>
              </c:ext>
            </c:extLst>
          </c:dPt>
          <c:dPt>
            <c:idx val="1"/>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0A78-4288-9DFB-4218A14AB85B}"/>
              </c:ext>
            </c:extLst>
          </c:dPt>
          <c:dPt>
            <c:idx val="2"/>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0A78-4288-9DFB-4218A14AB85B}"/>
              </c:ext>
            </c:extLst>
          </c:dPt>
          <c:dPt>
            <c:idx val="3"/>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0A78-4288-9DFB-4218A14AB85B}"/>
              </c:ext>
            </c:extLst>
          </c:dPt>
          <c:dPt>
            <c:idx val="4"/>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0A78-4288-9DFB-4218A14AB85B}"/>
              </c:ext>
            </c:extLst>
          </c:dPt>
          <c:dPt>
            <c:idx val="5"/>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0A78-4288-9DFB-4218A14AB85B}"/>
              </c:ext>
            </c:extLst>
          </c:dPt>
          <c:dPt>
            <c:idx val="6"/>
            <c:bubble3D val="0"/>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0A78-4288-9DFB-4218A14AB85B}"/>
              </c:ext>
            </c:extLst>
          </c:dPt>
          <c:dPt>
            <c:idx val="7"/>
            <c:bubble3D val="0"/>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F-0A78-4288-9DFB-4218A14AB85B}"/>
              </c:ext>
            </c:extLst>
          </c:dPt>
          <c:dPt>
            <c:idx val="8"/>
            <c:bubble3D val="0"/>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0A78-4288-9DFB-4218A14AB85B}"/>
              </c:ext>
            </c:extLst>
          </c:dPt>
          <c:dPt>
            <c:idx val="9"/>
            <c:bubble3D val="0"/>
            <c:spPr>
              <a:gradFill rotWithShape="1">
                <a:gsLst>
                  <a:gs pos="0">
                    <a:schemeClr val="accent6">
                      <a:lumMod val="80000"/>
                      <a:satMod val="103000"/>
                      <a:lumMod val="102000"/>
                      <a:tint val="94000"/>
                    </a:schemeClr>
                  </a:gs>
                  <a:gs pos="50000">
                    <a:schemeClr val="accent6">
                      <a:lumMod val="80000"/>
                      <a:satMod val="110000"/>
                      <a:lumMod val="100000"/>
                      <a:shade val="100000"/>
                    </a:schemeClr>
                  </a:gs>
                  <a:gs pos="100000">
                    <a:schemeClr val="accent6">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3-0A78-4288-9DFB-4218A14AB85B}"/>
              </c:ext>
            </c:extLst>
          </c:dPt>
          <c:dLbls>
            <c:dLbl>
              <c:idx val="0"/>
              <c:layout>
                <c:manualLayout>
                  <c:x val="0.23652233036741452"/>
                  <c:y val="-6.490932836211026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A78-4288-9DFB-4218A14AB85B}"/>
                </c:ext>
              </c:extLst>
            </c:dLbl>
            <c:dLbl>
              <c:idx val="1"/>
              <c:layout>
                <c:manualLayout>
                  <c:x val="-9.0597836210975308E-2"/>
                  <c:y val="0.30341212467514994"/>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A78-4288-9DFB-4218A14AB85B}"/>
                </c:ext>
              </c:extLst>
            </c:dLbl>
            <c:dLbl>
              <c:idx val="2"/>
              <c:layout>
                <c:manualLayout>
                  <c:x val="-0.22197984973606991"/>
                  <c:y val="-5.0411594187087329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A78-4288-9DFB-4218A14AB85B}"/>
                </c:ext>
              </c:extLst>
            </c:dLbl>
            <c:dLbl>
              <c:idx val="3"/>
              <c:layout>
                <c:manualLayout>
                  <c:x val="-0.14665134869048529"/>
                  <c:y val="-0.1866242912620388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A78-4288-9DFB-4218A14AB85B}"/>
                </c:ext>
              </c:extLst>
            </c:dLbl>
            <c:dLbl>
              <c:idx val="4"/>
              <c:layout>
                <c:manualLayout>
                  <c:x val="-0.21966689289303737"/>
                  <c:y val="-0.13715021756489271"/>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A78-4288-9DFB-4218A14AB85B}"/>
                </c:ext>
              </c:extLst>
            </c:dLbl>
            <c:dLbl>
              <c:idx val="5"/>
              <c:layout>
                <c:manualLayout>
                  <c:x val="-0.22239465268344788"/>
                  <c:y val="-0.1782863634834799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0A78-4288-9DFB-4218A14AB85B}"/>
                </c:ext>
              </c:extLst>
            </c:dLbl>
            <c:dLbl>
              <c:idx val="6"/>
              <c:layout>
                <c:manualLayout>
                  <c:x val="-0.21429119289444093"/>
                  <c:y val="-0.16705944199245346"/>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D-0A78-4288-9DFB-4218A14AB85B}"/>
                </c:ext>
              </c:extLst>
            </c:dLbl>
            <c:dLbl>
              <c:idx val="7"/>
              <c:layout>
                <c:manualLayout>
                  <c:x val="-0.17285263703058679"/>
                  <c:y val="-0.19934001786361616"/>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F-0A78-4288-9DFB-4218A14AB85B}"/>
                </c:ext>
              </c:extLst>
            </c:dLbl>
            <c:dLbl>
              <c:idx val="8"/>
              <c:layout>
                <c:manualLayout>
                  <c:x val="-1.8349430282415292E-2"/>
                  <c:y val="-0.1766871089219669"/>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11-0A78-4288-9DFB-4218A14AB85B}"/>
                </c:ext>
              </c:extLst>
            </c:dLbl>
            <c:dLbl>
              <c:idx val="9"/>
              <c:layout>
                <c:manualLayout>
                  <c:x val="0.14885388011779266"/>
                  <c:y val="-0.17633332461329759"/>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13-0A78-4288-9DFB-4218A14AB85B}"/>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Verdana" panose="020B0604030504040204" pitchFamily="34" charset="0"/>
                    <a:cs typeface="Arial" panose="020B060402020202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Hydro / Marine</c:v>
                </c:pt>
                <c:pt idx="1">
                  <c:v>Wind</c:v>
                </c:pt>
                <c:pt idx="2">
                  <c:v>Bioenergy</c:v>
                </c:pt>
                <c:pt idx="3">
                  <c:v>Solar</c:v>
                </c:pt>
              </c:strCache>
            </c:strRef>
          </c:cat>
          <c:val>
            <c:numRef>
              <c:f>Sheet1!$B$2:$B$5</c:f>
              <c:numCache>
                <c:formatCode>0%</c:formatCode>
                <c:ptCount val="4"/>
                <c:pt idx="0">
                  <c:v>0.72860000000000003</c:v>
                </c:pt>
                <c:pt idx="1">
                  <c:v>0.11459999999999999</c:v>
                </c:pt>
                <c:pt idx="2">
                  <c:v>0.1043</c:v>
                </c:pt>
                <c:pt idx="3">
                  <c:v>5.2499999999999998E-2</c:v>
                </c:pt>
              </c:numCache>
            </c:numRef>
          </c:val>
          <c:extLst>
            <c:ext xmlns:c16="http://schemas.microsoft.com/office/drawing/2014/chart" uri="{C3380CC4-5D6E-409C-BE32-E72D297353CC}">
              <c16:uniqueId val="{00000014-0A78-4288-9DFB-4218A14AB85B}"/>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solidFill>
            <a:sysClr val="windowText" lastClr="000000"/>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0.80230000000000001</c:v>
                </c:pt>
                <c:pt idx="1">
                  <c:v>0.84050000000000002</c:v>
                </c:pt>
                <c:pt idx="2">
                  <c:v>0.8528</c:v>
                </c:pt>
                <c:pt idx="3">
                  <c:v>0.83289999999999997</c:v>
                </c:pt>
                <c:pt idx="4">
                  <c:v>0.84519999999999995</c:v>
                </c:pt>
                <c:pt idx="5">
                  <c:v>0.74690000000000001</c:v>
                </c:pt>
                <c:pt idx="6">
                  <c:v>0.79290000000000005</c:v>
                </c:pt>
                <c:pt idx="7">
                  <c:v>0.80720000000000003</c:v>
                </c:pt>
                <c:pt idx="8">
                  <c:v>0.80889999999999995</c:v>
                </c:pt>
                <c:pt idx="9">
                  <c:v>0.81989999999999996</c:v>
                </c:pt>
                <c:pt idx="10">
                  <c:v>0.82</c:v>
                </c:pt>
                <c:pt idx="11">
                  <c:v>0.83030000000000004</c:v>
                </c:pt>
                <c:pt idx="12">
                  <c:v>0.83909999999999996</c:v>
                </c:pt>
                <c:pt idx="13">
                  <c:v>0.86609999999999998</c:v>
                </c:pt>
                <c:pt idx="14">
                  <c:v>0.87260000000000004</c:v>
                </c:pt>
                <c:pt idx="15">
                  <c:v>0.89949999999999997</c:v>
                </c:pt>
              </c:numCache>
            </c:numRef>
          </c:val>
          <c:extLst>
            <c:ext xmlns:c16="http://schemas.microsoft.com/office/drawing/2014/chart" uri="{C3380CC4-5D6E-409C-BE32-E72D297353CC}">
              <c16:uniqueId val="{00000000-2CAA-4532-B988-FBBEFB6F991A}"/>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9427222341624184"/>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0.14879999999999999</c:v>
                </c:pt>
                <c:pt idx="1">
                  <c:v>0.1489</c:v>
                </c:pt>
                <c:pt idx="2">
                  <c:v>0.14879999999999999</c:v>
                </c:pt>
                <c:pt idx="3">
                  <c:v>0.15040000000000001</c:v>
                </c:pt>
                <c:pt idx="4">
                  <c:v>0.15060000000000001</c:v>
                </c:pt>
                <c:pt idx="5">
                  <c:v>0.15049999999999999</c:v>
                </c:pt>
                <c:pt idx="6">
                  <c:v>0.15060000000000001</c:v>
                </c:pt>
                <c:pt idx="7">
                  <c:v>0.15040000000000001</c:v>
                </c:pt>
                <c:pt idx="8">
                  <c:v>0.1502</c:v>
                </c:pt>
                <c:pt idx="9">
                  <c:v>0.14990000000000001</c:v>
                </c:pt>
                <c:pt idx="10">
                  <c:v>0.1497</c:v>
                </c:pt>
                <c:pt idx="11">
                  <c:v>0.14940000000000001</c:v>
                </c:pt>
                <c:pt idx="12">
                  <c:v>0.1492</c:v>
                </c:pt>
                <c:pt idx="13">
                  <c:v>0.1489</c:v>
                </c:pt>
                <c:pt idx="14">
                  <c:v>0.14860000000000001</c:v>
                </c:pt>
                <c:pt idx="15">
                  <c:v>0.1484</c:v>
                </c:pt>
              </c:numCache>
            </c:numRef>
          </c:val>
          <c:extLst>
            <c:ext xmlns:c16="http://schemas.microsoft.com/office/drawing/2014/chart" uri="{C3380CC4-5D6E-409C-BE32-E72D297353CC}">
              <c16:uniqueId val="{00000000-AF0A-44E3-AD28-568E0E09A3C1}"/>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7.22E-2</c:v>
                </c:pt>
                <c:pt idx="1">
                  <c:v>7.22E-2</c:v>
                </c:pt>
                <c:pt idx="2">
                  <c:v>7.2300000000000003E-2</c:v>
                </c:pt>
                <c:pt idx="3">
                  <c:v>7.1499999999999994E-2</c:v>
                </c:pt>
                <c:pt idx="4">
                  <c:v>7.1400000000000005E-2</c:v>
                </c:pt>
                <c:pt idx="5">
                  <c:v>7.1499999999999994E-2</c:v>
                </c:pt>
                <c:pt idx="6">
                  <c:v>7.1499999999999994E-2</c:v>
                </c:pt>
                <c:pt idx="7">
                  <c:v>7.1499999999999994E-2</c:v>
                </c:pt>
                <c:pt idx="8">
                  <c:v>7.1400000000000005E-2</c:v>
                </c:pt>
                <c:pt idx="9">
                  <c:v>7.1400000000000005E-2</c:v>
                </c:pt>
                <c:pt idx="10">
                  <c:v>7.1400000000000005E-2</c:v>
                </c:pt>
                <c:pt idx="11">
                  <c:v>7.1400000000000005E-2</c:v>
                </c:pt>
                <c:pt idx="12">
                  <c:v>7.1300000000000002E-2</c:v>
                </c:pt>
                <c:pt idx="13">
                  <c:v>7.1300000000000002E-2</c:v>
                </c:pt>
                <c:pt idx="14">
                  <c:v>7.1300000000000002E-2</c:v>
                </c:pt>
                <c:pt idx="15">
                  <c:v>7.1400000000000005E-2</c:v>
                </c:pt>
              </c:numCache>
            </c:numRef>
          </c:val>
          <c:extLst>
            <c:ext xmlns:c16="http://schemas.microsoft.com/office/drawing/2014/chart" uri="{C3380CC4-5D6E-409C-BE32-E72D297353CC}">
              <c16:uniqueId val="{00000001-AF0A-44E3-AD28-568E0E09A3C1}"/>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0.16850000000000001</c:v>
                </c:pt>
                <c:pt idx="1">
                  <c:v>0.16839999999999999</c:v>
                </c:pt>
                <c:pt idx="2">
                  <c:v>0.16819999999999999</c:v>
                </c:pt>
                <c:pt idx="3">
                  <c:v>0.17069999999999999</c:v>
                </c:pt>
                <c:pt idx="4">
                  <c:v>0.17069999999999999</c:v>
                </c:pt>
                <c:pt idx="5">
                  <c:v>0.17069999999999999</c:v>
                </c:pt>
                <c:pt idx="6">
                  <c:v>0.17069999999999999</c:v>
                </c:pt>
                <c:pt idx="7">
                  <c:v>0.17050000000000001</c:v>
                </c:pt>
                <c:pt idx="8">
                  <c:v>0.17030000000000001</c:v>
                </c:pt>
                <c:pt idx="9">
                  <c:v>0.17019999999999999</c:v>
                </c:pt>
                <c:pt idx="10">
                  <c:v>0.17</c:v>
                </c:pt>
                <c:pt idx="11">
                  <c:v>0.16980000000000001</c:v>
                </c:pt>
                <c:pt idx="12">
                  <c:v>0.16969999999999999</c:v>
                </c:pt>
                <c:pt idx="13">
                  <c:v>0.16950000000000001</c:v>
                </c:pt>
                <c:pt idx="14">
                  <c:v>0.16930000000000001</c:v>
                </c:pt>
                <c:pt idx="15">
                  <c:v>0.16919999999999999</c:v>
                </c:pt>
              </c:numCache>
            </c:numRef>
          </c:val>
          <c:extLst>
            <c:ext xmlns:c16="http://schemas.microsoft.com/office/drawing/2014/chart" uri="{C3380CC4-5D6E-409C-BE32-E72D297353CC}">
              <c16:uniqueId val="{00000002-AF0A-44E3-AD28-568E0E09A3C1}"/>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0.61050000000000004</c:v>
                </c:pt>
                <c:pt idx="1">
                  <c:v>0.61050000000000004</c:v>
                </c:pt>
                <c:pt idx="2">
                  <c:v>0.61070000000000002</c:v>
                </c:pt>
                <c:pt idx="3">
                  <c:v>0.60740000000000005</c:v>
                </c:pt>
                <c:pt idx="4">
                  <c:v>0.60729999999999995</c:v>
                </c:pt>
                <c:pt idx="5">
                  <c:v>0.60729999999999995</c:v>
                </c:pt>
                <c:pt idx="6">
                  <c:v>0.60719999999999996</c:v>
                </c:pt>
                <c:pt idx="7">
                  <c:v>0.60760000000000003</c:v>
                </c:pt>
                <c:pt idx="8">
                  <c:v>0.60809999999999997</c:v>
                </c:pt>
                <c:pt idx="9">
                  <c:v>0.60850000000000004</c:v>
                </c:pt>
                <c:pt idx="10">
                  <c:v>0.6089</c:v>
                </c:pt>
                <c:pt idx="11">
                  <c:v>0.60940000000000005</c:v>
                </c:pt>
                <c:pt idx="12">
                  <c:v>0.60980000000000001</c:v>
                </c:pt>
                <c:pt idx="13">
                  <c:v>0.61019999999999996</c:v>
                </c:pt>
                <c:pt idx="14">
                  <c:v>0.61070000000000002</c:v>
                </c:pt>
                <c:pt idx="15">
                  <c:v>0.61109999999999998</c:v>
                </c:pt>
              </c:numCache>
            </c:numRef>
          </c:val>
          <c:extLst>
            <c:ext xmlns:c16="http://schemas.microsoft.com/office/drawing/2014/chart" uri="{C3380CC4-5D6E-409C-BE32-E72D297353CC}">
              <c16:uniqueId val="{00000003-AF0A-44E3-AD28-568E0E09A3C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0.16250000000000001</c:v>
                </c:pt>
                <c:pt idx="1">
                  <c:v>0.16500000000000001</c:v>
                </c:pt>
                <c:pt idx="2">
                  <c:v>0.15859999999999999</c:v>
                </c:pt>
                <c:pt idx="3">
                  <c:v>0.1608</c:v>
                </c:pt>
                <c:pt idx="4">
                  <c:v>0.15989999999999999</c:v>
                </c:pt>
                <c:pt idx="5">
                  <c:v>0.15590000000000001</c:v>
                </c:pt>
                <c:pt idx="6">
                  <c:v>0.15390000000000001</c:v>
                </c:pt>
                <c:pt idx="7">
                  <c:v>0.152</c:v>
                </c:pt>
                <c:pt idx="8">
                  <c:v>0.15040000000000001</c:v>
                </c:pt>
                <c:pt idx="9">
                  <c:v>0.14910000000000001</c:v>
                </c:pt>
                <c:pt idx="10">
                  <c:v>0.1472</c:v>
                </c:pt>
                <c:pt idx="11">
                  <c:v>0.14560000000000001</c:v>
                </c:pt>
                <c:pt idx="12">
                  <c:v>0.14380000000000001</c:v>
                </c:pt>
                <c:pt idx="13">
                  <c:v>0.1424</c:v>
                </c:pt>
                <c:pt idx="14">
                  <c:v>0.1406</c:v>
                </c:pt>
                <c:pt idx="15">
                  <c:v>0.1389</c:v>
                </c:pt>
              </c:numCache>
            </c:numRef>
          </c:val>
          <c:extLst>
            <c:ext xmlns:c16="http://schemas.microsoft.com/office/drawing/2014/chart" uri="{C3380CC4-5D6E-409C-BE32-E72D297353CC}">
              <c16:uniqueId val="{00000000-3576-4F63-BF6E-A710E5A32232}"/>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9.2299999999999993E-2</c:v>
                </c:pt>
                <c:pt idx="1">
                  <c:v>9.0300000000000005E-2</c:v>
                </c:pt>
                <c:pt idx="2">
                  <c:v>9.3600000000000003E-2</c:v>
                </c:pt>
                <c:pt idx="3">
                  <c:v>9.0300000000000005E-2</c:v>
                </c:pt>
                <c:pt idx="4">
                  <c:v>9.2100000000000001E-2</c:v>
                </c:pt>
                <c:pt idx="5">
                  <c:v>9.1600000000000001E-2</c:v>
                </c:pt>
                <c:pt idx="6">
                  <c:v>9.1999999999999998E-2</c:v>
                </c:pt>
                <c:pt idx="7">
                  <c:v>9.1899999999999996E-2</c:v>
                </c:pt>
                <c:pt idx="8">
                  <c:v>9.1800000000000007E-2</c:v>
                </c:pt>
                <c:pt idx="9">
                  <c:v>9.1399999999999995E-2</c:v>
                </c:pt>
                <c:pt idx="10">
                  <c:v>9.1700000000000004E-2</c:v>
                </c:pt>
                <c:pt idx="11">
                  <c:v>9.1399999999999995E-2</c:v>
                </c:pt>
                <c:pt idx="12">
                  <c:v>9.1300000000000006E-2</c:v>
                </c:pt>
                <c:pt idx="13">
                  <c:v>9.1499999999999998E-2</c:v>
                </c:pt>
                <c:pt idx="14">
                  <c:v>9.11E-2</c:v>
                </c:pt>
                <c:pt idx="15">
                  <c:v>9.0899999999999995E-2</c:v>
                </c:pt>
              </c:numCache>
            </c:numRef>
          </c:val>
          <c:extLst>
            <c:ext xmlns:c16="http://schemas.microsoft.com/office/drawing/2014/chart" uri="{C3380CC4-5D6E-409C-BE32-E72D297353CC}">
              <c16:uniqueId val="{00000001-3576-4F63-BF6E-A710E5A32232}"/>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0.24879999999999999</c:v>
                </c:pt>
                <c:pt idx="1">
                  <c:v>0.24779999999999999</c:v>
                </c:pt>
                <c:pt idx="2">
                  <c:v>0.24640000000000001</c:v>
                </c:pt>
                <c:pt idx="3">
                  <c:v>0.2505</c:v>
                </c:pt>
                <c:pt idx="4">
                  <c:v>0.25090000000000001</c:v>
                </c:pt>
                <c:pt idx="5">
                  <c:v>0.25340000000000001</c:v>
                </c:pt>
                <c:pt idx="6">
                  <c:v>0.25290000000000001</c:v>
                </c:pt>
                <c:pt idx="7">
                  <c:v>0.25430000000000003</c:v>
                </c:pt>
                <c:pt idx="8">
                  <c:v>0.25459999999999999</c:v>
                </c:pt>
                <c:pt idx="9">
                  <c:v>0.25629999999999997</c:v>
                </c:pt>
                <c:pt idx="10">
                  <c:v>0.25719999999999998</c:v>
                </c:pt>
                <c:pt idx="11">
                  <c:v>0.25850000000000001</c:v>
                </c:pt>
                <c:pt idx="12">
                  <c:v>0.2591</c:v>
                </c:pt>
                <c:pt idx="13">
                  <c:v>0.26029999999999998</c:v>
                </c:pt>
                <c:pt idx="14">
                  <c:v>0.26129999999999998</c:v>
                </c:pt>
                <c:pt idx="15">
                  <c:v>0.2626</c:v>
                </c:pt>
              </c:numCache>
            </c:numRef>
          </c:val>
          <c:extLst>
            <c:ext xmlns:c16="http://schemas.microsoft.com/office/drawing/2014/chart" uri="{C3380CC4-5D6E-409C-BE32-E72D297353CC}">
              <c16:uniqueId val="{00000002-3576-4F63-BF6E-A710E5A32232}"/>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0.497</c:v>
                </c:pt>
                <c:pt idx="1">
                  <c:v>0.49740000000000001</c:v>
                </c:pt>
                <c:pt idx="2">
                  <c:v>0.50090000000000001</c:v>
                </c:pt>
                <c:pt idx="3">
                  <c:v>0.49790000000000001</c:v>
                </c:pt>
                <c:pt idx="4">
                  <c:v>0.49709999999999999</c:v>
                </c:pt>
                <c:pt idx="5">
                  <c:v>0.49909999999999999</c:v>
                </c:pt>
                <c:pt idx="6">
                  <c:v>0.50060000000000004</c:v>
                </c:pt>
                <c:pt idx="7">
                  <c:v>0.50170000000000003</c:v>
                </c:pt>
                <c:pt idx="8">
                  <c:v>0.50249999999999995</c:v>
                </c:pt>
                <c:pt idx="9">
                  <c:v>0.50329999999999997</c:v>
                </c:pt>
                <c:pt idx="10">
                  <c:v>0.50390000000000001</c:v>
                </c:pt>
                <c:pt idx="11">
                  <c:v>0.50449999999999995</c:v>
                </c:pt>
                <c:pt idx="12">
                  <c:v>0.50529999999999997</c:v>
                </c:pt>
                <c:pt idx="13">
                  <c:v>0.50619999999999998</c:v>
                </c:pt>
                <c:pt idx="14">
                  <c:v>0.5071</c:v>
                </c:pt>
                <c:pt idx="15">
                  <c:v>0.50719999999999998</c:v>
                </c:pt>
              </c:numCache>
            </c:numRef>
          </c:val>
          <c:extLst>
            <c:ext xmlns:c16="http://schemas.microsoft.com/office/drawing/2014/chart" uri="{C3380CC4-5D6E-409C-BE32-E72D297353CC}">
              <c16:uniqueId val="{00000003-3576-4F63-BF6E-A710E5A32232}"/>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80963000192351842"/>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0.187</c:v>
                </c:pt>
                <c:pt idx="1">
                  <c:v>0.18920000000000001</c:v>
                </c:pt>
                <c:pt idx="2">
                  <c:v>0.18709999999999999</c:v>
                </c:pt>
                <c:pt idx="3">
                  <c:v>0.19009999999999999</c:v>
                </c:pt>
                <c:pt idx="4">
                  <c:v>0.18770000000000001</c:v>
                </c:pt>
                <c:pt idx="5">
                  <c:v>0.1875</c:v>
                </c:pt>
              </c:numCache>
            </c:numRef>
          </c:val>
          <c:extLst>
            <c:ext xmlns:c16="http://schemas.microsoft.com/office/drawing/2014/chart" uri="{C3380CC4-5D6E-409C-BE32-E72D297353CC}">
              <c16:uniqueId val="{00000000-441C-41B0-9774-B7DB6124861A}"/>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0.81299999999999994</c:v>
                </c:pt>
                <c:pt idx="1">
                  <c:v>0.81079999999999997</c:v>
                </c:pt>
                <c:pt idx="2">
                  <c:v>0.81289999999999996</c:v>
                </c:pt>
                <c:pt idx="3">
                  <c:v>0.80989999999999995</c:v>
                </c:pt>
                <c:pt idx="4">
                  <c:v>0.81230000000000002</c:v>
                </c:pt>
                <c:pt idx="5">
                  <c:v>0.8125</c:v>
                </c:pt>
              </c:numCache>
            </c:numRef>
          </c:val>
          <c:extLst>
            <c:ext xmlns:c16="http://schemas.microsoft.com/office/drawing/2014/chart" uri="{C3380CC4-5D6E-409C-BE32-E72D297353CC}">
              <c16:uniqueId val="{00000001-441C-41B0-9774-B7DB6124861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defRPr>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8436-4712-A122-5386A0404A84}"/>
              </c:ext>
            </c:extLst>
          </c:dPt>
          <c:dPt>
            <c:idx val="5"/>
            <c:invertIfNegative val="0"/>
            <c:bubble3D val="0"/>
            <c:extLst>
              <c:ext xmlns:c16="http://schemas.microsoft.com/office/drawing/2014/chart" uri="{C3380CC4-5D6E-409C-BE32-E72D297353CC}">
                <c16:uniqueId val="{00000001-8436-4712-A122-5386A0404A84}"/>
              </c:ext>
            </c:extLst>
          </c:dPt>
          <c:dPt>
            <c:idx val="6"/>
            <c:invertIfNegative val="0"/>
            <c:bubble3D val="0"/>
            <c:extLst>
              <c:ext xmlns:c16="http://schemas.microsoft.com/office/drawing/2014/chart" uri="{C3380CC4-5D6E-409C-BE32-E72D297353CC}">
                <c16:uniqueId val="{00000002-8436-4712-A122-5386A0404A84}"/>
              </c:ext>
            </c:extLst>
          </c:dPt>
          <c:dPt>
            <c:idx val="7"/>
            <c:invertIfNegative val="0"/>
            <c:bubble3D val="0"/>
            <c:extLst>
              <c:ext xmlns:c16="http://schemas.microsoft.com/office/drawing/2014/chart" uri="{C3380CC4-5D6E-409C-BE32-E72D297353CC}">
                <c16:uniqueId val="{00000003-8436-4712-A122-5386A0404A84}"/>
              </c:ext>
            </c:extLst>
          </c:dPt>
          <c:dPt>
            <c:idx val="8"/>
            <c:invertIfNegative val="0"/>
            <c:bubble3D val="0"/>
            <c:extLst>
              <c:ext xmlns:c16="http://schemas.microsoft.com/office/drawing/2014/chart" uri="{C3380CC4-5D6E-409C-BE32-E72D297353CC}">
                <c16:uniqueId val="{00000004-8436-4712-A122-5386A0404A84}"/>
              </c:ext>
            </c:extLst>
          </c:dPt>
          <c:dPt>
            <c:idx val="9"/>
            <c:invertIfNegative val="0"/>
            <c:bubble3D val="0"/>
            <c:extLst>
              <c:ext xmlns:c16="http://schemas.microsoft.com/office/drawing/2014/chart" uri="{C3380CC4-5D6E-409C-BE32-E72D297353CC}">
                <c16:uniqueId val="{00000005-8436-4712-A122-5386A0404A84}"/>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83</c:v>
                </c:pt>
                <c:pt idx="1">
                  <c:v>83</c:v>
                </c:pt>
                <c:pt idx="2">
                  <c:v>83</c:v>
                </c:pt>
                <c:pt idx="3">
                  <c:v>83</c:v>
                </c:pt>
                <c:pt idx="4">
                  <c:v>83</c:v>
                </c:pt>
                <c:pt idx="5">
                  <c:v>83</c:v>
                </c:pt>
                <c:pt idx="6">
                  <c:v>83</c:v>
                </c:pt>
                <c:pt idx="7">
                  <c:v>83</c:v>
                </c:pt>
                <c:pt idx="8">
                  <c:v>83</c:v>
                </c:pt>
                <c:pt idx="9">
                  <c:v>83</c:v>
                </c:pt>
                <c:pt idx="10">
                  <c:v>83</c:v>
                </c:pt>
                <c:pt idx="11">
                  <c:v>83</c:v>
                </c:pt>
                <c:pt idx="12">
                  <c:v>83</c:v>
                </c:pt>
                <c:pt idx="13">
                  <c:v>83</c:v>
                </c:pt>
                <c:pt idx="14">
                  <c:v>83</c:v>
                </c:pt>
                <c:pt idx="15">
                  <c:v>83</c:v>
                </c:pt>
              </c:numCache>
            </c:numRef>
          </c:val>
          <c:extLst>
            <c:ext xmlns:c16="http://schemas.microsoft.com/office/drawing/2014/chart" uri="{C3380CC4-5D6E-409C-BE32-E72D297353CC}">
              <c16:uniqueId val="{00000006-8436-4712-A122-5386A0404A84}"/>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6"/>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extLst>
                <c:ext xmlns:c16="http://schemas.microsoft.com/office/drawing/2014/chart" uri="{C3380CC4-5D6E-409C-BE32-E72D297353CC}">
                  <c16:uniqueId val="{00000008-8436-4712-A122-5386A0404A84}"/>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63</c:v>
                </c:pt>
                <c:pt idx="1">
                  <c:v>65</c:v>
                </c:pt>
                <c:pt idx="2">
                  <c:v>66</c:v>
                </c:pt>
                <c:pt idx="3">
                  <c:v>67</c:v>
                </c:pt>
                <c:pt idx="4">
                  <c:v>68</c:v>
                </c:pt>
                <c:pt idx="5">
                  <c:v>64</c:v>
                </c:pt>
                <c:pt idx="6">
                  <c:v>66</c:v>
                </c:pt>
                <c:pt idx="7">
                  <c:v>67</c:v>
                </c:pt>
                <c:pt idx="8">
                  <c:v>68</c:v>
                </c:pt>
                <c:pt idx="9">
                  <c:v>71</c:v>
                </c:pt>
                <c:pt idx="10">
                  <c:v>71</c:v>
                </c:pt>
                <c:pt idx="11">
                  <c:v>73</c:v>
                </c:pt>
                <c:pt idx="12">
                  <c:v>73</c:v>
                </c:pt>
                <c:pt idx="13">
                  <c:v>75</c:v>
                </c:pt>
                <c:pt idx="14">
                  <c:v>76</c:v>
                </c:pt>
                <c:pt idx="15">
                  <c:v>78</c:v>
                </c:pt>
              </c:numCache>
            </c:numRef>
          </c:val>
          <c:extLst>
            <c:ext xmlns:c16="http://schemas.microsoft.com/office/drawing/2014/chart" uri="{C3380CC4-5D6E-409C-BE32-E72D297353CC}">
              <c16:uniqueId val="{00000007-8436-4712-A122-5386A0404A84}"/>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7465992225"/>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96F-4352-BA36-D73279386810}"/>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96F-4352-BA36-D73279386810}"/>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96F-4352-BA36-D73279386810}"/>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96F-4352-BA36-D73279386810}"/>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A96F-4352-BA36-D73279386810}"/>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A96F-4352-BA36-D73279386810}"/>
              </c:ext>
            </c:extLst>
          </c:dPt>
          <c:dLbls>
            <c:dLbl>
              <c:idx val="0"/>
              <c:layout>
                <c:manualLayout>
                  <c:x val="-1.5034125077556994E-3"/>
                  <c:y val="-9.317269961641902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96F-4352-BA36-D73279386810}"/>
                </c:ext>
              </c:extLst>
            </c:dLbl>
            <c:dLbl>
              <c:idx val="1"/>
              <c:layout>
                <c:manualLayout>
                  <c:x val="-1.5306508616720685E-3"/>
                  <c:y val="-9.31984186470320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96F-4352-BA36-D73279386810}"/>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50.89141</c:v>
                </c:pt>
                <c:pt idx="1">
                  <c:v>53.096263999999998</c:v>
                </c:pt>
                <c:pt idx="2">
                  <c:v>54.948259999999991</c:v>
                </c:pt>
                <c:pt idx="3">
                  <c:v>58.527090000000001</c:v>
                </c:pt>
                <c:pt idx="4">
                  <c:v>60.984369999999991</c:v>
                </c:pt>
                <c:pt idx="5">
                  <c:v>55.792152000000002</c:v>
                </c:pt>
                <c:pt idx="6">
                  <c:v>58.832824284000004</c:v>
                </c:pt>
                <c:pt idx="7">
                  <c:v>62.503992519321606</c:v>
                </c:pt>
                <c:pt idx="8">
                  <c:v>66.15422568244999</c:v>
                </c:pt>
                <c:pt idx="9">
                  <c:v>69.620707108210368</c:v>
                </c:pt>
                <c:pt idx="10">
                  <c:v>73.136552817174987</c:v>
                </c:pt>
                <c:pt idx="11">
                  <c:v>76.676361973526255</c:v>
                </c:pt>
                <c:pt idx="12">
                  <c:v>80.287818622479335</c:v>
                </c:pt>
                <c:pt idx="13">
                  <c:v>83.997115842837886</c:v>
                </c:pt>
                <c:pt idx="14">
                  <c:v>87.802185190518443</c:v>
                </c:pt>
                <c:pt idx="15">
                  <c:v>91.683041775939358</c:v>
                </c:pt>
              </c:numCache>
            </c:numRef>
          </c:val>
          <c:extLst>
            <c:ext xmlns:c16="http://schemas.microsoft.com/office/drawing/2014/chart" uri="{C3380CC4-5D6E-409C-BE32-E72D297353CC}">
              <c16:uniqueId val="{0000000E-A96F-4352-BA36-D73279386810}"/>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140"/>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2"/>
              <c:delete val="1"/>
              <c:extLst>
                <c:ext xmlns:c15="http://schemas.microsoft.com/office/drawing/2012/chart" uri="{CE6537A1-D6FC-4f65-9D91-7224C49458BB}"/>
                <c:ext xmlns:c16="http://schemas.microsoft.com/office/drawing/2014/chart" uri="{C3380CC4-5D6E-409C-BE32-E72D297353CC}">
                  <c16:uniqueId val="{00000000-D266-47E8-8643-2B5825A3F272}"/>
                </c:ext>
              </c:extLst>
            </c:dLbl>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0.76090000000000002</c:v>
                </c:pt>
                <c:pt idx="1">
                  <c:v>0.78349999999999997</c:v>
                </c:pt>
                <c:pt idx="2">
                  <c:v>0.8004</c:v>
                </c:pt>
                <c:pt idx="3">
                  <c:v>0.80330000000000001</c:v>
                </c:pt>
                <c:pt idx="4">
                  <c:v>0.8206</c:v>
                </c:pt>
                <c:pt idx="5">
                  <c:v>0.76939999999999997</c:v>
                </c:pt>
                <c:pt idx="6">
                  <c:v>0.79590000000000005</c:v>
                </c:pt>
                <c:pt idx="7">
                  <c:v>0.81200000000000006</c:v>
                </c:pt>
                <c:pt idx="8">
                  <c:v>0.82140000000000002</c:v>
                </c:pt>
                <c:pt idx="9">
                  <c:v>0.85129999999999995</c:v>
                </c:pt>
                <c:pt idx="10">
                  <c:v>0.85719999999999996</c:v>
                </c:pt>
                <c:pt idx="11">
                  <c:v>0.87439999999999996</c:v>
                </c:pt>
                <c:pt idx="12">
                  <c:v>0.88319999999999999</c:v>
                </c:pt>
                <c:pt idx="13">
                  <c:v>0.90280000000000005</c:v>
                </c:pt>
                <c:pt idx="14">
                  <c:v>0.91559999999999997</c:v>
                </c:pt>
                <c:pt idx="15">
                  <c:v>0.93640000000000001</c:v>
                </c:pt>
              </c:numCache>
            </c:numRef>
          </c:val>
          <c:extLst>
            <c:ext xmlns:c16="http://schemas.microsoft.com/office/drawing/2014/chart" uri="{C3380CC4-5D6E-409C-BE32-E72D297353CC}">
              <c16:uniqueId val="{00000000-EB2F-40A6-8204-40F7C1A57F49}"/>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0.19600000000000001</c:v>
                </c:pt>
                <c:pt idx="1">
                  <c:v>0.19520000000000001</c:v>
                </c:pt>
                <c:pt idx="2">
                  <c:v>0.19889999999999999</c:v>
                </c:pt>
                <c:pt idx="3">
                  <c:v>0.19409999999999999</c:v>
                </c:pt>
                <c:pt idx="4">
                  <c:v>0.19980000000000001</c:v>
                </c:pt>
                <c:pt idx="5">
                  <c:v>0.2001</c:v>
                </c:pt>
                <c:pt idx="6">
                  <c:v>0.19500000000000001</c:v>
                </c:pt>
                <c:pt idx="7">
                  <c:v>0.20030000000000001</c:v>
                </c:pt>
                <c:pt idx="8">
                  <c:v>0.1946</c:v>
                </c:pt>
                <c:pt idx="9">
                  <c:v>0.19520000000000001</c:v>
                </c:pt>
                <c:pt idx="10">
                  <c:v>0.1961</c:v>
                </c:pt>
                <c:pt idx="11">
                  <c:v>0.19170000000000001</c:v>
                </c:pt>
                <c:pt idx="12">
                  <c:v>0.19350000000000001</c:v>
                </c:pt>
                <c:pt idx="13">
                  <c:v>0.19409999999999999</c:v>
                </c:pt>
                <c:pt idx="14">
                  <c:v>0.19700000000000001</c:v>
                </c:pt>
                <c:pt idx="15">
                  <c:v>0.19420000000000001</c:v>
                </c:pt>
              </c:numCache>
            </c:numRef>
          </c:val>
          <c:extLst>
            <c:ext xmlns:c16="http://schemas.microsoft.com/office/drawing/2014/chart" uri="{C3380CC4-5D6E-409C-BE32-E72D297353CC}">
              <c16:uniqueId val="{00000000-8091-4D3B-AEB9-7DAD6B75B5DA}"/>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6.0699999999999997E-2</c:v>
                </c:pt>
                <c:pt idx="1">
                  <c:v>6.08E-2</c:v>
                </c:pt>
                <c:pt idx="2">
                  <c:v>6.08E-2</c:v>
                </c:pt>
                <c:pt idx="3">
                  <c:v>6.0900000000000003E-2</c:v>
                </c:pt>
                <c:pt idx="4">
                  <c:v>6.0900000000000003E-2</c:v>
                </c:pt>
                <c:pt idx="5">
                  <c:v>6.0900000000000003E-2</c:v>
                </c:pt>
                <c:pt idx="6">
                  <c:v>6.0900000000000003E-2</c:v>
                </c:pt>
                <c:pt idx="7">
                  <c:v>6.0999999999999999E-2</c:v>
                </c:pt>
                <c:pt idx="8">
                  <c:v>6.0999999999999999E-2</c:v>
                </c:pt>
                <c:pt idx="9">
                  <c:v>6.1100000000000002E-2</c:v>
                </c:pt>
                <c:pt idx="10">
                  <c:v>6.1100000000000002E-2</c:v>
                </c:pt>
                <c:pt idx="11">
                  <c:v>6.1100000000000002E-2</c:v>
                </c:pt>
                <c:pt idx="12">
                  <c:v>6.1100000000000002E-2</c:v>
                </c:pt>
                <c:pt idx="13">
                  <c:v>6.1100000000000002E-2</c:v>
                </c:pt>
                <c:pt idx="14">
                  <c:v>6.1199999999999997E-2</c:v>
                </c:pt>
                <c:pt idx="15">
                  <c:v>6.1199999999999997E-2</c:v>
                </c:pt>
              </c:numCache>
            </c:numRef>
          </c:val>
          <c:extLst>
            <c:ext xmlns:c16="http://schemas.microsoft.com/office/drawing/2014/chart" uri="{C3380CC4-5D6E-409C-BE32-E72D297353CC}">
              <c16:uniqueId val="{00000001-8091-4D3B-AEB9-7DAD6B75B5DA}"/>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0.17369999999999999</c:v>
                </c:pt>
                <c:pt idx="1">
                  <c:v>0.17299999999999999</c:v>
                </c:pt>
                <c:pt idx="2">
                  <c:v>0.17249999999999999</c:v>
                </c:pt>
                <c:pt idx="3">
                  <c:v>0.17399999999999999</c:v>
                </c:pt>
                <c:pt idx="4">
                  <c:v>0.17180000000000001</c:v>
                </c:pt>
                <c:pt idx="5">
                  <c:v>0.1714</c:v>
                </c:pt>
                <c:pt idx="6">
                  <c:v>0.17610000000000001</c:v>
                </c:pt>
                <c:pt idx="7">
                  <c:v>0.17119999999999999</c:v>
                </c:pt>
                <c:pt idx="8">
                  <c:v>0.17699999999999999</c:v>
                </c:pt>
                <c:pt idx="9">
                  <c:v>0.17660000000000001</c:v>
                </c:pt>
                <c:pt idx="10">
                  <c:v>0.17430000000000001</c:v>
                </c:pt>
                <c:pt idx="11">
                  <c:v>0.17469999999999999</c:v>
                </c:pt>
                <c:pt idx="12">
                  <c:v>0.17380000000000001</c:v>
                </c:pt>
                <c:pt idx="13">
                  <c:v>0.17610000000000001</c:v>
                </c:pt>
                <c:pt idx="14">
                  <c:v>0.1749</c:v>
                </c:pt>
                <c:pt idx="15">
                  <c:v>0.1731</c:v>
                </c:pt>
              </c:numCache>
            </c:numRef>
          </c:val>
          <c:extLst>
            <c:ext xmlns:c16="http://schemas.microsoft.com/office/drawing/2014/chart" uri="{C3380CC4-5D6E-409C-BE32-E72D297353CC}">
              <c16:uniqueId val="{00000002-8091-4D3B-AEB9-7DAD6B75B5DA}"/>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0.5696</c:v>
                </c:pt>
                <c:pt idx="1">
                  <c:v>0.57110000000000005</c:v>
                </c:pt>
                <c:pt idx="2">
                  <c:v>0.56779999999999997</c:v>
                </c:pt>
                <c:pt idx="3">
                  <c:v>0.57110000000000005</c:v>
                </c:pt>
                <c:pt idx="4">
                  <c:v>0.56740000000000002</c:v>
                </c:pt>
                <c:pt idx="5">
                  <c:v>0.56759999999999999</c:v>
                </c:pt>
                <c:pt idx="6">
                  <c:v>0.56789999999999996</c:v>
                </c:pt>
                <c:pt idx="7">
                  <c:v>0.5675</c:v>
                </c:pt>
                <c:pt idx="8">
                  <c:v>0.56730000000000003</c:v>
                </c:pt>
                <c:pt idx="9">
                  <c:v>0.56710000000000005</c:v>
                </c:pt>
                <c:pt idx="10">
                  <c:v>0.56850000000000001</c:v>
                </c:pt>
                <c:pt idx="11">
                  <c:v>0.57240000000000002</c:v>
                </c:pt>
                <c:pt idx="12">
                  <c:v>0.5716</c:v>
                </c:pt>
                <c:pt idx="13">
                  <c:v>0.56859999999999999</c:v>
                </c:pt>
                <c:pt idx="14">
                  <c:v>0.56689999999999996</c:v>
                </c:pt>
                <c:pt idx="15">
                  <c:v>0.57150000000000001</c:v>
                </c:pt>
              </c:numCache>
            </c:numRef>
          </c:val>
          <c:extLst>
            <c:ext xmlns:c16="http://schemas.microsoft.com/office/drawing/2014/chart" uri="{C3380CC4-5D6E-409C-BE32-E72D297353CC}">
              <c16:uniqueId val="{00000003-8091-4D3B-AEB9-7DAD6B75B5D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0.11</c:v>
                </c:pt>
                <c:pt idx="1">
                  <c:v>0.1027</c:v>
                </c:pt>
                <c:pt idx="2">
                  <c:v>0.1077</c:v>
                </c:pt>
                <c:pt idx="3">
                  <c:v>0.1099</c:v>
                </c:pt>
                <c:pt idx="4">
                  <c:v>0.1074</c:v>
                </c:pt>
                <c:pt idx="5">
                  <c:v>0.1047</c:v>
                </c:pt>
                <c:pt idx="6">
                  <c:v>0.1055</c:v>
                </c:pt>
                <c:pt idx="7">
                  <c:v>0.10489999999999999</c:v>
                </c:pt>
                <c:pt idx="8">
                  <c:v>0.1022</c:v>
                </c:pt>
                <c:pt idx="9">
                  <c:v>0.1008</c:v>
                </c:pt>
                <c:pt idx="10">
                  <c:v>9.9500000000000005E-2</c:v>
                </c:pt>
                <c:pt idx="11">
                  <c:v>9.8100000000000007E-2</c:v>
                </c:pt>
                <c:pt idx="12">
                  <c:v>9.6699999999999994E-2</c:v>
                </c:pt>
                <c:pt idx="13">
                  <c:v>9.5299999999999996E-2</c:v>
                </c:pt>
                <c:pt idx="14">
                  <c:v>9.4E-2</c:v>
                </c:pt>
                <c:pt idx="15">
                  <c:v>9.2799999999999994E-2</c:v>
                </c:pt>
              </c:numCache>
            </c:numRef>
          </c:val>
          <c:extLst>
            <c:ext xmlns:c16="http://schemas.microsoft.com/office/drawing/2014/chart" uri="{C3380CC4-5D6E-409C-BE32-E72D297353CC}">
              <c16:uniqueId val="{00000000-6A2F-4724-9CB2-4AD9765223A7}"/>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9.0200000000000002E-2</c:v>
                </c:pt>
                <c:pt idx="1">
                  <c:v>9.11E-2</c:v>
                </c:pt>
                <c:pt idx="2">
                  <c:v>9.1499999999999998E-2</c:v>
                </c:pt>
                <c:pt idx="3">
                  <c:v>8.9200000000000002E-2</c:v>
                </c:pt>
                <c:pt idx="4">
                  <c:v>8.9599999999999999E-2</c:v>
                </c:pt>
                <c:pt idx="5">
                  <c:v>0.09</c:v>
                </c:pt>
                <c:pt idx="6">
                  <c:v>8.9200000000000002E-2</c:v>
                </c:pt>
                <c:pt idx="7">
                  <c:v>8.8999999999999996E-2</c:v>
                </c:pt>
                <c:pt idx="8">
                  <c:v>8.8700000000000001E-2</c:v>
                </c:pt>
                <c:pt idx="9">
                  <c:v>8.8400000000000006E-2</c:v>
                </c:pt>
                <c:pt idx="10">
                  <c:v>8.7999999999999995E-2</c:v>
                </c:pt>
                <c:pt idx="11">
                  <c:v>8.77E-2</c:v>
                </c:pt>
                <c:pt idx="12">
                  <c:v>8.7499999999999994E-2</c:v>
                </c:pt>
                <c:pt idx="13">
                  <c:v>8.7300000000000003E-2</c:v>
                </c:pt>
                <c:pt idx="14">
                  <c:v>8.6900000000000005E-2</c:v>
                </c:pt>
                <c:pt idx="15">
                  <c:v>8.6499999999999994E-2</c:v>
                </c:pt>
              </c:numCache>
            </c:numRef>
          </c:val>
          <c:extLst>
            <c:ext xmlns:c16="http://schemas.microsoft.com/office/drawing/2014/chart" uri="{C3380CC4-5D6E-409C-BE32-E72D297353CC}">
              <c16:uniqueId val="{00000001-6A2F-4724-9CB2-4AD9765223A7}"/>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0.28050000000000003</c:v>
                </c:pt>
                <c:pt idx="1">
                  <c:v>0.28620000000000001</c:v>
                </c:pt>
                <c:pt idx="2">
                  <c:v>0.28239999999999998</c:v>
                </c:pt>
                <c:pt idx="3">
                  <c:v>0.28210000000000002</c:v>
                </c:pt>
                <c:pt idx="4">
                  <c:v>0.28310000000000002</c:v>
                </c:pt>
                <c:pt idx="5">
                  <c:v>0.28420000000000001</c:v>
                </c:pt>
                <c:pt idx="6">
                  <c:v>0.2833</c:v>
                </c:pt>
                <c:pt idx="7">
                  <c:v>0.28320000000000001</c:v>
                </c:pt>
                <c:pt idx="8">
                  <c:v>0.28539999999999999</c:v>
                </c:pt>
                <c:pt idx="9">
                  <c:v>0.28610000000000002</c:v>
                </c:pt>
                <c:pt idx="10">
                  <c:v>0.2868</c:v>
                </c:pt>
                <c:pt idx="11">
                  <c:v>0.28760000000000002</c:v>
                </c:pt>
                <c:pt idx="12">
                  <c:v>0.2883</c:v>
                </c:pt>
                <c:pt idx="13">
                  <c:v>0.28910000000000002</c:v>
                </c:pt>
                <c:pt idx="14">
                  <c:v>0.2898</c:v>
                </c:pt>
                <c:pt idx="15">
                  <c:v>0.29049999999999998</c:v>
                </c:pt>
              </c:numCache>
            </c:numRef>
          </c:val>
          <c:extLst>
            <c:ext xmlns:c16="http://schemas.microsoft.com/office/drawing/2014/chart" uri="{C3380CC4-5D6E-409C-BE32-E72D297353CC}">
              <c16:uniqueId val="{00000002-6A2F-4724-9CB2-4AD9765223A7}"/>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0.51939999999999997</c:v>
                </c:pt>
                <c:pt idx="1">
                  <c:v>0.52010000000000001</c:v>
                </c:pt>
                <c:pt idx="2">
                  <c:v>0.51849999999999996</c:v>
                </c:pt>
                <c:pt idx="3">
                  <c:v>0.51870000000000005</c:v>
                </c:pt>
                <c:pt idx="4">
                  <c:v>0.52010000000000001</c:v>
                </c:pt>
                <c:pt idx="5">
                  <c:v>0.52110000000000001</c:v>
                </c:pt>
                <c:pt idx="6">
                  <c:v>0.52180000000000004</c:v>
                </c:pt>
                <c:pt idx="7">
                  <c:v>0.52290000000000003</c:v>
                </c:pt>
                <c:pt idx="8">
                  <c:v>0.52370000000000005</c:v>
                </c:pt>
                <c:pt idx="9">
                  <c:v>0.52470000000000006</c:v>
                </c:pt>
                <c:pt idx="10">
                  <c:v>0.52549999999999997</c:v>
                </c:pt>
                <c:pt idx="11">
                  <c:v>0.52649999999999997</c:v>
                </c:pt>
                <c:pt idx="12">
                  <c:v>0.52729999999999999</c:v>
                </c:pt>
                <c:pt idx="13">
                  <c:v>0.52849999999999997</c:v>
                </c:pt>
                <c:pt idx="14">
                  <c:v>0.52929999999999999</c:v>
                </c:pt>
                <c:pt idx="15">
                  <c:v>0.5302</c:v>
                </c:pt>
              </c:numCache>
            </c:numRef>
          </c:val>
          <c:extLst>
            <c:ext xmlns:c16="http://schemas.microsoft.com/office/drawing/2014/chart" uri="{C3380CC4-5D6E-409C-BE32-E72D297353CC}">
              <c16:uniqueId val="{00000003-6A2F-4724-9CB2-4AD9765223A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0.15884474710274279</c:v>
                </c:pt>
                <c:pt idx="1">
                  <c:v>0.15641375595939855</c:v>
                </c:pt>
                <c:pt idx="2">
                  <c:v>0.15613165679258637</c:v>
                </c:pt>
                <c:pt idx="3">
                  <c:v>0.15525428553927173</c:v>
                </c:pt>
                <c:pt idx="4">
                  <c:v>0.15468857244680029</c:v>
                </c:pt>
                <c:pt idx="5">
                  <c:v>0.15210903230816752</c:v>
                </c:pt>
                <c:pt idx="6">
                  <c:v>0.14971309245583816</c:v>
                </c:pt>
                <c:pt idx="7">
                  <c:v>0.14887691602605679</c:v>
                </c:pt>
                <c:pt idx="8">
                  <c:v>0.14718664879485019</c:v>
                </c:pt>
                <c:pt idx="9">
                  <c:v>0.1462045864193908</c:v>
                </c:pt>
                <c:pt idx="10">
                  <c:v>0.14994485166440583</c:v>
                </c:pt>
                <c:pt idx="11">
                  <c:v>0.1483488632364458</c:v>
                </c:pt>
                <c:pt idx="12">
                  <c:v>0.14659901077437293</c:v>
                </c:pt>
                <c:pt idx="13">
                  <c:v>0.14566268373579475</c:v>
                </c:pt>
                <c:pt idx="14">
                  <c:v>0.14457443617554627</c:v>
                </c:pt>
                <c:pt idx="15">
                  <c:v>0.13913418701343921</c:v>
                </c:pt>
              </c:numCache>
            </c:numRef>
          </c:val>
          <c:extLst>
            <c:ext xmlns:c16="http://schemas.microsoft.com/office/drawing/2014/chart" uri="{C3380CC4-5D6E-409C-BE32-E72D297353CC}">
              <c16:uniqueId val="{00000000-F512-4DCF-8274-E70BEE2FC38B}"/>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6.2919318527762641E-2</c:v>
                </c:pt>
                <c:pt idx="1">
                  <c:v>6.3473329761422212E-2</c:v>
                </c:pt>
                <c:pt idx="2">
                  <c:v>6.3891915980839611E-2</c:v>
                </c:pt>
                <c:pt idx="3">
                  <c:v>6.4248987974236435E-2</c:v>
                </c:pt>
                <c:pt idx="4">
                  <c:v>6.3934124099940259E-2</c:v>
                </c:pt>
                <c:pt idx="5">
                  <c:v>6.4705558361826759E-2</c:v>
                </c:pt>
                <c:pt idx="6">
                  <c:v>6.4096766356091489E-2</c:v>
                </c:pt>
                <c:pt idx="7">
                  <c:v>6.426197534274973E-2</c:v>
                </c:pt>
                <c:pt idx="8">
                  <c:v>6.4401509831631135E-2</c:v>
                </c:pt>
                <c:pt idx="9">
                  <c:v>6.4538850111601154E-2</c:v>
                </c:pt>
                <c:pt idx="10">
                  <c:v>6.4684904891770728E-2</c:v>
                </c:pt>
                <c:pt idx="11">
                  <c:v>6.4818704221207293E-2</c:v>
                </c:pt>
                <c:pt idx="12">
                  <c:v>6.4947601962571475E-2</c:v>
                </c:pt>
                <c:pt idx="13">
                  <c:v>6.5081826414874339E-2</c:v>
                </c:pt>
                <c:pt idx="14">
                  <c:v>6.5213488570504075E-2</c:v>
                </c:pt>
                <c:pt idx="15">
                  <c:v>6.8099999999999994E-2</c:v>
                </c:pt>
              </c:numCache>
            </c:numRef>
          </c:val>
          <c:extLst>
            <c:ext xmlns:c16="http://schemas.microsoft.com/office/drawing/2014/chart" uri="{C3380CC4-5D6E-409C-BE32-E72D297353CC}">
              <c16:uniqueId val="{00000001-F512-4DCF-8274-E70BEE2FC38B}"/>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0.18910863393305044</c:v>
                </c:pt>
                <c:pt idx="1">
                  <c:v>0.19050052643417639</c:v>
                </c:pt>
                <c:pt idx="2">
                  <c:v>0.19074639721633718</c:v>
                </c:pt>
                <c:pt idx="3">
                  <c:v>0.19115212546061097</c:v>
                </c:pt>
                <c:pt idx="4">
                  <c:v>0.19247209410185362</c:v>
                </c:pt>
                <c:pt idx="5">
                  <c:v>0.19218675333308605</c:v>
                </c:pt>
                <c:pt idx="6">
                  <c:v>0.1958061495739182</c:v>
                </c:pt>
                <c:pt idx="7">
                  <c:v>0.1956460363713938</c:v>
                </c:pt>
                <c:pt idx="8">
                  <c:v>0.19629862693072214</c:v>
                </c:pt>
                <c:pt idx="9">
                  <c:v>0.19639970614948654</c:v>
                </c:pt>
                <c:pt idx="10">
                  <c:v>0.19168202955061678</c:v>
                </c:pt>
                <c:pt idx="11">
                  <c:v>0.19207876159033641</c:v>
                </c:pt>
                <c:pt idx="12">
                  <c:v>0.19277989326456935</c:v>
                </c:pt>
                <c:pt idx="13">
                  <c:v>0.19290140675203363</c:v>
                </c:pt>
                <c:pt idx="14">
                  <c:v>0.193175098359159</c:v>
                </c:pt>
                <c:pt idx="15">
                  <c:v>0.20100000000000001</c:v>
                </c:pt>
              </c:numCache>
            </c:numRef>
          </c:val>
          <c:extLst>
            <c:ext xmlns:c16="http://schemas.microsoft.com/office/drawing/2014/chart" uri="{C3380CC4-5D6E-409C-BE32-E72D297353CC}">
              <c16:uniqueId val="{00000002-F512-4DCF-8274-E70BEE2FC38B}"/>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0.58912730043644412</c:v>
                </c:pt>
                <c:pt idx="1">
                  <c:v>0.58961238784500303</c:v>
                </c:pt>
                <c:pt idx="2">
                  <c:v>0.58923003001023677</c:v>
                </c:pt>
                <c:pt idx="3">
                  <c:v>0.58934460102588093</c:v>
                </c:pt>
                <c:pt idx="4">
                  <c:v>0.58890520935140589</c:v>
                </c:pt>
                <c:pt idx="5">
                  <c:v>0.5909986559969197</c:v>
                </c:pt>
                <c:pt idx="6">
                  <c:v>0.59038399161415223</c:v>
                </c:pt>
                <c:pt idx="7">
                  <c:v>0.59121507225979975</c:v>
                </c:pt>
                <c:pt idx="8">
                  <c:v>0.59211321444279652</c:v>
                </c:pt>
                <c:pt idx="9">
                  <c:v>0.59285685731952142</c:v>
                </c:pt>
                <c:pt idx="10">
                  <c:v>0.5936882138932067</c:v>
                </c:pt>
                <c:pt idx="11">
                  <c:v>0.59475367095201037</c:v>
                </c:pt>
                <c:pt idx="12">
                  <c:v>0.59567349399848624</c:v>
                </c:pt>
                <c:pt idx="13">
                  <c:v>0.59635408309729743</c:v>
                </c:pt>
                <c:pt idx="14">
                  <c:v>0.59703697689479063</c:v>
                </c:pt>
                <c:pt idx="15">
                  <c:v>0.59835502371414029</c:v>
                </c:pt>
              </c:numCache>
            </c:numRef>
          </c:val>
          <c:extLst>
            <c:ext xmlns:c16="http://schemas.microsoft.com/office/drawing/2014/chart" uri="{C3380CC4-5D6E-409C-BE32-E72D297353CC}">
              <c16:uniqueId val="{00000003-F512-4DCF-8274-E70BEE2FC38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0.19900000000000001</c:v>
                </c:pt>
                <c:pt idx="1">
                  <c:v>0.1983</c:v>
                </c:pt>
                <c:pt idx="2">
                  <c:v>0.1983</c:v>
                </c:pt>
                <c:pt idx="3">
                  <c:v>0.19939999999999999</c:v>
                </c:pt>
                <c:pt idx="4">
                  <c:v>0.20030000000000001</c:v>
                </c:pt>
                <c:pt idx="5">
                  <c:v>0.19639999999999999</c:v>
                </c:pt>
              </c:numCache>
            </c:numRef>
          </c:val>
          <c:extLst>
            <c:ext xmlns:c16="http://schemas.microsoft.com/office/drawing/2014/chart" uri="{C3380CC4-5D6E-409C-BE32-E72D297353CC}">
              <c16:uniqueId val="{00000000-0304-443D-A016-ACC485F317B8}"/>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0.80100000000000005</c:v>
                </c:pt>
                <c:pt idx="1">
                  <c:v>0.80169999999999997</c:v>
                </c:pt>
                <c:pt idx="2">
                  <c:v>0.80169999999999997</c:v>
                </c:pt>
                <c:pt idx="3">
                  <c:v>0.80059999999999998</c:v>
                </c:pt>
                <c:pt idx="4">
                  <c:v>0.79969999999999997</c:v>
                </c:pt>
                <c:pt idx="5">
                  <c:v>0.80359999999999998</c:v>
                </c:pt>
              </c:numCache>
            </c:numRef>
          </c:val>
          <c:extLst>
            <c:ext xmlns:c16="http://schemas.microsoft.com/office/drawing/2014/chart" uri="{C3380CC4-5D6E-409C-BE32-E72D297353CC}">
              <c16:uniqueId val="{00000001-0304-443D-A016-ACC485F317B8}"/>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3C5-45DE-BCDF-43ACD9426D6D}"/>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3C5-45DE-BCDF-43ACD9426D6D}"/>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3C5-45DE-BCDF-43ACD9426D6D}"/>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3C5-45DE-BCDF-43ACD9426D6D}"/>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3C5-45DE-BCDF-43ACD9426D6D}"/>
                </c:ext>
              </c:extLst>
            </c:dLbl>
            <c:dLbl>
              <c:idx val="2"/>
              <c:layout>
                <c:manualLayout>
                  <c:x val="-3.5036350544677491E-2"/>
                  <c:y val="-3.5780106245401823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3C5-45DE-BCDF-43ACD9426D6D}"/>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Sheet1!$A$2:$A$5</c:f>
              <c:strCache>
                <c:ptCount val="4"/>
                <c:pt idx="0">
                  <c:v>Saudi Arabia Industrial Resins Ltd.</c:v>
                </c:pt>
                <c:pt idx="1">
                  <c:v>Scott Bader Company Ltd.</c:v>
                </c:pt>
                <c:pt idx="2">
                  <c:v>Poliya</c:v>
                </c:pt>
                <c:pt idx="3">
                  <c:v>Others</c:v>
                </c:pt>
              </c:strCache>
            </c:strRef>
          </c:cat>
          <c:val>
            <c:numRef>
              <c:f>Sheet1!$B$2:$B$5</c:f>
              <c:numCache>
                <c:formatCode>0.00%</c:formatCode>
                <c:ptCount val="4"/>
                <c:pt idx="0">
                  <c:v>0.22509259008327911</c:v>
                </c:pt>
                <c:pt idx="1">
                  <c:v>0.22167992372834089</c:v>
                </c:pt>
                <c:pt idx="2">
                  <c:v>0.1797242020705708</c:v>
                </c:pt>
                <c:pt idx="3">
                  <c:v>0.3735032841178092</c:v>
                </c:pt>
              </c:numCache>
            </c:numRef>
          </c:val>
          <c:extLst>
            <c:ext xmlns:c16="http://schemas.microsoft.com/office/drawing/2014/chart" uri="{C3380CC4-5D6E-409C-BE32-E72D297353CC}">
              <c16:uniqueId val="{00000012-83C5-45DE-BCDF-43ACD9426D6D}"/>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3994875383047395E-2"/>
          <c:y val="0.16796002821514097"/>
          <c:w val="0.97600512461695255"/>
          <c:h val="0.49276641171977126"/>
        </c:manualLayout>
      </c:layout>
      <c:lineChart>
        <c:grouping val="standard"/>
        <c:varyColors val="0"/>
        <c:ser>
          <c:idx val="0"/>
          <c:order val="0"/>
          <c:tx>
            <c:strRef>
              <c:f>Sheet1!$B$1</c:f>
              <c:strCache>
                <c:ptCount val="1"/>
                <c:pt idx="0">
                  <c:v>Epoxy Resin</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dLbl>
              <c:idx val="2"/>
              <c:layout>
                <c:manualLayout>
                  <c:x val="-3.7886306726338949E-2"/>
                  <c:y val="-0.12019433406798478"/>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F81-4AA6-97F6-DFDEDB7A1637}"/>
                </c:ext>
              </c:extLst>
            </c:dLbl>
            <c:dLbl>
              <c:idx val="4"/>
              <c:layout>
                <c:manualLayout>
                  <c:x val="-3.9698301165687691E-3"/>
                  <c:y val="-4.664339376779660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F81-4AA6-97F6-DFDEDB7A1637}"/>
                </c:ext>
              </c:extLst>
            </c:dLbl>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Sheet1!$B$2:$B$6</c:f>
              <c:numCache>
                <c:formatCode>0</c:formatCode>
                <c:ptCount val="5"/>
                <c:pt idx="0">
                  <c:v>3498</c:v>
                </c:pt>
                <c:pt idx="1">
                  <c:v>3868</c:v>
                </c:pt>
                <c:pt idx="2">
                  <c:v>4526</c:v>
                </c:pt>
                <c:pt idx="3">
                  <c:v>4638</c:v>
                </c:pt>
                <c:pt idx="4">
                  <c:v>5008</c:v>
                </c:pt>
              </c:numCache>
            </c:numRef>
          </c:val>
          <c:smooth val="0"/>
          <c:extLst>
            <c:ext xmlns:c16="http://schemas.microsoft.com/office/drawing/2014/chart" uri="{C3380CC4-5D6E-409C-BE32-E72D297353CC}">
              <c16:uniqueId val="{00000002-2F81-4AA6-97F6-DFDEDB7A1637}"/>
            </c:ext>
          </c:extLst>
        </c:ser>
        <c:ser>
          <c:idx val="1"/>
          <c:order val="1"/>
          <c:tx>
            <c:strRef>
              <c:f>Sheet1!$C$1</c:f>
              <c:strCache>
                <c:ptCount val="1"/>
                <c:pt idx="0">
                  <c:v>Styrene</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dLbls>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Sheet1!$C$2:$C$6</c:f>
              <c:numCache>
                <c:formatCode>General</c:formatCode>
                <c:ptCount val="5"/>
                <c:pt idx="0">
                  <c:v>1270</c:v>
                </c:pt>
                <c:pt idx="1">
                  <c:v>1245</c:v>
                </c:pt>
                <c:pt idx="2">
                  <c:v>1155</c:v>
                </c:pt>
                <c:pt idx="3">
                  <c:v>815</c:v>
                </c:pt>
                <c:pt idx="4">
                  <c:v>1330</c:v>
                </c:pt>
              </c:numCache>
            </c:numRef>
          </c:val>
          <c:smooth val="0"/>
          <c:extLst>
            <c:ext xmlns:c16="http://schemas.microsoft.com/office/drawing/2014/chart" uri="{C3380CC4-5D6E-409C-BE32-E72D297353CC}">
              <c16:uniqueId val="{00000003-2F81-4AA6-97F6-DFDEDB7A1637}"/>
            </c:ext>
          </c:extLst>
        </c:ser>
        <c:ser>
          <c:idx val="2"/>
          <c:order val="2"/>
          <c:tx>
            <c:strRef>
              <c:f>Sheet1!$D$1</c:f>
              <c:strCache>
                <c:ptCount val="1"/>
                <c:pt idx="0">
                  <c:v>Methacrylic Acid</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Sheet1!$D$2:$D$6</c:f>
              <c:numCache>
                <c:formatCode>General</c:formatCode>
                <c:ptCount val="5"/>
                <c:pt idx="0">
                  <c:v>3120.92</c:v>
                </c:pt>
                <c:pt idx="1">
                  <c:v>3220.5</c:v>
                </c:pt>
                <c:pt idx="2">
                  <c:v>1967.44</c:v>
                </c:pt>
                <c:pt idx="3">
                  <c:v>1985.21</c:v>
                </c:pt>
                <c:pt idx="4">
                  <c:v>3050.2</c:v>
                </c:pt>
              </c:numCache>
            </c:numRef>
          </c:val>
          <c:smooth val="0"/>
          <c:extLst>
            <c:ext xmlns:c16="http://schemas.microsoft.com/office/drawing/2014/chart" uri="{C3380CC4-5D6E-409C-BE32-E72D297353CC}">
              <c16:uniqueId val="{00000008-4B20-441F-990C-8CB46E7C04C9}"/>
            </c:ext>
          </c:extLst>
        </c:ser>
        <c:dLbls>
          <c:dLblPos val="t"/>
          <c:showLegendKey val="0"/>
          <c:showVal val="1"/>
          <c:showCatName val="0"/>
          <c:showSerName val="0"/>
          <c:showPercent val="0"/>
          <c:showBubbleSize val="0"/>
        </c:dLbls>
        <c:marker val="1"/>
        <c:smooth val="0"/>
        <c:axId val="540857216"/>
        <c:axId val="540860168"/>
      </c:lineChart>
      <c:catAx>
        <c:axId val="54085721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540860168"/>
        <c:crosses val="autoZero"/>
        <c:auto val="1"/>
        <c:lblAlgn val="ctr"/>
        <c:lblOffset val="100"/>
        <c:noMultiLvlLbl val="0"/>
      </c:catAx>
      <c:valAx>
        <c:axId val="540860168"/>
        <c:scaling>
          <c:orientation val="minMax"/>
          <c:max val="5500"/>
          <c:min val="500"/>
        </c:scaling>
        <c:delete val="1"/>
        <c:axPos val="l"/>
        <c:numFmt formatCode="0" sourceLinked="1"/>
        <c:majorTickMark val="out"/>
        <c:minorTickMark val="none"/>
        <c:tickLblPos val="nextTo"/>
        <c:crossAx val="540857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0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2020</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Sheet1!$B$2</c:f>
              <c:numCache>
                <c:formatCode>0.00%</c:formatCode>
                <c:ptCount val="1"/>
                <c:pt idx="0">
                  <c:v>1.4999999999999999E-2</c:v>
                </c:pt>
              </c:numCache>
            </c:numRef>
          </c:val>
          <c:extLst>
            <c:ext xmlns:c16="http://schemas.microsoft.com/office/drawing/2014/chart" uri="{C3380CC4-5D6E-409C-BE32-E72D297353CC}">
              <c16:uniqueId val="{00000000-F1DD-4B6D-A4CB-5DE3F2FBF577}"/>
            </c:ext>
          </c:extLst>
        </c:ser>
        <c:ser>
          <c:idx val="1"/>
          <c:order val="1"/>
          <c:tx>
            <c:strRef>
              <c:f>Sheet1!$C$1</c:f>
              <c:strCache>
                <c:ptCount val="1"/>
                <c:pt idx="0">
                  <c:v>2025F</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Sheet1!$C$2</c:f>
              <c:numCache>
                <c:formatCode>0.00%</c:formatCode>
                <c:ptCount val="1"/>
                <c:pt idx="0">
                  <c:v>4.2000000000000003E-2</c:v>
                </c:pt>
              </c:numCache>
            </c:numRef>
          </c:val>
          <c:extLst>
            <c:ext xmlns:c16="http://schemas.microsoft.com/office/drawing/2014/chart" uri="{C3380CC4-5D6E-409C-BE32-E72D297353CC}">
              <c16:uniqueId val="{00000001-F1DD-4B6D-A4CB-5DE3F2FBF577}"/>
            </c:ext>
          </c:extLst>
        </c:ser>
        <c:ser>
          <c:idx val="2"/>
          <c:order val="2"/>
          <c:tx>
            <c:strRef>
              <c:f>Sheet1!$D$1</c:f>
              <c:strCache>
                <c:ptCount val="1"/>
                <c:pt idx="0">
                  <c:v>2030F</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Sheet1!$D$2</c:f>
              <c:numCache>
                <c:formatCode>0.00%</c:formatCode>
                <c:ptCount val="1"/>
                <c:pt idx="0">
                  <c:v>7.3999999999999996E-2</c:v>
                </c:pt>
              </c:numCache>
            </c:numRef>
          </c:val>
          <c:extLst>
            <c:ext xmlns:c16="http://schemas.microsoft.com/office/drawing/2014/chart" uri="{C3380CC4-5D6E-409C-BE32-E72D297353CC}">
              <c16:uniqueId val="{00000002-F1DD-4B6D-A4CB-5DE3F2FBF577}"/>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max val="0.1"/>
        </c:scaling>
        <c:delete val="1"/>
        <c:axPos val="l"/>
        <c:numFmt formatCode="0.00%" sourceLinked="1"/>
        <c:majorTickMark val="out"/>
        <c:minorTickMark val="none"/>
        <c:tickLblPos val="nextTo"/>
        <c:crossAx val="1083682296"/>
        <c:crosses val="autoZero"/>
        <c:crossBetween val="between"/>
      </c:valAx>
      <c:spPr>
        <a:noFill/>
        <a:ln>
          <a:noFill/>
        </a:ln>
        <a:effectLst/>
      </c:spPr>
    </c:plotArea>
    <c:legend>
      <c:legendPos val="b"/>
      <c:layout>
        <c:manualLayout>
          <c:xMode val="edge"/>
          <c:yMode val="edge"/>
          <c:x val="0.11563914308008794"/>
          <c:y val="0.91299338381424366"/>
          <c:w val="0.75520802298361356"/>
          <c:h val="6.1447510754446426E-2"/>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1.7187500000000001E-2"/>
          <c:y val="4.6793695378569901E-2"/>
          <c:w val="0.96562499999999996"/>
          <c:h val="0.74196900132612842"/>
        </c:manualLayout>
      </c:layout>
      <c:lineChart>
        <c:grouping val="stacked"/>
        <c:varyColors val="0"/>
        <c:ser>
          <c:idx val="0"/>
          <c:order val="0"/>
          <c:tx>
            <c:strRef>
              <c:f>Sheet1!$B$1</c:f>
              <c:strCache>
                <c:ptCount val="1"/>
                <c:pt idx="0">
                  <c:v>Vinyl Ester Resin-Novalac Based Ex Mumbai</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General</c:formatCode>
                <c:ptCount val="16"/>
                <c:pt idx="0">
                  <c:v>2843</c:v>
                </c:pt>
                <c:pt idx="1">
                  <c:v>2910</c:v>
                </c:pt>
                <c:pt idx="2">
                  <c:v>2674</c:v>
                </c:pt>
                <c:pt idx="3">
                  <c:v>2430</c:v>
                </c:pt>
                <c:pt idx="4">
                  <c:v>2980</c:v>
                </c:pt>
                <c:pt idx="5">
                  <c:v>3210</c:v>
                </c:pt>
                <c:pt idx="6">
                  <c:v>3020</c:v>
                </c:pt>
                <c:pt idx="7">
                  <c:v>2800</c:v>
                </c:pt>
                <c:pt idx="8">
                  <c:v>2775</c:v>
                </c:pt>
                <c:pt idx="9">
                  <c:v>4365</c:v>
                </c:pt>
                <c:pt idx="10">
                  <c:v>4768</c:v>
                </c:pt>
                <c:pt idx="11">
                  <c:v>5010</c:v>
                </c:pt>
                <c:pt idx="12">
                  <c:v>4578</c:v>
                </c:pt>
                <c:pt idx="13">
                  <c:v>4387</c:v>
                </c:pt>
                <c:pt idx="14">
                  <c:v>4075</c:v>
                </c:pt>
                <c:pt idx="15">
                  <c:v>4210</c:v>
                </c:pt>
              </c:numCache>
            </c:numRef>
          </c:val>
          <c:smooth val="0"/>
          <c:extLst>
            <c:ext xmlns:c16="http://schemas.microsoft.com/office/drawing/2014/chart" uri="{C3380CC4-5D6E-409C-BE32-E72D297353CC}">
              <c16:uniqueId val="{00000000-D3D6-4BFD-86C1-56FB8139ABDB}"/>
            </c:ext>
          </c:extLst>
        </c:ser>
        <c:ser>
          <c:idx val="1"/>
          <c:order val="1"/>
          <c:tx>
            <c:strRef>
              <c:f>Sheet1!$C$1</c:f>
              <c:strCache>
                <c:ptCount val="1"/>
                <c:pt idx="0">
                  <c:v>Vinyl Ester Resin-Novalac Based FOB Texas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General</c:formatCode>
                <c:ptCount val="16"/>
                <c:pt idx="0">
                  <c:v>2543</c:v>
                </c:pt>
                <c:pt idx="1">
                  <c:v>2354</c:v>
                </c:pt>
                <c:pt idx="2">
                  <c:v>2970</c:v>
                </c:pt>
                <c:pt idx="3">
                  <c:v>2883</c:v>
                </c:pt>
                <c:pt idx="4">
                  <c:v>2746</c:v>
                </c:pt>
                <c:pt idx="5">
                  <c:v>3110</c:v>
                </c:pt>
                <c:pt idx="6">
                  <c:v>4085</c:v>
                </c:pt>
                <c:pt idx="7">
                  <c:v>3850</c:v>
                </c:pt>
                <c:pt idx="8">
                  <c:v>3750</c:v>
                </c:pt>
                <c:pt idx="9">
                  <c:v>3990</c:v>
                </c:pt>
                <c:pt idx="10">
                  <c:v>4200</c:v>
                </c:pt>
                <c:pt idx="11">
                  <c:v>4400</c:v>
                </c:pt>
                <c:pt idx="12">
                  <c:v>4100</c:v>
                </c:pt>
                <c:pt idx="13">
                  <c:v>4050</c:v>
                </c:pt>
                <c:pt idx="14">
                  <c:v>3840</c:v>
                </c:pt>
                <c:pt idx="15">
                  <c:v>4020</c:v>
                </c:pt>
              </c:numCache>
            </c:numRef>
          </c:val>
          <c:smooth val="0"/>
          <c:extLst>
            <c:ext xmlns:c16="http://schemas.microsoft.com/office/drawing/2014/chart" uri="{C3380CC4-5D6E-409C-BE32-E72D297353CC}">
              <c16:uniqueId val="{00000001-3D16-44BE-A340-2D2B959D8738}"/>
            </c:ext>
          </c:extLst>
        </c:ser>
        <c:ser>
          <c:idx val="2"/>
          <c:order val="2"/>
          <c:tx>
            <c:strRef>
              <c:f>Sheet1!$D$1</c:f>
              <c:strCache>
                <c:ptCount val="1"/>
                <c:pt idx="0">
                  <c:v>Vinyl Ester Resin-Novalac Based FOB Seoul</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Sheet1!$D$2:$D$17</c:f>
              <c:numCache>
                <c:formatCode>General</c:formatCode>
                <c:ptCount val="16"/>
                <c:pt idx="0">
                  <c:v>2540</c:v>
                </c:pt>
                <c:pt idx="1">
                  <c:v>2091</c:v>
                </c:pt>
                <c:pt idx="2">
                  <c:v>2546</c:v>
                </c:pt>
                <c:pt idx="3">
                  <c:v>2730</c:v>
                </c:pt>
                <c:pt idx="4">
                  <c:v>2559</c:v>
                </c:pt>
                <c:pt idx="5">
                  <c:v>2473</c:v>
                </c:pt>
                <c:pt idx="6">
                  <c:v>3877</c:v>
                </c:pt>
                <c:pt idx="7">
                  <c:v>3623</c:v>
                </c:pt>
                <c:pt idx="8">
                  <c:v>3503</c:v>
                </c:pt>
                <c:pt idx="9">
                  <c:v>3675</c:v>
                </c:pt>
                <c:pt idx="10">
                  <c:v>3973</c:v>
                </c:pt>
                <c:pt idx="11">
                  <c:v>4243</c:v>
                </c:pt>
                <c:pt idx="12">
                  <c:v>3910</c:v>
                </c:pt>
                <c:pt idx="13">
                  <c:v>3823</c:v>
                </c:pt>
                <c:pt idx="14">
                  <c:v>3636</c:v>
                </c:pt>
                <c:pt idx="15">
                  <c:v>3813</c:v>
                </c:pt>
              </c:numCache>
            </c:numRef>
          </c:val>
          <c:smooth val="0"/>
          <c:extLst>
            <c:ext xmlns:c16="http://schemas.microsoft.com/office/drawing/2014/chart" uri="{C3380CC4-5D6E-409C-BE32-E72D297353CC}">
              <c16:uniqueId val="{00000002-3D16-44BE-A340-2D2B959D8738}"/>
            </c:ext>
          </c:extLst>
        </c:ser>
        <c:ser>
          <c:idx val="3"/>
          <c:order val="3"/>
          <c:tx>
            <c:strRef>
              <c:f>Sheet1!$E$1</c:f>
              <c:strCache>
                <c:ptCount val="1"/>
                <c:pt idx="0">
                  <c:v>Vinyl Ester Resin-Novalac Based FOB Qingdao</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Sheet1!$E$2:$E$17</c:f>
              <c:numCache>
                <c:formatCode>General</c:formatCode>
                <c:ptCount val="16"/>
                <c:pt idx="0">
                  <c:v>2400</c:v>
                </c:pt>
                <c:pt idx="1">
                  <c:v>1950</c:v>
                </c:pt>
                <c:pt idx="2">
                  <c:v>2220</c:v>
                </c:pt>
                <c:pt idx="3">
                  <c:v>2921</c:v>
                </c:pt>
                <c:pt idx="4">
                  <c:v>2749</c:v>
                </c:pt>
                <c:pt idx="5">
                  <c:v>2474</c:v>
                </c:pt>
                <c:pt idx="6">
                  <c:v>4000</c:v>
                </c:pt>
                <c:pt idx="7">
                  <c:v>3933</c:v>
                </c:pt>
                <c:pt idx="8">
                  <c:v>3657</c:v>
                </c:pt>
                <c:pt idx="9">
                  <c:v>3890</c:v>
                </c:pt>
                <c:pt idx="10">
                  <c:v>4283</c:v>
                </c:pt>
                <c:pt idx="11">
                  <c:v>4420</c:v>
                </c:pt>
                <c:pt idx="12">
                  <c:v>4187</c:v>
                </c:pt>
                <c:pt idx="13">
                  <c:v>4133</c:v>
                </c:pt>
                <c:pt idx="14">
                  <c:v>3870</c:v>
                </c:pt>
                <c:pt idx="15">
                  <c:v>4123</c:v>
                </c:pt>
              </c:numCache>
            </c:numRef>
          </c:val>
          <c:smooth val="0"/>
          <c:extLst>
            <c:ext xmlns:c16="http://schemas.microsoft.com/office/drawing/2014/chart" uri="{C3380CC4-5D6E-409C-BE32-E72D297353CC}">
              <c16:uniqueId val="{00000003-3D16-44BE-A340-2D2B959D8738}"/>
            </c:ext>
          </c:extLst>
        </c:ser>
        <c:ser>
          <c:idx val="4"/>
          <c:order val="4"/>
          <c:tx>
            <c:strRef>
              <c:f>Sheet1!$F$1</c:f>
              <c:strCache>
                <c:ptCount val="1"/>
                <c:pt idx="0">
                  <c:v>Vinyl Ester Resin-Novalac Based FOB Hamburg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Sheet1!$F$2:$F$17</c:f>
              <c:numCache>
                <c:formatCode>General</c:formatCode>
                <c:ptCount val="16"/>
                <c:pt idx="0">
                  <c:v>2625</c:v>
                </c:pt>
                <c:pt idx="1">
                  <c:v>2580</c:v>
                </c:pt>
                <c:pt idx="2">
                  <c:v>2783</c:v>
                </c:pt>
                <c:pt idx="3">
                  <c:v>2774</c:v>
                </c:pt>
                <c:pt idx="4">
                  <c:v>2745</c:v>
                </c:pt>
                <c:pt idx="5">
                  <c:v>2959</c:v>
                </c:pt>
                <c:pt idx="6">
                  <c:v>4319</c:v>
                </c:pt>
                <c:pt idx="7">
                  <c:v>4223</c:v>
                </c:pt>
                <c:pt idx="8">
                  <c:v>3890</c:v>
                </c:pt>
                <c:pt idx="9">
                  <c:v>4180</c:v>
                </c:pt>
                <c:pt idx="10">
                  <c:v>4421</c:v>
                </c:pt>
                <c:pt idx="11">
                  <c:v>4890</c:v>
                </c:pt>
                <c:pt idx="12">
                  <c:v>4359</c:v>
                </c:pt>
                <c:pt idx="13">
                  <c:v>4423</c:v>
                </c:pt>
                <c:pt idx="14">
                  <c:v>4087</c:v>
                </c:pt>
                <c:pt idx="15">
                  <c:v>4413</c:v>
                </c:pt>
              </c:numCache>
            </c:numRef>
          </c:val>
          <c:smooth val="0"/>
          <c:extLst>
            <c:ext xmlns:c16="http://schemas.microsoft.com/office/drawing/2014/chart" uri="{C3380CC4-5D6E-409C-BE32-E72D297353CC}">
              <c16:uniqueId val="{00000004-3D16-44BE-A340-2D2B959D8738}"/>
            </c:ext>
          </c:extLst>
        </c:ser>
        <c:dLbls>
          <c:dLblPos val="t"/>
          <c:showLegendKey val="0"/>
          <c:showVal val="1"/>
          <c:showCatName val="0"/>
          <c:showSerName val="0"/>
          <c:showPercent val="0"/>
          <c:showBubbleSize val="0"/>
        </c:dLbls>
        <c:marker val="1"/>
        <c:smooth val="0"/>
        <c:axId val="567335776"/>
        <c:axId val="339206304"/>
      </c:lineChart>
      <c:catAx>
        <c:axId val="567335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General" sourceLinked="1"/>
        <c:majorTickMark val="none"/>
        <c:minorTickMark val="none"/>
        <c:tickLblPos val="nextTo"/>
        <c:crossAx val="567335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3">
    <c:autoUpdate val="0"/>
  </c:externalData>
  <c:userShapes r:id="rId4"/>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1.5866980544957658E-2"/>
          <c:y val="1.6682345966983262E-3"/>
          <c:w val="0.95909658841733347"/>
          <c:h val="0.6806551825217505"/>
        </c:manualLayout>
      </c:layout>
      <c:barChart>
        <c:barDir val="col"/>
        <c:grouping val="clustered"/>
        <c:varyColors val="0"/>
        <c:ser>
          <c:idx val="0"/>
          <c:order val="0"/>
          <c:tx>
            <c:strRef>
              <c:f>Sheet1!$B$1</c:f>
              <c:strCache>
                <c:ptCount val="1"/>
                <c:pt idx="0">
                  <c:v>Composites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Sheet1!$A$2:$A$11</c:f>
              <c:strCache>
                <c:ptCount val="10"/>
                <c:pt idx="0">
                  <c:v>2016</c:v>
                </c:pt>
                <c:pt idx="1">
                  <c:v>2017</c:v>
                </c:pt>
                <c:pt idx="2">
                  <c:v>2018</c:v>
                </c:pt>
                <c:pt idx="3">
                  <c:v>2019</c:v>
                </c:pt>
                <c:pt idx="4">
                  <c:v>2020</c:v>
                </c:pt>
                <c:pt idx="5">
                  <c:v>2021E</c:v>
                </c:pt>
                <c:pt idx="6">
                  <c:v>2022F</c:v>
                </c:pt>
                <c:pt idx="7">
                  <c:v>2023F</c:v>
                </c:pt>
                <c:pt idx="8">
                  <c:v>2024F</c:v>
                </c:pt>
                <c:pt idx="9">
                  <c:v>2025F</c:v>
                </c:pt>
              </c:strCache>
            </c:strRef>
          </c:cat>
          <c:val>
            <c:numRef>
              <c:f>Sheet1!$B$2:$B$11</c:f>
              <c:numCache>
                <c:formatCode>0.00</c:formatCode>
                <c:ptCount val="10"/>
                <c:pt idx="0">
                  <c:v>6.4279282524254899</c:v>
                </c:pt>
                <c:pt idx="1">
                  <c:v>6.6721850237846301</c:v>
                </c:pt>
                <c:pt idx="2">
                  <c:v>6.9376432828977501</c:v>
                </c:pt>
                <c:pt idx="3">
                  <c:v>7.2160000000000002</c:v>
                </c:pt>
                <c:pt idx="4">
                  <c:v>6.92</c:v>
                </c:pt>
                <c:pt idx="5">
                  <c:v>7.13</c:v>
                </c:pt>
                <c:pt idx="6">
                  <c:v>7.25</c:v>
                </c:pt>
                <c:pt idx="7">
                  <c:v>7.33</c:v>
                </c:pt>
                <c:pt idx="8">
                  <c:v>7.37</c:v>
                </c:pt>
                <c:pt idx="9">
                  <c:v>7.42</c:v>
                </c:pt>
              </c:numCache>
            </c:numRef>
          </c:val>
          <c:extLst>
            <c:ext xmlns:c16="http://schemas.microsoft.com/office/drawing/2014/chart" uri="{C3380CC4-5D6E-409C-BE32-E72D297353CC}">
              <c16:uniqueId val="{00000000-8DF3-44D8-9EA7-8FB82273354D}"/>
            </c:ext>
          </c:extLst>
        </c:ser>
        <c:dLbls>
          <c:dLblPos val="outEnd"/>
          <c:showLegendKey val="0"/>
          <c:showVal val="1"/>
          <c:showCatName val="0"/>
          <c:showSerName val="0"/>
          <c:showPercent val="0"/>
          <c:showBubbleSize val="0"/>
        </c:dLbls>
        <c:gapWidth val="100"/>
        <c:overlap val="-24"/>
        <c:axId val="466671464"/>
        <c:axId val="466664248"/>
      </c:barChart>
      <c:catAx>
        <c:axId val="46667146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6664248"/>
        <c:crosses val="autoZero"/>
        <c:auto val="1"/>
        <c:lblAlgn val="ctr"/>
        <c:lblOffset val="100"/>
        <c:noMultiLvlLbl val="0"/>
      </c:catAx>
      <c:valAx>
        <c:axId val="466664248"/>
        <c:scaling>
          <c:orientation val="minMax"/>
          <c:max val="11"/>
        </c:scaling>
        <c:delete val="1"/>
        <c:axPos val="l"/>
        <c:numFmt formatCode="0.00" sourceLinked="1"/>
        <c:majorTickMark val="none"/>
        <c:minorTickMark val="none"/>
        <c:tickLblPos val="nextTo"/>
        <c:crossAx val="46667146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0.12204218724555893</c:v>
                </c:pt>
                <c:pt idx="1">
                  <c:v>0.12330951439996385</c:v>
                </c:pt>
                <c:pt idx="2">
                  <c:v>0.12414540663362572</c:v>
                </c:pt>
                <c:pt idx="3">
                  <c:v>0.12195783625748857</c:v>
                </c:pt>
                <c:pt idx="4">
                  <c:v>0.12476496696455386</c:v>
                </c:pt>
                <c:pt idx="5">
                  <c:v>0.12098330484310083</c:v>
                </c:pt>
                <c:pt idx="6">
                  <c:v>0.12285781307020627</c:v>
                </c:pt>
                <c:pt idx="7">
                  <c:v>0.12205236667684372</c:v>
                </c:pt>
                <c:pt idx="8">
                  <c:v>0.1211779193070186</c:v>
                </c:pt>
                <c:pt idx="9">
                  <c:v>0.12040694694754861</c:v>
                </c:pt>
                <c:pt idx="10">
                  <c:v>0.11959868304051913</c:v>
                </c:pt>
                <c:pt idx="11">
                  <c:v>0.11890755699436995</c:v>
                </c:pt>
                <c:pt idx="12">
                  <c:v>0.11819004716944626</c:v>
                </c:pt>
                <c:pt idx="13">
                  <c:v>0.11749485642487612</c:v>
                </c:pt>
                <c:pt idx="14">
                  <c:v>0.11688040680095546</c:v>
                </c:pt>
                <c:pt idx="15">
                  <c:v>0.11629962583047504</c:v>
                </c:pt>
              </c:numCache>
            </c:numRef>
          </c:val>
          <c:extLst>
            <c:ext xmlns:c16="http://schemas.microsoft.com/office/drawing/2014/chart" uri="{C3380CC4-5D6E-409C-BE32-E72D297353CC}">
              <c16:uniqueId val="{00000000-F209-4CCA-BB5F-175E72D204B9}"/>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8.8538472355545503E-2</c:v>
                </c:pt>
                <c:pt idx="1">
                  <c:v>8.7308416250063442E-2</c:v>
                </c:pt>
                <c:pt idx="2">
                  <c:v>8.6125419199632361E-2</c:v>
                </c:pt>
                <c:pt idx="3">
                  <c:v>8.5035007125352488E-2</c:v>
                </c:pt>
                <c:pt idx="4">
                  <c:v>8.4685268591520202E-2</c:v>
                </c:pt>
                <c:pt idx="5">
                  <c:v>8.6471892486215313E-2</c:v>
                </c:pt>
                <c:pt idx="6">
                  <c:v>8.5399411704180472E-2</c:v>
                </c:pt>
                <c:pt idx="7">
                  <c:v>8.5190760707879315E-2</c:v>
                </c:pt>
                <c:pt idx="8">
                  <c:v>8.4911525592608436E-2</c:v>
                </c:pt>
                <c:pt idx="9">
                  <c:v>8.4657152247182871E-2</c:v>
                </c:pt>
                <c:pt idx="10">
                  <c:v>8.4360574939526062E-2</c:v>
                </c:pt>
                <c:pt idx="11">
                  <c:v>8.413533645460794E-2</c:v>
                </c:pt>
                <c:pt idx="12">
                  <c:v>8.3897392121154657E-2</c:v>
                </c:pt>
                <c:pt idx="13">
                  <c:v>8.3676557102700083E-2</c:v>
                </c:pt>
                <c:pt idx="14">
                  <c:v>8.3456769371254486E-2</c:v>
                </c:pt>
                <c:pt idx="15">
                  <c:v>8.3243925335978172E-2</c:v>
                </c:pt>
              </c:numCache>
            </c:numRef>
          </c:val>
          <c:extLst>
            <c:ext xmlns:c16="http://schemas.microsoft.com/office/drawing/2014/chart" uri="{C3380CC4-5D6E-409C-BE32-E72D297353CC}">
              <c16:uniqueId val="{00000001-F209-4CCA-BB5F-175E72D204B9}"/>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0.27144923316708675</c:v>
                </c:pt>
                <c:pt idx="1">
                  <c:v>0.2733219021888636</c:v>
                </c:pt>
                <c:pt idx="2">
                  <c:v>0.27337728960456575</c:v>
                </c:pt>
                <c:pt idx="3">
                  <c:v>0.27422700562171198</c:v>
                </c:pt>
                <c:pt idx="4">
                  <c:v>0.27336988059620249</c:v>
                </c:pt>
                <c:pt idx="5">
                  <c:v>0.2747656088130464</c:v>
                </c:pt>
                <c:pt idx="6">
                  <c:v>0.27302790863787579</c:v>
                </c:pt>
                <c:pt idx="7">
                  <c:v>0.27360958696273496</c:v>
                </c:pt>
                <c:pt idx="8">
                  <c:v>0.27433536912265755</c:v>
                </c:pt>
                <c:pt idx="9">
                  <c:v>0.27485820079135193</c:v>
                </c:pt>
                <c:pt idx="10">
                  <c:v>0.27541670147465636</c:v>
                </c:pt>
                <c:pt idx="11">
                  <c:v>0.27588090993212611</c:v>
                </c:pt>
                <c:pt idx="12">
                  <c:v>0.27635996795481488</c:v>
                </c:pt>
                <c:pt idx="13">
                  <c:v>0.27677752733336763</c:v>
                </c:pt>
                <c:pt idx="14">
                  <c:v>0.27720999914707545</c:v>
                </c:pt>
                <c:pt idx="15">
                  <c:v>0.27758921400986447</c:v>
                </c:pt>
              </c:numCache>
            </c:numRef>
          </c:val>
          <c:extLst>
            <c:ext xmlns:c16="http://schemas.microsoft.com/office/drawing/2014/chart" uri="{C3380CC4-5D6E-409C-BE32-E72D297353CC}">
              <c16:uniqueId val="{00000002-F209-4CCA-BB5F-175E72D204B9}"/>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0.51797010723180892</c:v>
                </c:pt>
                <c:pt idx="1">
                  <c:v>0.51606016716110903</c:v>
                </c:pt>
                <c:pt idx="2">
                  <c:v>0.51635188456217618</c:v>
                </c:pt>
                <c:pt idx="3">
                  <c:v>0.51878015099544694</c:v>
                </c:pt>
                <c:pt idx="4">
                  <c:v>0.5171798838477234</c:v>
                </c:pt>
                <c:pt idx="5">
                  <c:v>0.51777919385763749</c:v>
                </c:pt>
                <c:pt idx="6">
                  <c:v>0.51871486658773736</c:v>
                </c:pt>
                <c:pt idx="7">
                  <c:v>0.51914728565254198</c:v>
                </c:pt>
                <c:pt idx="8">
                  <c:v>0.51957518597771546</c:v>
                </c:pt>
                <c:pt idx="9">
                  <c:v>0.52007770001391662</c:v>
                </c:pt>
                <c:pt idx="10">
                  <c:v>0.52062404054529843</c:v>
                </c:pt>
                <c:pt idx="11">
                  <c:v>0.52107619661889604</c:v>
                </c:pt>
                <c:pt idx="12">
                  <c:v>0.52155259275458421</c:v>
                </c:pt>
                <c:pt idx="13">
                  <c:v>0.52205105913905625</c:v>
                </c:pt>
                <c:pt idx="14">
                  <c:v>0.52245282468071463</c:v>
                </c:pt>
                <c:pt idx="15">
                  <c:v>0.52286723482368236</c:v>
                </c:pt>
              </c:numCache>
            </c:numRef>
          </c:val>
          <c:extLst>
            <c:ext xmlns:c16="http://schemas.microsoft.com/office/drawing/2014/chart" uri="{C3380CC4-5D6E-409C-BE32-E72D297353CC}">
              <c16:uniqueId val="{00000003-F209-4CCA-BB5F-175E72D204B9}"/>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0.18668521692880286</c:v>
                </c:pt>
                <c:pt idx="1">
                  <c:v>0.18702286622101238</c:v>
                </c:pt>
                <c:pt idx="2">
                  <c:v>0.18429144704556794</c:v>
                </c:pt>
                <c:pt idx="3">
                  <c:v>0.1744035845556427</c:v>
                </c:pt>
                <c:pt idx="4">
                  <c:v>0.16559826288560411</c:v>
                </c:pt>
                <c:pt idx="5">
                  <c:v>0.167137377438661</c:v>
                </c:pt>
              </c:numCache>
            </c:numRef>
          </c:val>
          <c:extLst>
            <c:ext xmlns:c16="http://schemas.microsoft.com/office/drawing/2014/chart" uri="{C3380CC4-5D6E-409C-BE32-E72D297353CC}">
              <c16:uniqueId val="{00000000-6D23-42C7-B489-85140C23EA33}"/>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0.81331478307119731</c:v>
                </c:pt>
                <c:pt idx="1">
                  <c:v>0.81297713377898773</c:v>
                </c:pt>
                <c:pt idx="2">
                  <c:v>0.81570855295443223</c:v>
                </c:pt>
                <c:pt idx="3">
                  <c:v>0.82559641544435725</c:v>
                </c:pt>
                <c:pt idx="4">
                  <c:v>0.83440173711439602</c:v>
                </c:pt>
                <c:pt idx="5">
                  <c:v>0.83286262256133914</c:v>
                </c:pt>
              </c:numCache>
            </c:numRef>
          </c:val>
          <c:extLst>
            <c:ext xmlns:c16="http://schemas.microsoft.com/office/drawing/2014/chart" uri="{C3380CC4-5D6E-409C-BE32-E72D297353CC}">
              <c16:uniqueId val="{00000001-6D23-42C7-B489-85140C23EA3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CDC-47F2-AD35-06C9FA67FE56}"/>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CDC-47F2-AD35-06C9FA67FE56}"/>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CDC-47F2-AD35-06C9FA67FE56}"/>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CDC-47F2-AD35-06C9FA67FE56}"/>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CDC-47F2-AD35-06C9FA67FE56}"/>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CDC-47F2-AD35-06C9FA67FE56}"/>
              </c:ext>
            </c:extLst>
          </c:dPt>
          <c:dPt>
            <c:idx val="6"/>
            <c:bubble3D val="0"/>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BCDC-47F2-AD35-06C9FA67FE56}"/>
              </c:ext>
            </c:extLst>
          </c:dPt>
          <c:dPt>
            <c:idx val="7"/>
            <c:bubble3D val="0"/>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2A65-4FD8-9C49-835C30AA4CAC}"/>
              </c:ext>
            </c:extLst>
          </c:dPt>
          <c:dPt>
            <c:idx val="8"/>
            <c:bubble3D val="0"/>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0-2A65-4FD8-9C49-835C30AA4CAC}"/>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CDC-47F2-AD35-06C9FA67FE56}"/>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CDC-47F2-AD35-06C9FA67FE56}"/>
                </c:ext>
              </c:extLst>
            </c:dLbl>
            <c:dLbl>
              <c:idx val="3"/>
              <c:layout>
                <c:manualLayout>
                  <c:x val="3.9186541449902031E-2"/>
                  <c:y val="-6.711409395973171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CDC-47F2-AD35-06C9FA67FE56}"/>
                </c:ext>
              </c:extLst>
            </c:dLbl>
            <c:dLbl>
              <c:idx val="4"/>
              <c:layout>
                <c:manualLayout>
                  <c:x val="0.11080332409972299"/>
                  <c:y val="-8.948545861297539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CDC-47F2-AD35-06C9FA67FE56}"/>
                </c:ext>
              </c:extLst>
            </c:dLbl>
            <c:dLbl>
              <c:idx val="5"/>
              <c:layout>
                <c:manualLayout>
                  <c:x val="-0.13107222484967232"/>
                  <c:y val="-8.948545861297539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CDC-47F2-AD35-06C9FA67FE56}"/>
                </c:ext>
              </c:extLst>
            </c:dLbl>
            <c:dLbl>
              <c:idx val="6"/>
              <c:layout>
                <c:manualLayout>
                  <c:x val="-9.7290723599756768E-2"/>
                  <c:y val="-9.395973154362416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CDC-47F2-AD35-06C9FA67FE56}"/>
                </c:ext>
              </c:extLst>
            </c:dLbl>
            <c:dLbl>
              <c:idx val="7"/>
              <c:layout>
                <c:manualLayout>
                  <c:x val="-7.8373082899804117E-2"/>
                  <c:y val="-0.2281879194630874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11-2A65-4FD8-9C49-835C30AA4CAC}"/>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Sheet1!$A$2:$A$10</c:f>
              <c:strCache>
                <c:ptCount val="9"/>
                <c:pt idx="0">
                  <c:v>AOC</c:v>
                </c:pt>
                <c:pt idx="1">
                  <c:v>INEOS Composites</c:v>
                </c:pt>
                <c:pt idx="2">
                  <c:v>Swancor Holding Co., LTD.</c:v>
                </c:pt>
                <c:pt idx="3">
                  <c:v>Showa Denko K.K.</c:v>
                </c:pt>
                <c:pt idx="4">
                  <c:v>Scott Bader Company Ltd.</c:v>
                </c:pt>
                <c:pt idx="5">
                  <c:v>Polynt-Reichhold</c:v>
                </c:pt>
                <c:pt idx="6">
                  <c:v>Eternal Chemical (China) Co., Ltd.</c:v>
                </c:pt>
                <c:pt idx="7">
                  <c:v>Sino Polymer</c:v>
                </c:pt>
                <c:pt idx="8">
                  <c:v>Others</c:v>
                </c:pt>
              </c:strCache>
            </c:strRef>
          </c:cat>
          <c:val>
            <c:numRef>
              <c:f>Sheet1!$B$2:$B$10</c:f>
              <c:numCache>
                <c:formatCode>0.00%</c:formatCode>
                <c:ptCount val="9"/>
                <c:pt idx="0">
                  <c:v>0.15133067895553728</c:v>
                </c:pt>
                <c:pt idx="1">
                  <c:v>0.1096600845622711</c:v>
                </c:pt>
                <c:pt idx="2">
                  <c:v>7.5330378526327665E-2</c:v>
                </c:pt>
                <c:pt idx="3">
                  <c:v>6.0950181684892836E-2</c:v>
                </c:pt>
                <c:pt idx="4">
                  <c:v>6.0637398204600949E-2</c:v>
                </c:pt>
                <c:pt idx="5">
                  <c:v>5.3867606135273416E-2</c:v>
                </c:pt>
                <c:pt idx="6">
                  <c:v>4.6290738026855002E-2</c:v>
                </c:pt>
                <c:pt idx="7">
                  <c:v>3.9358114637039344E-2</c:v>
                </c:pt>
                <c:pt idx="8">
                  <c:v>0.4025748192672024</c:v>
                </c:pt>
              </c:numCache>
            </c:numRef>
          </c:val>
          <c:extLst>
            <c:ext xmlns:c16="http://schemas.microsoft.com/office/drawing/2014/chart" uri="{C3380CC4-5D6E-409C-BE32-E72D297353CC}">
              <c16:uniqueId val="{0000000E-BCDC-47F2-AD35-06C9FA67FE56}"/>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5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7.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4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F1A62D-1C77-4F5F-89E4-3D4B1247408D}" type="doc">
      <dgm:prSet loTypeId="urn:microsoft.com/office/officeart/2005/8/layout/process2" loCatId="process" qsTypeId="urn:microsoft.com/office/officeart/2005/8/quickstyle/simple1" qsCatId="simple" csTypeId="urn:microsoft.com/office/officeart/2005/8/colors/accent1_2" csCatId="accent1" phldr="1"/>
      <dgm:spPr/>
    </dgm:pt>
    <dgm:pt modelId="{7B430881-09B4-41FF-BB95-9A32F557ECF6}">
      <dgm:prSet phldrT="[Text]" custT="1"/>
      <dgm:spPr/>
      <dgm:t>
        <a:bodyPr/>
        <a:lstStyle/>
        <a:p>
          <a:pPr algn="ctr"/>
          <a:r>
            <a:rPr lang="en-US" sz="1200">
              <a:latin typeface="Arial" panose="020B0604020202020204" pitchFamily="34" charset="0"/>
              <a:cs typeface="Arial" panose="020B0604020202020204" pitchFamily="34" charset="0"/>
            </a:rPr>
            <a:t>Reactor Charged Epoxy</a:t>
          </a:r>
        </a:p>
      </dgm:t>
    </dgm:pt>
    <dgm:pt modelId="{4D07A954-FDA8-47D2-AE8B-3B93814DEF89}" type="parTrans" cxnId="{F409A935-12A0-4D99-B1D1-EFCDE8015ACB}">
      <dgm:prSet/>
      <dgm:spPr/>
      <dgm:t>
        <a:bodyPr/>
        <a:lstStyle/>
        <a:p>
          <a:pPr algn="ctr"/>
          <a:endParaRPr lang="en-US"/>
        </a:p>
      </dgm:t>
    </dgm:pt>
    <dgm:pt modelId="{4346684F-5B3A-4298-864B-CB686C5DD363}" type="sibTrans" cxnId="{F409A935-12A0-4D99-B1D1-EFCDE8015ACB}">
      <dgm:prSet/>
      <dgm:spPr/>
      <dgm:t>
        <a:bodyPr/>
        <a:lstStyle/>
        <a:p>
          <a:pPr algn="ctr"/>
          <a:endParaRPr lang="en-US"/>
        </a:p>
      </dgm:t>
    </dgm:pt>
    <dgm:pt modelId="{0F20D737-EA8F-48FA-A4BC-F45D9BCDFF8D}">
      <dgm:prSet phldrT="[Text]" custT="1"/>
      <dgm:spPr/>
      <dgm:t>
        <a:bodyPr/>
        <a:lstStyle/>
        <a:p>
          <a:pPr algn="ctr"/>
          <a:r>
            <a:rPr lang="en-US" sz="1200">
              <a:latin typeface="Arial" panose="020B0604020202020204" pitchFamily="34" charset="0"/>
              <a:cs typeface="Arial" panose="020B0604020202020204" pitchFamily="34" charset="0"/>
            </a:rPr>
            <a:t>Reactor Add Metha Acrylic Acid</a:t>
          </a:r>
        </a:p>
      </dgm:t>
    </dgm:pt>
    <dgm:pt modelId="{1B5B0122-A17F-4234-A73E-751C6E2B5E49}" type="parTrans" cxnId="{7365472E-79C1-48AA-BAF2-E71E86397451}">
      <dgm:prSet/>
      <dgm:spPr/>
      <dgm:t>
        <a:bodyPr/>
        <a:lstStyle/>
        <a:p>
          <a:pPr algn="ctr"/>
          <a:endParaRPr lang="en-US"/>
        </a:p>
      </dgm:t>
    </dgm:pt>
    <dgm:pt modelId="{D7907FAA-CDE6-4206-8F4F-33CA4AA2A9D8}" type="sibTrans" cxnId="{7365472E-79C1-48AA-BAF2-E71E86397451}">
      <dgm:prSet/>
      <dgm:spPr/>
      <dgm:t>
        <a:bodyPr/>
        <a:lstStyle/>
        <a:p>
          <a:pPr algn="ctr"/>
          <a:endParaRPr lang="en-US"/>
        </a:p>
      </dgm:t>
    </dgm:pt>
    <dgm:pt modelId="{F8DD82D6-0388-4D98-B982-7E70C9DE962D}">
      <dgm:prSet phldrT="[Text]" custT="1"/>
      <dgm:spPr/>
      <dgm:t>
        <a:bodyPr/>
        <a:lstStyle/>
        <a:p>
          <a:pPr algn="ctr"/>
          <a:r>
            <a:rPr lang="en-US" sz="1200">
              <a:latin typeface="Arial" panose="020B0604020202020204" pitchFamily="34" charset="0"/>
              <a:cs typeface="Arial" panose="020B0604020202020204" pitchFamily="34" charset="0"/>
            </a:rPr>
            <a:t>Drop Tank Charge Styrene (Blend up to the uniform materials)</a:t>
          </a:r>
        </a:p>
      </dgm:t>
    </dgm:pt>
    <dgm:pt modelId="{927B979B-5737-4E2E-AEFC-1C872F894091}" type="parTrans" cxnId="{2B525418-E3FA-410A-ACD0-DF59E43A5308}">
      <dgm:prSet/>
      <dgm:spPr/>
      <dgm:t>
        <a:bodyPr/>
        <a:lstStyle/>
        <a:p>
          <a:pPr algn="ctr"/>
          <a:endParaRPr lang="en-US"/>
        </a:p>
      </dgm:t>
    </dgm:pt>
    <dgm:pt modelId="{07295610-344A-4491-9517-57A917AAD07D}" type="sibTrans" cxnId="{2B525418-E3FA-410A-ACD0-DF59E43A5308}">
      <dgm:prSet/>
      <dgm:spPr/>
      <dgm:t>
        <a:bodyPr/>
        <a:lstStyle/>
        <a:p>
          <a:pPr algn="ctr"/>
          <a:endParaRPr lang="en-US"/>
        </a:p>
      </dgm:t>
    </dgm:pt>
    <dgm:pt modelId="{C41E1870-2294-401A-BE68-F84858741234}">
      <dgm:prSet custT="1"/>
      <dgm:spPr/>
      <dgm:t>
        <a:bodyPr/>
        <a:lstStyle/>
        <a:p>
          <a:pPr algn="ctr"/>
          <a:r>
            <a:rPr lang="en-US" sz="1200">
              <a:latin typeface="Arial" panose="020B0604020202020204" pitchFamily="34" charset="0"/>
              <a:cs typeface="Arial" panose="020B0604020202020204" pitchFamily="34" charset="0"/>
            </a:rPr>
            <a:t>Packing Vinly Ester Resin</a:t>
          </a:r>
        </a:p>
      </dgm:t>
    </dgm:pt>
    <dgm:pt modelId="{3C1AE0EB-BFA5-40A6-BDD9-0EE3C892081F}" type="parTrans" cxnId="{EE693547-AFCE-4642-9AE8-55B0C227836C}">
      <dgm:prSet/>
      <dgm:spPr/>
      <dgm:t>
        <a:bodyPr/>
        <a:lstStyle/>
        <a:p>
          <a:pPr algn="ctr"/>
          <a:endParaRPr lang="en-US"/>
        </a:p>
      </dgm:t>
    </dgm:pt>
    <dgm:pt modelId="{6C93C0F2-1366-4078-B2CE-ECF545004C19}" type="sibTrans" cxnId="{EE693547-AFCE-4642-9AE8-55B0C227836C}">
      <dgm:prSet/>
      <dgm:spPr/>
      <dgm:t>
        <a:bodyPr/>
        <a:lstStyle/>
        <a:p>
          <a:pPr algn="ctr"/>
          <a:endParaRPr lang="en-US"/>
        </a:p>
      </dgm:t>
    </dgm:pt>
    <dgm:pt modelId="{0C20CF32-3E00-4194-B226-D9C31142E94B}" type="pres">
      <dgm:prSet presAssocID="{5BF1A62D-1C77-4F5F-89E4-3D4B1247408D}" presName="linearFlow" presStyleCnt="0">
        <dgm:presLayoutVars>
          <dgm:resizeHandles val="exact"/>
        </dgm:presLayoutVars>
      </dgm:prSet>
      <dgm:spPr/>
    </dgm:pt>
    <dgm:pt modelId="{9F32015A-7A8D-48AA-A894-320A37196575}" type="pres">
      <dgm:prSet presAssocID="{7B430881-09B4-41FF-BB95-9A32F557ECF6}" presName="node" presStyleLbl="node1" presStyleIdx="0" presStyleCnt="4" custScaleX="173942" custScaleY="54381">
        <dgm:presLayoutVars>
          <dgm:bulletEnabled val="1"/>
        </dgm:presLayoutVars>
      </dgm:prSet>
      <dgm:spPr/>
    </dgm:pt>
    <dgm:pt modelId="{F8D3000E-DBB2-46C6-9A70-A52AA8E3A890}" type="pres">
      <dgm:prSet presAssocID="{4346684F-5B3A-4298-864B-CB686C5DD363}" presName="sibTrans" presStyleLbl="sibTrans2D1" presStyleIdx="0" presStyleCnt="3"/>
      <dgm:spPr/>
    </dgm:pt>
    <dgm:pt modelId="{05791DA3-0C5A-4312-9499-EEC2E12F1CE2}" type="pres">
      <dgm:prSet presAssocID="{4346684F-5B3A-4298-864B-CB686C5DD363}" presName="connectorText" presStyleLbl="sibTrans2D1" presStyleIdx="0" presStyleCnt="3"/>
      <dgm:spPr/>
    </dgm:pt>
    <dgm:pt modelId="{A51E7E5D-9C9D-4A0D-AA83-249E946D51B2}" type="pres">
      <dgm:prSet presAssocID="{0F20D737-EA8F-48FA-A4BC-F45D9BCDFF8D}" presName="node" presStyleLbl="node1" presStyleIdx="1" presStyleCnt="4" custScaleX="175964" custScaleY="53994">
        <dgm:presLayoutVars>
          <dgm:bulletEnabled val="1"/>
        </dgm:presLayoutVars>
      </dgm:prSet>
      <dgm:spPr/>
    </dgm:pt>
    <dgm:pt modelId="{19E2037C-5322-4D1A-AFA8-22E3CCC7742D}" type="pres">
      <dgm:prSet presAssocID="{D7907FAA-CDE6-4206-8F4F-33CA4AA2A9D8}" presName="sibTrans" presStyleLbl="sibTrans2D1" presStyleIdx="1" presStyleCnt="3"/>
      <dgm:spPr/>
    </dgm:pt>
    <dgm:pt modelId="{A61BBFED-EB86-4EFA-BD2E-83B5C0A87739}" type="pres">
      <dgm:prSet presAssocID="{D7907FAA-CDE6-4206-8F4F-33CA4AA2A9D8}" presName="connectorText" presStyleLbl="sibTrans2D1" presStyleIdx="1" presStyleCnt="3"/>
      <dgm:spPr/>
    </dgm:pt>
    <dgm:pt modelId="{57F8677B-4B2F-4D96-B669-650E0F570902}" type="pres">
      <dgm:prSet presAssocID="{F8DD82D6-0388-4D98-B982-7E70C9DE962D}" presName="node" presStyleLbl="node1" presStyleIdx="2" presStyleCnt="4" custScaleX="179483" custScaleY="54972">
        <dgm:presLayoutVars>
          <dgm:bulletEnabled val="1"/>
        </dgm:presLayoutVars>
      </dgm:prSet>
      <dgm:spPr/>
    </dgm:pt>
    <dgm:pt modelId="{5EF301FB-12DB-4448-A623-7F504C05AC11}" type="pres">
      <dgm:prSet presAssocID="{07295610-344A-4491-9517-57A917AAD07D}" presName="sibTrans" presStyleLbl="sibTrans2D1" presStyleIdx="2" presStyleCnt="3"/>
      <dgm:spPr/>
    </dgm:pt>
    <dgm:pt modelId="{DCAC2576-C688-4860-AB28-F1D6D0966337}" type="pres">
      <dgm:prSet presAssocID="{07295610-344A-4491-9517-57A917AAD07D}" presName="connectorText" presStyleLbl="sibTrans2D1" presStyleIdx="2" presStyleCnt="3"/>
      <dgm:spPr/>
    </dgm:pt>
    <dgm:pt modelId="{892777FC-C98C-4391-BB68-E1E56DA87461}" type="pres">
      <dgm:prSet presAssocID="{C41E1870-2294-401A-BE68-F84858741234}" presName="node" presStyleLbl="node1" presStyleIdx="3" presStyleCnt="4" custScaleX="182079" custScaleY="56043">
        <dgm:presLayoutVars>
          <dgm:bulletEnabled val="1"/>
        </dgm:presLayoutVars>
      </dgm:prSet>
      <dgm:spPr/>
    </dgm:pt>
  </dgm:ptLst>
  <dgm:cxnLst>
    <dgm:cxn modelId="{2B525418-E3FA-410A-ACD0-DF59E43A5308}" srcId="{5BF1A62D-1C77-4F5F-89E4-3D4B1247408D}" destId="{F8DD82D6-0388-4D98-B982-7E70C9DE962D}" srcOrd="2" destOrd="0" parTransId="{927B979B-5737-4E2E-AEFC-1C872F894091}" sibTransId="{07295610-344A-4491-9517-57A917AAD07D}"/>
    <dgm:cxn modelId="{2658122D-F104-4A80-9FB3-3E9D3822EFFB}" type="presOf" srcId="{07295610-344A-4491-9517-57A917AAD07D}" destId="{5EF301FB-12DB-4448-A623-7F504C05AC11}" srcOrd="0" destOrd="0" presId="urn:microsoft.com/office/officeart/2005/8/layout/process2"/>
    <dgm:cxn modelId="{7365472E-79C1-48AA-BAF2-E71E86397451}" srcId="{5BF1A62D-1C77-4F5F-89E4-3D4B1247408D}" destId="{0F20D737-EA8F-48FA-A4BC-F45D9BCDFF8D}" srcOrd="1" destOrd="0" parTransId="{1B5B0122-A17F-4234-A73E-751C6E2B5E49}" sibTransId="{D7907FAA-CDE6-4206-8F4F-33CA4AA2A9D8}"/>
    <dgm:cxn modelId="{F409A935-12A0-4D99-B1D1-EFCDE8015ACB}" srcId="{5BF1A62D-1C77-4F5F-89E4-3D4B1247408D}" destId="{7B430881-09B4-41FF-BB95-9A32F557ECF6}" srcOrd="0" destOrd="0" parTransId="{4D07A954-FDA8-47D2-AE8B-3B93814DEF89}" sibTransId="{4346684F-5B3A-4298-864B-CB686C5DD363}"/>
    <dgm:cxn modelId="{462DE863-408F-4E26-B8B5-F51EB16FB25B}" type="presOf" srcId="{7B430881-09B4-41FF-BB95-9A32F557ECF6}" destId="{9F32015A-7A8D-48AA-A894-320A37196575}" srcOrd="0" destOrd="0" presId="urn:microsoft.com/office/officeart/2005/8/layout/process2"/>
    <dgm:cxn modelId="{EE693547-AFCE-4642-9AE8-55B0C227836C}" srcId="{5BF1A62D-1C77-4F5F-89E4-3D4B1247408D}" destId="{C41E1870-2294-401A-BE68-F84858741234}" srcOrd="3" destOrd="0" parTransId="{3C1AE0EB-BFA5-40A6-BDD9-0EE3C892081F}" sibTransId="{6C93C0F2-1366-4078-B2CE-ECF545004C19}"/>
    <dgm:cxn modelId="{674BD568-8625-45DE-87F8-F2E3897BA3E6}" type="presOf" srcId="{4346684F-5B3A-4298-864B-CB686C5DD363}" destId="{05791DA3-0C5A-4312-9499-EEC2E12F1CE2}" srcOrd="1" destOrd="0" presId="urn:microsoft.com/office/officeart/2005/8/layout/process2"/>
    <dgm:cxn modelId="{4C1C3D54-C205-44EF-B751-C0CCB0297061}" type="presOf" srcId="{4346684F-5B3A-4298-864B-CB686C5DD363}" destId="{F8D3000E-DBB2-46C6-9A70-A52AA8E3A890}" srcOrd="0" destOrd="0" presId="urn:microsoft.com/office/officeart/2005/8/layout/process2"/>
    <dgm:cxn modelId="{66FCDE8B-1785-45F4-A3EC-CDCA027741BB}" type="presOf" srcId="{F8DD82D6-0388-4D98-B982-7E70C9DE962D}" destId="{57F8677B-4B2F-4D96-B669-650E0F570902}" srcOrd="0" destOrd="0" presId="urn:microsoft.com/office/officeart/2005/8/layout/process2"/>
    <dgm:cxn modelId="{7E09BAA1-E0BD-4A79-AE37-A9FD0DBFF5EE}" type="presOf" srcId="{5BF1A62D-1C77-4F5F-89E4-3D4B1247408D}" destId="{0C20CF32-3E00-4194-B226-D9C31142E94B}" srcOrd="0" destOrd="0" presId="urn:microsoft.com/office/officeart/2005/8/layout/process2"/>
    <dgm:cxn modelId="{71887AAE-9FF8-434F-B118-CFF548E8CAEC}" type="presOf" srcId="{0F20D737-EA8F-48FA-A4BC-F45D9BCDFF8D}" destId="{A51E7E5D-9C9D-4A0D-AA83-249E946D51B2}" srcOrd="0" destOrd="0" presId="urn:microsoft.com/office/officeart/2005/8/layout/process2"/>
    <dgm:cxn modelId="{35D7EEBC-C533-440C-A425-A1C4F90F9901}" type="presOf" srcId="{D7907FAA-CDE6-4206-8F4F-33CA4AA2A9D8}" destId="{19E2037C-5322-4D1A-AFA8-22E3CCC7742D}" srcOrd="0" destOrd="0" presId="urn:microsoft.com/office/officeart/2005/8/layout/process2"/>
    <dgm:cxn modelId="{9E73BEC3-D1B9-43D9-8B85-ED1B13EE8442}" type="presOf" srcId="{C41E1870-2294-401A-BE68-F84858741234}" destId="{892777FC-C98C-4391-BB68-E1E56DA87461}" srcOrd="0" destOrd="0" presId="urn:microsoft.com/office/officeart/2005/8/layout/process2"/>
    <dgm:cxn modelId="{C9A7ABE9-FDF5-4507-B872-42631011E784}" type="presOf" srcId="{07295610-344A-4491-9517-57A917AAD07D}" destId="{DCAC2576-C688-4860-AB28-F1D6D0966337}" srcOrd="1" destOrd="0" presId="urn:microsoft.com/office/officeart/2005/8/layout/process2"/>
    <dgm:cxn modelId="{55EBACF8-3210-4B6C-A10F-71AC3A2F1F72}" type="presOf" srcId="{D7907FAA-CDE6-4206-8F4F-33CA4AA2A9D8}" destId="{A61BBFED-EB86-4EFA-BD2E-83B5C0A87739}" srcOrd="1" destOrd="0" presId="urn:microsoft.com/office/officeart/2005/8/layout/process2"/>
    <dgm:cxn modelId="{F4FE0BD7-7F00-44CB-8B56-3599C9ADB4FA}" type="presParOf" srcId="{0C20CF32-3E00-4194-B226-D9C31142E94B}" destId="{9F32015A-7A8D-48AA-A894-320A37196575}" srcOrd="0" destOrd="0" presId="urn:microsoft.com/office/officeart/2005/8/layout/process2"/>
    <dgm:cxn modelId="{DCE9EFD8-0166-4E46-8447-936E10C71DBF}" type="presParOf" srcId="{0C20CF32-3E00-4194-B226-D9C31142E94B}" destId="{F8D3000E-DBB2-46C6-9A70-A52AA8E3A890}" srcOrd="1" destOrd="0" presId="urn:microsoft.com/office/officeart/2005/8/layout/process2"/>
    <dgm:cxn modelId="{261BDB6D-2088-4E52-8340-7C55551ED778}" type="presParOf" srcId="{F8D3000E-DBB2-46C6-9A70-A52AA8E3A890}" destId="{05791DA3-0C5A-4312-9499-EEC2E12F1CE2}" srcOrd="0" destOrd="0" presId="urn:microsoft.com/office/officeart/2005/8/layout/process2"/>
    <dgm:cxn modelId="{6C03BB05-680A-4D69-BB38-E58A7D780D83}" type="presParOf" srcId="{0C20CF32-3E00-4194-B226-D9C31142E94B}" destId="{A51E7E5D-9C9D-4A0D-AA83-249E946D51B2}" srcOrd="2" destOrd="0" presId="urn:microsoft.com/office/officeart/2005/8/layout/process2"/>
    <dgm:cxn modelId="{A84260E5-BFCA-4A17-BC13-118AC2EE8013}" type="presParOf" srcId="{0C20CF32-3E00-4194-B226-D9C31142E94B}" destId="{19E2037C-5322-4D1A-AFA8-22E3CCC7742D}" srcOrd="3" destOrd="0" presId="urn:microsoft.com/office/officeart/2005/8/layout/process2"/>
    <dgm:cxn modelId="{FFF6EBC8-97FD-4D46-B285-53AA4952A966}" type="presParOf" srcId="{19E2037C-5322-4D1A-AFA8-22E3CCC7742D}" destId="{A61BBFED-EB86-4EFA-BD2E-83B5C0A87739}" srcOrd="0" destOrd="0" presId="urn:microsoft.com/office/officeart/2005/8/layout/process2"/>
    <dgm:cxn modelId="{1D68E11D-59C7-47DA-A965-2797D5FA57B0}" type="presParOf" srcId="{0C20CF32-3E00-4194-B226-D9C31142E94B}" destId="{57F8677B-4B2F-4D96-B669-650E0F570902}" srcOrd="4" destOrd="0" presId="urn:microsoft.com/office/officeart/2005/8/layout/process2"/>
    <dgm:cxn modelId="{A920050E-C058-46B5-811D-D1AB576180EF}" type="presParOf" srcId="{0C20CF32-3E00-4194-B226-D9C31142E94B}" destId="{5EF301FB-12DB-4448-A623-7F504C05AC11}" srcOrd="5" destOrd="0" presId="urn:microsoft.com/office/officeart/2005/8/layout/process2"/>
    <dgm:cxn modelId="{8F1A2636-CE0E-4250-950B-1ABC3B353D71}" type="presParOf" srcId="{5EF301FB-12DB-4448-A623-7F504C05AC11}" destId="{DCAC2576-C688-4860-AB28-F1D6D0966337}" srcOrd="0" destOrd="0" presId="urn:microsoft.com/office/officeart/2005/8/layout/process2"/>
    <dgm:cxn modelId="{1B35472B-64EC-40C2-BB5C-BA57FF0B4F49}" type="presParOf" srcId="{0C20CF32-3E00-4194-B226-D9C31142E94B}" destId="{892777FC-C98C-4391-BB68-E1E56DA87461}" srcOrd="6" destOrd="0" presId="urn:microsoft.com/office/officeart/2005/8/layout/process2"/>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32015A-7A8D-48AA-A894-320A37196575}">
      <dsp:nvSpPr>
        <dsp:cNvPr id="0" name=""/>
        <dsp:cNvSpPr/>
      </dsp:nvSpPr>
      <dsp:spPr>
        <a:xfrm>
          <a:off x="1851772" y="1171"/>
          <a:ext cx="2573430" cy="44697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Reactor Charged Epoxy</a:t>
          </a:r>
        </a:p>
      </dsp:txBody>
      <dsp:txXfrm>
        <a:off x="1864863" y="14262"/>
        <a:ext cx="2547248" cy="420792"/>
      </dsp:txXfrm>
    </dsp:sp>
    <dsp:sp modelId="{F8D3000E-DBB2-46C6-9A70-A52AA8E3A890}">
      <dsp:nvSpPr>
        <dsp:cNvPr id="0" name=""/>
        <dsp:cNvSpPr/>
      </dsp:nvSpPr>
      <dsp:spPr>
        <a:xfrm rot="5400000">
          <a:off x="2984375" y="468694"/>
          <a:ext cx="308224" cy="369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rot="-5400000">
        <a:off x="3027527" y="499517"/>
        <a:ext cx="221921" cy="215757"/>
      </dsp:txXfrm>
    </dsp:sp>
    <dsp:sp modelId="{A51E7E5D-9C9D-4A0D-AA83-249E946D51B2}">
      <dsp:nvSpPr>
        <dsp:cNvPr id="0" name=""/>
        <dsp:cNvSpPr/>
      </dsp:nvSpPr>
      <dsp:spPr>
        <a:xfrm>
          <a:off x="1836814" y="859111"/>
          <a:ext cx="2603345" cy="44379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Reactor Add Metha Acrylic Acid</a:t>
          </a:r>
        </a:p>
      </dsp:txBody>
      <dsp:txXfrm>
        <a:off x="1849812" y="872109"/>
        <a:ext cx="2577349" cy="417797"/>
      </dsp:txXfrm>
    </dsp:sp>
    <dsp:sp modelId="{19E2037C-5322-4D1A-AFA8-22E3CCC7742D}">
      <dsp:nvSpPr>
        <dsp:cNvPr id="0" name=""/>
        <dsp:cNvSpPr/>
      </dsp:nvSpPr>
      <dsp:spPr>
        <a:xfrm rot="5400000">
          <a:off x="2984375" y="1323453"/>
          <a:ext cx="308224" cy="369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rot="-5400000">
        <a:off x="3027527" y="1354276"/>
        <a:ext cx="221921" cy="215757"/>
      </dsp:txXfrm>
    </dsp:sp>
    <dsp:sp modelId="{57F8677B-4B2F-4D96-B669-650E0F570902}">
      <dsp:nvSpPr>
        <dsp:cNvPr id="0" name=""/>
        <dsp:cNvSpPr/>
      </dsp:nvSpPr>
      <dsp:spPr>
        <a:xfrm>
          <a:off x="1810783" y="1713870"/>
          <a:ext cx="2655408" cy="45183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Drop Tank Charge Styrene (Blend up to the uniform materials)</a:t>
          </a:r>
        </a:p>
      </dsp:txBody>
      <dsp:txXfrm>
        <a:off x="1824017" y="1727104"/>
        <a:ext cx="2628940" cy="425364"/>
      </dsp:txXfrm>
    </dsp:sp>
    <dsp:sp modelId="{5EF301FB-12DB-4448-A623-7F504C05AC11}">
      <dsp:nvSpPr>
        <dsp:cNvPr id="0" name=""/>
        <dsp:cNvSpPr/>
      </dsp:nvSpPr>
      <dsp:spPr>
        <a:xfrm rot="5400000">
          <a:off x="2984375" y="2186251"/>
          <a:ext cx="308224" cy="369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rot="-5400000">
        <a:off x="3027527" y="2217074"/>
        <a:ext cx="221921" cy="215757"/>
      </dsp:txXfrm>
    </dsp:sp>
    <dsp:sp modelId="{892777FC-C98C-4391-BB68-E1E56DA87461}">
      <dsp:nvSpPr>
        <dsp:cNvPr id="0" name=""/>
        <dsp:cNvSpPr/>
      </dsp:nvSpPr>
      <dsp:spPr>
        <a:xfrm>
          <a:off x="1791579" y="2576668"/>
          <a:ext cx="2693815" cy="4606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Packing Vinly Ester Resin</a:t>
          </a:r>
        </a:p>
      </dsp:txBody>
      <dsp:txXfrm>
        <a:off x="1805071" y="2590160"/>
        <a:ext cx="2666831" cy="43365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0.6761</cdr:x>
      <cdr:y>0.72388</cdr:y>
    </cdr:from>
    <cdr:to>
      <cdr:x>0.93239</cdr:x>
      <cdr:y>0.99129</cdr:y>
    </cdr:to>
    <cdr:sp macro="" textlink="">
      <cdr:nvSpPr>
        <cdr:cNvPr id="2" name="Rectangle 1">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4095751" y="1847850"/>
          <a:ext cx="1552574" cy="682616"/>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6.30% By Volume</a:t>
          </a:r>
        </a:p>
      </cdr:txBody>
    </cdr:sp>
  </cdr:relSizeAnchor>
</c:userShapes>
</file>

<file path=word/drawings/drawing2.xml><?xml version="1.0" encoding="utf-8"?>
<c:userShapes xmlns:c="http://schemas.openxmlformats.org/drawingml/2006/chart">
  <cdr:relSizeAnchor xmlns:cdr="http://schemas.openxmlformats.org/drawingml/2006/chartDrawing">
    <cdr:from>
      <cdr:x>0.70388</cdr:x>
      <cdr:y>0.89445</cdr:y>
    </cdr:from>
    <cdr:to>
      <cdr:x>1</cdr:x>
      <cdr:y>1</cdr:y>
    </cdr:to>
    <cdr:sp macro="" textlink="">
      <cdr:nvSpPr>
        <cdr:cNvPr id="2" name="TextBox 4"/>
        <cdr:cNvSpPr txBox="1"/>
      </cdr:nvSpPr>
      <cdr:spPr>
        <a:xfrm xmlns:a="http://schemas.openxmlformats.org/drawingml/2006/main">
          <a:off x="5003800" y="4775200"/>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0.70737</cdr:x>
      <cdr:y>0.90389</cdr:y>
    </cdr:from>
    <cdr:to>
      <cdr:x>1</cdr:x>
      <cdr:y>1</cdr:y>
    </cdr:to>
    <cdr:sp macro="" textlink="">
      <cdr:nvSpPr>
        <cdr:cNvPr id="2" name="TextBox 4"/>
        <cdr:cNvSpPr txBox="1"/>
      </cdr:nvSpPr>
      <cdr:spPr>
        <a:xfrm xmlns:a="http://schemas.openxmlformats.org/drawingml/2006/main">
          <a:off x="5003800" y="4775200"/>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4.xml><?xml version="1.0" encoding="utf-8"?>
<c:userShapes xmlns:c="http://schemas.openxmlformats.org/drawingml/2006/chart">
  <cdr:relSizeAnchor xmlns:cdr="http://schemas.openxmlformats.org/drawingml/2006/chartDrawing">
    <cdr:from>
      <cdr:x>0.10473</cdr:x>
      <cdr:y>0.70925</cdr:y>
    </cdr:from>
    <cdr:to>
      <cdr:x>0.34289</cdr:x>
      <cdr:y>1</cdr:y>
    </cdr:to>
    <cdr:sp macro="" textlink="">
      <cdr:nvSpPr>
        <cdr:cNvPr id="4" name="Rectangle 3">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671371" y="1587567"/>
          <a:ext cx="1526683" cy="650808"/>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2015-2020</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 1.40% By Volume</a:t>
          </a:r>
        </a:p>
      </cdr:txBody>
    </cdr:sp>
  </cdr:relSizeAnchor>
  <cdr:relSizeAnchor xmlns:cdr="http://schemas.openxmlformats.org/drawingml/2006/chartDrawing">
    <cdr:from>
      <cdr:x>0.70999</cdr:x>
      <cdr:y>0.74181</cdr:y>
    </cdr:from>
    <cdr:to>
      <cdr:x>0.95456</cdr:x>
      <cdr:y>0.9715</cdr:y>
    </cdr:to>
    <cdr:sp macro="" textlink="">
      <cdr:nvSpPr>
        <cdr:cNvPr id="5" name="Rectangle 4">
          <a:extLst xmlns:a="http://schemas.openxmlformats.org/drawingml/2006/main">
            <a:ext uri="{FF2B5EF4-FFF2-40B4-BE49-F238E27FC236}">
              <a16:creationId xmlns:a16="http://schemas.microsoft.com/office/drawing/2014/main" id="{A09720C9-19AD-4573-9FB4-E6C795D7E816}"/>
            </a:ext>
          </a:extLst>
        </cdr:cNvPr>
        <cdr:cNvSpPr/>
      </cdr:nvSpPr>
      <cdr:spPr>
        <a:xfrm xmlns:a="http://schemas.openxmlformats.org/drawingml/2006/main">
          <a:off x="4551245" y="1660448"/>
          <a:ext cx="1567773" cy="514132"/>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5.30% By Volume</a:t>
          </a:r>
        </a:p>
      </cdr:txBody>
    </cdr:sp>
  </cdr:relSizeAnchor>
</c:userShapes>
</file>

<file path=word/drawings/drawing5.xml><?xml version="1.0" encoding="utf-8"?>
<c:userShapes xmlns:c="http://schemas.openxmlformats.org/drawingml/2006/chart">
  <cdr:relSizeAnchor xmlns:cdr="http://schemas.openxmlformats.org/drawingml/2006/chartDrawing">
    <cdr:from>
      <cdr:x>0.25766</cdr:x>
      <cdr:y>0.41534</cdr:y>
    </cdr:from>
    <cdr:to>
      <cdr:x>0.40729</cdr:x>
      <cdr:y>0.5914</cdr:y>
    </cdr:to>
    <cdr:cxnSp macro="">
      <cdr:nvCxnSpPr>
        <cdr:cNvPr id="2" name="Straight Arrow Connector 1"/>
        <cdr:cNvCxnSpPr/>
      </cdr:nvCxnSpPr>
      <cdr:spPr>
        <a:xfrm xmlns:a="http://schemas.openxmlformats.org/drawingml/2006/main" flipV="1">
          <a:off x="1452880" y="1238250"/>
          <a:ext cx="843749" cy="524913"/>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6.xml><?xml version="1.0" encoding="utf-8"?>
<c:userShapes xmlns:c="http://schemas.openxmlformats.org/drawingml/2006/chart">
  <cdr:relSizeAnchor xmlns:cdr="http://schemas.openxmlformats.org/drawingml/2006/chartDrawing">
    <cdr:from>
      <cdr:x>0.70611</cdr:x>
      <cdr:y>0.879</cdr:y>
    </cdr:from>
    <cdr:to>
      <cdr:x>1</cdr:x>
      <cdr:y>1</cdr:y>
    </cdr:to>
    <cdr:sp macro="" textlink="">
      <cdr:nvSpPr>
        <cdr:cNvPr id="2" name="TextBox 4"/>
        <cdr:cNvSpPr txBox="1"/>
      </cdr:nvSpPr>
      <cdr:spPr>
        <a:xfrm xmlns:a="http://schemas.openxmlformats.org/drawingml/2006/main">
          <a:off x="4479315" y="2126609"/>
          <a:ext cx="1864335" cy="292741"/>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541CC6-4C13-43EE-B717-CEE0B72C3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1762</TotalTime>
  <Pages>96</Pages>
  <Words>11477</Words>
  <Characters>65425</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Neeshu Bhadauriya</dc:creator>
  <cp:keywords/>
  <dc:description/>
  <cp:lastModifiedBy>Hardik Malhotra</cp:lastModifiedBy>
  <cp:revision>5</cp:revision>
  <cp:lastPrinted>2021-09-27T17:25:00Z</cp:lastPrinted>
  <dcterms:created xsi:type="dcterms:W3CDTF">2021-10-11T08:40:00Z</dcterms:created>
  <dcterms:modified xsi:type="dcterms:W3CDTF">2021-10-14T06:35:00Z</dcterms:modified>
</cp:coreProperties>
</file>